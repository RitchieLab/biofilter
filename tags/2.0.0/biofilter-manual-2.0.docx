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1ED679A" w14:textId="77777777" w:rsidR="00FA1623" w:rsidRDefault="00FA1623">
      <w:pPr>
        <w:rPr>
          <w:rFonts w:cs="Times New Roman"/>
        </w:rPr>
      </w:pPr>
    </w:p>
    <w:p w14:paraId="0005D1DC" w14:textId="77777777" w:rsidR="00D02EDD" w:rsidRDefault="00D02EDD">
      <w:pPr>
        <w:rPr>
          <w:rFonts w:cs="Times New Roman"/>
        </w:rPr>
      </w:pPr>
    </w:p>
    <w:p w14:paraId="7A50A20F" w14:textId="77777777" w:rsidR="00D02EDD" w:rsidRDefault="00D02EDD">
      <w:pPr>
        <w:rPr>
          <w:rFonts w:cs="Times New Roman"/>
        </w:rPr>
      </w:pPr>
    </w:p>
    <w:p w14:paraId="0266220D" w14:textId="77777777" w:rsidR="00D02EDD" w:rsidRDefault="00D02EDD">
      <w:pPr>
        <w:rPr>
          <w:rFonts w:cs="Times New Roman"/>
        </w:rPr>
      </w:pPr>
    </w:p>
    <w:p w14:paraId="2334ECB8" w14:textId="77777777" w:rsidR="00D02EDD" w:rsidRDefault="00D02EDD">
      <w:pPr>
        <w:rPr>
          <w:rFonts w:cs="Times New Roman"/>
        </w:rPr>
      </w:pPr>
    </w:p>
    <w:p w14:paraId="406A17D4" w14:textId="77777777" w:rsidR="00D02EDD" w:rsidRDefault="00D02EDD">
      <w:pPr>
        <w:rPr>
          <w:rFonts w:cs="Times New Roman"/>
        </w:rPr>
      </w:pPr>
    </w:p>
    <w:p w14:paraId="4120E759" w14:textId="77777777" w:rsidR="00D02EDD" w:rsidRDefault="00D02EDD">
      <w:pPr>
        <w:rPr>
          <w:rFonts w:cs="Times New Roman"/>
        </w:rPr>
      </w:pPr>
    </w:p>
    <w:p w14:paraId="2658182D" w14:textId="77777777" w:rsidR="00D02EDD" w:rsidRDefault="00D02EDD">
      <w:pPr>
        <w:rPr>
          <w:rFonts w:cs="Times New Roman"/>
        </w:rPr>
      </w:pPr>
    </w:p>
    <w:p w14:paraId="1CA43DD5" w14:textId="77777777" w:rsidR="00D02EDD" w:rsidRDefault="00D02EDD">
      <w:pPr>
        <w:rPr>
          <w:rFonts w:cs="Times New Roman"/>
        </w:rPr>
      </w:pPr>
    </w:p>
    <w:p w14:paraId="63E4D2CB" w14:textId="77777777" w:rsidR="00D02EDD" w:rsidRPr="00C5773D" w:rsidRDefault="00D02EDD">
      <w:pPr>
        <w:rPr>
          <w:rFonts w:cs="Times New Roman"/>
        </w:rPr>
      </w:pPr>
    </w:p>
    <w:p w14:paraId="3347A400" w14:textId="372C0219" w:rsidR="00D02EDD" w:rsidRDefault="00D26325" w:rsidP="00D26325">
      <w:pPr>
        <w:jc w:val="center"/>
        <w:rPr>
          <w:rFonts w:ascii="Goudy Old Style" w:hAnsi="Goudy Old Style" w:cs="Didot"/>
          <w:b/>
          <w:bCs/>
          <w:sz w:val="48"/>
          <w:szCs w:val="48"/>
        </w:rPr>
      </w:pPr>
      <w:proofErr w:type="spellStart"/>
      <w:r w:rsidRPr="00CD5EF8">
        <w:rPr>
          <w:rFonts w:ascii="Goudy Old Style" w:hAnsi="Goudy Old Style" w:cs="Didot"/>
          <w:b/>
          <w:bCs/>
          <w:sz w:val="48"/>
          <w:szCs w:val="48"/>
        </w:rPr>
        <w:t>Biofilter</w:t>
      </w:r>
      <w:proofErr w:type="spellEnd"/>
    </w:p>
    <w:p w14:paraId="3E70B3A2" w14:textId="2E593733" w:rsidR="00D26325" w:rsidRPr="00CD5EF8" w:rsidRDefault="00D26325" w:rsidP="00D26325">
      <w:pPr>
        <w:jc w:val="center"/>
        <w:rPr>
          <w:rFonts w:ascii="Goudy Old Style" w:hAnsi="Goudy Old Style" w:cs="Didot"/>
          <w:b/>
          <w:bCs/>
          <w:sz w:val="48"/>
          <w:szCs w:val="48"/>
        </w:rPr>
      </w:pPr>
      <w:r w:rsidRPr="00CD5EF8">
        <w:rPr>
          <w:rFonts w:ascii="Goudy Old Style" w:hAnsi="Goudy Old Style" w:cs="Didot"/>
          <w:b/>
          <w:bCs/>
          <w:sz w:val="48"/>
          <w:szCs w:val="48"/>
        </w:rPr>
        <w:t>User</w:t>
      </w:r>
      <w:r w:rsidR="00D02EDD">
        <w:rPr>
          <w:rFonts w:ascii="Goudy Old Style" w:hAnsi="Goudy Old Style" w:cs="Didot"/>
          <w:b/>
          <w:bCs/>
          <w:sz w:val="48"/>
          <w:szCs w:val="48"/>
        </w:rPr>
        <w:t>’s</w:t>
      </w:r>
      <w:r w:rsidRPr="00CD5EF8">
        <w:rPr>
          <w:rFonts w:ascii="Goudy Old Style" w:hAnsi="Goudy Old Style" w:cs="Didot"/>
          <w:b/>
          <w:bCs/>
          <w:sz w:val="48"/>
          <w:szCs w:val="48"/>
        </w:rPr>
        <w:t xml:space="preserve"> </w:t>
      </w:r>
      <w:r w:rsidR="00D02EDD">
        <w:rPr>
          <w:rFonts w:ascii="Goudy Old Style" w:hAnsi="Goudy Old Style" w:cs="Didot"/>
          <w:b/>
          <w:bCs/>
          <w:sz w:val="48"/>
          <w:szCs w:val="48"/>
        </w:rPr>
        <w:t>G</w:t>
      </w:r>
      <w:r w:rsidRPr="00CD5EF8">
        <w:rPr>
          <w:rFonts w:ascii="Goudy Old Style" w:hAnsi="Goudy Old Style" w:cs="Didot"/>
          <w:b/>
          <w:bCs/>
          <w:sz w:val="48"/>
          <w:szCs w:val="48"/>
        </w:rPr>
        <w:t>uide</w:t>
      </w:r>
    </w:p>
    <w:p w14:paraId="7BCF10F2" w14:textId="77777777" w:rsidR="00D02EDD" w:rsidRDefault="00D02EDD">
      <w:pPr>
        <w:widowControl/>
        <w:suppressAutoHyphens w:val="0"/>
        <w:rPr>
          <w:rFonts w:cs="Times New Roman"/>
        </w:rPr>
      </w:pPr>
    </w:p>
    <w:p w14:paraId="51CA105F" w14:textId="77777777" w:rsidR="00D02EDD" w:rsidRDefault="00D02EDD">
      <w:pPr>
        <w:widowControl/>
        <w:suppressAutoHyphens w:val="0"/>
        <w:rPr>
          <w:rFonts w:cs="Times New Roman"/>
        </w:rPr>
      </w:pPr>
    </w:p>
    <w:p w14:paraId="4FE2DB1C" w14:textId="77777777" w:rsidR="00D02EDD" w:rsidRDefault="00D02EDD">
      <w:pPr>
        <w:widowControl/>
        <w:suppressAutoHyphens w:val="0"/>
        <w:rPr>
          <w:rFonts w:cs="Times New Roman"/>
        </w:rPr>
      </w:pPr>
    </w:p>
    <w:p w14:paraId="4CFCAFC4" w14:textId="77777777" w:rsidR="00D02EDD" w:rsidRDefault="00D02EDD">
      <w:pPr>
        <w:widowControl/>
        <w:suppressAutoHyphens w:val="0"/>
        <w:rPr>
          <w:rFonts w:cs="Times New Roman"/>
        </w:rPr>
      </w:pPr>
    </w:p>
    <w:p w14:paraId="14EFCFF1" w14:textId="77777777" w:rsidR="00D02EDD" w:rsidRDefault="00D02EDD">
      <w:pPr>
        <w:widowControl/>
        <w:suppressAutoHyphens w:val="0"/>
        <w:rPr>
          <w:rFonts w:cs="Times New Roman"/>
        </w:rPr>
      </w:pPr>
    </w:p>
    <w:p w14:paraId="4F090CF1" w14:textId="77777777" w:rsidR="00D02EDD" w:rsidRDefault="00D02EDD">
      <w:pPr>
        <w:widowControl/>
        <w:suppressAutoHyphens w:val="0"/>
        <w:rPr>
          <w:rFonts w:cs="Times New Roman"/>
        </w:rPr>
      </w:pPr>
    </w:p>
    <w:p w14:paraId="294262D4" w14:textId="77777777" w:rsidR="00D02EDD" w:rsidRDefault="00D02EDD">
      <w:pPr>
        <w:widowControl/>
        <w:suppressAutoHyphens w:val="0"/>
        <w:rPr>
          <w:rFonts w:cs="Times New Roman"/>
        </w:rPr>
      </w:pPr>
    </w:p>
    <w:p w14:paraId="72D61A5B" w14:textId="77777777" w:rsidR="00D02EDD" w:rsidRDefault="00D02EDD">
      <w:pPr>
        <w:widowControl/>
        <w:suppressAutoHyphens w:val="0"/>
        <w:rPr>
          <w:rFonts w:cs="Times New Roman"/>
        </w:rPr>
      </w:pPr>
    </w:p>
    <w:p w14:paraId="1ABE0FDE" w14:textId="77777777" w:rsidR="00D02EDD" w:rsidRDefault="00D02EDD">
      <w:pPr>
        <w:widowControl/>
        <w:suppressAutoHyphens w:val="0"/>
        <w:rPr>
          <w:rFonts w:cs="Times New Roman"/>
        </w:rPr>
      </w:pPr>
    </w:p>
    <w:p w14:paraId="08738667" w14:textId="77777777" w:rsidR="00D02EDD" w:rsidRDefault="00D02EDD">
      <w:pPr>
        <w:widowControl/>
        <w:suppressAutoHyphens w:val="0"/>
        <w:rPr>
          <w:rFonts w:cs="Times New Roman"/>
        </w:rPr>
      </w:pPr>
    </w:p>
    <w:p w14:paraId="2E50BF73" w14:textId="77777777" w:rsidR="00D02EDD" w:rsidRDefault="00D02EDD">
      <w:pPr>
        <w:widowControl/>
        <w:suppressAutoHyphens w:val="0"/>
        <w:rPr>
          <w:rFonts w:cs="Times New Roman"/>
        </w:rPr>
      </w:pPr>
    </w:p>
    <w:p w14:paraId="6ACD5E50" w14:textId="77777777" w:rsidR="00D02EDD" w:rsidRDefault="00D02EDD">
      <w:pPr>
        <w:widowControl/>
        <w:suppressAutoHyphens w:val="0"/>
        <w:rPr>
          <w:rFonts w:cs="Times New Roman"/>
        </w:rPr>
      </w:pPr>
    </w:p>
    <w:p w14:paraId="63A82476" w14:textId="77777777" w:rsidR="00D02EDD" w:rsidRDefault="00D02EDD">
      <w:pPr>
        <w:widowControl/>
        <w:suppressAutoHyphens w:val="0"/>
        <w:rPr>
          <w:rFonts w:cs="Times New Roman"/>
        </w:rPr>
      </w:pPr>
    </w:p>
    <w:p w14:paraId="632790D4" w14:textId="77777777" w:rsidR="00D02EDD" w:rsidRDefault="00D02EDD">
      <w:pPr>
        <w:widowControl/>
        <w:suppressAutoHyphens w:val="0"/>
        <w:rPr>
          <w:rFonts w:cs="Times New Roman"/>
        </w:rPr>
      </w:pPr>
    </w:p>
    <w:p w14:paraId="7FEBFF56" w14:textId="77777777" w:rsidR="00D02EDD" w:rsidRDefault="00D02EDD">
      <w:pPr>
        <w:widowControl/>
        <w:suppressAutoHyphens w:val="0"/>
        <w:rPr>
          <w:rFonts w:cs="Times New Roman"/>
        </w:rPr>
      </w:pPr>
    </w:p>
    <w:p w14:paraId="1BAF7CC8" w14:textId="77777777" w:rsidR="00D02EDD" w:rsidRDefault="00D02EDD">
      <w:pPr>
        <w:widowControl/>
        <w:suppressAutoHyphens w:val="0"/>
        <w:rPr>
          <w:rFonts w:cs="Times New Roman"/>
        </w:rPr>
      </w:pPr>
    </w:p>
    <w:p w14:paraId="52F7CD39" w14:textId="02A833DE" w:rsidR="00D02EDD" w:rsidRPr="00943DD1" w:rsidRDefault="00D02EDD" w:rsidP="00943DD1">
      <w:pPr>
        <w:widowControl/>
        <w:suppressAutoHyphens w:val="0"/>
        <w:jc w:val="center"/>
        <w:rPr>
          <w:rFonts w:ascii="Goudy Old Style" w:hAnsi="Goudy Old Style" w:cs="Times New Roman"/>
          <w:sz w:val="36"/>
          <w:szCs w:val="36"/>
        </w:rPr>
      </w:pPr>
      <w:r w:rsidRPr="00943DD1">
        <w:rPr>
          <w:rFonts w:ascii="Goudy Old Style" w:hAnsi="Goudy Old Style" w:cs="Times New Roman"/>
          <w:sz w:val="36"/>
          <w:szCs w:val="36"/>
        </w:rPr>
        <w:t>version 2.0</w:t>
      </w:r>
    </w:p>
    <w:p w14:paraId="38EA7A33" w14:textId="4C6EA860" w:rsidR="00E76925" w:rsidRDefault="00E76925" w:rsidP="00E76925">
      <w:pPr>
        <w:widowControl/>
        <w:suppressAutoHyphens w:val="0"/>
        <w:jc w:val="center"/>
        <w:rPr>
          <w:rFonts w:ascii="Goudy Old Style" w:hAnsi="Goudy Old Style" w:cs="Times New Roman"/>
          <w:sz w:val="36"/>
          <w:szCs w:val="36"/>
        </w:rPr>
      </w:pPr>
      <w:del w:id="0" w:author="Alexander Thomas Frase" w:date="2013-01-25T16:44:00Z">
        <w:r w:rsidDel="00A41B1A">
          <w:rPr>
            <w:rFonts w:ascii="Goudy Old Style" w:hAnsi="Goudy Old Style" w:cs="Times New Roman"/>
            <w:sz w:val="36"/>
            <w:szCs w:val="36"/>
          </w:rPr>
          <w:delText>Preview draft</w:delText>
        </w:r>
        <w:r w:rsidR="000D051E" w:rsidDel="00A41B1A">
          <w:rPr>
            <w:rFonts w:ascii="Goudy Old Style" w:hAnsi="Goudy Old Style" w:cs="Times New Roman"/>
            <w:sz w:val="36"/>
            <w:szCs w:val="36"/>
          </w:rPr>
          <w:delText xml:space="preserve"> </w:delText>
        </w:r>
      </w:del>
      <w:ins w:id="1" w:author="Alexander Thomas Frase" w:date="2013-01-25T16:44:00Z">
        <w:r w:rsidR="00A41B1A">
          <w:rPr>
            <w:rFonts w:ascii="Goudy Old Style" w:hAnsi="Goudy Old Style" w:cs="Times New Roman"/>
            <w:sz w:val="36"/>
            <w:szCs w:val="36"/>
          </w:rPr>
          <w:t>release candidate 2</w:t>
        </w:r>
      </w:ins>
    </w:p>
    <w:p w14:paraId="7A91B37D" w14:textId="3F3992AC" w:rsidR="00696002" w:rsidRDefault="00E76925" w:rsidP="002E16CC">
      <w:pPr>
        <w:widowControl/>
        <w:suppressAutoHyphens w:val="0"/>
        <w:jc w:val="center"/>
        <w:rPr>
          <w:rFonts w:cs="Times New Roman"/>
        </w:rPr>
      </w:pPr>
      <w:r w:rsidRPr="00D217D5">
        <w:rPr>
          <w:rFonts w:ascii="Goudy Old Style" w:hAnsi="Goudy Old Style" w:cs="Didot"/>
          <w:b/>
          <w:bCs/>
          <w:i/>
        </w:rPr>
        <w:t>The information contained in this document is the sole property of the lab of Dr. Marylyn Ritchi</w:t>
      </w:r>
      <w:r>
        <w:rPr>
          <w:rFonts w:ascii="Goudy Old Style" w:hAnsi="Goudy Old Style" w:cs="Didot"/>
          <w:b/>
          <w:bCs/>
          <w:i/>
        </w:rPr>
        <w:t xml:space="preserve">e Unauthorized reproduction is prohibited. Last updated </w:t>
      </w:r>
      <w:del w:id="2" w:author="Alexander Thomas Frase" w:date="2012-11-02T13:13:00Z">
        <w:r w:rsidDel="009F3065">
          <w:rPr>
            <w:rFonts w:ascii="Goudy Old Style" w:hAnsi="Goudy Old Style" w:cs="Didot"/>
            <w:b/>
            <w:bCs/>
            <w:i/>
          </w:rPr>
          <w:delText xml:space="preserve">October </w:delText>
        </w:r>
      </w:del>
      <w:del w:id="3" w:author="Alexander Thomas Frase" w:date="2012-10-31T13:16:00Z">
        <w:r w:rsidR="00696002" w:rsidDel="008E35AF">
          <w:rPr>
            <w:rFonts w:ascii="Goudy Old Style" w:hAnsi="Goudy Old Style" w:cs="Didot"/>
            <w:b/>
            <w:bCs/>
            <w:i/>
          </w:rPr>
          <w:delText>19</w:delText>
        </w:r>
      </w:del>
      <w:del w:id="4" w:author="Alexander Thomas Frase" w:date="2013-01-25T16:09:00Z">
        <w:r w:rsidDel="004B77C6">
          <w:rPr>
            <w:rFonts w:ascii="Goudy Old Style" w:hAnsi="Goudy Old Style" w:cs="Didot"/>
            <w:b/>
            <w:bCs/>
            <w:i/>
          </w:rPr>
          <w:delText>, 2012</w:delText>
        </w:r>
      </w:del>
      <w:ins w:id="5" w:author="Alexander Thomas Frase" w:date="2013-01-25T16:09:00Z">
        <w:r w:rsidR="004B77C6">
          <w:rPr>
            <w:rFonts w:ascii="Goudy Old Style" w:hAnsi="Goudy Old Style" w:cs="Didot"/>
            <w:b/>
            <w:bCs/>
            <w:i/>
          </w:rPr>
          <w:t>January 25, 2013</w:t>
        </w:r>
      </w:ins>
      <w:bookmarkStart w:id="6" w:name="_GoBack"/>
      <w:bookmarkEnd w:id="6"/>
    </w:p>
    <w:p w14:paraId="252399BB" w14:textId="77777777" w:rsidR="00696002" w:rsidRDefault="00696002">
      <w:pPr>
        <w:widowControl/>
        <w:suppressAutoHyphens w:val="0"/>
        <w:rPr>
          <w:rFonts w:cs="Times New Roman"/>
        </w:rPr>
      </w:pPr>
      <w:r>
        <w:rPr>
          <w:rFonts w:cs="Times New Roman"/>
        </w:rPr>
        <w:br w:type="page"/>
      </w:r>
    </w:p>
    <w:sdt>
      <w:sdtPr>
        <w:rPr>
          <w:rFonts w:asciiTheme="majorHAnsi" w:eastAsia="DejaVu Sans" w:hAnsiTheme="majorHAnsi" w:cs="Lohit Devanagari"/>
          <w:b w:val="0"/>
          <w:bCs w:val="0"/>
          <w:color w:val="243F60" w:themeColor="accent1" w:themeShade="7F"/>
          <w:sz w:val="24"/>
          <w:szCs w:val="24"/>
        </w:rPr>
        <w:id w:val="903798475"/>
        <w:docPartObj>
          <w:docPartGallery w:val="Table of Contents"/>
          <w:docPartUnique/>
        </w:docPartObj>
      </w:sdtPr>
      <w:sdtEndPr>
        <w:rPr>
          <w:rFonts w:ascii="Times New Roman" w:hAnsi="Times New Roman"/>
          <w:noProof/>
        </w:rPr>
      </w:sdtEndPr>
      <w:sdtContent>
        <w:p w14:paraId="7497E419" w14:textId="707D6921" w:rsidR="00312DBC" w:rsidRDefault="00312DBC">
          <w:pPr>
            <w:pStyle w:val="TOCHeading"/>
          </w:pPr>
          <w:r>
            <w:t>Table of Contents</w:t>
          </w:r>
        </w:p>
        <w:p w14:paraId="04A34921" w14:textId="77777777" w:rsidR="00D674C1" w:rsidRDefault="00A85390">
          <w:pPr>
            <w:pStyle w:val="TOC1"/>
            <w:tabs>
              <w:tab w:val="right" w:leader="dot" w:pos="9962"/>
            </w:tabs>
            <w:rPr>
              <w:ins w:id="7" w:author="Alexander Thomas Frase" w:date="2012-11-02T13:37:00Z"/>
              <w:rFonts w:asciiTheme="minorHAnsi" w:eastAsiaTheme="minorEastAsia" w:hAnsiTheme="minorHAnsi" w:cstheme="minorBidi"/>
              <w:b w:val="0"/>
              <w:noProof/>
              <w:color w:val="auto"/>
              <w:kern w:val="0"/>
              <w:sz w:val="22"/>
              <w:szCs w:val="22"/>
              <w:lang w:eastAsia="en-US" w:bidi="ar-SA"/>
            </w:rPr>
          </w:pPr>
          <w:r>
            <w:fldChar w:fldCharType="begin"/>
          </w:r>
          <w:r>
            <w:instrText xml:space="preserve"> TOC \o "1-6" </w:instrText>
          </w:r>
          <w:r>
            <w:fldChar w:fldCharType="separate"/>
          </w:r>
          <w:ins w:id="8" w:author="Alexander Thomas Frase" w:date="2012-11-02T13:37:00Z">
            <w:r w:rsidR="00D674C1">
              <w:rPr>
                <w:noProof/>
              </w:rPr>
              <w:t>Introduction</w:t>
            </w:r>
            <w:r w:rsidR="00D674C1">
              <w:rPr>
                <w:noProof/>
              </w:rPr>
              <w:tab/>
            </w:r>
            <w:r w:rsidR="00D674C1">
              <w:rPr>
                <w:noProof/>
              </w:rPr>
              <w:fldChar w:fldCharType="begin"/>
            </w:r>
            <w:r w:rsidR="00D674C1">
              <w:rPr>
                <w:noProof/>
              </w:rPr>
              <w:instrText xml:space="preserve"> PAGEREF _Toc339626752 \h </w:instrText>
            </w:r>
          </w:ins>
          <w:r w:rsidR="00D674C1">
            <w:rPr>
              <w:noProof/>
            </w:rPr>
          </w:r>
          <w:r w:rsidR="00D674C1">
            <w:rPr>
              <w:noProof/>
            </w:rPr>
            <w:fldChar w:fldCharType="separate"/>
          </w:r>
          <w:ins w:id="9" w:author="Alexander Thomas Frase" w:date="2012-11-02T13:37:00Z">
            <w:r w:rsidR="00D674C1">
              <w:rPr>
                <w:noProof/>
              </w:rPr>
              <w:t>6</w:t>
            </w:r>
            <w:r w:rsidR="00D674C1">
              <w:rPr>
                <w:noProof/>
              </w:rPr>
              <w:fldChar w:fldCharType="end"/>
            </w:r>
          </w:ins>
        </w:p>
        <w:p w14:paraId="073932EF" w14:textId="77777777" w:rsidR="00D674C1" w:rsidRDefault="00D674C1">
          <w:pPr>
            <w:pStyle w:val="TOC2"/>
            <w:tabs>
              <w:tab w:val="right" w:leader="dot" w:pos="9962"/>
            </w:tabs>
            <w:rPr>
              <w:ins w:id="10" w:author="Alexander Thomas Frase" w:date="2012-11-02T13:37:00Z"/>
              <w:rFonts w:eastAsiaTheme="minorEastAsia" w:cstheme="minorBidi"/>
              <w:noProof/>
              <w:kern w:val="0"/>
              <w:lang w:eastAsia="en-US" w:bidi="ar-SA"/>
            </w:rPr>
          </w:pPr>
          <w:ins w:id="11" w:author="Alexander Thomas Frase" w:date="2012-11-02T13:37:00Z">
            <w:r>
              <w:rPr>
                <w:noProof/>
              </w:rPr>
              <w:t>What is Biofilter?</w:t>
            </w:r>
            <w:r>
              <w:rPr>
                <w:noProof/>
              </w:rPr>
              <w:tab/>
            </w:r>
            <w:r>
              <w:rPr>
                <w:noProof/>
              </w:rPr>
              <w:fldChar w:fldCharType="begin"/>
            </w:r>
            <w:r>
              <w:rPr>
                <w:noProof/>
              </w:rPr>
              <w:instrText xml:space="preserve"> PAGEREF _Toc339626753 \h </w:instrText>
            </w:r>
          </w:ins>
          <w:r>
            <w:rPr>
              <w:noProof/>
            </w:rPr>
          </w:r>
          <w:r>
            <w:rPr>
              <w:noProof/>
            </w:rPr>
            <w:fldChar w:fldCharType="separate"/>
          </w:r>
          <w:ins w:id="12" w:author="Alexander Thomas Frase" w:date="2012-11-02T13:37:00Z">
            <w:r>
              <w:rPr>
                <w:noProof/>
              </w:rPr>
              <w:t>6</w:t>
            </w:r>
            <w:r>
              <w:rPr>
                <w:noProof/>
              </w:rPr>
              <w:fldChar w:fldCharType="end"/>
            </w:r>
          </w:ins>
        </w:p>
        <w:p w14:paraId="3863BA4A" w14:textId="77777777" w:rsidR="00D674C1" w:rsidRDefault="00D674C1">
          <w:pPr>
            <w:pStyle w:val="TOC2"/>
            <w:tabs>
              <w:tab w:val="right" w:leader="dot" w:pos="9962"/>
            </w:tabs>
            <w:rPr>
              <w:ins w:id="13" w:author="Alexander Thomas Frase" w:date="2012-11-02T13:37:00Z"/>
              <w:rFonts w:eastAsiaTheme="minorEastAsia" w:cstheme="minorBidi"/>
              <w:noProof/>
              <w:kern w:val="0"/>
              <w:lang w:eastAsia="en-US" w:bidi="ar-SA"/>
            </w:rPr>
          </w:pPr>
          <w:ins w:id="14" w:author="Alexander Thomas Frase" w:date="2012-11-02T13:37:00Z">
            <w:r>
              <w:rPr>
                <w:noProof/>
              </w:rPr>
              <w:t>Why use Biofilter?</w:t>
            </w:r>
            <w:r>
              <w:rPr>
                <w:noProof/>
              </w:rPr>
              <w:tab/>
            </w:r>
            <w:r>
              <w:rPr>
                <w:noProof/>
              </w:rPr>
              <w:fldChar w:fldCharType="begin"/>
            </w:r>
            <w:r>
              <w:rPr>
                <w:noProof/>
              </w:rPr>
              <w:instrText xml:space="preserve"> PAGEREF _Toc339626754 \h </w:instrText>
            </w:r>
          </w:ins>
          <w:r>
            <w:rPr>
              <w:noProof/>
            </w:rPr>
          </w:r>
          <w:r>
            <w:rPr>
              <w:noProof/>
            </w:rPr>
            <w:fldChar w:fldCharType="separate"/>
          </w:r>
          <w:ins w:id="15" w:author="Alexander Thomas Frase" w:date="2012-11-02T13:37:00Z">
            <w:r>
              <w:rPr>
                <w:noProof/>
              </w:rPr>
              <w:t>6</w:t>
            </w:r>
            <w:r>
              <w:rPr>
                <w:noProof/>
              </w:rPr>
              <w:fldChar w:fldCharType="end"/>
            </w:r>
          </w:ins>
        </w:p>
        <w:p w14:paraId="64EE7CF3" w14:textId="77777777" w:rsidR="00D674C1" w:rsidRDefault="00D674C1">
          <w:pPr>
            <w:pStyle w:val="TOC2"/>
            <w:tabs>
              <w:tab w:val="right" w:leader="dot" w:pos="9962"/>
            </w:tabs>
            <w:rPr>
              <w:ins w:id="16" w:author="Alexander Thomas Frase" w:date="2012-11-02T13:37:00Z"/>
              <w:rFonts w:eastAsiaTheme="minorEastAsia" w:cstheme="minorBidi"/>
              <w:noProof/>
              <w:kern w:val="0"/>
              <w:lang w:eastAsia="en-US" w:bidi="ar-SA"/>
            </w:rPr>
          </w:pPr>
          <w:ins w:id="17" w:author="Alexander Thomas Frase" w:date="2012-11-02T13:37:00Z">
            <w:r>
              <w:rPr>
                <w:noProof/>
              </w:rPr>
              <w:t>Library of Knowledge Integration (LOKI)</w:t>
            </w:r>
            <w:r>
              <w:rPr>
                <w:noProof/>
              </w:rPr>
              <w:tab/>
            </w:r>
            <w:r>
              <w:rPr>
                <w:noProof/>
              </w:rPr>
              <w:fldChar w:fldCharType="begin"/>
            </w:r>
            <w:r>
              <w:rPr>
                <w:noProof/>
              </w:rPr>
              <w:instrText xml:space="preserve"> PAGEREF _Toc339626755 \h </w:instrText>
            </w:r>
          </w:ins>
          <w:r>
            <w:rPr>
              <w:noProof/>
            </w:rPr>
          </w:r>
          <w:r>
            <w:rPr>
              <w:noProof/>
            </w:rPr>
            <w:fldChar w:fldCharType="separate"/>
          </w:r>
          <w:ins w:id="18" w:author="Alexander Thomas Frase" w:date="2012-11-02T13:37:00Z">
            <w:r>
              <w:rPr>
                <w:noProof/>
              </w:rPr>
              <w:t>6</w:t>
            </w:r>
            <w:r>
              <w:rPr>
                <w:noProof/>
              </w:rPr>
              <w:fldChar w:fldCharType="end"/>
            </w:r>
          </w:ins>
        </w:p>
        <w:p w14:paraId="2C3C6ED7" w14:textId="77777777" w:rsidR="00D674C1" w:rsidRDefault="00D674C1">
          <w:pPr>
            <w:pStyle w:val="TOC2"/>
            <w:tabs>
              <w:tab w:val="right" w:leader="dot" w:pos="9962"/>
            </w:tabs>
            <w:rPr>
              <w:ins w:id="19" w:author="Alexander Thomas Frase" w:date="2012-11-02T13:37:00Z"/>
              <w:rFonts w:eastAsiaTheme="minorEastAsia" w:cstheme="minorBidi"/>
              <w:noProof/>
              <w:kern w:val="0"/>
              <w:lang w:eastAsia="en-US" w:bidi="ar-SA"/>
            </w:rPr>
          </w:pPr>
          <w:ins w:id="20" w:author="Alexander Thomas Frase" w:date="2012-11-02T13:37:00Z">
            <w:r>
              <w:rPr>
                <w:noProof/>
              </w:rPr>
              <w:t>Knowledge Sources</w:t>
            </w:r>
            <w:r>
              <w:rPr>
                <w:noProof/>
              </w:rPr>
              <w:tab/>
            </w:r>
            <w:r>
              <w:rPr>
                <w:noProof/>
              </w:rPr>
              <w:fldChar w:fldCharType="begin"/>
            </w:r>
            <w:r>
              <w:rPr>
                <w:noProof/>
              </w:rPr>
              <w:instrText xml:space="preserve"> PAGEREF _Toc339626756 \h </w:instrText>
            </w:r>
          </w:ins>
          <w:r>
            <w:rPr>
              <w:noProof/>
            </w:rPr>
          </w:r>
          <w:r>
            <w:rPr>
              <w:noProof/>
            </w:rPr>
            <w:fldChar w:fldCharType="separate"/>
          </w:r>
          <w:ins w:id="21" w:author="Alexander Thomas Frase" w:date="2012-11-02T13:37:00Z">
            <w:r>
              <w:rPr>
                <w:noProof/>
              </w:rPr>
              <w:t>7</w:t>
            </w:r>
            <w:r>
              <w:rPr>
                <w:noProof/>
              </w:rPr>
              <w:fldChar w:fldCharType="end"/>
            </w:r>
          </w:ins>
        </w:p>
        <w:p w14:paraId="2574EB8C" w14:textId="77777777" w:rsidR="00D674C1" w:rsidRDefault="00D674C1">
          <w:pPr>
            <w:pStyle w:val="TOC2"/>
            <w:tabs>
              <w:tab w:val="right" w:leader="dot" w:pos="9962"/>
            </w:tabs>
            <w:rPr>
              <w:ins w:id="22" w:author="Alexander Thomas Frase" w:date="2012-11-02T13:37:00Z"/>
              <w:rFonts w:eastAsiaTheme="minorEastAsia" w:cstheme="minorBidi"/>
              <w:noProof/>
              <w:kern w:val="0"/>
              <w:lang w:eastAsia="en-US" w:bidi="ar-SA"/>
            </w:rPr>
          </w:pPr>
          <w:ins w:id="23" w:author="Alexander Thomas Frase" w:date="2012-11-02T13:37:00Z">
            <w:r>
              <w:rPr>
                <w:noProof/>
              </w:rPr>
              <w:t>Data Types</w:t>
            </w:r>
            <w:r>
              <w:rPr>
                <w:noProof/>
              </w:rPr>
              <w:tab/>
            </w:r>
            <w:r>
              <w:rPr>
                <w:noProof/>
              </w:rPr>
              <w:fldChar w:fldCharType="begin"/>
            </w:r>
            <w:r>
              <w:rPr>
                <w:noProof/>
              </w:rPr>
              <w:instrText xml:space="preserve"> PAGEREF _Toc339626757 \h </w:instrText>
            </w:r>
          </w:ins>
          <w:r>
            <w:rPr>
              <w:noProof/>
            </w:rPr>
          </w:r>
          <w:r>
            <w:rPr>
              <w:noProof/>
            </w:rPr>
            <w:fldChar w:fldCharType="separate"/>
          </w:r>
          <w:ins w:id="24" w:author="Alexander Thomas Frase" w:date="2012-11-02T13:37:00Z">
            <w:r>
              <w:rPr>
                <w:noProof/>
              </w:rPr>
              <w:t>8</w:t>
            </w:r>
            <w:r>
              <w:rPr>
                <w:noProof/>
              </w:rPr>
              <w:fldChar w:fldCharType="end"/>
            </w:r>
          </w:ins>
        </w:p>
        <w:p w14:paraId="117D319B" w14:textId="77777777" w:rsidR="00D674C1" w:rsidRDefault="00D674C1">
          <w:pPr>
            <w:pStyle w:val="TOC2"/>
            <w:tabs>
              <w:tab w:val="right" w:leader="dot" w:pos="9962"/>
            </w:tabs>
            <w:rPr>
              <w:ins w:id="25" w:author="Alexander Thomas Frase" w:date="2012-11-02T13:37:00Z"/>
              <w:rFonts w:eastAsiaTheme="minorEastAsia" w:cstheme="minorBidi"/>
              <w:noProof/>
              <w:kern w:val="0"/>
              <w:lang w:eastAsia="en-US" w:bidi="ar-SA"/>
            </w:rPr>
          </w:pPr>
          <w:ins w:id="26" w:author="Alexander Thomas Frase" w:date="2012-11-02T13:37:00Z">
            <w:r>
              <w:rPr>
                <w:noProof/>
              </w:rPr>
              <w:t>Analysis Modes</w:t>
            </w:r>
            <w:r>
              <w:rPr>
                <w:noProof/>
              </w:rPr>
              <w:tab/>
            </w:r>
            <w:r>
              <w:rPr>
                <w:noProof/>
              </w:rPr>
              <w:fldChar w:fldCharType="begin"/>
            </w:r>
            <w:r>
              <w:rPr>
                <w:noProof/>
              </w:rPr>
              <w:instrText xml:space="preserve"> PAGEREF _Toc339626758 \h </w:instrText>
            </w:r>
          </w:ins>
          <w:r>
            <w:rPr>
              <w:noProof/>
            </w:rPr>
          </w:r>
          <w:r>
            <w:rPr>
              <w:noProof/>
            </w:rPr>
            <w:fldChar w:fldCharType="separate"/>
          </w:r>
          <w:ins w:id="27" w:author="Alexander Thomas Frase" w:date="2012-11-02T13:37:00Z">
            <w:r>
              <w:rPr>
                <w:noProof/>
              </w:rPr>
              <w:t>9</w:t>
            </w:r>
            <w:r>
              <w:rPr>
                <w:noProof/>
              </w:rPr>
              <w:fldChar w:fldCharType="end"/>
            </w:r>
          </w:ins>
        </w:p>
        <w:p w14:paraId="0AE4AF53" w14:textId="77777777" w:rsidR="00D674C1" w:rsidRDefault="00D674C1">
          <w:pPr>
            <w:pStyle w:val="TOC3"/>
            <w:tabs>
              <w:tab w:val="right" w:leader="dot" w:pos="9962"/>
            </w:tabs>
            <w:rPr>
              <w:ins w:id="28" w:author="Alexander Thomas Frase" w:date="2012-11-02T13:37:00Z"/>
              <w:rFonts w:eastAsiaTheme="minorEastAsia" w:cstheme="minorBidi"/>
              <w:i w:val="0"/>
              <w:noProof/>
              <w:kern w:val="0"/>
              <w:lang w:eastAsia="en-US" w:bidi="ar-SA"/>
            </w:rPr>
          </w:pPr>
          <w:ins w:id="29" w:author="Alexander Thomas Frase" w:date="2012-11-02T13:37:00Z">
            <w:r>
              <w:rPr>
                <w:noProof/>
              </w:rPr>
              <w:t>Filtering</w:t>
            </w:r>
            <w:r>
              <w:rPr>
                <w:noProof/>
              </w:rPr>
              <w:tab/>
            </w:r>
            <w:r>
              <w:rPr>
                <w:noProof/>
              </w:rPr>
              <w:fldChar w:fldCharType="begin"/>
            </w:r>
            <w:r>
              <w:rPr>
                <w:noProof/>
              </w:rPr>
              <w:instrText xml:space="preserve"> PAGEREF _Toc339626759 \h </w:instrText>
            </w:r>
          </w:ins>
          <w:r>
            <w:rPr>
              <w:noProof/>
            </w:rPr>
          </w:r>
          <w:r>
            <w:rPr>
              <w:noProof/>
            </w:rPr>
            <w:fldChar w:fldCharType="separate"/>
          </w:r>
          <w:ins w:id="30" w:author="Alexander Thomas Frase" w:date="2012-11-02T13:37:00Z">
            <w:r>
              <w:rPr>
                <w:noProof/>
              </w:rPr>
              <w:t>9</w:t>
            </w:r>
            <w:r>
              <w:rPr>
                <w:noProof/>
              </w:rPr>
              <w:fldChar w:fldCharType="end"/>
            </w:r>
          </w:ins>
        </w:p>
        <w:p w14:paraId="0226B67B" w14:textId="77777777" w:rsidR="00D674C1" w:rsidRDefault="00D674C1">
          <w:pPr>
            <w:pStyle w:val="TOC3"/>
            <w:tabs>
              <w:tab w:val="right" w:leader="dot" w:pos="9962"/>
            </w:tabs>
            <w:rPr>
              <w:ins w:id="31" w:author="Alexander Thomas Frase" w:date="2012-11-02T13:37:00Z"/>
              <w:rFonts w:eastAsiaTheme="minorEastAsia" w:cstheme="minorBidi"/>
              <w:i w:val="0"/>
              <w:noProof/>
              <w:kern w:val="0"/>
              <w:lang w:eastAsia="en-US" w:bidi="ar-SA"/>
            </w:rPr>
          </w:pPr>
          <w:ins w:id="32" w:author="Alexander Thomas Frase" w:date="2012-11-02T13:37:00Z">
            <w:r>
              <w:rPr>
                <w:noProof/>
              </w:rPr>
              <w:t>Annotation</w:t>
            </w:r>
            <w:r>
              <w:rPr>
                <w:noProof/>
              </w:rPr>
              <w:tab/>
            </w:r>
            <w:r>
              <w:rPr>
                <w:noProof/>
              </w:rPr>
              <w:fldChar w:fldCharType="begin"/>
            </w:r>
            <w:r>
              <w:rPr>
                <w:noProof/>
              </w:rPr>
              <w:instrText xml:space="preserve"> PAGEREF _Toc339626760 \h </w:instrText>
            </w:r>
          </w:ins>
          <w:r>
            <w:rPr>
              <w:noProof/>
            </w:rPr>
          </w:r>
          <w:r>
            <w:rPr>
              <w:noProof/>
            </w:rPr>
            <w:fldChar w:fldCharType="separate"/>
          </w:r>
          <w:ins w:id="33" w:author="Alexander Thomas Frase" w:date="2012-11-02T13:37:00Z">
            <w:r>
              <w:rPr>
                <w:noProof/>
              </w:rPr>
              <w:t>9</w:t>
            </w:r>
            <w:r>
              <w:rPr>
                <w:noProof/>
              </w:rPr>
              <w:fldChar w:fldCharType="end"/>
            </w:r>
          </w:ins>
        </w:p>
        <w:p w14:paraId="2233506C" w14:textId="77777777" w:rsidR="00D674C1" w:rsidRDefault="00D674C1">
          <w:pPr>
            <w:pStyle w:val="TOC3"/>
            <w:tabs>
              <w:tab w:val="right" w:leader="dot" w:pos="9962"/>
            </w:tabs>
            <w:rPr>
              <w:ins w:id="34" w:author="Alexander Thomas Frase" w:date="2012-11-02T13:37:00Z"/>
              <w:rFonts w:eastAsiaTheme="minorEastAsia" w:cstheme="minorBidi"/>
              <w:i w:val="0"/>
              <w:noProof/>
              <w:kern w:val="0"/>
              <w:lang w:eastAsia="en-US" w:bidi="ar-SA"/>
            </w:rPr>
          </w:pPr>
          <w:ins w:id="35" w:author="Alexander Thomas Frase" w:date="2012-11-02T13:37:00Z">
            <w:r>
              <w:rPr>
                <w:noProof/>
              </w:rPr>
              <w:t>Modeling</w:t>
            </w:r>
            <w:r>
              <w:rPr>
                <w:noProof/>
              </w:rPr>
              <w:tab/>
            </w:r>
            <w:r>
              <w:rPr>
                <w:noProof/>
              </w:rPr>
              <w:fldChar w:fldCharType="begin"/>
            </w:r>
            <w:r>
              <w:rPr>
                <w:noProof/>
              </w:rPr>
              <w:instrText xml:space="preserve"> PAGEREF _Toc339626761 \h </w:instrText>
            </w:r>
          </w:ins>
          <w:r>
            <w:rPr>
              <w:noProof/>
            </w:rPr>
          </w:r>
          <w:r>
            <w:rPr>
              <w:noProof/>
            </w:rPr>
            <w:fldChar w:fldCharType="separate"/>
          </w:r>
          <w:ins w:id="36" w:author="Alexander Thomas Frase" w:date="2012-11-02T13:37:00Z">
            <w:r>
              <w:rPr>
                <w:noProof/>
              </w:rPr>
              <w:t>10</w:t>
            </w:r>
            <w:r>
              <w:rPr>
                <w:noProof/>
              </w:rPr>
              <w:fldChar w:fldCharType="end"/>
            </w:r>
          </w:ins>
        </w:p>
        <w:p w14:paraId="25A0FA82" w14:textId="77777777" w:rsidR="00D674C1" w:rsidRDefault="00D674C1">
          <w:pPr>
            <w:pStyle w:val="TOC2"/>
            <w:tabs>
              <w:tab w:val="right" w:leader="dot" w:pos="9962"/>
            </w:tabs>
            <w:rPr>
              <w:ins w:id="37" w:author="Alexander Thomas Frase" w:date="2012-11-02T13:37:00Z"/>
              <w:rFonts w:eastAsiaTheme="minorEastAsia" w:cstheme="minorBidi"/>
              <w:noProof/>
              <w:kern w:val="0"/>
              <w:lang w:eastAsia="en-US" w:bidi="ar-SA"/>
            </w:rPr>
          </w:pPr>
          <w:ins w:id="38" w:author="Alexander Thomas Frase" w:date="2012-11-02T13:37:00Z">
            <w:r>
              <w:rPr>
                <w:noProof/>
              </w:rPr>
              <w:t>Primary and Alternate Input Datasets</w:t>
            </w:r>
            <w:r>
              <w:rPr>
                <w:noProof/>
              </w:rPr>
              <w:tab/>
            </w:r>
            <w:r>
              <w:rPr>
                <w:noProof/>
              </w:rPr>
              <w:fldChar w:fldCharType="begin"/>
            </w:r>
            <w:r>
              <w:rPr>
                <w:noProof/>
              </w:rPr>
              <w:instrText xml:space="preserve"> PAGEREF _Toc339626762 \h </w:instrText>
            </w:r>
          </w:ins>
          <w:r>
            <w:rPr>
              <w:noProof/>
            </w:rPr>
          </w:r>
          <w:r>
            <w:rPr>
              <w:noProof/>
            </w:rPr>
            <w:fldChar w:fldCharType="separate"/>
          </w:r>
          <w:ins w:id="39" w:author="Alexander Thomas Frase" w:date="2012-11-02T13:37:00Z">
            <w:r>
              <w:rPr>
                <w:noProof/>
              </w:rPr>
              <w:t>10</w:t>
            </w:r>
            <w:r>
              <w:rPr>
                <w:noProof/>
              </w:rPr>
              <w:fldChar w:fldCharType="end"/>
            </w:r>
          </w:ins>
        </w:p>
        <w:p w14:paraId="2BB70B58" w14:textId="77777777" w:rsidR="00D674C1" w:rsidRDefault="00D674C1">
          <w:pPr>
            <w:pStyle w:val="TOC2"/>
            <w:tabs>
              <w:tab w:val="right" w:leader="dot" w:pos="9962"/>
            </w:tabs>
            <w:rPr>
              <w:ins w:id="40" w:author="Alexander Thomas Frase" w:date="2012-11-02T13:37:00Z"/>
              <w:rFonts w:eastAsiaTheme="minorEastAsia" w:cstheme="minorBidi"/>
              <w:noProof/>
              <w:kern w:val="0"/>
              <w:lang w:eastAsia="en-US" w:bidi="ar-SA"/>
            </w:rPr>
          </w:pPr>
          <w:ins w:id="41" w:author="Alexander Thomas Frase" w:date="2012-11-02T13:37:00Z">
            <w:r>
              <w:rPr>
                <w:noProof/>
              </w:rPr>
              <w:t>Identifiers</w:t>
            </w:r>
            <w:r>
              <w:rPr>
                <w:noProof/>
              </w:rPr>
              <w:tab/>
            </w:r>
            <w:r>
              <w:rPr>
                <w:noProof/>
              </w:rPr>
              <w:fldChar w:fldCharType="begin"/>
            </w:r>
            <w:r>
              <w:rPr>
                <w:noProof/>
              </w:rPr>
              <w:instrText xml:space="preserve"> PAGEREF _Toc339626763 \h </w:instrText>
            </w:r>
          </w:ins>
          <w:r>
            <w:rPr>
              <w:noProof/>
            </w:rPr>
          </w:r>
          <w:r>
            <w:rPr>
              <w:noProof/>
            </w:rPr>
            <w:fldChar w:fldCharType="separate"/>
          </w:r>
          <w:ins w:id="42" w:author="Alexander Thomas Frase" w:date="2012-11-02T13:37:00Z">
            <w:r>
              <w:rPr>
                <w:noProof/>
              </w:rPr>
              <w:t>11</w:t>
            </w:r>
            <w:r>
              <w:rPr>
                <w:noProof/>
              </w:rPr>
              <w:fldChar w:fldCharType="end"/>
            </w:r>
          </w:ins>
        </w:p>
        <w:p w14:paraId="283AF8B3" w14:textId="77777777" w:rsidR="00D674C1" w:rsidRDefault="00D674C1">
          <w:pPr>
            <w:pStyle w:val="TOC1"/>
            <w:tabs>
              <w:tab w:val="right" w:leader="dot" w:pos="9962"/>
            </w:tabs>
            <w:rPr>
              <w:ins w:id="43" w:author="Alexander Thomas Frase" w:date="2012-11-02T13:37:00Z"/>
              <w:rFonts w:asciiTheme="minorHAnsi" w:eastAsiaTheme="minorEastAsia" w:hAnsiTheme="minorHAnsi" w:cstheme="minorBidi"/>
              <w:b w:val="0"/>
              <w:noProof/>
              <w:color w:val="auto"/>
              <w:kern w:val="0"/>
              <w:sz w:val="22"/>
              <w:szCs w:val="22"/>
              <w:lang w:eastAsia="en-US" w:bidi="ar-SA"/>
            </w:rPr>
          </w:pPr>
          <w:ins w:id="44" w:author="Alexander Thomas Frase" w:date="2012-11-02T13:37:00Z">
            <w:r>
              <w:rPr>
                <w:noProof/>
              </w:rPr>
              <w:t>Installation &amp; Setup</w:t>
            </w:r>
            <w:r>
              <w:rPr>
                <w:noProof/>
              </w:rPr>
              <w:tab/>
            </w:r>
            <w:r>
              <w:rPr>
                <w:noProof/>
              </w:rPr>
              <w:fldChar w:fldCharType="begin"/>
            </w:r>
            <w:r>
              <w:rPr>
                <w:noProof/>
              </w:rPr>
              <w:instrText xml:space="preserve"> PAGEREF _Toc339626764 \h </w:instrText>
            </w:r>
          </w:ins>
          <w:r>
            <w:rPr>
              <w:noProof/>
            </w:rPr>
          </w:r>
          <w:r>
            <w:rPr>
              <w:noProof/>
            </w:rPr>
            <w:fldChar w:fldCharType="separate"/>
          </w:r>
          <w:ins w:id="45" w:author="Alexander Thomas Frase" w:date="2012-11-02T13:37:00Z">
            <w:r>
              <w:rPr>
                <w:noProof/>
              </w:rPr>
              <w:t>12</w:t>
            </w:r>
            <w:r>
              <w:rPr>
                <w:noProof/>
              </w:rPr>
              <w:fldChar w:fldCharType="end"/>
            </w:r>
          </w:ins>
        </w:p>
        <w:p w14:paraId="7963BAAC" w14:textId="77777777" w:rsidR="00D674C1" w:rsidRDefault="00D674C1">
          <w:pPr>
            <w:pStyle w:val="TOC2"/>
            <w:tabs>
              <w:tab w:val="right" w:leader="dot" w:pos="9962"/>
            </w:tabs>
            <w:rPr>
              <w:ins w:id="46" w:author="Alexander Thomas Frase" w:date="2012-11-02T13:37:00Z"/>
              <w:rFonts w:eastAsiaTheme="minorEastAsia" w:cstheme="minorBidi"/>
              <w:noProof/>
              <w:kern w:val="0"/>
              <w:lang w:eastAsia="en-US" w:bidi="ar-SA"/>
            </w:rPr>
          </w:pPr>
          <w:ins w:id="47" w:author="Alexander Thomas Frase" w:date="2012-11-02T13:37:00Z">
            <w:r>
              <w:rPr>
                <w:noProof/>
              </w:rPr>
              <w:t>Prerequisites</w:t>
            </w:r>
            <w:r>
              <w:rPr>
                <w:noProof/>
              </w:rPr>
              <w:tab/>
            </w:r>
            <w:r>
              <w:rPr>
                <w:noProof/>
              </w:rPr>
              <w:fldChar w:fldCharType="begin"/>
            </w:r>
            <w:r>
              <w:rPr>
                <w:noProof/>
              </w:rPr>
              <w:instrText xml:space="preserve"> PAGEREF _Toc339626765 \h </w:instrText>
            </w:r>
          </w:ins>
          <w:r>
            <w:rPr>
              <w:noProof/>
            </w:rPr>
          </w:r>
          <w:r>
            <w:rPr>
              <w:noProof/>
            </w:rPr>
            <w:fldChar w:fldCharType="separate"/>
          </w:r>
          <w:ins w:id="48" w:author="Alexander Thomas Frase" w:date="2012-11-02T13:37:00Z">
            <w:r>
              <w:rPr>
                <w:noProof/>
              </w:rPr>
              <w:t>12</w:t>
            </w:r>
            <w:r>
              <w:rPr>
                <w:noProof/>
              </w:rPr>
              <w:fldChar w:fldCharType="end"/>
            </w:r>
          </w:ins>
        </w:p>
        <w:p w14:paraId="01FD5BEA" w14:textId="77777777" w:rsidR="00D674C1" w:rsidRDefault="00D674C1">
          <w:pPr>
            <w:pStyle w:val="TOC2"/>
            <w:tabs>
              <w:tab w:val="right" w:leader="dot" w:pos="9962"/>
            </w:tabs>
            <w:rPr>
              <w:ins w:id="49" w:author="Alexander Thomas Frase" w:date="2012-11-02T13:37:00Z"/>
              <w:rFonts w:eastAsiaTheme="minorEastAsia" w:cstheme="minorBidi"/>
              <w:noProof/>
              <w:kern w:val="0"/>
              <w:lang w:eastAsia="en-US" w:bidi="ar-SA"/>
            </w:rPr>
          </w:pPr>
          <w:ins w:id="50" w:author="Alexander Thomas Frase" w:date="2012-11-02T13:37:00Z">
            <w:r>
              <w:rPr>
                <w:noProof/>
              </w:rPr>
              <w:t>Platforms</w:t>
            </w:r>
            <w:r>
              <w:rPr>
                <w:noProof/>
              </w:rPr>
              <w:tab/>
            </w:r>
            <w:r>
              <w:rPr>
                <w:noProof/>
              </w:rPr>
              <w:fldChar w:fldCharType="begin"/>
            </w:r>
            <w:r>
              <w:rPr>
                <w:noProof/>
              </w:rPr>
              <w:instrText xml:space="preserve"> PAGEREF _Toc339626766 \h </w:instrText>
            </w:r>
          </w:ins>
          <w:r>
            <w:rPr>
              <w:noProof/>
            </w:rPr>
          </w:r>
          <w:r>
            <w:rPr>
              <w:noProof/>
            </w:rPr>
            <w:fldChar w:fldCharType="separate"/>
          </w:r>
          <w:ins w:id="51" w:author="Alexander Thomas Frase" w:date="2012-11-02T13:37:00Z">
            <w:r>
              <w:rPr>
                <w:noProof/>
              </w:rPr>
              <w:t>12</w:t>
            </w:r>
            <w:r>
              <w:rPr>
                <w:noProof/>
              </w:rPr>
              <w:fldChar w:fldCharType="end"/>
            </w:r>
          </w:ins>
        </w:p>
        <w:p w14:paraId="6FBBC432" w14:textId="77777777" w:rsidR="00D674C1" w:rsidRDefault="00D674C1">
          <w:pPr>
            <w:pStyle w:val="TOC2"/>
            <w:tabs>
              <w:tab w:val="right" w:leader="dot" w:pos="9962"/>
            </w:tabs>
            <w:rPr>
              <w:ins w:id="52" w:author="Alexander Thomas Frase" w:date="2012-11-02T13:37:00Z"/>
              <w:rFonts w:eastAsiaTheme="minorEastAsia" w:cstheme="minorBidi"/>
              <w:noProof/>
              <w:kern w:val="0"/>
              <w:lang w:eastAsia="en-US" w:bidi="ar-SA"/>
            </w:rPr>
          </w:pPr>
          <w:ins w:id="53" w:author="Alexander Thomas Frase" w:date="2012-11-02T13:37:00Z">
            <w:r>
              <w:rPr>
                <w:noProof/>
              </w:rPr>
              <w:t>Installing Biofilter</w:t>
            </w:r>
            <w:r>
              <w:rPr>
                <w:noProof/>
              </w:rPr>
              <w:tab/>
            </w:r>
            <w:r>
              <w:rPr>
                <w:noProof/>
              </w:rPr>
              <w:fldChar w:fldCharType="begin"/>
            </w:r>
            <w:r>
              <w:rPr>
                <w:noProof/>
              </w:rPr>
              <w:instrText xml:space="preserve"> PAGEREF _Toc339626767 \h </w:instrText>
            </w:r>
          </w:ins>
          <w:r>
            <w:rPr>
              <w:noProof/>
            </w:rPr>
          </w:r>
          <w:r>
            <w:rPr>
              <w:noProof/>
            </w:rPr>
            <w:fldChar w:fldCharType="separate"/>
          </w:r>
          <w:ins w:id="54" w:author="Alexander Thomas Frase" w:date="2012-11-02T13:37:00Z">
            <w:r>
              <w:rPr>
                <w:noProof/>
              </w:rPr>
              <w:t>12</w:t>
            </w:r>
            <w:r>
              <w:rPr>
                <w:noProof/>
              </w:rPr>
              <w:fldChar w:fldCharType="end"/>
            </w:r>
          </w:ins>
        </w:p>
        <w:p w14:paraId="1162A81B" w14:textId="77777777" w:rsidR="00D674C1" w:rsidRDefault="00D674C1">
          <w:pPr>
            <w:pStyle w:val="TOC2"/>
            <w:tabs>
              <w:tab w:val="right" w:leader="dot" w:pos="9962"/>
            </w:tabs>
            <w:rPr>
              <w:ins w:id="55" w:author="Alexander Thomas Frase" w:date="2012-11-02T13:37:00Z"/>
              <w:rFonts w:eastAsiaTheme="minorEastAsia" w:cstheme="minorBidi"/>
              <w:noProof/>
              <w:kern w:val="0"/>
              <w:lang w:eastAsia="en-US" w:bidi="ar-SA"/>
            </w:rPr>
          </w:pPr>
          <w:ins w:id="56" w:author="Alexander Thomas Frase" w:date="2012-11-02T13:37:00Z">
            <w:r>
              <w:rPr>
                <w:noProof/>
              </w:rPr>
              <w:t>Compiling Prior Knowledge</w:t>
            </w:r>
            <w:r>
              <w:rPr>
                <w:noProof/>
              </w:rPr>
              <w:tab/>
            </w:r>
            <w:r>
              <w:rPr>
                <w:noProof/>
              </w:rPr>
              <w:fldChar w:fldCharType="begin"/>
            </w:r>
            <w:r>
              <w:rPr>
                <w:noProof/>
              </w:rPr>
              <w:instrText xml:space="preserve"> PAGEREF _Toc339626768 \h </w:instrText>
            </w:r>
          </w:ins>
          <w:r>
            <w:rPr>
              <w:noProof/>
            </w:rPr>
          </w:r>
          <w:r>
            <w:rPr>
              <w:noProof/>
            </w:rPr>
            <w:fldChar w:fldCharType="separate"/>
          </w:r>
          <w:ins w:id="57" w:author="Alexander Thomas Frase" w:date="2012-11-02T13:37:00Z">
            <w:r>
              <w:rPr>
                <w:noProof/>
              </w:rPr>
              <w:t>12</w:t>
            </w:r>
            <w:r>
              <w:rPr>
                <w:noProof/>
              </w:rPr>
              <w:fldChar w:fldCharType="end"/>
            </w:r>
          </w:ins>
        </w:p>
        <w:p w14:paraId="10D7DA9E" w14:textId="77777777" w:rsidR="00D674C1" w:rsidRDefault="00D674C1">
          <w:pPr>
            <w:pStyle w:val="TOC3"/>
            <w:tabs>
              <w:tab w:val="right" w:leader="dot" w:pos="9962"/>
            </w:tabs>
            <w:rPr>
              <w:ins w:id="58" w:author="Alexander Thomas Frase" w:date="2012-11-02T13:37:00Z"/>
              <w:rFonts w:eastAsiaTheme="minorEastAsia" w:cstheme="minorBidi"/>
              <w:i w:val="0"/>
              <w:noProof/>
              <w:kern w:val="0"/>
              <w:lang w:eastAsia="en-US" w:bidi="ar-SA"/>
            </w:rPr>
          </w:pPr>
          <w:ins w:id="59" w:author="Alexander Thomas Frase" w:date="2012-11-02T13:37:00Z">
            <w:r>
              <w:rPr>
                <w:noProof/>
              </w:rPr>
              <w:t>LOKI Build Script Options</w:t>
            </w:r>
            <w:r>
              <w:rPr>
                <w:noProof/>
              </w:rPr>
              <w:tab/>
            </w:r>
            <w:r>
              <w:rPr>
                <w:noProof/>
              </w:rPr>
              <w:fldChar w:fldCharType="begin"/>
            </w:r>
            <w:r>
              <w:rPr>
                <w:noProof/>
              </w:rPr>
              <w:instrText xml:space="preserve"> PAGEREF _Toc339626769 \h </w:instrText>
            </w:r>
          </w:ins>
          <w:r>
            <w:rPr>
              <w:noProof/>
            </w:rPr>
          </w:r>
          <w:r>
            <w:rPr>
              <w:noProof/>
            </w:rPr>
            <w:fldChar w:fldCharType="separate"/>
          </w:r>
          <w:ins w:id="60" w:author="Alexander Thomas Frase" w:date="2012-11-02T13:37:00Z">
            <w:r>
              <w:rPr>
                <w:noProof/>
              </w:rPr>
              <w:t>13</w:t>
            </w:r>
            <w:r>
              <w:rPr>
                <w:noProof/>
              </w:rPr>
              <w:fldChar w:fldCharType="end"/>
            </w:r>
          </w:ins>
        </w:p>
        <w:p w14:paraId="43EAABD3" w14:textId="77777777" w:rsidR="00D674C1" w:rsidRDefault="00D674C1">
          <w:pPr>
            <w:pStyle w:val="TOC2"/>
            <w:tabs>
              <w:tab w:val="right" w:leader="dot" w:pos="9962"/>
            </w:tabs>
            <w:rPr>
              <w:ins w:id="61" w:author="Alexander Thomas Frase" w:date="2012-11-02T13:37:00Z"/>
              <w:rFonts w:eastAsiaTheme="minorEastAsia" w:cstheme="minorBidi"/>
              <w:noProof/>
              <w:kern w:val="0"/>
              <w:lang w:eastAsia="en-US" w:bidi="ar-SA"/>
            </w:rPr>
          </w:pPr>
          <w:ins w:id="62" w:author="Alexander Thomas Frase" w:date="2012-11-02T13:37:00Z">
            <w:r>
              <w:rPr>
                <w:noProof/>
              </w:rPr>
              <w:t>Updating &amp; Archiving Prior Knowledge</w:t>
            </w:r>
            <w:r>
              <w:rPr>
                <w:noProof/>
              </w:rPr>
              <w:tab/>
            </w:r>
            <w:r>
              <w:rPr>
                <w:noProof/>
              </w:rPr>
              <w:fldChar w:fldCharType="begin"/>
            </w:r>
            <w:r>
              <w:rPr>
                <w:noProof/>
              </w:rPr>
              <w:instrText xml:space="preserve"> PAGEREF _Toc339626770 \h </w:instrText>
            </w:r>
          </w:ins>
          <w:r>
            <w:rPr>
              <w:noProof/>
            </w:rPr>
          </w:r>
          <w:r>
            <w:rPr>
              <w:noProof/>
            </w:rPr>
            <w:fldChar w:fldCharType="separate"/>
          </w:r>
          <w:ins w:id="63" w:author="Alexander Thomas Frase" w:date="2012-11-02T13:37:00Z">
            <w:r>
              <w:rPr>
                <w:noProof/>
              </w:rPr>
              <w:t>14</w:t>
            </w:r>
            <w:r>
              <w:rPr>
                <w:noProof/>
              </w:rPr>
              <w:fldChar w:fldCharType="end"/>
            </w:r>
          </w:ins>
        </w:p>
        <w:p w14:paraId="1CCEA1FC" w14:textId="77777777" w:rsidR="00D674C1" w:rsidRDefault="00D674C1">
          <w:pPr>
            <w:pStyle w:val="TOC2"/>
            <w:tabs>
              <w:tab w:val="right" w:leader="dot" w:pos="9962"/>
            </w:tabs>
            <w:rPr>
              <w:ins w:id="64" w:author="Alexander Thomas Frase" w:date="2012-11-02T13:37:00Z"/>
              <w:rFonts w:eastAsiaTheme="minorEastAsia" w:cstheme="minorBidi"/>
              <w:noProof/>
              <w:kern w:val="0"/>
              <w:lang w:eastAsia="en-US" w:bidi="ar-SA"/>
            </w:rPr>
          </w:pPr>
          <w:ins w:id="65" w:author="Alexander Thomas Frase" w:date="2012-11-02T13:37:00Z">
            <w:r>
              <w:rPr>
                <w:noProof/>
              </w:rPr>
              <w:t>LD Profiles</w:t>
            </w:r>
            <w:r>
              <w:rPr>
                <w:noProof/>
              </w:rPr>
              <w:tab/>
            </w:r>
            <w:r>
              <w:rPr>
                <w:noProof/>
              </w:rPr>
              <w:fldChar w:fldCharType="begin"/>
            </w:r>
            <w:r>
              <w:rPr>
                <w:noProof/>
              </w:rPr>
              <w:instrText xml:space="preserve"> PAGEREF _Toc339626771 \h </w:instrText>
            </w:r>
          </w:ins>
          <w:r>
            <w:rPr>
              <w:noProof/>
            </w:rPr>
          </w:r>
          <w:r>
            <w:rPr>
              <w:noProof/>
            </w:rPr>
            <w:fldChar w:fldCharType="separate"/>
          </w:r>
          <w:ins w:id="66" w:author="Alexander Thomas Frase" w:date="2012-11-02T13:37:00Z">
            <w:r>
              <w:rPr>
                <w:noProof/>
              </w:rPr>
              <w:t>15</w:t>
            </w:r>
            <w:r>
              <w:rPr>
                <w:noProof/>
              </w:rPr>
              <w:fldChar w:fldCharType="end"/>
            </w:r>
          </w:ins>
        </w:p>
        <w:p w14:paraId="3E28FC57" w14:textId="77777777" w:rsidR="00D674C1" w:rsidRDefault="00D674C1">
          <w:pPr>
            <w:pStyle w:val="TOC1"/>
            <w:tabs>
              <w:tab w:val="right" w:leader="dot" w:pos="9962"/>
            </w:tabs>
            <w:rPr>
              <w:ins w:id="67" w:author="Alexander Thomas Frase" w:date="2012-11-02T13:37:00Z"/>
              <w:rFonts w:asciiTheme="minorHAnsi" w:eastAsiaTheme="minorEastAsia" w:hAnsiTheme="minorHAnsi" w:cstheme="minorBidi"/>
              <w:b w:val="0"/>
              <w:noProof/>
              <w:color w:val="auto"/>
              <w:kern w:val="0"/>
              <w:sz w:val="22"/>
              <w:szCs w:val="22"/>
              <w:lang w:eastAsia="en-US" w:bidi="ar-SA"/>
            </w:rPr>
          </w:pPr>
          <w:ins w:id="68" w:author="Alexander Thomas Frase" w:date="2012-11-02T13:37:00Z">
            <w:r>
              <w:rPr>
                <w:noProof/>
              </w:rPr>
              <w:t>Using Biofilter</w:t>
            </w:r>
            <w:r>
              <w:rPr>
                <w:noProof/>
              </w:rPr>
              <w:tab/>
            </w:r>
            <w:r>
              <w:rPr>
                <w:noProof/>
              </w:rPr>
              <w:fldChar w:fldCharType="begin"/>
            </w:r>
            <w:r>
              <w:rPr>
                <w:noProof/>
              </w:rPr>
              <w:instrText xml:space="preserve"> PAGEREF _Toc339626772 \h </w:instrText>
            </w:r>
          </w:ins>
          <w:r>
            <w:rPr>
              <w:noProof/>
            </w:rPr>
          </w:r>
          <w:r>
            <w:rPr>
              <w:noProof/>
            </w:rPr>
            <w:fldChar w:fldCharType="separate"/>
          </w:r>
          <w:ins w:id="69" w:author="Alexander Thomas Frase" w:date="2012-11-02T13:37:00Z">
            <w:r>
              <w:rPr>
                <w:noProof/>
              </w:rPr>
              <w:t>15</w:t>
            </w:r>
            <w:r>
              <w:rPr>
                <w:noProof/>
              </w:rPr>
              <w:fldChar w:fldCharType="end"/>
            </w:r>
          </w:ins>
        </w:p>
        <w:p w14:paraId="45656D7F" w14:textId="77777777" w:rsidR="00D674C1" w:rsidRDefault="00D674C1">
          <w:pPr>
            <w:pStyle w:val="TOC2"/>
            <w:tabs>
              <w:tab w:val="right" w:leader="dot" w:pos="9962"/>
            </w:tabs>
            <w:rPr>
              <w:ins w:id="70" w:author="Alexander Thomas Frase" w:date="2012-11-02T13:37:00Z"/>
              <w:rFonts w:eastAsiaTheme="minorEastAsia" w:cstheme="minorBidi"/>
              <w:noProof/>
              <w:kern w:val="0"/>
              <w:lang w:eastAsia="en-US" w:bidi="ar-SA"/>
            </w:rPr>
          </w:pPr>
          <w:ins w:id="71" w:author="Alexander Thomas Frase" w:date="2012-11-02T13:37:00Z">
            <w:r>
              <w:rPr>
                <w:noProof/>
              </w:rPr>
              <w:t>Configuration Options</w:t>
            </w:r>
            <w:r>
              <w:rPr>
                <w:noProof/>
              </w:rPr>
              <w:tab/>
            </w:r>
            <w:r>
              <w:rPr>
                <w:noProof/>
              </w:rPr>
              <w:fldChar w:fldCharType="begin"/>
            </w:r>
            <w:r>
              <w:rPr>
                <w:noProof/>
              </w:rPr>
              <w:instrText xml:space="preserve"> PAGEREF _Toc339626773 \h </w:instrText>
            </w:r>
          </w:ins>
          <w:r>
            <w:rPr>
              <w:noProof/>
            </w:rPr>
          </w:r>
          <w:r>
            <w:rPr>
              <w:noProof/>
            </w:rPr>
            <w:fldChar w:fldCharType="separate"/>
          </w:r>
          <w:ins w:id="72" w:author="Alexander Thomas Frase" w:date="2012-11-02T13:37:00Z">
            <w:r>
              <w:rPr>
                <w:noProof/>
              </w:rPr>
              <w:t>16</w:t>
            </w:r>
            <w:r>
              <w:rPr>
                <w:noProof/>
              </w:rPr>
              <w:fldChar w:fldCharType="end"/>
            </w:r>
          </w:ins>
        </w:p>
        <w:p w14:paraId="5F267D72" w14:textId="77777777" w:rsidR="00D674C1" w:rsidRDefault="00D674C1">
          <w:pPr>
            <w:pStyle w:val="TOC3"/>
            <w:tabs>
              <w:tab w:val="right" w:leader="dot" w:pos="9962"/>
            </w:tabs>
            <w:rPr>
              <w:ins w:id="73" w:author="Alexander Thomas Frase" w:date="2012-11-02T13:37:00Z"/>
              <w:rFonts w:eastAsiaTheme="minorEastAsia" w:cstheme="minorBidi"/>
              <w:i w:val="0"/>
              <w:noProof/>
              <w:kern w:val="0"/>
              <w:lang w:eastAsia="en-US" w:bidi="ar-SA"/>
            </w:rPr>
          </w:pPr>
          <w:ins w:id="74" w:author="Alexander Thomas Frase" w:date="2012-11-02T13:37:00Z">
            <w:r>
              <w:rPr>
                <w:noProof/>
              </w:rPr>
              <w:t>--help  /  HELP</w:t>
            </w:r>
            <w:r>
              <w:rPr>
                <w:noProof/>
              </w:rPr>
              <w:tab/>
            </w:r>
            <w:r>
              <w:rPr>
                <w:noProof/>
              </w:rPr>
              <w:fldChar w:fldCharType="begin"/>
            </w:r>
            <w:r>
              <w:rPr>
                <w:noProof/>
              </w:rPr>
              <w:instrText xml:space="preserve"> PAGEREF _Toc339626774 \h </w:instrText>
            </w:r>
          </w:ins>
          <w:r>
            <w:rPr>
              <w:noProof/>
            </w:rPr>
          </w:r>
          <w:r>
            <w:rPr>
              <w:noProof/>
            </w:rPr>
            <w:fldChar w:fldCharType="separate"/>
          </w:r>
          <w:ins w:id="75" w:author="Alexander Thomas Frase" w:date="2012-11-02T13:37:00Z">
            <w:r>
              <w:rPr>
                <w:noProof/>
              </w:rPr>
              <w:t>16</w:t>
            </w:r>
            <w:r>
              <w:rPr>
                <w:noProof/>
              </w:rPr>
              <w:fldChar w:fldCharType="end"/>
            </w:r>
          </w:ins>
        </w:p>
        <w:p w14:paraId="62A77639" w14:textId="77777777" w:rsidR="00D674C1" w:rsidRDefault="00D674C1">
          <w:pPr>
            <w:pStyle w:val="TOC3"/>
            <w:tabs>
              <w:tab w:val="right" w:leader="dot" w:pos="9962"/>
            </w:tabs>
            <w:rPr>
              <w:ins w:id="76" w:author="Alexander Thomas Frase" w:date="2012-11-02T13:37:00Z"/>
              <w:rFonts w:eastAsiaTheme="minorEastAsia" w:cstheme="minorBidi"/>
              <w:i w:val="0"/>
              <w:noProof/>
              <w:kern w:val="0"/>
              <w:lang w:eastAsia="en-US" w:bidi="ar-SA"/>
            </w:rPr>
          </w:pPr>
          <w:ins w:id="77" w:author="Alexander Thomas Frase" w:date="2012-11-02T13:37:00Z">
            <w:r>
              <w:rPr>
                <w:noProof/>
              </w:rPr>
              <w:t>--version  /  VERSION</w:t>
            </w:r>
            <w:r>
              <w:rPr>
                <w:noProof/>
              </w:rPr>
              <w:tab/>
            </w:r>
            <w:r>
              <w:rPr>
                <w:noProof/>
              </w:rPr>
              <w:fldChar w:fldCharType="begin"/>
            </w:r>
            <w:r>
              <w:rPr>
                <w:noProof/>
              </w:rPr>
              <w:instrText xml:space="preserve"> PAGEREF _Toc339626775 \h </w:instrText>
            </w:r>
          </w:ins>
          <w:r>
            <w:rPr>
              <w:noProof/>
            </w:rPr>
          </w:r>
          <w:r>
            <w:rPr>
              <w:noProof/>
            </w:rPr>
            <w:fldChar w:fldCharType="separate"/>
          </w:r>
          <w:ins w:id="78" w:author="Alexander Thomas Frase" w:date="2012-11-02T13:37:00Z">
            <w:r>
              <w:rPr>
                <w:noProof/>
              </w:rPr>
              <w:t>16</w:t>
            </w:r>
            <w:r>
              <w:rPr>
                <w:noProof/>
              </w:rPr>
              <w:fldChar w:fldCharType="end"/>
            </w:r>
          </w:ins>
        </w:p>
        <w:p w14:paraId="4D6F538E" w14:textId="77777777" w:rsidR="00D674C1" w:rsidRDefault="00D674C1">
          <w:pPr>
            <w:pStyle w:val="TOC3"/>
            <w:tabs>
              <w:tab w:val="right" w:leader="dot" w:pos="9962"/>
            </w:tabs>
            <w:rPr>
              <w:ins w:id="79" w:author="Alexander Thomas Frase" w:date="2012-11-02T13:37:00Z"/>
              <w:rFonts w:eastAsiaTheme="minorEastAsia" w:cstheme="minorBidi"/>
              <w:i w:val="0"/>
              <w:noProof/>
              <w:kern w:val="0"/>
              <w:lang w:eastAsia="en-US" w:bidi="ar-SA"/>
            </w:rPr>
          </w:pPr>
          <w:ins w:id="80" w:author="Alexander Thomas Frase" w:date="2012-11-02T13:37:00Z">
            <w:r>
              <w:rPr>
                <w:noProof/>
              </w:rPr>
              <w:t>--report-configuration  /  REPORT_CONFIGURATION</w:t>
            </w:r>
            <w:r>
              <w:rPr>
                <w:noProof/>
              </w:rPr>
              <w:tab/>
            </w:r>
            <w:r>
              <w:rPr>
                <w:noProof/>
              </w:rPr>
              <w:fldChar w:fldCharType="begin"/>
            </w:r>
            <w:r>
              <w:rPr>
                <w:noProof/>
              </w:rPr>
              <w:instrText xml:space="preserve"> PAGEREF _Toc339626776 \h </w:instrText>
            </w:r>
          </w:ins>
          <w:r>
            <w:rPr>
              <w:noProof/>
            </w:rPr>
          </w:r>
          <w:r>
            <w:rPr>
              <w:noProof/>
            </w:rPr>
            <w:fldChar w:fldCharType="separate"/>
          </w:r>
          <w:ins w:id="81" w:author="Alexander Thomas Frase" w:date="2012-11-02T13:37:00Z">
            <w:r>
              <w:rPr>
                <w:noProof/>
              </w:rPr>
              <w:t>16</w:t>
            </w:r>
            <w:r>
              <w:rPr>
                <w:noProof/>
              </w:rPr>
              <w:fldChar w:fldCharType="end"/>
            </w:r>
          </w:ins>
        </w:p>
        <w:p w14:paraId="42E5492D" w14:textId="77777777" w:rsidR="00D674C1" w:rsidRDefault="00D674C1">
          <w:pPr>
            <w:pStyle w:val="TOC3"/>
            <w:tabs>
              <w:tab w:val="right" w:leader="dot" w:pos="9962"/>
            </w:tabs>
            <w:rPr>
              <w:ins w:id="82" w:author="Alexander Thomas Frase" w:date="2012-11-02T13:37:00Z"/>
              <w:rFonts w:eastAsiaTheme="minorEastAsia" w:cstheme="minorBidi"/>
              <w:i w:val="0"/>
              <w:noProof/>
              <w:kern w:val="0"/>
              <w:lang w:eastAsia="en-US" w:bidi="ar-SA"/>
            </w:rPr>
          </w:pPr>
          <w:ins w:id="83" w:author="Alexander Thomas Frase" w:date="2012-11-02T13:37:00Z">
            <w:r>
              <w:rPr>
                <w:noProof/>
              </w:rPr>
              <w:t>--report-replication-fingerprint  /  REPORT_REPLICATION_FINGERPRINT</w:t>
            </w:r>
            <w:r>
              <w:rPr>
                <w:noProof/>
              </w:rPr>
              <w:tab/>
            </w:r>
            <w:r>
              <w:rPr>
                <w:noProof/>
              </w:rPr>
              <w:fldChar w:fldCharType="begin"/>
            </w:r>
            <w:r>
              <w:rPr>
                <w:noProof/>
              </w:rPr>
              <w:instrText xml:space="preserve"> PAGEREF _Toc339626777 \h </w:instrText>
            </w:r>
          </w:ins>
          <w:r>
            <w:rPr>
              <w:noProof/>
            </w:rPr>
          </w:r>
          <w:r>
            <w:rPr>
              <w:noProof/>
            </w:rPr>
            <w:fldChar w:fldCharType="separate"/>
          </w:r>
          <w:ins w:id="84" w:author="Alexander Thomas Frase" w:date="2012-11-02T13:37:00Z">
            <w:r>
              <w:rPr>
                <w:noProof/>
              </w:rPr>
              <w:t>16</w:t>
            </w:r>
            <w:r>
              <w:rPr>
                <w:noProof/>
              </w:rPr>
              <w:fldChar w:fldCharType="end"/>
            </w:r>
          </w:ins>
        </w:p>
        <w:p w14:paraId="71350DF9" w14:textId="77777777" w:rsidR="00D674C1" w:rsidRDefault="00D674C1">
          <w:pPr>
            <w:pStyle w:val="TOC2"/>
            <w:tabs>
              <w:tab w:val="right" w:leader="dot" w:pos="9962"/>
            </w:tabs>
            <w:rPr>
              <w:ins w:id="85" w:author="Alexander Thomas Frase" w:date="2012-11-02T13:37:00Z"/>
              <w:rFonts w:eastAsiaTheme="minorEastAsia" w:cstheme="minorBidi"/>
              <w:noProof/>
              <w:kern w:val="0"/>
              <w:lang w:eastAsia="en-US" w:bidi="ar-SA"/>
            </w:rPr>
          </w:pPr>
          <w:ins w:id="86" w:author="Alexander Thomas Frase" w:date="2012-11-02T13:37:00Z">
            <w:r>
              <w:rPr>
                <w:noProof/>
              </w:rPr>
              <w:t>Prior Knowledge Options</w:t>
            </w:r>
            <w:r>
              <w:rPr>
                <w:noProof/>
              </w:rPr>
              <w:tab/>
            </w:r>
            <w:r>
              <w:rPr>
                <w:noProof/>
              </w:rPr>
              <w:fldChar w:fldCharType="begin"/>
            </w:r>
            <w:r>
              <w:rPr>
                <w:noProof/>
              </w:rPr>
              <w:instrText xml:space="preserve"> PAGEREF _Toc339626778 \h </w:instrText>
            </w:r>
          </w:ins>
          <w:r>
            <w:rPr>
              <w:noProof/>
            </w:rPr>
          </w:r>
          <w:r>
            <w:rPr>
              <w:noProof/>
            </w:rPr>
            <w:fldChar w:fldCharType="separate"/>
          </w:r>
          <w:ins w:id="87" w:author="Alexander Thomas Frase" w:date="2012-11-02T13:37:00Z">
            <w:r>
              <w:rPr>
                <w:noProof/>
              </w:rPr>
              <w:t>16</w:t>
            </w:r>
            <w:r>
              <w:rPr>
                <w:noProof/>
              </w:rPr>
              <w:fldChar w:fldCharType="end"/>
            </w:r>
          </w:ins>
        </w:p>
        <w:p w14:paraId="1B66065D" w14:textId="77777777" w:rsidR="00D674C1" w:rsidRDefault="00D674C1">
          <w:pPr>
            <w:pStyle w:val="TOC3"/>
            <w:tabs>
              <w:tab w:val="right" w:leader="dot" w:pos="9962"/>
            </w:tabs>
            <w:rPr>
              <w:ins w:id="88" w:author="Alexander Thomas Frase" w:date="2012-11-02T13:37:00Z"/>
              <w:rFonts w:eastAsiaTheme="minorEastAsia" w:cstheme="minorBidi"/>
              <w:i w:val="0"/>
              <w:noProof/>
              <w:kern w:val="0"/>
              <w:lang w:eastAsia="en-US" w:bidi="ar-SA"/>
            </w:rPr>
          </w:pPr>
          <w:ins w:id="89" w:author="Alexander Thomas Frase" w:date="2012-11-02T13:37:00Z">
            <w:r>
              <w:rPr>
                <w:noProof/>
              </w:rPr>
              <w:t>--knowledge  /  KNOWLEDGE</w:t>
            </w:r>
            <w:r>
              <w:rPr>
                <w:noProof/>
              </w:rPr>
              <w:tab/>
            </w:r>
            <w:r>
              <w:rPr>
                <w:noProof/>
              </w:rPr>
              <w:fldChar w:fldCharType="begin"/>
            </w:r>
            <w:r>
              <w:rPr>
                <w:noProof/>
              </w:rPr>
              <w:instrText xml:space="preserve"> PAGEREF _Toc339626779 \h </w:instrText>
            </w:r>
          </w:ins>
          <w:r>
            <w:rPr>
              <w:noProof/>
            </w:rPr>
          </w:r>
          <w:r>
            <w:rPr>
              <w:noProof/>
            </w:rPr>
            <w:fldChar w:fldCharType="separate"/>
          </w:r>
          <w:ins w:id="90" w:author="Alexander Thomas Frase" w:date="2012-11-02T13:37:00Z">
            <w:r>
              <w:rPr>
                <w:noProof/>
              </w:rPr>
              <w:t>16</w:t>
            </w:r>
            <w:r>
              <w:rPr>
                <w:noProof/>
              </w:rPr>
              <w:fldChar w:fldCharType="end"/>
            </w:r>
          </w:ins>
        </w:p>
        <w:p w14:paraId="340EEFD5" w14:textId="77777777" w:rsidR="00D674C1" w:rsidRDefault="00D674C1">
          <w:pPr>
            <w:pStyle w:val="TOC3"/>
            <w:tabs>
              <w:tab w:val="right" w:leader="dot" w:pos="9962"/>
            </w:tabs>
            <w:rPr>
              <w:ins w:id="91" w:author="Alexander Thomas Frase" w:date="2012-11-02T13:37:00Z"/>
              <w:rFonts w:eastAsiaTheme="minorEastAsia" w:cstheme="minorBidi"/>
              <w:i w:val="0"/>
              <w:noProof/>
              <w:kern w:val="0"/>
              <w:lang w:eastAsia="en-US" w:bidi="ar-SA"/>
            </w:rPr>
          </w:pPr>
          <w:ins w:id="92" w:author="Alexander Thomas Frase" w:date="2012-11-02T13:37:00Z">
            <w:r>
              <w:rPr>
                <w:noProof/>
              </w:rPr>
              <w:t>--report-genome-build  /  REPORT_GENOME_BUILD</w:t>
            </w:r>
            <w:r>
              <w:rPr>
                <w:noProof/>
              </w:rPr>
              <w:tab/>
            </w:r>
            <w:r>
              <w:rPr>
                <w:noProof/>
              </w:rPr>
              <w:fldChar w:fldCharType="begin"/>
            </w:r>
            <w:r>
              <w:rPr>
                <w:noProof/>
              </w:rPr>
              <w:instrText xml:space="preserve"> PAGEREF _Toc339626780 \h </w:instrText>
            </w:r>
          </w:ins>
          <w:r>
            <w:rPr>
              <w:noProof/>
            </w:rPr>
          </w:r>
          <w:r>
            <w:rPr>
              <w:noProof/>
            </w:rPr>
            <w:fldChar w:fldCharType="separate"/>
          </w:r>
          <w:ins w:id="93" w:author="Alexander Thomas Frase" w:date="2012-11-02T13:37:00Z">
            <w:r>
              <w:rPr>
                <w:noProof/>
              </w:rPr>
              <w:t>16</w:t>
            </w:r>
            <w:r>
              <w:rPr>
                <w:noProof/>
              </w:rPr>
              <w:fldChar w:fldCharType="end"/>
            </w:r>
          </w:ins>
        </w:p>
        <w:p w14:paraId="3C13943F" w14:textId="77777777" w:rsidR="00D674C1" w:rsidRDefault="00D674C1">
          <w:pPr>
            <w:pStyle w:val="TOC3"/>
            <w:tabs>
              <w:tab w:val="right" w:leader="dot" w:pos="9962"/>
            </w:tabs>
            <w:rPr>
              <w:ins w:id="94" w:author="Alexander Thomas Frase" w:date="2012-11-02T13:37:00Z"/>
              <w:rFonts w:eastAsiaTheme="minorEastAsia" w:cstheme="minorBidi"/>
              <w:i w:val="0"/>
              <w:noProof/>
              <w:kern w:val="0"/>
              <w:lang w:eastAsia="en-US" w:bidi="ar-SA"/>
            </w:rPr>
          </w:pPr>
          <w:ins w:id="95" w:author="Alexander Thomas Frase" w:date="2012-11-02T13:37:00Z">
            <w:r>
              <w:rPr>
                <w:noProof/>
              </w:rPr>
              <w:t>--report-gene-name-stats  /  REPORT_GENE_NAME_STATS</w:t>
            </w:r>
            <w:r>
              <w:rPr>
                <w:noProof/>
              </w:rPr>
              <w:tab/>
            </w:r>
            <w:r>
              <w:rPr>
                <w:noProof/>
              </w:rPr>
              <w:fldChar w:fldCharType="begin"/>
            </w:r>
            <w:r>
              <w:rPr>
                <w:noProof/>
              </w:rPr>
              <w:instrText xml:space="preserve"> PAGEREF _Toc339626781 \h </w:instrText>
            </w:r>
          </w:ins>
          <w:r>
            <w:rPr>
              <w:noProof/>
            </w:rPr>
          </w:r>
          <w:r>
            <w:rPr>
              <w:noProof/>
            </w:rPr>
            <w:fldChar w:fldCharType="separate"/>
          </w:r>
          <w:ins w:id="96" w:author="Alexander Thomas Frase" w:date="2012-11-02T13:37:00Z">
            <w:r>
              <w:rPr>
                <w:noProof/>
              </w:rPr>
              <w:t>16</w:t>
            </w:r>
            <w:r>
              <w:rPr>
                <w:noProof/>
              </w:rPr>
              <w:fldChar w:fldCharType="end"/>
            </w:r>
          </w:ins>
        </w:p>
        <w:p w14:paraId="562B14DE" w14:textId="77777777" w:rsidR="00D674C1" w:rsidRDefault="00D674C1">
          <w:pPr>
            <w:pStyle w:val="TOC3"/>
            <w:tabs>
              <w:tab w:val="right" w:leader="dot" w:pos="9962"/>
            </w:tabs>
            <w:rPr>
              <w:ins w:id="97" w:author="Alexander Thomas Frase" w:date="2012-11-02T13:37:00Z"/>
              <w:rFonts w:eastAsiaTheme="minorEastAsia" w:cstheme="minorBidi"/>
              <w:i w:val="0"/>
              <w:noProof/>
              <w:kern w:val="0"/>
              <w:lang w:eastAsia="en-US" w:bidi="ar-SA"/>
            </w:rPr>
          </w:pPr>
          <w:ins w:id="98" w:author="Alexander Thomas Frase" w:date="2012-11-02T13:37:00Z">
            <w:r>
              <w:rPr>
                <w:noProof/>
              </w:rPr>
              <w:t>--report-group-name-stats  /  REPORT_GROUP_NAME_STATS</w:t>
            </w:r>
            <w:r>
              <w:rPr>
                <w:noProof/>
              </w:rPr>
              <w:tab/>
            </w:r>
            <w:r>
              <w:rPr>
                <w:noProof/>
              </w:rPr>
              <w:fldChar w:fldCharType="begin"/>
            </w:r>
            <w:r>
              <w:rPr>
                <w:noProof/>
              </w:rPr>
              <w:instrText xml:space="preserve"> PAGEREF _Toc339626782 \h </w:instrText>
            </w:r>
          </w:ins>
          <w:r>
            <w:rPr>
              <w:noProof/>
            </w:rPr>
          </w:r>
          <w:r>
            <w:rPr>
              <w:noProof/>
            </w:rPr>
            <w:fldChar w:fldCharType="separate"/>
          </w:r>
          <w:ins w:id="99" w:author="Alexander Thomas Frase" w:date="2012-11-02T13:37:00Z">
            <w:r>
              <w:rPr>
                <w:noProof/>
              </w:rPr>
              <w:t>16</w:t>
            </w:r>
            <w:r>
              <w:rPr>
                <w:noProof/>
              </w:rPr>
              <w:fldChar w:fldCharType="end"/>
            </w:r>
          </w:ins>
        </w:p>
        <w:p w14:paraId="4DCC7CA3" w14:textId="77777777" w:rsidR="00D674C1" w:rsidRDefault="00D674C1">
          <w:pPr>
            <w:pStyle w:val="TOC3"/>
            <w:tabs>
              <w:tab w:val="right" w:leader="dot" w:pos="9962"/>
            </w:tabs>
            <w:rPr>
              <w:ins w:id="100" w:author="Alexander Thomas Frase" w:date="2012-11-02T13:37:00Z"/>
              <w:rFonts w:eastAsiaTheme="minorEastAsia" w:cstheme="minorBidi"/>
              <w:i w:val="0"/>
              <w:noProof/>
              <w:kern w:val="0"/>
              <w:lang w:eastAsia="en-US" w:bidi="ar-SA"/>
            </w:rPr>
          </w:pPr>
          <w:ins w:id="101" w:author="Alexander Thomas Frase" w:date="2012-11-02T13:37:00Z">
            <w:r>
              <w:rPr>
                <w:noProof/>
              </w:rPr>
              <w:t>--allow-unvalidated-snp-positions  /  ALLOW_UNVALIDATED_SNP_POSITIONS</w:t>
            </w:r>
            <w:r>
              <w:rPr>
                <w:noProof/>
              </w:rPr>
              <w:tab/>
            </w:r>
            <w:r>
              <w:rPr>
                <w:noProof/>
              </w:rPr>
              <w:fldChar w:fldCharType="begin"/>
            </w:r>
            <w:r>
              <w:rPr>
                <w:noProof/>
              </w:rPr>
              <w:instrText xml:space="preserve"> PAGEREF _Toc339626783 \h </w:instrText>
            </w:r>
          </w:ins>
          <w:r>
            <w:rPr>
              <w:noProof/>
            </w:rPr>
          </w:r>
          <w:r>
            <w:rPr>
              <w:noProof/>
            </w:rPr>
            <w:fldChar w:fldCharType="separate"/>
          </w:r>
          <w:ins w:id="102" w:author="Alexander Thomas Frase" w:date="2012-11-02T13:37:00Z">
            <w:r>
              <w:rPr>
                <w:noProof/>
              </w:rPr>
              <w:t>17</w:t>
            </w:r>
            <w:r>
              <w:rPr>
                <w:noProof/>
              </w:rPr>
              <w:fldChar w:fldCharType="end"/>
            </w:r>
          </w:ins>
        </w:p>
        <w:p w14:paraId="38D659F3" w14:textId="77777777" w:rsidR="00D674C1" w:rsidRDefault="00D674C1">
          <w:pPr>
            <w:pStyle w:val="TOC3"/>
            <w:tabs>
              <w:tab w:val="right" w:leader="dot" w:pos="9962"/>
            </w:tabs>
            <w:rPr>
              <w:ins w:id="103" w:author="Alexander Thomas Frase" w:date="2012-11-02T13:37:00Z"/>
              <w:rFonts w:eastAsiaTheme="minorEastAsia" w:cstheme="minorBidi"/>
              <w:i w:val="0"/>
              <w:noProof/>
              <w:kern w:val="0"/>
              <w:lang w:eastAsia="en-US" w:bidi="ar-SA"/>
            </w:rPr>
          </w:pPr>
          <w:ins w:id="104" w:author="Alexander Thomas Frase" w:date="2012-11-02T13:37:00Z">
            <w:r>
              <w:rPr>
                <w:noProof/>
              </w:rPr>
              <w:t>--allow-ambiguous-knowledge  /  ALLOW_AMBIGUOUS_KNOWLEDGE</w:t>
            </w:r>
            <w:r>
              <w:rPr>
                <w:noProof/>
              </w:rPr>
              <w:tab/>
            </w:r>
            <w:r>
              <w:rPr>
                <w:noProof/>
              </w:rPr>
              <w:fldChar w:fldCharType="begin"/>
            </w:r>
            <w:r>
              <w:rPr>
                <w:noProof/>
              </w:rPr>
              <w:instrText xml:space="preserve"> PAGEREF _Toc339626784 \h </w:instrText>
            </w:r>
          </w:ins>
          <w:r>
            <w:rPr>
              <w:noProof/>
            </w:rPr>
          </w:r>
          <w:r>
            <w:rPr>
              <w:noProof/>
            </w:rPr>
            <w:fldChar w:fldCharType="separate"/>
          </w:r>
          <w:ins w:id="105" w:author="Alexander Thomas Frase" w:date="2012-11-02T13:37:00Z">
            <w:r>
              <w:rPr>
                <w:noProof/>
              </w:rPr>
              <w:t>17</w:t>
            </w:r>
            <w:r>
              <w:rPr>
                <w:noProof/>
              </w:rPr>
              <w:fldChar w:fldCharType="end"/>
            </w:r>
          </w:ins>
        </w:p>
        <w:p w14:paraId="124585DD" w14:textId="77777777" w:rsidR="00D674C1" w:rsidRDefault="00D674C1">
          <w:pPr>
            <w:pStyle w:val="TOC3"/>
            <w:tabs>
              <w:tab w:val="right" w:leader="dot" w:pos="9962"/>
            </w:tabs>
            <w:rPr>
              <w:ins w:id="106" w:author="Alexander Thomas Frase" w:date="2012-11-02T13:37:00Z"/>
              <w:rFonts w:eastAsiaTheme="minorEastAsia" w:cstheme="minorBidi"/>
              <w:i w:val="0"/>
              <w:noProof/>
              <w:kern w:val="0"/>
              <w:lang w:eastAsia="en-US" w:bidi="ar-SA"/>
            </w:rPr>
          </w:pPr>
          <w:ins w:id="107" w:author="Alexander Thomas Frase" w:date="2012-11-02T13:37:00Z">
            <w:r>
              <w:rPr>
                <w:noProof/>
              </w:rPr>
              <w:t>--reduce-ambiguous-knowledge  /  REDUCE_AMBIGUOUS_KNOWLEDGE</w:t>
            </w:r>
            <w:r>
              <w:rPr>
                <w:noProof/>
              </w:rPr>
              <w:tab/>
            </w:r>
            <w:r>
              <w:rPr>
                <w:noProof/>
              </w:rPr>
              <w:fldChar w:fldCharType="begin"/>
            </w:r>
            <w:r>
              <w:rPr>
                <w:noProof/>
              </w:rPr>
              <w:instrText xml:space="preserve"> PAGEREF _Toc339626785 \h </w:instrText>
            </w:r>
          </w:ins>
          <w:r>
            <w:rPr>
              <w:noProof/>
            </w:rPr>
          </w:r>
          <w:r>
            <w:rPr>
              <w:noProof/>
            </w:rPr>
            <w:fldChar w:fldCharType="separate"/>
          </w:r>
          <w:ins w:id="108" w:author="Alexander Thomas Frase" w:date="2012-11-02T13:37:00Z">
            <w:r>
              <w:rPr>
                <w:noProof/>
              </w:rPr>
              <w:t>17</w:t>
            </w:r>
            <w:r>
              <w:rPr>
                <w:noProof/>
              </w:rPr>
              <w:fldChar w:fldCharType="end"/>
            </w:r>
          </w:ins>
        </w:p>
        <w:p w14:paraId="102D26CF" w14:textId="77777777" w:rsidR="00D674C1" w:rsidRDefault="00D674C1">
          <w:pPr>
            <w:pStyle w:val="TOC3"/>
            <w:tabs>
              <w:tab w:val="right" w:leader="dot" w:pos="9962"/>
            </w:tabs>
            <w:rPr>
              <w:ins w:id="109" w:author="Alexander Thomas Frase" w:date="2012-11-02T13:37:00Z"/>
              <w:rFonts w:eastAsiaTheme="minorEastAsia" w:cstheme="minorBidi"/>
              <w:i w:val="0"/>
              <w:noProof/>
              <w:kern w:val="0"/>
              <w:lang w:eastAsia="en-US" w:bidi="ar-SA"/>
            </w:rPr>
          </w:pPr>
          <w:ins w:id="110" w:author="Alexander Thomas Frase" w:date="2012-11-02T13:37:00Z">
            <w:r>
              <w:rPr>
                <w:noProof/>
              </w:rPr>
              <w:t>--report-ld-profiles  /  REPORT_LD_PROFILES</w:t>
            </w:r>
            <w:r>
              <w:rPr>
                <w:noProof/>
              </w:rPr>
              <w:tab/>
            </w:r>
            <w:r>
              <w:rPr>
                <w:noProof/>
              </w:rPr>
              <w:fldChar w:fldCharType="begin"/>
            </w:r>
            <w:r>
              <w:rPr>
                <w:noProof/>
              </w:rPr>
              <w:instrText xml:space="preserve"> PAGEREF _Toc339626786 \h </w:instrText>
            </w:r>
          </w:ins>
          <w:r>
            <w:rPr>
              <w:noProof/>
            </w:rPr>
          </w:r>
          <w:r>
            <w:rPr>
              <w:noProof/>
            </w:rPr>
            <w:fldChar w:fldCharType="separate"/>
          </w:r>
          <w:ins w:id="111" w:author="Alexander Thomas Frase" w:date="2012-11-02T13:37:00Z">
            <w:r>
              <w:rPr>
                <w:noProof/>
              </w:rPr>
              <w:t>17</w:t>
            </w:r>
            <w:r>
              <w:rPr>
                <w:noProof/>
              </w:rPr>
              <w:fldChar w:fldCharType="end"/>
            </w:r>
          </w:ins>
        </w:p>
        <w:p w14:paraId="2F369D88" w14:textId="77777777" w:rsidR="00D674C1" w:rsidRDefault="00D674C1">
          <w:pPr>
            <w:pStyle w:val="TOC3"/>
            <w:tabs>
              <w:tab w:val="right" w:leader="dot" w:pos="9962"/>
            </w:tabs>
            <w:rPr>
              <w:ins w:id="112" w:author="Alexander Thomas Frase" w:date="2012-11-02T13:37:00Z"/>
              <w:rFonts w:eastAsiaTheme="minorEastAsia" w:cstheme="minorBidi"/>
              <w:i w:val="0"/>
              <w:noProof/>
              <w:kern w:val="0"/>
              <w:lang w:eastAsia="en-US" w:bidi="ar-SA"/>
            </w:rPr>
          </w:pPr>
          <w:ins w:id="113" w:author="Alexander Thomas Frase" w:date="2012-11-02T13:37:00Z">
            <w:r>
              <w:rPr>
                <w:noProof/>
              </w:rPr>
              <w:t>--ld-profile  /  LD_PROFILE</w:t>
            </w:r>
            <w:r>
              <w:rPr>
                <w:noProof/>
              </w:rPr>
              <w:tab/>
            </w:r>
            <w:r>
              <w:rPr>
                <w:noProof/>
              </w:rPr>
              <w:fldChar w:fldCharType="begin"/>
            </w:r>
            <w:r>
              <w:rPr>
                <w:noProof/>
              </w:rPr>
              <w:instrText xml:space="preserve"> PAGEREF _Toc339626787 \h </w:instrText>
            </w:r>
          </w:ins>
          <w:r>
            <w:rPr>
              <w:noProof/>
            </w:rPr>
          </w:r>
          <w:r>
            <w:rPr>
              <w:noProof/>
            </w:rPr>
            <w:fldChar w:fldCharType="separate"/>
          </w:r>
          <w:ins w:id="114" w:author="Alexander Thomas Frase" w:date="2012-11-02T13:37:00Z">
            <w:r>
              <w:rPr>
                <w:noProof/>
              </w:rPr>
              <w:t>17</w:t>
            </w:r>
            <w:r>
              <w:rPr>
                <w:noProof/>
              </w:rPr>
              <w:fldChar w:fldCharType="end"/>
            </w:r>
          </w:ins>
        </w:p>
        <w:p w14:paraId="5D462513" w14:textId="77777777" w:rsidR="00D674C1" w:rsidRDefault="00D674C1">
          <w:pPr>
            <w:pStyle w:val="TOC3"/>
            <w:tabs>
              <w:tab w:val="right" w:leader="dot" w:pos="9962"/>
            </w:tabs>
            <w:rPr>
              <w:ins w:id="115" w:author="Alexander Thomas Frase" w:date="2012-11-02T13:37:00Z"/>
              <w:rFonts w:eastAsiaTheme="minorEastAsia" w:cstheme="minorBidi"/>
              <w:i w:val="0"/>
              <w:noProof/>
              <w:kern w:val="0"/>
              <w:lang w:eastAsia="en-US" w:bidi="ar-SA"/>
            </w:rPr>
          </w:pPr>
          <w:ins w:id="116" w:author="Alexander Thomas Frase" w:date="2012-11-02T13:37:00Z">
            <w:r>
              <w:rPr>
                <w:noProof/>
              </w:rPr>
              <w:t>--verify-biofilter-version  /  VERIFY_BIOFILTER_VERSION</w:t>
            </w:r>
            <w:r>
              <w:rPr>
                <w:noProof/>
              </w:rPr>
              <w:tab/>
            </w:r>
            <w:r>
              <w:rPr>
                <w:noProof/>
              </w:rPr>
              <w:fldChar w:fldCharType="begin"/>
            </w:r>
            <w:r>
              <w:rPr>
                <w:noProof/>
              </w:rPr>
              <w:instrText xml:space="preserve"> PAGEREF _Toc339626788 \h </w:instrText>
            </w:r>
          </w:ins>
          <w:r>
            <w:rPr>
              <w:noProof/>
            </w:rPr>
          </w:r>
          <w:r>
            <w:rPr>
              <w:noProof/>
            </w:rPr>
            <w:fldChar w:fldCharType="separate"/>
          </w:r>
          <w:ins w:id="117" w:author="Alexander Thomas Frase" w:date="2012-11-02T13:37:00Z">
            <w:r>
              <w:rPr>
                <w:noProof/>
              </w:rPr>
              <w:t>17</w:t>
            </w:r>
            <w:r>
              <w:rPr>
                <w:noProof/>
              </w:rPr>
              <w:fldChar w:fldCharType="end"/>
            </w:r>
          </w:ins>
        </w:p>
        <w:p w14:paraId="67092C5B" w14:textId="77777777" w:rsidR="00D674C1" w:rsidRDefault="00D674C1">
          <w:pPr>
            <w:pStyle w:val="TOC3"/>
            <w:tabs>
              <w:tab w:val="right" w:leader="dot" w:pos="9962"/>
            </w:tabs>
            <w:rPr>
              <w:ins w:id="118" w:author="Alexander Thomas Frase" w:date="2012-11-02T13:37:00Z"/>
              <w:rFonts w:eastAsiaTheme="minorEastAsia" w:cstheme="minorBidi"/>
              <w:i w:val="0"/>
              <w:noProof/>
              <w:kern w:val="0"/>
              <w:lang w:eastAsia="en-US" w:bidi="ar-SA"/>
            </w:rPr>
          </w:pPr>
          <w:ins w:id="119" w:author="Alexander Thomas Frase" w:date="2012-11-02T13:37:00Z">
            <w:r>
              <w:rPr>
                <w:noProof/>
              </w:rPr>
              <w:t>--verify-loki-version  /  VERIFY_LOKI_VERSION</w:t>
            </w:r>
            <w:r>
              <w:rPr>
                <w:noProof/>
              </w:rPr>
              <w:tab/>
            </w:r>
            <w:r>
              <w:rPr>
                <w:noProof/>
              </w:rPr>
              <w:fldChar w:fldCharType="begin"/>
            </w:r>
            <w:r>
              <w:rPr>
                <w:noProof/>
              </w:rPr>
              <w:instrText xml:space="preserve"> PAGEREF _Toc339626789 \h </w:instrText>
            </w:r>
          </w:ins>
          <w:r>
            <w:rPr>
              <w:noProof/>
            </w:rPr>
          </w:r>
          <w:r>
            <w:rPr>
              <w:noProof/>
            </w:rPr>
            <w:fldChar w:fldCharType="separate"/>
          </w:r>
          <w:ins w:id="120" w:author="Alexander Thomas Frase" w:date="2012-11-02T13:37:00Z">
            <w:r>
              <w:rPr>
                <w:noProof/>
              </w:rPr>
              <w:t>17</w:t>
            </w:r>
            <w:r>
              <w:rPr>
                <w:noProof/>
              </w:rPr>
              <w:fldChar w:fldCharType="end"/>
            </w:r>
          </w:ins>
        </w:p>
        <w:p w14:paraId="65F792D2" w14:textId="77777777" w:rsidR="00D674C1" w:rsidRDefault="00D674C1">
          <w:pPr>
            <w:pStyle w:val="TOC3"/>
            <w:tabs>
              <w:tab w:val="right" w:leader="dot" w:pos="9962"/>
            </w:tabs>
            <w:rPr>
              <w:ins w:id="121" w:author="Alexander Thomas Frase" w:date="2012-11-02T13:37:00Z"/>
              <w:rFonts w:eastAsiaTheme="minorEastAsia" w:cstheme="minorBidi"/>
              <w:i w:val="0"/>
              <w:noProof/>
              <w:kern w:val="0"/>
              <w:lang w:eastAsia="en-US" w:bidi="ar-SA"/>
            </w:rPr>
          </w:pPr>
          <w:ins w:id="122" w:author="Alexander Thomas Frase" w:date="2012-11-02T13:37:00Z">
            <w:r>
              <w:rPr>
                <w:noProof/>
              </w:rPr>
              <w:t>--verify-source-loader  /  VERIFY_SOURCE_LOADER</w:t>
            </w:r>
            <w:r>
              <w:rPr>
                <w:noProof/>
              </w:rPr>
              <w:tab/>
            </w:r>
            <w:r>
              <w:rPr>
                <w:noProof/>
              </w:rPr>
              <w:fldChar w:fldCharType="begin"/>
            </w:r>
            <w:r>
              <w:rPr>
                <w:noProof/>
              </w:rPr>
              <w:instrText xml:space="preserve"> PAGEREF _Toc339626790 \h </w:instrText>
            </w:r>
          </w:ins>
          <w:r>
            <w:rPr>
              <w:noProof/>
            </w:rPr>
          </w:r>
          <w:r>
            <w:rPr>
              <w:noProof/>
            </w:rPr>
            <w:fldChar w:fldCharType="separate"/>
          </w:r>
          <w:ins w:id="123" w:author="Alexander Thomas Frase" w:date="2012-11-02T13:37:00Z">
            <w:r>
              <w:rPr>
                <w:noProof/>
              </w:rPr>
              <w:t>17</w:t>
            </w:r>
            <w:r>
              <w:rPr>
                <w:noProof/>
              </w:rPr>
              <w:fldChar w:fldCharType="end"/>
            </w:r>
          </w:ins>
        </w:p>
        <w:p w14:paraId="65C8747A" w14:textId="77777777" w:rsidR="00D674C1" w:rsidRDefault="00D674C1">
          <w:pPr>
            <w:pStyle w:val="TOC3"/>
            <w:tabs>
              <w:tab w:val="right" w:leader="dot" w:pos="9962"/>
            </w:tabs>
            <w:rPr>
              <w:ins w:id="124" w:author="Alexander Thomas Frase" w:date="2012-11-02T13:37:00Z"/>
              <w:rFonts w:eastAsiaTheme="minorEastAsia" w:cstheme="minorBidi"/>
              <w:i w:val="0"/>
              <w:noProof/>
              <w:kern w:val="0"/>
              <w:lang w:eastAsia="en-US" w:bidi="ar-SA"/>
            </w:rPr>
          </w:pPr>
          <w:ins w:id="125" w:author="Alexander Thomas Frase" w:date="2012-11-02T13:37:00Z">
            <w:r>
              <w:rPr>
                <w:noProof/>
              </w:rPr>
              <w:t>--verify-source-option  /  VERIFY_SOURCE_OPTION</w:t>
            </w:r>
            <w:r>
              <w:rPr>
                <w:noProof/>
              </w:rPr>
              <w:tab/>
            </w:r>
            <w:r>
              <w:rPr>
                <w:noProof/>
              </w:rPr>
              <w:fldChar w:fldCharType="begin"/>
            </w:r>
            <w:r>
              <w:rPr>
                <w:noProof/>
              </w:rPr>
              <w:instrText xml:space="preserve"> PAGEREF _Toc339626791 \h </w:instrText>
            </w:r>
          </w:ins>
          <w:r>
            <w:rPr>
              <w:noProof/>
            </w:rPr>
          </w:r>
          <w:r>
            <w:rPr>
              <w:noProof/>
            </w:rPr>
            <w:fldChar w:fldCharType="separate"/>
          </w:r>
          <w:ins w:id="126" w:author="Alexander Thomas Frase" w:date="2012-11-02T13:37:00Z">
            <w:r>
              <w:rPr>
                <w:noProof/>
              </w:rPr>
              <w:t>18</w:t>
            </w:r>
            <w:r>
              <w:rPr>
                <w:noProof/>
              </w:rPr>
              <w:fldChar w:fldCharType="end"/>
            </w:r>
          </w:ins>
        </w:p>
        <w:p w14:paraId="562965A1" w14:textId="77777777" w:rsidR="00D674C1" w:rsidRDefault="00D674C1">
          <w:pPr>
            <w:pStyle w:val="TOC3"/>
            <w:tabs>
              <w:tab w:val="right" w:leader="dot" w:pos="9962"/>
            </w:tabs>
            <w:rPr>
              <w:ins w:id="127" w:author="Alexander Thomas Frase" w:date="2012-11-02T13:37:00Z"/>
              <w:rFonts w:eastAsiaTheme="minorEastAsia" w:cstheme="minorBidi"/>
              <w:i w:val="0"/>
              <w:noProof/>
              <w:kern w:val="0"/>
              <w:lang w:eastAsia="en-US" w:bidi="ar-SA"/>
            </w:rPr>
          </w:pPr>
          <w:ins w:id="128" w:author="Alexander Thomas Frase" w:date="2012-11-02T13:37:00Z">
            <w:r>
              <w:rPr>
                <w:noProof/>
              </w:rPr>
              <w:t>--verify-source-file  /  VERIFY_SOURCE_FILE</w:t>
            </w:r>
            <w:r>
              <w:rPr>
                <w:noProof/>
              </w:rPr>
              <w:tab/>
            </w:r>
            <w:r>
              <w:rPr>
                <w:noProof/>
              </w:rPr>
              <w:fldChar w:fldCharType="begin"/>
            </w:r>
            <w:r>
              <w:rPr>
                <w:noProof/>
              </w:rPr>
              <w:instrText xml:space="preserve"> PAGEREF _Toc339626792 \h </w:instrText>
            </w:r>
          </w:ins>
          <w:r>
            <w:rPr>
              <w:noProof/>
            </w:rPr>
          </w:r>
          <w:r>
            <w:rPr>
              <w:noProof/>
            </w:rPr>
            <w:fldChar w:fldCharType="separate"/>
          </w:r>
          <w:ins w:id="129" w:author="Alexander Thomas Frase" w:date="2012-11-02T13:37:00Z">
            <w:r>
              <w:rPr>
                <w:noProof/>
              </w:rPr>
              <w:t>18</w:t>
            </w:r>
            <w:r>
              <w:rPr>
                <w:noProof/>
              </w:rPr>
              <w:fldChar w:fldCharType="end"/>
            </w:r>
          </w:ins>
        </w:p>
        <w:p w14:paraId="0D2CAE41" w14:textId="77777777" w:rsidR="00D674C1" w:rsidRDefault="00D674C1">
          <w:pPr>
            <w:pStyle w:val="TOC2"/>
            <w:tabs>
              <w:tab w:val="right" w:leader="dot" w:pos="9962"/>
            </w:tabs>
            <w:rPr>
              <w:ins w:id="130" w:author="Alexander Thomas Frase" w:date="2012-11-02T13:37:00Z"/>
              <w:rFonts w:eastAsiaTheme="minorEastAsia" w:cstheme="minorBidi"/>
              <w:noProof/>
              <w:kern w:val="0"/>
              <w:lang w:eastAsia="en-US" w:bidi="ar-SA"/>
            </w:rPr>
          </w:pPr>
          <w:ins w:id="131" w:author="Alexander Thomas Frase" w:date="2012-11-02T13:37:00Z">
            <w:r>
              <w:rPr>
                <w:noProof/>
              </w:rPr>
              <w:t>Primary Input Data Options</w:t>
            </w:r>
            <w:r>
              <w:rPr>
                <w:noProof/>
              </w:rPr>
              <w:tab/>
            </w:r>
            <w:r>
              <w:rPr>
                <w:noProof/>
              </w:rPr>
              <w:fldChar w:fldCharType="begin"/>
            </w:r>
            <w:r>
              <w:rPr>
                <w:noProof/>
              </w:rPr>
              <w:instrText xml:space="preserve"> PAGEREF _Toc339626793 \h </w:instrText>
            </w:r>
          </w:ins>
          <w:r>
            <w:rPr>
              <w:noProof/>
            </w:rPr>
          </w:r>
          <w:r>
            <w:rPr>
              <w:noProof/>
            </w:rPr>
            <w:fldChar w:fldCharType="separate"/>
          </w:r>
          <w:ins w:id="132" w:author="Alexander Thomas Frase" w:date="2012-11-02T13:37:00Z">
            <w:r>
              <w:rPr>
                <w:noProof/>
              </w:rPr>
              <w:t>18</w:t>
            </w:r>
            <w:r>
              <w:rPr>
                <w:noProof/>
              </w:rPr>
              <w:fldChar w:fldCharType="end"/>
            </w:r>
          </w:ins>
        </w:p>
        <w:p w14:paraId="0625A226" w14:textId="77777777" w:rsidR="00D674C1" w:rsidRDefault="00D674C1">
          <w:pPr>
            <w:pStyle w:val="TOC3"/>
            <w:tabs>
              <w:tab w:val="right" w:leader="dot" w:pos="9962"/>
            </w:tabs>
            <w:rPr>
              <w:ins w:id="133" w:author="Alexander Thomas Frase" w:date="2012-11-02T13:37:00Z"/>
              <w:rFonts w:eastAsiaTheme="minorEastAsia" w:cstheme="minorBidi"/>
              <w:i w:val="0"/>
              <w:noProof/>
              <w:kern w:val="0"/>
              <w:lang w:eastAsia="en-US" w:bidi="ar-SA"/>
            </w:rPr>
          </w:pPr>
          <w:ins w:id="134" w:author="Alexander Thomas Frase" w:date="2012-11-02T13:37:00Z">
            <w:r>
              <w:rPr>
                <w:noProof/>
              </w:rPr>
              <w:t>--snp  /  SNP</w:t>
            </w:r>
            <w:r>
              <w:rPr>
                <w:noProof/>
              </w:rPr>
              <w:tab/>
            </w:r>
            <w:r>
              <w:rPr>
                <w:noProof/>
              </w:rPr>
              <w:fldChar w:fldCharType="begin"/>
            </w:r>
            <w:r>
              <w:rPr>
                <w:noProof/>
              </w:rPr>
              <w:instrText xml:space="preserve"> PAGEREF _Toc339626794 \h </w:instrText>
            </w:r>
          </w:ins>
          <w:r>
            <w:rPr>
              <w:noProof/>
            </w:rPr>
          </w:r>
          <w:r>
            <w:rPr>
              <w:noProof/>
            </w:rPr>
            <w:fldChar w:fldCharType="separate"/>
          </w:r>
          <w:ins w:id="135" w:author="Alexander Thomas Frase" w:date="2012-11-02T13:37:00Z">
            <w:r>
              <w:rPr>
                <w:noProof/>
              </w:rPr>
              <w:t>18</w:t>
            </w:r>
            <w:r>
              <w:rPr>
                <w:noProof/>
              </w:rPr>
              <w:fldChar w:fldCharType="end"/>
            </w:r>
          </w:ins>
        </w:p>
        <w:p w14:paraId="6CCA378F" w14:textId="77777777" w:rsidR="00D674C1" w:rsidRDefault="00D674C1">
          <w:pPr>
            <w:pStyle w:val="TOC3"/>
            <w:tabs>
              <w:tab w:val="right" w:leader="dot" w:pos="9962"/>
            </w:tabs>
            <w:rPr>
              <w:ins w:id="136" w:author="Alexander Thomas Frase" w:date="2012-11-02T13:37:00Z"/>
              <w:rFonts w:eastAsiaTheme="minorEastAsia" w:cstheme="minorBidi"/>
              <w:i w:val="0"/>
              <w:noProof/>
              <w:kern w:val="0"/>
              <w:lang w:eastAsia="en-US" w:bidi="ar-SA"/>
            </w:rPr>
          </w:pPr>
          <w:ins w:id="137" w:author="Alexander Thomas Frase" w:date="2012-11-02T13:37:00Z">
            <w:r>
              <w:rPr>
                <w:noProof/>
              </w:rPr>
              <w:t>--snp-file  /  SNP_FILE</w:t>
            </w:r>
            <w:r>
              <w:rPr>
                <w:noProof/>
              </w:rPr>
              <w:tab/>
            </w:r>
            <w:r>
              <w:rPr>
                <w:noProof/>
              </w:rPr>
              <w:fldChar w:fldCharType="begin"/>
            </w:r>
            <w:r>
              <w:rPr>
                <w:noProof/>
              </w:rPr>
              <w:instrText xml:space="preserve"> PAGEREF _Toc339626795 \h </w:instrText>
            </w:r>
          </w:ins>
          <w:r>
            <w:rPr>
              <w:noProof/>
            </w:rPr>
          </w:r>
          <w:r>
            <w:rPr>
              <w:noProof/>
            </w:rPr>
            <w:fldChar w:fldCharType="separate"/>
          </w:r>
          <w:ins w:id="138" w:author="Alexander Thomas Frase" w:date="2012-11-02T13:37:00Z">
            <w:r>
              <w:rPr>
                <w:noProof/>
              </w:rPr>
              <w:t>18</w:t>
            </w:r>
            <w:r>
              <w:rPr>
                <w:noProof/>
              </w:rPr>
              <w:fldChar w:fldCharType="end"/>
            </w:r>
          </w:ins>
        </w:p>
        <w:p w14:paraId="24C26C27" w14:textId="77777777" w:rsidR="00D674C1" w:rsidRDefault="00D674C1">
          <w:pPr>
            <w:pStyle w:val="TOC3"/>
            <w:tabs>
              <w:tab w:val="right" w:leader="dot" w:pos="9962"/>
            </w:tabs>
            <w:rPr>
              <w:ins w:id="139" w:author="Alexander Thomas Frase" w:date="2012-11-02T13:37:00Z"/>
              <w:rFonts w:eastAsiaTheme="minorEastAsia" w:cstheme="minorBidi"/>
              <w:i w:val="0"/>
              <w:noProof/>
              <w:kern w:val="0"/>
              <w:lang w:eastAsia="en-US" w:bidi="ar-SA"/>
            </w:rPr>
          </w:pPr>
          <w:ins w:id="140" w:author="Alexander Thomas Frase" w:date="2012-11-02T13:37:00Z">
            <w:r>
              <w:rPr>
                <w:noProof/>
              </w:rPr>
              <w:t>--position  /  POSITION</w:t>
            </w:r>
            <w:r>
              <w:rPr>
                <w:noProof/>
              </w:rPr>
              <w:tab/>
            </w:r>
            <w:r>
              <w:rPr>
                <w:noProof/>
              </w:rPr>
              <w:fldChar w:fldCharType="begin"/>
            </w:r>
            <w:r>
              <w:rPr>
                <w:noProof/>
              </w:rPr>
              <w:instrText xml:space="preserve"> PAGEREF _Toc339626796 \h </w:instrText>
            </w:r>
          </w:ins>
          <w:r>
            <w:rPr>
              <w:noProof/>
            </w:rPr>
          </w:r>
          <w:r>
            <w:rPr>
              <w:noProof/>
            </w:rPr>
            <w:fldChar w:fldCharType="separate"/>
          </w:r>
          <w:ins w:id="141" w:author="Alexander Thomas Frase" w:date="2012-11-02T13:37:00Z">
            <w:r>
              <w:rPr>
                <w:noProof/>
              </w:rPr>
              <w:t>18</w:t>
            </w:r>
            <w:r>
              <w:rPr>
                <w:noProof/>
              </w:rPr>
              <w:fldChar w:fldCharType="end"/>
            </w:r>
          </w:ins>
        </w:p>
        <w:p w14:paraId="51BBC9BE" w14:textId="77777777" w:rsidR="00D674C1" w:rsidRDefault="00D674C1">
          <w:pPr>
            <w:pStyle w:val="TOC3"/>
            <w:tabs>
              <w:tab w:val="right" w:leader="dot" w:pos="9962"/>
            </w:tabs>
            <w:rPr>
              <w:ins w:id="142" w:author="Alexander Thomas Frase" w:date="2012-11-02T13:37:00Z"/>
              <w:rFonts w:eastAsiaTheme="minorEastAsia" w:cstheme="minorBidi"/>
              <w:i w:val="0"/>
              <w:noProof/>
              <w:kern w:val="0"/>
              <w:lang w:eastAsia="en-US" w:bidi="ar-SA"/>
            </w:rPr>
          </w:pPr>
          <w:ins w:id="143" w:author="Alexander Thomas Frase" w:date="2012-11-02T13:37:00Z">
            <w:r>
              <w:rPr>
                <w:noProof/>
              </w:rPr>
              <w:t>--position-file  /  POSITION_FILE</w:t>
            </w:r>
            <w:r>
              <w:rPr>
                <w:noProof/>
              </w:rPr>
              <w:tab/>
            </w:r>
            <w:r>
              <w:rPr>
                <w:noProof/>
              </w:rPr>
              <w:fldChar w:fldCharType="begin"/>
            </w:r>
            <w:r>
              <w:rPr>
                <w:noProof/>
              </w:rPr>
              <w:instrText xml:space="preserve"> PAGEREF _Toc339626797 \h </w:instrText>
            </w:r>
          </w:ins>
          <w:r>
            <w:rPr>
              <w:noProof/>
            </w:rPr>
          </w:r>
          <w:r>
            <w:rPr>
              <w:noProof/>
            </w:rPr>
            <w:fldChar w:fldCharType="separate"/>
          </w:r>
          <w:ins w:id="144" w:author="Alexander Thomas Frase" w:date="2012-11-02T13:37:00Z">
            <w:r>
              <w:rPr>
                <w:noProof/>
              </w:rPr>
              <w:t>18</w:t>
            </w:r>
            <w:r>
              <w:rPr>
                <w:noProof/>
              </w:rPr>
              <w:fldChar w:fldCharType="end"/>
            </w:r>
          </w:ins>
        </w:p>
        <w:p w14:paraId="2C3752FE" w14:textId="77777777" w:rsidR="00D674C1" w:rsidRDefault="00D674C1">
          <w:pPr>
            <w:pStyle w:val="TOC3"/>
            <w:tabs>
              <w:tab w:val="right" w:leader="dot" w:pos="9962"/>
            </w:tabs>
            <w:rPr>
              <w:ins w:id="145" w:author="Alexander Thomas Frase" w:date="2012-11-02T13:37:00Z"/>
              <w:rFonts w:eastAsiaTheme="minorEastAsia" w:cstheme="minorBidi"/>
              <w:i w:val="0"/>
              <w:noProof/>
              <w:kern w:val="0"/>
              <w:lang w:eastAsia="en-US" w:bidi="ar-SA"/>
            </w:rPr>
          </w:pPr>
          <w:ins w:id="146" w:author="Alexander Thomas Frase" w:date="2012-11-02T13:37:00Z">
            <w:r>
              <w:rPr>
                <w:noProof/>
              </w:rPr>
              <w:t>--region  /  REGION</w:t>
            </w:r>
            <w:r>
              <w:rPr>
                <w:noProof/>
              </w:rPr>
              <w:tab/>
            </w:r>
            <w:r>
              <w:rPr>
                <w:noProof/>
              </w:rPr>
              <w:fldChar w:fldCharType="begin"/>
            </w:r>
            <w:r>
              <w:rPr>
                <w:noProof/>
              </w:rPr>
              <w:instrText xml:space="preserve"> PAGEREF _Toc339626798 \h </w:instrText>
            </w:r>
          </w:ins>
          <w:r>
            <w:rPr>
              <w:noProof/>
            </w:rPr>
          </w:r>
          <w:r>
            <w:rPr>
              <w:noProof/>
            </w:rPr>
            <w:fldChar w:fldCharType="separate"/>
          </w:r>
          <w:ins w:id="147" w:author="Alexander Thomas Frase" w:date="2012-11-02T13:37:00Z">
            <w:r>
              <w:rPr>
                <w:noProof/>
              </w:rPr>
              <w:t>18</w:t>
            </w:r>
            <w:r>
              <w:rPr>
                <w:noProof/>
              </w:rPr>
              <w:fldChar w:fldCharType="end"/>
            </w:r>
          </w:ins>
        </w:p>
        <w:p w14:paraId="6177B35D" w14:textId="77777777" w:rsidR="00D674C1" w:rsidRDefault="00D674C1">
          <w:pPr>
            <w:pStyle w:val="TOC3"/>
            <w:tabs>
              <w:tab w:val="right" w:leader="dot" w:pos="9962"/>
            </w:tabs>
            <w:rPr>
              <w:ins w:id="148" w:author="Alexander Thomas Frase" w:date="2012-11-02T13:37:00Z"/>
              <w:rFonts w:eastAsiaTheme="minorEastAsia" w:cstheme="minorBidi"/>
              <w:i w:val="0"/>
              <w:noProof/>
              <w:kern w:val="0"/>
              <w:lang w:eastAsia="en-US" w:bidi="ar-SA"/>
            </w:rPr>
          </w:pPr>
          <w:ins w:id="149" w:author="Alexander Thomas Frase" w:date="2012-11-02T13:37:00Z">
            <w:r>
              <w:rPr>
                <w:noProof/>
              </w:rPr>
              <w:t>--region-file  /  REGION_FILE</w:t>
            </w:r>
            <w:r>
              <w:rPr>
                <w:noProof/>
              </w:rPr>
              <w:tab/>
            </w:r>
            <w:r>
              <w:rPr>
                <w:noProof/>
              </w:rPr>
              <w:fldChar w:fldCharType="begin"/>
            </w:r>
            <w:r>
              <w:rPr>
                <w:noProof/>
              </w:rPr>
              <w:instrText xml:space="preserve"> PAGEREF _Toc339626799 \h </w:instrText>
            </w:r>
          </w:ins>
          <w:r>
            <w:rPr>
              <w:noProof/>
            </w:rPr>
          </w:r>
          <w:r>
            <w:rPr>
              <w:noProof/>
            </w:rPr>
            <w:fldChar w:fldCharType="separate"/>
          </w:r>
          <w:ins w:id="150" w:author="Alexander Thomas Frase" w:date="2012-11-02T13:37:00Z">
            <w:r>
              <w:rPr>
                <w:noProof/>
              </w:rPr>
              <w:t>18</w:t>
            </w:r>
            <w:r>
              <w:rPr>
                <w:noProof/>
              </w:rPr>
              <w:fldChar w:fldCharType="end"/>
            </w:r>
          </w:ins>
        </w:p>
        <w:p w14:paraId="4828CF80" w14:textId="77777777" w:rsidR="00D674C1" w:rsidRDefault="00D674C1">
          <w:pPr>
            <w:pStyle w:val="TOC3"/>
            <w:tabs>
              <w:tab w:val="right" w:leader="dot" w:pos="9962"/>
            </w:tabs>
            <w:rPr>
              <w:ins w:id="151" w:author="Alexander Thomas Frase" w:date="2012-11-02T13:37:00Z"/>
              <w:rFonts w:eastAsiaTheme="minorEastAsia" w:cstheme="minorBidi"/>
              <w:i w:val="0"/>
              <w:noProof/>
              <w:kern w:val="0"/>
              <w:lang w:eastAsia="en-US" w:bidi="ar-SA"/>
            </w:rPr>
          </w:pPr>
          <w:ins w:id="152" w:author="Alexander Thomas Frase" w:date="2012-11-02T13:37:00Z">
            <w:r>
              <w:rPr>
                <w:noProof/>
              </w:rPr>
              <w:t>--gene  /  GENE</w:t>
            </w:r>
            <w:r>
              <w:rPr>
                <w:noProof/>
              </w:rPr>
              <w:tab/>
            </w:r>
            <w:r>
              <w:rPr>
                <w:noProof/>
              </w:rPr>
              <w:fldChar w:fldCharType="begin"/>
            </w:r>
            <w:r>
              <w:rPr>
                <w:noProof/>
              </w:rPr>
              <w:instrText xml:space="preserve"> PAGEREF _Toc339626800 \h </w:instrText>
            </w:r>
          </w:ins>
          <w:r>
            <w:rPr>
              <w:noProof/>
            </w:rPr>
          </w:r>
          <w:r>
            <w:rPr>
              <w:noProof/>
            </w:rPr>
            <w:fldChar w:fldCharType="separate"/>
          </w:r>
          <w:ins w:id="153" w:author="Alexander Thomas Frase" w:date="2012-11-02T13:37:00Z">
            <w:r>
              <w:rPr>
                <w:noProof/>
              </w:rPr>
              <w:t>19</w:t>
            </w:r>
            <w:r>
              <w:rPr>
                <w:noProof/>
              </w:rPr>
              <w:fldChar w:fldCharType="end"/>
            </w:r>
          </w:ins>
        </w:p>
        <w:p w14:paraId="60AD3DBC" w14:textId="77777777" w:rsidR="00D674C1" w:rsidRDefault="00D674C1">
          <w:pPr>
            <w:pStyle w:val="TOC3"/>
            <w:tabs>
              <w:tab w:val="right" w:leader="dot" w:pos="9962"/>
            </w:tabs>
            <w:rPr>
              <w:ins w:id="154" w:author="Alexander Thomas Frase" w:date="2012-11-02T13:37:00Z"/>
              <w:rFonts w:eastAsiaTheme="minorEastAsia" w:cstheme="minorBidi"/>
              <w:i w:val="0"/>
              <w:noProof/>
              <w:kern w:val="0"/>
              <w:lang w:eastAsia="en-US" w:bidi="ar-SA"/>
            </w:rPr>
          </w:pPr>
          <w:ins w:id="155" w:author="Alexander Thomas Frase" w:date="2012-11-02T13:37:00Z">
            <w:r>
              <w:rPr>
                <w:noProof/>
              </w:rPr>
              <w:lastRenderedPageBreak/>
              <w:t>--gene-file  /  GENE_FILE</w:t>
            </w:r>
            <w:r>
              <w:rPr>
                <w:noProof/>
              </w:rPr>
              <w:tab/>
            </w:r>
            <w:r>
              <w:rPr>
                <w:noProof/>
              </w:rPr>
              <w:fldChar w:fldCharType="begin"/>
            </w:r>
            <w:r>
              <w:rPr>
                <w:noProof/>
              </w:rPr>
              <w:instrText xml:space="preserve"> PAGEREF _Toc339626801 \h </w:instrText>
            </w:r>
          </w:ins>
          <w:r>
            <w:rPr>
              <w:noProof/>
            </w:rPr>
          </w:r>
          <w:r>
            <w:rPr>
              <w:noProof/>
            </w:rPr>
            <w:fldChar w:fldCharType="separate"/>
          </w:r>
          <w:ins w:id="156" w:author="Alexander Thomas Frase" w:date="2012-11-02T13:37:00Z">
            <w:r>
              <w:rPr>
                <w:noProof/>
              </w:rPr>
              <w:t>19</w:t>
            </w:r>
            <w:r>
              <w:rPr>
                <w:noProof/>
              </w:rPr>
              <w:fldChar w:fldCharType="end"/>
            </w:r>
          </w:ins>
        </w:p>
        <w:p w14:paraId="71264623" w14:textId="77777777" w:rsidR="00D674C1" w:rsidRDefault="00D674C1">
          <w:pPr>
            <w:pStyle w:val="TOC3"/>
            <w:tabs>
              <w:tab w:val="right" w:leader="dot" w:pos="9962"/>
            </w:tabs>
            <w:rPr>
              <w:ins w:id="157" w:author="Alexander Thomas Frase" w:date="2012-11-02T13:37:00Z"/>
              <w:rFonts w:eastAsiaTheme="minorEastAsia" w:cstheme="minorBidi"/>
              <w:i w:val="0"/>
              <w:noProof/>
              <w:kern w:val="0"/>
              <w:lang w:eastAsia="en-US" w:bidi="ar-SA"/>
            </w:rPr>
          </w:pPr>
          <w:ins w:id="158" w:author="Alexander Thomas Frase" w:date="2012-11-02T13:37:00Z">
            <w:r>
              <w:rPr>
                <w:noProof/>
              </w:rPr>
              <w:t>--gene-identifier-type  /  GENE_IDENTIFIER_TYPE</w:t>
            </w:r>
            <w:r>
              <w:rPr>
                <w:noProof/>
              </w:rPr>
              <w:tab/>
            </w:r>
            <w:r>
              <w:rPr>
                <w:noProof/>
              </w:rPr>
              <w:fldChar w:fldCharType="begin"/>
            </w:r>
            <w:r>
              <w:rPr>
                <w:noProof/>
              </w:rPr>
              <w:instrText xml:space="preserve"> PAGEREF _Toc339626802 \h </w:instrText>
            </w:r>
          </w:ins>
          <w:r>
            <w:rPr>
              <w:noProof/>
            </w:rPr>
          </w:r>
          <w:r>
            <w:rPr>
              <w:noProof/>
            </w:rPr>
            <w:fldChar w:fldCharType="separate"/>
          </w:r>
          <w:ins w:id="159" w:author="Alexander Thomas Frase" w:date="2012-11-02T13:37:00Z">
            <w:r>
              <w:rPr>
                <w:noProof/>
              </w:rPr>
              <w:t>19</w:t>
            </w:r>
            <w:r>
              <w:rPr>
                <w:noProof/>
              </w:rPr>
              <w:fldChar w:fldCharType="end"/>
            </w:r>
          </w:ins>
        </w:p>
        <w:p w14:paraId="645D9BAF" w14:textId="77777777" w:rsidR="00D674C1" w:rsidRDefault="00D674C1">
          <w:pPr>
            <w:pStyle w:val="TOC3"/>
            <w:tabs>
              <w:tab w:val="right" w:leader="dot" w:pos="9962"/>
            </w:tabs>
            <w:rPr>
              <w:ins w:id="160" w:author="Alexander Thomas Frase" w:date="2012-11-02T13:37:00Z"/>
              <w:rFonts w:eastAsiaTheme="minorEastAsia" w:cstheme="minorBidi"/>
              <w:i w:val="0"/>
              <w:noProof/>
              <w:kern w:val="0"/>
              <w:lang w:eastAsia="en-US" w:bidi="ar-SA"/>
            </w:rPr>
          </w:pPr>
          <w:ins w:id="161" w:author="Alexander Thomas Frase" w:date="2012-11-02T13:37:00Z">
            <w:r>
              <w:rPr>
                <w:noProof/>
              </w:rPr>
              <w:t>--allow-ambiguous-genes  /  ALLOW_AMBIGUOUS_GENES</w:t>
            </w:r>
            <w:r>
              <w:rPr>
                <w:noProof/>
              </w:rPr>
              <w:tab/>
            </w:r>
            <w:r>
              <w:rPr>
                <w:noProof/>
              </w:rPr>
              <w:fldChar w:fldCharType="begin"/>
            </w:r>
            <w:r>
              <w:rPr>
                <w:noProof/>
              </w:rPr>
              <w:instrText xml:space="preserve"> PAGEREF _Toc339626803 \h </w:instrText>
            </w:r>
          </w:ins>
          <w:r>
            <w:rPr>
              <w:noProof/>
            </w:rPr>
          </w:r>
          <w:r>
            <w:rPr>
              <w:noProof/>
            </w:rPr>
            <w:fldChar w:fldCharType="separate"/>
          </w:r>
          <w:ins w:id="162" w:author="Alexander Thomas Frase" w:date="2012-11-02T13:37:00Z">
            <w:r>
              <w:rPr>
                <w:noProof/>
              </w:rPr>
              <w:t>19</w:t>
            </w:r>
            <w:r>
              <w:rPr>
                <w:noProof/>
              </w:rPr>
              <w:fldChar w:fldCharType="end"/>
            </w:r>
          </w:ins>
        </w:p>
        <w:p w14:paraId="762A62DC" w14:textId="77777777" w:rsidR="00D674C1" w:rsidRDefault="00D674C1">
          <w:pPr>
            <w:pStyle w:val="TOC3"/>
            <w:tabs>
              <w:tab w:val="right" w:leader="dot" w:pos="9962"/>
            </w:tabs>
            <w:rPr>
              <w:ins w:id="163" w:author="Alexander Thomas Frase" w:date="2012-11-02T13:37:00Z"/>
              <w:rFonts w:eastAsiaTheme="minorEastAsia" w:cstheme="minorBidi"/>
              <w:i w:val="0"/>
              <w:noProof/>
              <w:kern w:val="0"/>
              <w:lang w:eastAsia="en-US" w:bidi="ar-SA"/>
            </w:rPr>
          </w:pPr>
          <w:ins w:id="164" w:author="Alexander Thomas Frase" w:date="2012-11-02T13:37:00Z">
            <w:r>
              <w:rPr>
                <w:noProof/>
              </w:rPr>
              <w:t>--gene-search  /  GENE_SEARCH</w:t>
            </w:r>
            <w:r>
              <w:rPr>
                <w:noProof/>
              </w:rPr>
              <w:tab/>
            </w:r>
            <w:r>
              <w:rPr>
                <w:noProof/>
              </w:rPr>
              <w:fldChar w:fldCharType="begin"/>
            </w:r>
            <w:r>
              <w:rPr>
                <w:noProof/>
              </w:rPr>
              <w:instrText xml:space="preserve"> PAGEREF _Toc339626804 \h </w:instrText>
            </w:r>
          </w:ins>
          <w:r>
            <w:rPr>
              <w:noProof/>
            </w:rPr>
          </w:r>
          <w:r>
            <w:rPr>
              <w:noProof/>
            </w:rPr>
            <w:fldChar w:fldCharType="separate"/>
          </w:r>
          <w:ins w:id="165" w:author="Alexander Thomas Frase" w:date="2012-11-02T13:37:00Z">
            <w:r>
              <w:rPr>
                <w:noProof/>
              </w:rPr>
              <w:t>19</w:t>
            </w:r>
            <w:r>
              <w:rPr>
                <w:noProof/>
              </w:rPr>
              <w:fldChar w:fldCharType="end"/>
            </w:r>
          </w:ins>
        </w:p>
        <w:p w14:paraId="531F8D67" w14:textId="77777777" w:rsidR="00D674C1" w:rsidRDefault="00D674C1">
          <w:pPr>
            <w:pStyle w:val="TOC3"/>
            <w:tabs>
              <w:tab w:val="right" w:leader="dot" w:pos="9962"/>
            </w:tabs>
            <w:rPr>
              <w:ins w:id="166" w:author="Alexander Thomas Frase" w:date="2012-11-02T13:37:00Z"/>
              <w:rFonts w:eastAsiaTheme="minorEastAsia" w:cstheme="minorBidi"/>
              <w:i w:val="0"/>
              <w:noProof/>
              <w:kern w:val="0"/>
              <w:lang w:eastAsia="en-US" w:bidi="ar-SA"/>
            </w:rPr>
          </w:pPr>
          <w:ins w:id="167" w:author="Alexander Thomas Frase" w:date="2012-11-02T13:37:00Z">
            <w:r>
              <w:rPr>
                <w:noProof/>
              </w:rPr>
              <w:t>--group  /  GROUP</w:t>
            </w:r>
            <w:r>
              <w:rPr>
                <w:noProof/>
              </w:rPr>
              <w:tab/>
            </w:r>
            <w:r>
              <w:rPr>
                <w:noProof/>
              </w:rPr>
              <w:fldChar w:fldCharType="begin"/>
            </w:r>
            <w:r>
              <w:rPr>
                <w:noProof/>
              </w:rPr>
              <w:instrText xml:space="preserve"> PAGEREF _Toc339626805 \h </w:instrText>
            </w:r>
          </w:ins>
          <w:r>
            <w:rPr>
              <w:noProof/>
            </w:rPr>
          </w:r>
          <w:r>
            <w:rPr>
              <w:noProof/>
            </w:rPr>
            <w:fldChar w:fldCharType="separate"/>
          </w:r>
          <w:ins w:id="168" w:author="Alexander Thomas Frase" w:date="2012-11-02T13:37:00Z">
            <w:r>
              <w:rPr>
                <w:noProof/>
              </w:rPr>
              <w:t>19</w:t>
            </w:r>
            <w:r>
              <w:rPr>
                <w:noProof/>
              </w:rPr>
              <w:fldChar w:fldCharType="end"/>
            </w:r>
          </w:ins>
        </w:p>
        <w:p w14:paraId="7C808F71" w14:textId="77777777" w:rsidR="00D674C1" w:rsidRDefault="00D674C1">
          <w:pPr>
            <w:pStyle w:val="TOC3"/>
            <w:tabs>
              <w:tab w:val="right" w:leader="dot" w:pos="9962"/>
            </w:tabs>
            <w:rPr>
              <w:ins w:id="169" w:author="Alexander Thomas Frase" w:date="2012-11-02T13:37:00Z"/>
              <w:rFonts w:eastAsiaTheme="minorEastAsia" w:cstheme="minorBidi"/>
              <w:i w:val="0"/>
              <w:noProof/>
              <w:kern w:val="0"/>
              <w:lang w:eastAsia="en-US" w:bidi="ar-SA"/>
            </w:rPr>
          </w:pPr>
          <w:ins w:id="170" w:author="Alexander Thomas Frase" w:date="2012-11-02T13:37:00Z">
            <w:r>
              <w:rPr>
                <w:noProof/>
              </w:rPr>
              <w:t>--group-file  /  GROUP_FILE</w:t>
            </w:r>
            <w:r>
              <w:rPr>
                <w:noProof/>
              </w:rPr>
              <w:tab/>
            </w:r>
            <w:r>
              <w:rPr>
                <w:noProof/>
              </w:rPr>
              <w:fldChar w:fldCharType="begin"/>
            </w:r>
            <w:r>
              <w:rPr>
                <w:noProof/>
              </w:rPr>
              <w:instrText xml:space="preserve"> PAGEREF _Toc339626806 \h </w:instrText>
            </w:r>
          </w:ins>
          <w:r>
            <w:rPr>
              <w:noProof/>
            </w:rPr>
          </w:r>
          <w:r>
            <w:rPr>
              <w:noProof/>
            </w:rPr>
            <w:fldChar w:fldCharType="separate"/>
          </w:r>
          <w:ins w:id="171" w:author="Alexander Thomas Frase" w:date="2012-11-02T13:37:00Z">
            <w:r>
              <w:rPr>
                <w:noProof/>
              </w:rPr>
              <w:t>19</w:t>
            </w:r>
            <w:r>
              <w:rPr>
                <w:noProof/>
              </w:rPr>
              <w:fldChar w:fldCharType="end"/>
            </w:r>
          </w:ins>
        </w:p>
        <w:p w14:paraId="6B0BD8E2" w14:textId="77777777" w:rsidR="00D674C1" w:rsidRDefault="00D674C1">
          <w:pPr>
            <w:pStyle w:val="TOC3"/>
            <w:tabs>
              <w:tab w:val="right" w:leader="dot" w:pos="9962"/>
            </w:tabs>
            <w:rPr>
              <w:ins w:id="172" w:author="Alexander Thomas Frase" w:date="2012-11-02T13:37:00Z"/>
              <w:rFonts w:eastAsiaTheme="minorEastAsia" w:cstheme="minorBidi"/>
              <w:i w:val="0"/>
              <w:noProof/>
              <w:kern w:val="0"/>
              <w:lang w:eastAsia="en-US" w:bidi="ar-SA"/>
            </w:rPr>
          </w:pPr>
          <w:ins w:id="173" w:author="Alexander Thomas Frase" w:date="2012-11-02T13:37:00Z">
            <w:r>
              <w:rPr>
                <w:noProof/>
              </w:rPr>
              <w:t>--group-identifier-type  /  GROUP_IDENTIFIER_TYPE</w:t>
            </w:r>
            <w:r>
              <w:rPr>
                <w:noProof/>
              </w:rPr>
              <w:tab/>
            </w:r>
            <w:r>
              <w:rPr>
                <w:noProof/>
              </w:rPr>
              <w:fldChar w:fldCharType="begin"/>
            </w:r>
            <w:r>
              <w:rPr>
                <w:noProof/>
              </w:rPr>
              <w:instrText xml:space="preserve"> PAGEREF _Toc339626807 \h </w:instrText>
            </w:r>
          </w:ins>
          <w:r>
            <w:rPr>
              <w:noProof/>
            </w:rPr>
          </w:r>
          <w:r>
            <w:rPr>
              <w:noProof/>
            </w:rPr>
            <w:fldChar w:fldCharType="separate"/>
          </w:r>
          <w:ins w:id="174" w:author="Alexander Thomas Frase" w:date="2012-11-02T13:37:00Z">
            <w:r>
              <w:rPr>
                <w:noProof/>
              </w:rPr>
              <w:t>19</w:t>
            </w:r>
            <w:r>
              <w:rPr>
                <w:noProof/>
              </w:rPr>
              <w:fldChar w:fldCharType="end"/>
            </w:r>
          </w:ins>
        </w:p>
        <w:p w14:paraId="408C599A" w14:textId="77777777" w:rsidR="00D674C1" w:rsidRDefault="00D674C1">
          <w:pPr>
            <w:pStyle w:val="TOC3"/>
            <w:tabs>
              <w:tab w:val="right" w:leader="dot" w:pos="9962"/>
            </w:tabs>
            <w:rPr>
              <w:ins w:id="175" w:author="Alexander Thomas Frase" w:date="2012-11-02T13:37:00Z"/>
              <w:rFonts w:eastAsiaTheme="minorEastAsia" w:cstheme="minorBidi"/>
              <w:i w:val="0"/>
              <w:noProof/>
              <w:kern w:val="0"/>
              <w:lang w:eastAsia="en-US" w:bidi="ar-SA"/>
            </w:rPr>
          </w:pPr>
          <w:ins w:id="176" w:author="Alexander Thomas Frase" w:date="2012-11-02T13:37:00Z">
            <w:r>
              <w:rPr>
                <w:noProof/>
              </w:rPr>
              <w:t>--allow-ambiguous-groups  /  ALLOW_AMBIGUOUS_GROUPS</w:t>
            </w:r>
            <w:r>
              <w:rPr>
                <w:noProof/>
              </w:rPr>
              <w:tab/>
            </w:r>
            <w:r>
              <w:rPr>
                <w:noProof/>
              </w:rPr>
              <w:fldChar w:fldCharType="begin"/>
            </w:r>
            <w:r>
              <w:rPr>
                <w:noProof/>
              </w:rPr>
              <w:instrText xml:space="preserve"> PAGEREF _Toc339626808 \h </w:instrText>
            </w:r>
          </w:ins>
          <w:r>
            <w:rPr>
              <w:noProof/>
            </w:rPr>
          </w:r>
          <w:r>
            <w:rPr>
              <w:noProof/>
            </w:rPr>
            <w:fldChar w:fldCharType="separate"/>
          </w:r>
          <w:ins w:id="177" w:author="Alexander Thomas Frase" w:date="2012-11-02T13:37:00Z">
            <w:r>
              <w:rPr>
                <w:noProof/>
              </w:rPr>
              <w:t>20</w:t>
            </w:r>
            <w:r>
              <w:rPr>
                <w:noProof/>
              </w:rPr>
              <w:fldChar w:fldCharType="end"/>
            </w:r>
          </w:ins>
        </w:p>
        <w:p w14:paraId="63563A64" w14:textId="77777777" w:rsidR="00D674C1" w:rsidRDefault="00D674C1">
          <w:pPr>
            <w:pStyle w:val="TOC3"/>
            <w:tabs>
              <w:tab w:val="right" w:leader="dot" w:pos="9962"/>
            </w:tabs>
            <w:rPr>
              <w:ins w:id="178" w:author="Alexander Thomas Frase" w:date="2012-11-02T13:37:00Z"/>
              <w:rFonts w:eastAsiaTheme="minorEastAsia" w:cstheme="minorBidi"/>
              <w:i w:val="0"/>
              <w:noProof/>
              <w:kern w:val="0"/>
              <w:lang w:eastAsia="en-US" w:bidi="ar-SA"/>
            </w:rPr>
          </w:pPr>
          <w:ins w:id="179" w:author="Alexander Thomas Frase" w:date="2012-11-02T13:37:00Z">
            <w:r>
              <w:rPr>
                <w:noProof/>
              </w:rPr>
              <w:t>--group-search  /  GROUP_SEARCH</w:t>
            </w:r>
            <w:r>
              <w:rPr>
                <w:noProof/>
              </w:rPr>
              <w:tab/>
            </w:r>
            <w:r>
              <w:rPr>
                <w:noProof/>
              </w:rPr>
              <w:fldChar w:fldCharType="begin"/>
            </w:r>
            <w:r>
              <w:rPr>
                <w:noProof/>
              </w:rPr>
              <w:instrText xml:space="preserve"> PAGEREF _Toc339626809 \h </w:instrText>
            </w:r>
          </w:ins>
          <w:r>
            <w:rPr>
              <w:noProof/>
            </w:rPr>
          </w:r>
          <w:r>
            <w:rPr>
              <w:noProof/>
            </w:rPr>
            <w:fldChar w:fldCharType="separate"/>
          </w:r>
          <w:ins w:id="180" w:author="Alexander Thomas Frase" w:date="2012-11-02T13:37:00Z">
            <w:r>
              <w:rPr>
                <w:noProof/>
              </w:rPr>
              <w:t>20</w:t>
            </w:r>
            <w:r>
              <w:rPr>
                <w:noProof/>
              </w:rPr>
              <w:fldChar w:fldCharType="end"/>
            </w:r>
          </w:ins>
        </w:p>
        <w:p w14:paraId="7E0AF92C" w14:textId="77777777" w:rsidR="00D674C1" w:rsidRDefault="00D674C1">
          <w:pPr>
            <w:pStyle w:val="TOC3"/>
            <w:tabs>
              <w:tab w:val="right" w:leader="dot" w:pos="9962"/>
            </w:tabs>
            <w:rPr>
              <w:ins w:id="181" w:author="Alexander Thomas Frase" w:date="2012-11-02T13:37:00Z"/>
              <w:rFonts w:eastAsiaTheme="minorEastAsia" w:cstheme="minorBidi"/>
              <w:i w:val="0"/>
              <w:noProof/>
              <w:kern w:val="0"/>
              <w:lang w:eastAsia="en-US" w:bidi="ar-SA"/>
            </w:rPr>
          </w:pPr>
          <w:ins w:id="182" w:author="Alexander Thomas Frase" w:date="2012-11-02T13:37:00Z">
            <w:r>
              <w:rPr>
                <w:noProof/>
              </w:rPr>
              <w:t>--source  /  SOURCE</w:t>
            </w:r>
            <w:r>
              <w:rPr>
                <w:noProof/>
              </w:rPr>
              <w:tab/>
            </w:r>
            <w:r>
              <w:rPr>
                <w:noProof/>
              </w:rPr>
              <w:fldChar w:fldCharType="begin"/>
            </w:r>
            <w:r>
              <w:rPr>
                <w:noProof/>
              </w:rPr>
              <w:instrText xml:space="preserve"> PAGEREF _Toc339626810 \h </w:instrText>
            </w:r>
          </w:ins>
          <w:r>
            <w:rPr>
              <w:noProof/>
            </w:rPr>
          </w:r>
          <w:r>
            <w:rPr>
              <w:noProof/>
            </w:rPr>
            <w:fldChar w:fldCharType="separate"/>
          </w:r>
          <w:ins w:id="183" w:author="Alexander Thomas Frase" w:date="2012-11-02T13:37:00Z">
            <w:r>
              <w:rPr>
                <w:noProof/>
              </w:rPr>
              <w:t>20</w:t>
            </w:r>
            <w:r>
              <w:rPr>
                <w:noProof/>
              </w:rPr>
              <w:fldChar w:fldCharType="end"/>
            </w:r>
          </w:ins>
        </w:p>
        <w:p w14:paraId="06060DF1" w14:textId="77777777" w:rsidR="00D674C1" w:rsidRDefault="00D674C1">
          <w:pPr>
            <w:pStyle w:val="TOC3"/>
            <w:tabs>
              <w:tab w:val="right" w:leader="dot" w:pos="9962"/>
            </w:tabs>
            <w:rPr>
              <w:ins w:id="184" w:author="Alexander Thomas Frase" w:date="2012-11-02T13:37:00Z"/>
              <w:rFonts w:eastAsiaTheme="minorEastAsia" w:cstheme="minorBidi"/>
              <w:i w:val="0"/>
              <w:noProof/>
              <w:kern w:val="0"/>
              <w:lang w:eastAsia="en-US" w:bidi="ar-SA"/>
            </w:rPr>
          </w:pPr>
          <w:ins w:id="185" w:author="Alexander Thomas Frase" w:date="2012-11-02T13:37:00Z">
            <w:r>
              <w:rPr>
                <w:noProof/>
              </w:rPr>
              <w:t>--source-file  /  SOURCE_FILE</w:t>
            </w:r>
            <w:r>
              <w:rPr>
                <w:noProof/>
              </w:rPr>
              <w:tab/>
            </w:r>
            <w:r>
              <w:rPr>
                <w:noProof/>
              </w:rPr>
              <w:fldChar w:fldCharType="begin"/>
            </w:r>
            <w:r>
              <w:rPr>
                <w:noProof/>
              </w:rPr>
              <w:instrText xml:space="preserve"> PAGEREF _Toc339626811 \h </w:instrText>
            </w:r>
          </w:ins>
          <w:r>
            <w:rPr>
              <w:noProof/>
            </w:rPr>
          </w:r>
          <w:r>
            <w:rPr>
              <w:noProof/>
            </w:rPr>
            <w:fldChar w:fldCharType="separate"/>
          </w:r>
          <w:ins w:id="186" w:author="Alexander Thomas Frase" w:date="2012-11-02T13:37:00Z">
            <w:r>
              <w:rPr>
                <w:noProof/>
              </w:rPr>
              <w:t>20</w:t>
            </w:r>
            <w:r>
              <w:rPr>
                <w:noProof/>
              </w:rPr>
              <w:fldChar w:fldCharType="end"/>
            </w:r>
          </w:ins>
        </w:p>
        <w:p w14:paraId="31517AE4" w14:textId="77777777" w:rsidR="00D674C1" w:rsidRDefault="00D674C1">
          <w:pPr>
            <w:pStyle w:val="TOC2"/>
            <w:tabs>
              <w:tab w:val="right" w:leader="dot" w:pos="9962"/>
            </w:tabs>
            <w:rPr>
              <w:ins w:id="187" w:author="Alexander Thomas Frase" w:date="2012-11-02T13:37:00Z"/>
              <w:rFonts w:eastAsiaTheme="minorEastAsia" w:cstheme="minorBidi"/>
              <w:noProof/>
              <w:kern w:val="0"/>
              <w:lang w:eastAsia="en-US" w:bidi="ar-SA"/>
            </w:rPr>
          </w:pPr>
          <w:ins w:id="188" w:author="Alexander Thomas Frase" w:date="2012-11-02T13:37:00Z">
            <w:r>
              <w:rPr>
                <w:noProof/>
              </w:rPr>
              <w:t>Alternate Input Data Options</w:t>
            </w:r>
            <w:r>
              <w:rPr>
                <w:noProof/>
              </w:rPr>
              <w:tab/>
            </w:r>
            <w:r>
              <w:rPr>
                <w:noProof/>
              </w:rPr>
              <w:fldChar w:fldCharType="begin"/>
            </w:r>
            <w:r>
              <w:rPr>
                <w:noProof/>
              </w:rPr>
              <w:instrText xml:space="preserve"> PAGEREF _Toc339626812 \h </w:instrText>
            </w:r>
          </w:ins>
          <w:r>
            <w:rPr>
              <w:noProof/>
            </w:rPr>
          </w:r>
          <w:r>
            <w:rPr>
              <w:noProof/>
            </w:rPr>
            <w:fldChar w:fldCharType="separate"/>
          </w:r>
          <w:ins w:id="189" w:author="Alexander Thomas Frase" w:date="2012-11-02T13:37:00Z">
            <w:r>
              <w:rPr>
                <w:noProof/>
              </w:rPr>
              <w:t>20</w:t>
            </w:r>
            <w:r>
              <w:rPr>
                <w:noProof/>
              </w:rPr>
              <w:fldChar w:fldCharType="end"/>
            </w:r>
          </w:ins>
        </w:p>
        <w:p w14:paraId="1DE45A57" w14:textId="77777777" w:rsidR="00D674C1" w:rsidRDefault="00D674C1">
          <w:pPr>
            <w:pStyle w:val="TOC3"/>
            <w:tabs>
              <w:tab w:val="right" w:leader="dot" w:pos="9962"/>
            </w:tabs>
            <w:rPr>
              <w:ins w:id="190" w:author="Alexander Thomas Frase" w:date="2012-11-02T13:37:00Z"/>
              <w:rFonts w:eastAsiaTheme="minorEastAsia" w:cstheme="minorBidi"/>
              <w:i w:val="0"/>
              <w:noProof/>
              <w:kern w:val="0"/>
              <w:lang w:eastAsia="en-US" w:bidi="ar-SA"/>
            </w:rPr>
          </w:pPr>
          <w:ins w:id="191" w:author="Alexander Thomas Frase" w:date="2012-11-02T13:37:00Z">
            <w:r>
              <w:rPr>
                <w:noProof/>
              </w:rPr>
              <w:t>--alt-snp  /  ALT_SNP</w:t>
            </w:r>
            <w:r>
              <w:rPr>
                <w:noProof/>
              </w:rPr>
              <w:tab/>
            </w:r>
            <w:r>
              <w:rPr>
                <w:noProof/>
              </w:rPr>
              <w:fldChar w:fldCharType="begin"/>
            </w:r>
            <w:r>
              <w:rPr>
                <w:noProof/>
              </w:rPr>
              <w:instrText xml:space="preserve"> PAGEREF _Toc339626813 \h </w:instrText>
            </w:r>
          </w:ins>
          <w:r>
            <w:rPr>
              <w:noProof/>
            </w:rPr>
          </w:r>
          <w:r>
            <w:rPr>
              <w:noProof/>
            </w:rPr>
            <w:fldChar w:fldCharType="separate"/>
          </w:r>
          <w:ins w:id="192" w:author="Alexander Thomas Frase" w:date="2012-11-02T13:37:00Z">
            <w:r>
              <w:rPr>
                <w:noProof/>
              </w:rPr>
              <w:t>20</w:t>
            </w:r>
            <w:r>
              <w:rPr>
                <w:noProof/>
              </w:rPr>
              <w:fldChar w:fldCharType="end"/>
            </w:r>
          </w:ins>
        </w:p>
        <w:p w14:paraId="5C6A8974" w14:textId="77777777" w:rsidR="00D674C1" w:rsidRDefault="00D674C1">
          <w:pPr>
            <w:pStyle w:val="TOC3"/>
            <w:tabs>
              <w:tab w:val="right" w:leader="dot" w:pos="9962"/>
            </w:tabs>
            <w:rPr>
              <w:ins w:id="193" w:author="Alexander Thomas Frase" w:date="2012-11-02T13:37:00Z"/>
              <w:rFonts w:eastAsiaTheme="minorEastAsia" w:cstheme="minorBidi"/>
              <w:i w:val="0"/>
              <w:noProof/>
              <w:kern w:val="0"/>
              <w:lang w:eastAsia="en-US" w:bidi="ar-SA"/>
            </w:rPr>
          </w:pPr>
          <w:ins w:id="194" w:author="Alexander Thomas Frase" w:date="2012-11-02T13:37:00Z">
            <w:r>
              <w:rPr>
                <w:noProof/>
              </w:rPr>
              <w:t>--alt-snp-file  /  ALT_SNP_FILE</w:t>
            </w:r>
            <w:r>
              <w:rPr>
                <w:noProof/>
              </w:rPr>
              <w:tab/>
            </w:r>
            <w:r>
              <w:rPr>
                <w:noProof/>
              </w:rPr>
              <w:fldChar w:fldCharType="begin"/>
            </w:r>
            <w:r>
              <w:rPr>
                <w:noProof/>
              </w:rPr>
              <w:instrText xml:space="preserve"> PAGEREF _Toc339626814 \h </w:instrText>
            </w:r>
          </w:ins>
          <w:r>
            <w:rPr>
              <w:noProof/>
            </w:rPr>
          </w:r>
          <w:r>
            <w:rPr>
              <w:noProof/>
            </w:rPr>
            <w:fldChar w:fldCharType="separate"/>
          </w:r>
          <w:ins w:id="195" w:author="Alexander Thomas Frase" w:date="2012-11-02T13:37:00Z">
            <w:r>
              <w:rPr>
                <w:noProof/>
              </w:rPr>
              <w:t>20</w:t>
            </w:r>
            <w:r>
              <w:rPr>
                <w:noProof/>
              </w:rPr>
              <w:fldChar w:fldCharType="end"/>
            </w:r>
          </w:ins>
        </w:p>
        <w:p w14:paraId="7E281CC6" w14:textId="77777777" w:rsidR="00D674C1" w:rsidRDefault="00D674C1">
          <w:pPr>
            <w:pStyle w:val="TOC3"/>
            <w:tabs>
              <w:tab w:val="right" w:leader="dot" w:pos="9962"/>
            </w:tabs>
            <w:rPr>
              <w:ins w:id="196" w:author="Alexander Thomas Frase" w:date="2012-11-02T13:37:00Z"/>
              <w:rFonts w:eastAsiaTheme="minorEastAsia" w:cstheme="minorBidi"/>
              <w:i w:val="0"/>
              <w:noProof/>
              <w:kern w:val="0"/>
              <w:lang w:eastAsia="en-US" w:bidi="ar-SA"/>
            </w:rPr>
          </w:pPr>
          <w:ins w:id="197" w:author="Alexander Thomas Frase" w:date="2012-11-02T13:37:00Z">
            <w:r>
              <w:rPr>
                <w:noProof/>
              </w:rPr>
              <w:t>--alt-position  /  ALT_POSITION</w:t>
            </w:r>
            <w:r>
              <w:rPr>
                <w:noProof/>
              </w:rPr>
              <w:tab/>
            </w:r>
            <w:r>
              <w:rPr>
                <w:noProof/>
              </w:rPr>
              <w:fldChar w:fldCharType="begin"/>
            </w:r>
            <w:r>
              <w:rPr>
                <w:noProof/>
              </w:rPr>
              <w:instrText xml:space="preserve"> PAGEREF _Toc339626815 \h </w:instrText>
            </w:r>
          </w:ins>
          <w:r>
            <w:rPr>
              <w:noProof/>
            </w:rPr>
          </w:r>
          <w:r>
            <w:rPr>
              <w:noProof/>
            </w:rPr>
            <w:fldChar w:fldCharType="separate"/>
          </w:r>
          <w:ins w:id="198" w:author="Alexander Thomas Frase" w:date="2012-11-02T13:37:00Z">
            <w:r>
              <w:rPr>
                <w:noProof/>
              </w:rPr>
              <w:t>20</w:t>
            </w:r>
            <w:r>
              <w:rPr>
                <w:noProof/>
              </w:rPr>
              <w:fldChar w:fldCharType="end"/>
            </w:r>
          </w:ins>
        </w:p>
        <w:p w14:paraId="63E4DEE0" w14:textId="77777777" w:rsidR="00D674C1" w:rsidRDefault="00D674C1">
          <w:pPr>
            <w:pStyle w:val="TOC3"/>
            <w:tabs>
              <w:tab w:val="right" w:leader="dot" w:pos="9962"/>
            </w:tabs>
            <w:rPr>
              <w:ins w:id="199" w:author="Alexander Thomas Frase" w:date="2012-11-02T13:37:00Z"/>
              <w:rFonts w:eastAsiaTheme="minorEastAsia" w:cstheme="minorBidi"/>
              <w:i w:val="0"/>
              <w:noProof/>
              <w:kern w:val="0"/>
              <w:lang w:eastAsia="en-US" w:bidi="ar-SA"/>
            </w:rPr>
          </w:pPr>
          <w:ins w:id="200" w:author="Alexander Thomas Frase" w:date="2012-11-02T13:37:00Z">
            <w:r>
              <w:rPr>
                <w:noProof/>
              </w:rPr>
              <w:t>--alt-position-file  /  ALT_POSITION_FILE</w:t>
            </w:r>
            <w:r>
              <w:rPr>
                <w:noProof/>
              </w:rPr>
              <w:tab/>
            </w:r>
            <w:r>
              <w:rPr>
                <w:noProof/>
              </w:rPr>
              <w:fldChar w:fldCharType="begin"/>
            </w:r>
            <w:r>
              <w:rPr>
                <w:noProof/>
              </w:rPr>
              <w:instrText xml:space="preserve"> PAGEREF _Toc339626816 \h </w:instrText>
            </w:r>
          </w:ins>
          <w:r>
            <w:rPr>
              <w:noProof/>
            </w:rPr>
          </w:r>
          <w:r>
            <w:rPr>
              <w:noProof/>
            </w:rPr>
            <w:fldChar w:fldCharType="separate"/>
          </w:r>
          <w:ins w:id="201" w:author="Alexander Thomas Frase" w:date="2012-11-02T13:37:00Z">
            <w:r>
              <w:rPr>
                <w:noProof/>
              </w:rPr>
              <w:t>20</w:t>
            </w:r>
            <w:r>
              <w:rPr>
                <w:noProof/>
              </w:rPr>
              <w:fldChar w:fldCharType="end"/>
            </w:r>
          </w:ins>
        </w:p>
        <w:p w14:paraId="5E471675" w14:textId="77777777" w:rsidR="00D674C1" w:rsidRDefault="00D674C1">
          <w:pPr>
            <w:pStyle w:val="TOC3"/>
            <w:tabs>
              <w:tab w:val="right" w:leader="dot" w:pos="9962"/>
            </w:tabs>
            <w:rPr>
              <w:ins w:id="202" w:author="Alexander Thomas Frase" w:date="2012-11-02T13:37:00Z"/>
              <w:rFonts w:eastAsiaTheme="minorEastAsia" w:cstheme="minorBidi"/>
              <w:i w:val="0"/>
              <w:noProof/>
              <w:kern w:val="0"/>
              <w:lang w:eastAsia="en-US" w:bidi="ar-SA"/>
            </w:rPr>
          </w:pPr>
          <w:ins w:id="203" w:author="Alexander Thomas Frase" w:date="2012-11-02T13:37:00Z">
            <w:r>
              <w:rPr>
                <w:noProof/>
              </w:rPr>
              <w:t>--alt-region  /  ALT_REGION</w:t>
            </w:r>
            <w:r>
              <w:rPr>
                <w:noProof/>
              </w:rPr>
              <w:tab/>
            </w:r>
            <w:r>
              <w:rPr>
                <w:noProof/>
              </w:rPr>
              <w:fldChar w:fldCharType="begin"/>
            </w:r>
            <w:r>
              <w:rPr>
                <w:noProof/>
              </w:rPr>
              <w:instrText xml:space="preserve"> PAGEREF _Toc339626817 \h </w:instrText>
            </w:r>
          </w:ins>
          <w:r>
            <w:rPr>
              <w:noProof/>
            </w:rPr>
          </w:r>
          <w:r>
            <w:rPr>
              <w:noProof/>
            </w:rPr>
            <w:fldChar w:fldCharType="separate"/>
          </w:r>
          <w:ins w:id="204" w:author="Alexander Thomas Frase" w:date="2012-11-02T13:37:00Z">
            <w:r>
              <w:rPr>
                <w:noProof/>
              </w:rPr>
              <w:t>21</w:t>
            </w:r>
            <w:r>
              <w:rPr>
                <w:noProof/>
              </w:rPr>
              <w:fldChar w:fldCharType="end"/>
            </w:r>
          </w:ins>
        </w:p>
        <w:p w14:paraId="68357399" w14:textId="77777777" w:rsidR="00D674C1" w:rsidRDefault="00D674C1">
          <w:pPr>
            <w:pStyle w:val="TOC3"/>
            <w:tabs>
              <w:tab w:val="right" w:leader="dot" w:pos="9962"/>
            </w:tabs>
            <w:rPr>
              <w:ins w:id="205" w:author="Alexander Thomas Frase" w:date="2012-11-02T13:37:00Z"/>
              <w:rFonts w:eastAsiaTheme="minorEastAsia" w:cstheme="minorBidi"/>
              <w:i w:val="0"/>
              <w:noProof/>
              <w:kern w:val="0"/>
              <w:lang w:eastAsia="en-US" w:bidi="ar-SA"/>
            </w:rPr>
          </w:pPr>
          <w:ins w:id="206" w:author="Alexander Thomas Frase" w:date="2012-11-02T13:37:00Z">
            <w:r>
              <w:rPr>
                <w:noProof/>
              </w:rPr>
              <w:t>--alt-region-file  /  ALT_REGION_FILE</w:t>
            </w:r>
            <w:r>
              <w:rPr>
                <w:noProof/>
              </w:rPr>
              <w:tab/>
            </w:r>
            <w:r>
              <w:rPr>
                <w:noProof/>
              </w:rPr>
              <w:fldChar w:fldCharType="begin"/>
            </w:r>
            <w:r>
              <w:rPr>
                <w:noProof/>
              </w:rPr>
              <w:instrText xml:space="preserve"> PAGEREF _Toc339626818 \h </w:instrText>
            </w:r>
          </w:ins>
          <w:r>
            <w:rPr>
              <w:noProof/>
            </w:rPr>
          </w:r>
          <w:r>
            <w:rPr>
              <w:noProof/>
            </w:rPr>
            <w:fldChar w:fldCharType="separate"/>
          </w:r>
          <w:ins w:id="207" w:author="Alexander Thomas Frase" w:date="2012-11-02T13:37:00Z">
            <w:r>
              <w:rPr>
                <w:noProof/>
              </w:rPr>
              <w:t>21</w:t>
            </w:r>
            <w:r>
              <w:rPr>
                <w:noProof/>
              </w:rPr>
              <w:fldChar w:fldCharType="end"/>
            </w:r>
          </w:ins>
        </w:p>
        <w:p w14:paraId="65A0A067" w14:textId="77777777" w:rsidR="00D674C1" w:rsidRDefault="00D674C1">
          <w:pPr>
            <w:pStyle w:val="TOC3"/>
            <w:tabs>
              <w:tab w:val="right" w:leader="dot" w:pos="9962"/>
            </w:tabs>
            <w:rPr>
              <w:ins w:id="208" w:author="Alexander Thomas Frase" w:date="2012-11-02T13:37:00Z"/>
              <w:rFonts w:eastAsiaTheme="minorEastAsia" w:cstheme="minorBidi"/>
              <w:i w:val="0"/>
              <w:noProof/>
              <w:kern w:val="0"/>
              <w:lang w:eastAsia="en-US" w:bidi="ar-SA"/>
            </w:rPr>
          </w:pPr>
          <w:ins w:id="209" w:author="Alexander Thomas Frase" w:date="2012-11-02T13:37:00Z">
            <w:r>
              <w:rPr>
                <w:noProof/>
              </w:rPr>
              <w:t>--alt-gene  /  ALT_GENE</w:t>
            </w:r>
            <w:r>
              <w:rPr>
                <w:noProof/>
              </w:rPr>
              <w:tab/>
            </w:r>
            <w:r>
              <w:rPr>
                <w:noProof/>
              </w:rPr>
              <w:fldChar w:fldCharType="begin"/>
            </w:r>
            <w:r>
              <w:rPr>
                <w:noProof/>
              </w:rPr>
              <w:instrText xml:space="preserve"> PAGEREF _Toc339626819 \h </w:instrText>
            </w:r>
          </w:ins>
          <w:r>
            <w:rPr>
              <w:noProof/>
            </w:rPr>
          </w:r>
          <w:r>
            <w:rPr>
              <w:noProof/>
            </w:rPr>
            <w:fldChar w:fldCharType="separate"/>
          </w:r>
          <w:ins w:id="210" w:author="Alexander Thomas Frase" w:date="2012-11-02T13:37:00Z">
            <w:r>
              <w:rPr>
                <w:noProof/>
              </w:rPr>
              <w:t>21</w:t>
            </w:r>
            <w:r>
              <w:rPr>
                <w:noProof/>
              </w:rPr>
              <w:fldChar w:fldCharType="end"/>
            </w:r>
          </w:ins>
        </w:p>
        <w:p w14:paraId="5E3677DE" w14:textId="77777777" w:rsidR="00D674C1" w:rsidRDefault="00D674C1">
          <w:pPr>
            <w:pStyle w:val="TOC3"/>
            <w:tabs>
              <w:tab w:val="right" w:leader="dot" w:pos="9962"/>
            </w:tabs>
            <w:rPr>
              <w:ins w:id="211" w:author="Alexander Thomas Frase" w:date="2012-11-02T13:37:00Z"/>
              <w:rFonts w:eastAsiaTheme="minorEastAsia" w:cstheme="minorBidi"/>
              <w:i w:val="0"/>
              <w:noProof/>
              <w:kern w:val="0"/>
              <w:lang w:eastAsia="en-US" w:bidi="ar-SA"/>
            </w:rPr>
          </w:pPr>
          <w:ins w:id="212" w:author="Alexander Thomas Frase" w:date="2012-11-02T13:37:00Z">
            <w:r>
              <w:rPr>
                <w:noProof/>
              </w:rPr>
              <w:t>--alt-gene-file  /  ALT_GENE_FILE</w:t>
            </w:r>
            <w:r>
              <w:rPr>
                <w:noProof/>
              </w:rPr>
              <w:tab/>
            </w:r>
            <w:r>
              <w:rPr>
                <w:noProof/>
              </w:rPr>
              <w:fldChar w:fldCharType="begin"/>
            </w:r>
            <w:r>
              <w:rPr>
                <w:noProof/>
              </w:rPr>
              <w:instrText xml:space="preserve"> PAGEREF _Toc339626820 \h </w:instrText>
            </w:r>
          </w:ins>
          <w:r>
            <w:rPr>
              <w:noProof/>
            </w:rPr>
          </w:r>
          <w:r>
            <w:rPr>
              <w:noProof/>
            </w:rPr>
            <w:fldChar w:fldCharType="separate"/>
          </w:r>
          <w:ins w:id="213" w:author="Alexander Thomas Frase" w:date="2012-11-02T13:37:00Z">
            <w:r>
              <w:rPr>
                <w:noProof/>
              </w:rPr>
              <w:t>21</w:t>
            </w:r>
            <w:r>
              <w:rPr>
                <w:noProof/>
              </w:rPr>
              <w:fldChar w:fldCharType="end"/>
            </w:r>
          </w:ins>
        </w:p>
        <w:p w14:paraId="6AA1616D" w14:textId="77777777" w:rsidR="00D674C1" w:rsidRDefault="00D674C1">
          <w:pPr>
            <w:pStyle w:val="TOC3"/>
            <w:tabs>
              <w:tab w:val="right" w:leader="dot" w:pos="9962"/>
            </w:tabs>
            <w:rPr>
              <w:ins w:id="214" w:author="Alexander Thomas Frase" w:date="2012-11-02T13:37:00Z"/>
              <w:rFonts w:eastAsiaTheme="minorEastAsia" w:cstheme="minorBidi"/>
              <w:i w:val="0"/>
              <w:noProof/>
              <w:kern w:val="0"/>
              <w:lang w:eastAsia="en-US" w:bidi="ar-SA"/>
            </w:rPr>
          </w:pPr>
          <w:ins w:id="215" w:author="Alexander Thomas Frase" w:date="2012-11-02T13:37:00Z">
            <w:r>
              <w:rPr>
                <w:noProof/>
              </w:rPr>
              <w:t>--alt-gene-search  /  ALT_GENE_SEARCH</w:t>
            </w:r>
            <w:r>
              <w:rPr>
                <w:noProof/>
              </w:rPr>
              <w:tab/>
            </w:r>
            <w:r>
              <w:rPr>
                <w:noProof/>
              </w:rPr>
              <w:fldChar w:fldCharType="begin"/>
            </w:r>
            <w:r>
              <w:rPr>
                <w:noProof/>
              </w:rPr>
              <w:instrText xml:space="preserve"> PAGEREF _Toc339626821 \h </w:instrText>
            </w:r>
          </w:ins>
          <w:r>
            <w:rPr>
              <w:noProof/>
            </w:rPr>
          </w:r>
          <w:r>
            <w:rPr>
              <w:noProof/>
            </w:rPr>
            <w:fldChar w:fldCharType="separate"/>
          </w:r>
          <w:ins w:id="216" w:author="Alexander Thomas Frase" w:date="2012-11-02T13:37:00Z">
            <w:r>
              <w:rPr>
                <w:noProof/>
              </w:rPr>
              <w:t>21</w:t>
            </w:r>
            <w:r>
              <w:rPr>
                <w:noProof/>
              </w:rPr>
              <w:fldChar w:fldCharType="end"/>
            </w:r>
          </w:ins>
        </w:p>
        <w:p w14:paraId="4C23945F" w14:textId="77777777" w:rsidR="00D674C1" w:rsidRDefault="00D674C1">
          <w:pPr>
            <w:pStyle w:val="TOC3"/>
            <w:tabs>
              <w:tab w:val="right" w:leader="dot" w:pos="9962"/>
            </w:tabs>
            <w:rPr>
              <w:ins w:id="217" w:author="Alexander Thomas Frase" w:date="2012-11-02T13:37:00Z"/>
              <w:rFonts w:eastAsiaTheme="minorEastAsia" w:cstheme="minorBidi"/>
              <w:i w:val="0"/>
              <w:noProof/>
              <w:kern w:val="0"/>
              <w:lang w:eastAsia="en-US" w:bidi="ar-SA"/>
            </w:rPr>
          </w:pPr>
          <w:ins w:id="218" w:author="Alexander Thomas Frase" w:date="2012-11-02T13:37:00Z">
            <w:r>
              <w:rPr>
                <w:noProof/>
              </w:rPr>
              <w:t>--alt-group  /  ALT_GROUP</w:t>
            </w:r>
            <w:r>
              <w:rPr>
                <w:noProof/>
              </w:rPr>
              <w:tab/>
            </w:r>
            <w:r>
              <w:rPr>
                <w:noProof/>
              </w:rPr>
              <w:fldChar w:fldCharType="begin"/>
            </w:r>
            <w:r>
              <w:rPr>
                <w:noProof/>
              </w:rPr>
              <w:instrText xml:space="preserve"> PAGEREF _Toc339626822 \h </w:instrText>
            </w:r>
          </w:ins>
          <w:r>
            <w:rPr>
              <w:noProof/>
            </w:rPr>
          </w:r>
          <w:r>
            <w:rPr>
              <w:noProof/>
            </w:rPr>
            <w:fldChar w:fldCharType="separate"/>
          </w:r>
          <w:ins w:id="219" w:author="Alexander Thomas Frase" w:date="2012-11-02T13:37:00Z">
            <w:r>
              <w:rPr>
                <w:noProof/>
              </w:rPr>
              <w:t>21</w:t>
            </w:r>
            <w:r>
              <w:rPr>
                <w:noProof/>
              </w:rPr>
              <w:fldChar w:fldCharType="end"/>
            </w:r>
          </w:ins>
        </w:p>
        <w:p w14:paraId="0BFFF16F" w14:textId="77777777" w:rsidR="00D674C1" w:rsidRDefault="00D674C1">
          <w:pPr>
            <w:pStyle w:val="TOC3"/>
            <w:tabs>
              <w:tab w:val="right" w:leader="dot" w:pos="9962"/>
            </w:tabs>
            <w:rPr>
              <w:ins w:id="220" w:author="Alexander Thomas Frase" w:date="2012-11-02T13:37:00Z"/>
              <w:rFonts w:eastAsiaTheme="minorEastAsia" w:cstheme="minorBidi"/>
              <w:i w:val="0"/>
              <w:noProof/>
              <w:kern w:val="0"/>
              <w:lang w:eastAsia="en-US" w:bidi="ar-SA"/>
            </w:rPr>
          </w:pPr>
          <w:ins w:id="221" w:author="Alexander Thomas Frase" w:date="2012-11-02T13:37:00Z">
            <w:r>
              <w:rPr>
                <w:noProof/>
              </w:rPr>
              <w:t>--alt-group-file  /  ALT_GROUP_FILE</w:t>
            </w:r>
            <w:r>
              <w:rPr>
                <w:noProof/>
              </w:rPr>
              <w:tab/>
            </w:r>
            <w:r>
              <w:rPr>
                <w:noProof/>
              </w:rPr>
              <w:fldChar w:fldCharType="begin"/>
            </w:r>
            <w:r>
              <w:rPr>
                <w:noProof/>
              </w:rPr>
              <w:instrText xml:space="preserve"> PAGEREF _Toc339626823 \h </w:instrText>
            </w:r>
          </w:ins>
          <w:r>
            <w:rPr>
              <w:noProof/>
            </w:rPr>
          </w:r>
          <w:r>
            <w:rPr>
              <w:noProof/>
            </w:rPr>
            <w:fldChar w:fldCharType="separate"/>
          </w:r>
          <w:ins w:id="222" w:author="Alexander Thomas Frase" w:date="2012-11-02T13:37:00Z">
            <w:r>
              <w:rPr>
                <w:noProof/>
              </w:rPr>
              <w:t>21</w:t>
            </w:r>
            <w:r>
              <w:rPr>
                <w:noProof/>
              </w:rPr>
              <w:fldChar w:fldCharType="end"/>
            </w:r>
          </w:ins>
        </w:p>
        <w:p w14:paraId="74DDD888" w14:textId="77777777" w:rsidR="00D674C1" w:rsidRDefault="00D674C1">
          <w:pPr>
            <w:pStyle w:val="TOC3"/>
            <w:tabs>
              <w:tab w:val="right" w:leader="dot" w:pos="9962"/>
            </w:tabs>
            <w:rPr>
              <w:ins w:id="223" w:author="Alexander Thomas Frase" w:date="2012-11-02T13:37:00Z"/>
              <w:rFonts w:eastAsiaTheme="minorEastAsia" w:cstheme="minorBidi"/>
              <w:i w:val="0"/>
              <w:noProof/>
              <w:kern w:val="0"/>
              <w:lang w:eastAsia="en-US" w:bidi="ar-SA"/>
            </w:rPr>
          </w:pPr>
          <w:ins w:id="224" w:author="Alexander Thomas Frase" w:date="2012-11-02T13:37:00Z">
            <w:r>
              <w:rPr>
                <w:noProof/>
              </w:rPr>
              <w:t>--alt-group-search  /  ALT_GROUP_SEARCH</w:t>
            </w:r>
            <w:r>
              <w:rPr>
                <w:noProof/>
              </w:rPr>
              <w:tab/>
            </w:r>
            <w:r>
              <w:rPr>
                <w:noProof/>
              </w:rPr>
              <w:fldChar w:fldCharType="begin"/>
            </w:r>
            <w:r>
              <w:rPr>
                <w:noProof/>
              </w:rPr>
              <w:instrText xml:space="preserve"> PAGEREF _Toc339626824 \h </w:instrText>
            </w:r>
          </w:ins>
          <w:r>
            <w:rPr>
              <w:noProof/>
            </w:rPr>
          </w:r>
          <w:r>
            <w:rPr>
              <w:noProof/>
            </w:rPr>
            <w:fldChar w:fldCharType="separate"/>
          </w:r>
          <w:ins w:id="225" w:author="Alexander Thomas Frase" w:date="2012-11-02T13:37:00Z">
            <w:r>
              <w:rPr>
                <w:noProof/>
              </w:rPr>
              <w:t>21</w:t>
            </w:r>
            <w:r>
              <w:rPr>
                <w:noProof/>
              </w:rPr>
              <w:fldChar w:fldCharType="end"/>
            </w:r>
          </w:ins>
        </w:p>
        <w:p w14:paraId="7DC8D5DC" w14:textId="77777777" w:rsidR="00D674C1" w:rsidRDefault="00D674C1">
          <w:pPr>
            <w:pStyle w:val="TOC3"/>
            <w:tabs>
              <w:tab w:val="right" w:leader="dot" w:pos="9962"/>
            </w:tabs>
            <w:rPr>
              <w:ins w:id="226" w:author="Alexander Thomas Frase" w:date="2012-11-02T13:37:00Z"/>
              <w:rFonts w:eastAsiaTheme="minorEastAsia" w:cstheme="minorBidi"/>
              <w:i w:val="0"/>
              <w:noProof/>
              <w:kern w:val="0"/>
              <w:lang w:eastAsia="en-US" w:bidi="ar-SA"/>
            </w:rPr>
          </w:pPr>
          <w:ins w:id="227" w:author="Alexander Thomas Frase" w:date="2012-11-02T13:37:00Z">
            <w:r>
              <w:rPr>
                <w:noProof/>
              </w:rPr>
              <w:t>--alt-source  /  ALT_SOURCE</w:t>
            </w:r>
            <w:r>
              <w:rPr>
                <w:noProof/>
              </w:rPr>
              <w:tab/>
            </w:r>
            <w:r>
              <w:rPr>
                <w:noProof/>
              </w:rPr>
              <w:fldChar w:fldCharType="begin"/>
            </w:r>
            <w:r>
              <w:rPr>
                <w:noProof/>
              </w:rPr>
              <w:instrText xml:space="preserve"> PAGEREF _Toc339626825 \h </w:instrText>
            </w:r>
          </w:ins>
          <w:r>
            <w:rPr>
              <w:noProof/>
            </w:rPr>
          </w:r>
          <w:r>
            <w:rPr>
              <w:noProof/>
            </w:rPr>
            <w:fldChar w:fldCharType="separate"/>
          </w:r>
          <w:ins w:id="228" w:author="Alexander Thomas Frase" w:date="2012-11-02T13:37:00Z">
            <w:r>
              <w:rPr>
                <w:noProof/>
              </w:rPr>
              <w:t>22</w:t>
            </w:r>
            <w:r>
              <w:rPr>
                <w:noProof/>
              </w:rPr>
              <w:fldChar w:fldCharType="end"/>
            </w:r>
          </w:ins>
        </w:p>
        <w:p w14:paraId="1CC14DE3" w14:textId="77777777" w:rsidR="00D674C1" w:rsidRDefault="00D674C1">
          <w:pPr>
            <w:pStyle w:val="TOC3"/>
            <w:tabs>
              <w:tab w:val="right" w:leader="dot" w:pos="9962"/>
            </w:tabs>
            <w:rPr>
              <w:ins w:id="229" w:author="Alexander Thomas Frase" w:date="2012-11-02T13:37:00Z"/>
              <w:rFonts w:eastAsiaTheme="minorEastAsia" w:cstheme="minorBidi"/>
              <w:i w:val="0"/>
              <w:noProof/>
              <w:kern w:val="0"/>
              <w:lang w:eastAsia="en-US" w:bidi="ar-SA"/>
            </w:rPr>
          </w:pPr>
          <w:ins w:id="230" w:author="Alexander Thomas Frase" w:date="2012-11-02T13:37:00Z">
            <w:r>
              <w:rPr>
                <w:noProof/>
              </w:rPr>
              <w:t>--alt-source-file  /  ALT_SOURCE_FILE</w:t>
            </w:r>
            <w:r>
              <w:rPr>
                <w:noProof/>
              </w:rPr>
              <w:tab/>
            </w:r>
            <w:r>
              <w:rPr>
                <w:noProof/>
              </w:rPr>
              <w:fldChar w:fldCharType="begin"/>
            </w:r>
            <w:r>
              <w:rPr>
                <w:noProof/>
              </w:rPr>
              <w:instrText xml:space="preserve"> PAGEREF _Toc339626826 \h </w:instrText>
            </w:r>
          </w:ins>
          <w:r>
            <w:rPr>
              <w:noProof/>
            </w:rPr>
          </w:r>
          <w:r>
            <w:rPr>
              <w:noProof/>
            </w:rPr>
            <w:fldChar w:fldCharType="separate"/>
          </w:r>
          <w:ins w:id="231" w:author="Alexander Thomas Frase" w:date="2012-11-02T13:37:00Z">
            <w:r>
              <w:rPr>
                <w:noProof/>
              </w:rPr>
              <w:t>22</w:t>
            </w:r>
            <w:r>
              <w:rPr>
                <w:noProof/>
              </w:rPr>
              <w:fldChar w:fldCharType="end"/>
            </w:r>
          </w:ins>
        </w:p>
        <w:p w14:paraId="3ED5C5C5" w14:textId="77777777" w:rsidR="00D674C1" w:rsidRDefault="00D674C1">
          <w:pPr>
            <w:pStyle w:val="TOC2"/>
            <w:tabs>
              <w:tab w:val="right" w:leader="dot" w:pos="9962"/>
            </w:tabs>
            <w:rPr>
              <w:ins w:id="232" w:author="Alexander Thomas Frase" w:date="2012-11-02T13:37:00Z"/>
              <w:rFonts w:eastAsiaTheme="minorEastAsia" w:cstheme="minorBidi"/>
              <w:noProof/>
              <w:kern w:val="0"/>
              <w:lang w:eastAsia="en-US" w:bidi="ar-SA"/>
            </w:rPr>
          </w:pPr>
          <w:ins w:id="233" w:author="Alexander Thomas Frase" w:date="2012-11-02T13:37:00Z">
            <w:r>
              <w:rPr>
                <w:noProof/>
              </w:rPr>
              <w:t>Positional Matching Options</w:t>
            </w:r>
            <w:r>
              <w:rPr>
                <w:noProof/>
              </w:rPr>
              <w:tab/>
            </w:r>
            <w:r>
              <w:rPr>
                <w:noProof/>
              </w:rPr>
              <w:fldChar w:fldCharType="begin"/>
            </w:r>
            <w:r>
              <w:rPr>
                <w:noProof/>
              </w:rPr>
              <w:instrText xml:space="preserve"> PAGEREF _Toc339626827 \h </w:instrText>
            </w:r>
          </w:ins>
          <w:r>
            <w:rPr>
              <w:noProof/>
            </w:rPr>
          </w:r>
          <w:r>
            <w:rPr>
              <w:noProof/>
            </w:rPr>
            <w:fldChar w:fldCharType="separate"/>
          </w:r>
          <w:ins w:id="234" w:author="Alexander Thomas Frase" w:date="2012-11-02T13:37:00Z">
            <w:r>
              <w:rPr>
                <w:noProof/>
              </w:rPr>
              <w:t>22</w:t>
            </w:r>
            <w:r>
              <w:rPr>
                <w:noProof/>
              </w:rPr>
              <w:fldChar w:fldCharType="end"/>
            </w:r>
          </w:ins>
        </w:p>
        <w:p w14:paraId="2A10FB46" w14:textId="77777777" w:rsidR="00D674C1" w:rsidRDefault="00D674C1">
          <w:pPr>
            <w:pStyle w:val="TOC3"/>
            <w:tabs>
              <w:tab w:val="right" w:leader="dot" w:pos="9962"/>
            </w:tabs>
            <w:rPr>
              <w:ins w:id="235" w:author="Alexander Thomas Frase" w:date="2012-11-02T13:37:00Z"/>
              <w:rFonts w:eastAsiaTheme="minorEastAsia" w:cstheme="minorBidi"/>
              <w:i w:val="0"/>
              <w:noProof/>
              <w:kern w:val="0"/>
              <w:lang w:eastAsia="en-US" w:bidi="ar-SA"/>
            </w:rPr>
          </w:pPr>
          <w:ins w:id="236" w:author="Alexander Thomas Frase" w:date="2012-11-02T13:37:00Z">
            <w:r>
              <w:rPr>
                <w:noProof/>
              </w:rPr>
              <w:t>--region-position-margin  /  REGION_POSITION_MARGIN</w:t>
            </w:r>
            <w:r>
              <w:rPr>
                <w:noProof/>
              </w:rPr>
              <w:tab/>
            </w:r>
            <w:r>
              <w:rPr>
                <w:noProof/>
              </w:rPr>
              <w:fldChar w:fldCharType="begin"/>
            </w:r>
            <w:r>
              <w:rPr>
                <w:noProof/>
              </w:rPr>
              <w:instrText xml:space="preserve"> PAGEREF _Toc339626828 \h </w:instrText>
            </w:r>
          </w:ins>
          <w:r>
            <w:rPr>
              <w:noProof/>
            </w:rPr>
          </w:r>
          <w:r>
            <w:rPr>
              <w:noProof/>
            </w:rPr>
            <w:fldChar w:fldCharType="separate"/>
          </w:r>
          <w:ins w:id="237" w:author="Alexander Thomas Frase" w:date="2012-11-02T13:37:00Z">
            <w:r>
              <w:rPr>
                <w:noProof/>
              </w:rPr>
              <w:t>22</w:t>
            </w:r>
            <w:r>
              <w:rPr>
                <w:noProof/>
              </w:rPr>
              <w:fldChar w:fldCharType="end"/>
            </w:r>
          </w:ins>
        </w:p>
        <w:p w14:paraId="688464B3" w14:textId="77777777" w:rsidR="00D674C1" w:rsidRDefault="00D674C1">
          <w:pPr>
            <w:pStyle w:val="TOC3"/>
            <w:tabs>
              <w:tab w:val="right" w:leader="dot" w:pos="9962"/>
            </w:tabs>
            <w:rPr>
              <w:ins w:id="238" w:author="Alexander Thomas Frase" w:date="2012-11-02T13:37:00Z"/>
              <w:rFonts w:eastAsiaTheme="minorEastAsia" w:cstheme="minorBidi"/>
              <w:i w:val="0"/>
              <w:noProof/>
              <w:kern w:val="0"/>
              <w:lang w:eastAsia="en-US" w:bidi="ar-SA"/>
            </w:rPr>
          </w:pPr>
          <w:ins w:id="239" w:author="Alexander Thomas Frase" w:date="2012-11-02T13:37:00Z">
            <w:r>
              <w:rPr>
                <w:noProof/>
              </w:rPr>
              <w:t>--region-match-percent  /  REGION_MATCH_PERCENT</w:t>
            </w:r>
            <w:r>
              <w:rPr>
                <w:noProof/>
              </w:rPr>
              <w:tab/>
            </w:r>
            <w:r>
              <w:rPr>
                <w:noProof/>
              </w:rPr>
              <w:fldChar w:fldCharType="begin"/>
            </w:r>
            <w:r>
              <w:rPr>
                <w:noProof/>
              </w:rPr>
              <w:instrText xml:space="preserve"> PAGEREF _Toc339626829 \h </w:instrText>
            </w:r>
          </w:ins>
          <w:r>
            <w:rPr>
              <w:noProof/>
            </w:rPr>
          </w:r>
          <w:r>
            <w:rPr>
              <w:noProof/>
            </w:rPr>
            <w:fldChar w:fldCharType="separate"/>
          </w:r>
          <w:ins w:id="240" w:author="Alexander Thomas Frase" w:date="2012-11-02T13:37:00Z">
            <w:r>
              <w:rPr>
                <w:noProof/>
              </w:rPr>
              <w:t>22</w:t>
            </w:r>
            <w:r>
              <w:rPr>
                <w:noProof/>
              </w:rPr>
              <w:fldChar w:fldCharType="end"/>
            </w:r>
          </w:ins>
        </w:p>
        <w:p w14:paraId="3A1810AD" w14:textId="77777777" w:rsidR="00D674C1" w:rsidRDefault="00D674C1">
          <w:pPr>
            <w:pStyle w:val="TOC3"/>
            <w:tabs>
              <w:tab w:val="right" w:leader="dot" w:pos="9962"/>
            </w:tabs>
            <w:rPr>
              <w:ins w:id="241" w:author="Alexander Thomas Frase" w:date="2012-11-02T13:37:00Z"/>
              <w:rFonts w:eastAsiaTheme="minorEastAsia" w:cstheme="minorBidi"/>
              <w:i w:val="0"/>
              <w:noProof/>
              <w:kern w:val="0"/>
              <w:lang w:eastAsia="en-US" w:bidi="ar-SA"/>
            </w:rPr>
          </w:pPr>
          <w:ins w:id="242" w:author="Alexander Thomas Frase" w:date="2012-11-02T13:37:00Z">
            <w:r>
              <w:rPr>
                <w:noProof/>
              </w:rPr>
              <w:t>--region-match-bases  /  REGION_MATCH_BASES</w:t>
            </w:r>
            <w:r>
              <w:rPr>
                <w:noProof/>
              </w:rPr>
              <w:tab/>
            </w:r>
            <w:r>
              <w:rPr>
                <w:noProof/>
              </w:rPr>
              <w:fldChar w:fldCharType="begin"/>
            </w:r>
            <w:r>
              <w:rPr>
                <w:noProof/>
              </w:rPr>
              <w:instrText xml:space="preserve"> PAGEREF _Toc339626830 \h </w:instrText>
            </w:r>
          </w:ins>
          <w:r>
            <w:rPr>
              <w:noProof/>
            </w:rPr>
          </w:r>
          <w:r>
            <w:rPr>
              <w:noProof/>
            </w:rPr>
            <w:fldChar w:fldCharType="separate"/>
          </w:r>
          <w:ins w:id="243" w:author="Alexander Thomas Frase" w:date="2012-11-02T13:37:00Z">
            <w:r>
              <w:rPr>
                <w:noProof/>
              </w:rPr>
              <w:t>22</w:t>
            </w:r>
            <w:r>
              <w:rPr>
                <w:noProof/>
              </w:rPr>
              <w:fldChar w:fldCharType="end"/>
            </w:r>
          </w:ins>
        </w:p>
        <w:p w14:paraId="48449B08" w14:textId="77777777" w:rsidR="00D674C1" w:rsidRDefault="00D674C1">
          <w:pPr>
            <w:pStyle w:val="TOC2"/>
            <w:tabs>
              <w:tab w:val="right" w:leader="dot" w:pos="9962"/>
            </w:tabs>
            <w:rPr>
              <w:ins w:id="244" w:author="Alexander Thomas Frase" w:date="2012-11-02T13:37:00Z"/>
              <w:rFonts w:eastAsiaTheme="minorEastAsia" w:cstheme="minorBidi"/>
              <w:noProof/>
              <w:kern w:val="0"/>
              <w:lang w:eastAsia="en-US" w:bidi="ar-SA"/>
            </w:rPr>
          </w:pPr>
          <w:ins w:id="245" w:author="Alexander Thomas Frase" w:date="2012-11-02T13:37:00Z">
            <w:r>
              <w:rPr>
                <w:noProof/>
              </w:rPr>
              <w:t>Model Building Options</w:t>
            </w:r>
            <w:r>
              <w:rPr>
                <w:noProof/>
              </w:rPr>
              <w:tab/>
            </w:r>
            <w:r>
              <w:rPr>
                <w:noProof/>
              </w:rPr>
              <w:fldChar w:fldCharType="begin"/>
            </w:r>
            <w:r>
              <w:rPr>
                <w:noProof/>
              </w:rPr>
              <w:instrText xml:space="preserve"> PAGEREF _Toc339626831 \h </w:instrText>
            </w:r>
          </w:ins>
          <w:r>
            <w:rPr>
              <w:noProof/>
            </w:rPr>
          </w:r>
          <w:r>
            <w:rPr>
              <w:noProof/>
            </w:rPr>
            <w:fldChar w:fldCharType="separate"/>
          </w:r>
          <w:ins w:id="246" w:author="Alexander Thomas Frase" w:date="2012-11-02T13:37:00Z">
            <w:r>
              <w:rPr>
                <w:noProof/>
              </w:rPr>
              <w:t>22</w:t>
            </w:r>
            <w:r>
              <w:rPr>
                <w:noProof/>
              </w:rPr>
              <w:fldChar w:fldCharType="end"/>
            </w:r>
          </w:ins>
        </w:p>
        <w:p w14:paraId="0AFC681D" w14:textId="77777777" w:rsidR="00D674C1" w:rsidRDefault="00D674C1">
          <w:pPr>
            <w:pStyle w:val="TOC3"/>
            <w:tabs>
              <w:tab w:val="right" w:leader="dot" w:pos="9962"/>
            </w:tabs>
            <w:rPr>
              <w:ins w:id="247" w:author="Alexander Thomas Frase" w:date="2012-11-02T13:37:00Z"/>
              <w:rFonts w:eastAsiaTheme="minorEastAsia" w:cstheme="minorBidi"/>
              <w:i w:val="0"/>
              <w:noProof/>
              <w:kern w:val="0"/>
              <w:lang w:eastAsia="en-US" w:bidi="ar-SA"/>
            </w:rPr>
          </w:pPr>
          <w:ins w:id="248" w:author="Alexander Thomas Frase" w:date="2012-11-02T13:37:00Z">
            <w:r>
              <w:rPr>
                <w:noProof/>
              </w:rPr>
              <w:t>--maximum-model-count  /  MAXIMUM_MODEL_COUNT</w:t>
            </w:r>
            <w:r>
              <w:rPr>
                <w:noProof/>
              </w:rPr>
              <w:tab/>
            </w:r>
            <w:r>
              <w:rPr>
                <w:noProof/>
              </w:rPr>
              <w:fldChar w:fldCharType="begin"/>
            </w:r>
            <w:r>
              <w:rPr>
                <w:noProof/>
              </w:rPr>
              <w:instrText xml:space="preserve"> PAGEREF _Toc339626832 \h </w:instrText>
            </w:r>
          </w:ins>
          <w:r>
            <w:rPr>
              <w:noProof/>
            </w:rPr>
          </w:r>
          <w:r>
            <w:rPr>
              <w:noProof/>
            </w:rPr>
            <w:fldChar w:fldCharType="separate"/>
          </w:r>
          <w:ins w:id="249" w:author="Alexander Thomas Frase" w:date="2012-11-02T13:37:00Z">
            <w:r>
              <w:rPr>
                <w:noProof/>
              </w:rPr>
              <w:t>22</w:t>
            </w:r>
            <w:r>
              <w:rPr>
                <w:noProof/>
              </w:rPr>
              <w:fldChar w:fldCharType="end"/>
            </w:r>
          </w:ins>
        </w:p>
        <w:p w14:paraId="1032CAB9" w14:textId="77777777" w:rsidR="00D674C1" w:rsidRDefault="00D674C1">
          <w:pPr>
            <w:pStyle w:val="TOC3"/>
            <w:tabs>
              <w:tab w:val="right" w:leader="dot" w:pos="9962"/>
            </w:tabs>
            <w:rPr>
              <w:ins w:id="250" w:author="Alexander Thomas Frase" w:date="2012-11-02T13:37:00Z"/>
              <w:rFonts w:eastAsiaTheme="minorEastAsia" w:cstheme="minorBidi"/>
              <w:i w:val="0"/>
              <w:noProof/>
              <w:kern w:val="0"/>
              <w:lang w:eastAsia="en-US" w:bidi="ar-SA"/>
            </w:rPr>
          </w:pPr>
          <w:ins w:id="251" w:author="Alexander Thomas Frase" w:date="2012-11-02T13:37:00Z">
            <w:r>
              <w:rPr>
                <w:noProof/>
              </w:rPr>
              <w:t>--alternate-model-filtering  /  ALTERNATE_MODEL_FILTERING</w:t>
            </w:r>
            <w:r>
              <w:rPr>
                <w:noProof/>
              </w:rPr>
              <w:tab/>
            </w:r>
            <w:r>
              <w:rPr>
                <w:noProof/>
              </w:rPr>
              <w:fldChar w:fldCharType="begin"/>
            </w:r>
            <w:r>
              <w:rPr>
                <w:noProof/>
              </w:rPr>
              <w:instrText xml:space="preserve"> PAGEREF _Toc339626833 \h </w:instrText>
            </w:r>
          </w:ins>
          <w:r>
            <w:rPr>
              <w:noProof/>
            </w:rPr>
          </w:r>
          <w:r>
            <w:rPr>
              <w:noProof/>
            </w:rPr>
            <w:fldChar w:fldCharType="separate"/>
          </w:r>
          <w:ins w:id="252" w:author="Alexander Thomas Frase" w:date="2012-11-02T13:37:00Z">
            <w:r>
              <w:rPr>
                <w:noProof/>
              </w:rPr>
              <w:t>22</w:t>
            </w:r>
            <w:r>
              <w:rPr>
                <w:noProof/>
              </w:rPr>
              <w:fldChar w:fldCharType="end"/>
            </w:r>
          </w:ins>
        </w:p>
        <w:p w14:paraId="0797D8CD" w14:textId="77777777" w:rsidR="00D674C1" w:rsidRDefault="00D674C1">
          <w:pPr>
            <w:pStyle w:val="TOC3"/>
            <w:tabs>
              <w:tab w:val="right" w:leader="dot" w:pos="9962"/>
            </w:tabs>
            <w:rPr>
              <w:ins w:id="253" w:author="Alexander Thomas Frase" w:date="2012-11-02T13:37:00Z"/>
              <w:rFonts w:eastAsiaTheme="minorEastAsia" w:cstheme="minorBidi"/>
              <w:i w:val="0"/>
              <w:noProof/>
              <w:kern w:val="0"/>
              <w:lang w:eastAsia="en-US" w:bidi="ar-SA"/>
            </w:rPr>
          </w:pPr>
          <w:ins w:id="254" w:author="Alexander Thomas Frase" w:date="2012-11-02T13:37:00Z">
            <w:r>
              <w:rPr>
                <w:noProof/>
              </w:rPr>
              <w:t>--all-pairwise-models  /  ALL_PAIRWISE_MODELS</w:t>
            </w:r>
            <w:r>
              <w:rPr>
                <w:noProof/>
              </w:rPr>
              <w:tab/>
            </w:r>
            <w:r>
              <w:rPr>
                <w:noProof/>
              </w:rPr>
              <w:fldChar w:fldCharType="begin"/>
            </w:r>
            <w:r>
              <w:rPr>
                <w:noProof/>
              </w:rPr>
              <w:instrText xml:space="preserve"> PAGEREF _Toc339626834 \h </w:instrText>
            </w:r>
          </w:ins>
          <w:r>
            <w:rPr>
              <w:noProof/>
            </w:rPr>
          </w:r>
          <w:r>
            <w:rPr>
              <w:noProof/>
            </w:rPr>
            <w:fldChar w:fldCharType="separate"/>
          </w:r>
          <w:ins w:id="255" w:author="Alexander Thomas Frase" w:date="2012-11-02T13:37:00Z">
            <w:r>
              <w:rPr>
                <w:noProof/>
              </w:rPr>
              <w:t>23</w:t>
            </w:r>
            <w:r>
              <w:rPr>
                <w:noProof/>
              </w:rPr>
              <w:fldChar w:fldCharType="end"/>
            </w:r>
          </w:ins>
        </w:p>
        <w:p w14:paraId="6764EFC9" w14:textId="77777777" w:rsidR="00D674C1" w:rsidRDefault="00D674C1">
          <w:pPr>
            <w:pStyle w:val="TOC3"/>
            <w:tabs>
              <w:tab w:val="right" w:leader="dot" w:pos="9962"/>
            </w:tabs>
            <w:rPr>
              <w:ins w:id="256" w:author="Alexander Thomas Frase" w:date="2012-11-02T13:37:00Z"/>
              <w:rFonts w:eastAsiaTheme="minorEastAsia" w:cstheme="minorBidi"/>
              <w:i w:val="0"/>
              <w:noProof/>
              <w:kern w:val="0"/>
              <w:lang w:eastAsia="en-US" w:bidi="ar-SA"/>
            </w:rPr>
          </w:pPr>
          <w:ins w:id="257" w:author="Alexander Thomas Frase" w:date="2012-11-02T13:37:00Z">
            <w:r>
              <w:rPr>
                <w:noProof/>
              </w:rPr>
              <w:t>--maximum-model-group-size  /  MAXIMUM_MODEL_GROUP_SIZE</w:t>
            </w:r>
            <w:r>
              <w:rPr>
                <w:noProof/>
              </w:rPr>
              <w:tab/>
            </w:r>
            <w:r>
              <w:rPr>
                <w:noProof/>
              </w:rPr>
              <w:fldChar w:fldCharType="begin"/>
            </w:r>
            <w:r>
              <w:rPr>
                <w:noProof/>
              </w:rPr>
              <w:instrText xml:space="preserve"> PAGEREF _Toc339626835 \h </w:instrText>
            </w:r>
          </w:ins>
          <w:r>
            <w:rPr>
              <w:noProof/>
            </w:rPr>
          </w:r>
          <w:r>
            <w:rPr>
              <w:noProof/>
            </w:rPr>
            <w:fldChar w:fldCharType="separate"/>
          </w:r>
          <w:ins w:id="258" w:author="Alexander Thomas Frase" w:date="2012-11-02T13:37:00Z">
            <w:r>
              <w:rPr>
                <w:noProof/>
              </w:rPr>
              <w:t>23</w:t>
            </w:r>
            <w:r>
              <w:rPr>
                <w:noProof/>
              </w:rPr>
              <w:fldChar w:fldCharType="end"/>
            </w:r>
          </w:ins>
        </w:p>
        <w:p w14:paraId="264FDE85" w14:textId="77777777" w:rsidR="00D674C1" w:rsidRDefault="00D674C1">
          <w:pPr>
            <w:pStyle w:val="TOC3"/>
            <w:tabs>
              <w:tab w:val="right" w:leader="dot" w:pos="9962"/>
            </w:tabs>
            <w:rPr>
              <w:ins w:id="259" w:author="Alexander Thomas Frase" w:date="2012-11-02T13:37:00Z"/>
              <w:rFonts w:eastAsiaTheme="minorEastAsia" w:cstheme="minorBidi"/>
              <w:i w:val="0"/>
              <w:noProof/>
              <w:kern w:val="0"/>
              <w:lang w:eastAsia="en-US" w:bidi="ar-SA"/>
            </w:rPr>
          </w:pPr>
          <w:ins w:id="260" w:author="Alexander Thomas Frase" w:date="2012-11-02T13:37:00Z">
            <w:r>
              <w:rPr>
                <w:noProof/>
              </w:rPr>
              <w:t>--minimum-model-score  /  MINIMUM_MODEL_SCORE</w:t>
            </w:r>
            <w:r>
              <w:rPr>
                <w:noProof/>
              </w:rPr>
              <w:tab/>
            </w:r>
            <w:r>
              <w:rPr>
                <w:noProof/>
              </w:rPr>
              <w:fldChar w:fldCharType="begin"/>
            </w:r>
            <w:r>
              <w:rPr>
                <w:noProof/>
              </w:rPr>
              <w:instrText xml:space="preserve"> PAGEREF _Toc339626836 \h </w:instrText>
            </w:r>
          </w:ins>
          <w:r>
            <w:rPr>
              <w:noProof/>
            </w:rPr>
          </w:r>
          <w:r>
            <w:rPr>
              <w:noProof/>
            </w:rPr>
            <w:fldChar w:fldCharType="separate"/>
          </w:r>
          <w:ins w:id="261" w:author="Alexander Thomas Frase" w:date="2012-11-02T13:37:00Z">
            <w:r>
              <w:rPr>
                <w:noProof/>
              </w:rPr>
              <w:t>23</w:t>
            </w:r>
            <w:r>
              <w:rPr>
                <w:noProof/>
              </w:rPr>
              <w:fldChar w:fldCharType="end"/>
            </w:r>
          </w:ins>
        </w:p>
        <w:p w14:paraId="61184864" w14:textId="77777777" w:rsidR="00D674C1" w:rsidRDefault="00D674C1">
          <w:pPr>
            <w:pStyle w:val="TOC3"/>
            <w:tabs>
              <w:tab w:val="right" w:leader="dot" w:pos="9962"/>
            </w:tabs>
            <w:rPr>
              <w:ins w:id="262" w:author="Alexander Thomas Frase" w:date="2012-11-02T13:37:00Z"/>
              <w:rFonts w:eastAsiaTheme="minorEastAsia" w:cstheme="minorBidi"/>
              <w:i w:val="0"/>
              <w:noProof/>
              <w:kern w:val="0"/>
              <w:lang w:eastAsia="en-US" w:bidi="ar-SA"/>
            </w:rPr>
          </w:pPr>
          <w:ins w:id="263" w:author="Alexander Thomas Frase" w:date="2012-11-02T13:37:00Z">
            <w:r>
              <w:rPr>
                <w:noProof/>
              </w:rPr>
              <w:t>--sort-models  /  SORT_MODELS</w:t>
            </w:r>
            <w:r>
              <w:rPr>
                <w:noProof/>
              </w:rPr>
              <w:tab/>
            </w:r>
            <w:r>
              <w:rPr>
                <w:noProof/>
              </w:rPr>
              <w:fldChar w:fldCharType="begin"/>
            </w:r>
            <w:r>
              <w:rPr>
                <w:noProof/>
              </w:rPr>
              <w:instrText xml:space="preserve"> PAGEREF _Toc339626837 \h </w:instrText>
            </w:r>
          </w:ins>
          <w:r>
            <w:rPr>
              <w:noProof/>
            </w:rPr>
          </w:r>
          <w:r>
            <w:rPr>
              <w:noProof/>
            </w:rPr>
            <w:fldChar w:fldCharType="separate"/>
          </w:r>
          <w:ins w:id="264" w:author="Alexander Thomas Frase" w:date="2012-11-02T13:37:00Z">
            <w:r>
              <w:rPr>
                <w:noProof/>
              </w:rPr>
              <w:t>23</w:t>
            </w:r>
            <w:r>
              <w:rPr>
                <w:noProof/>
              </w:rPr>
              <w:fldChar w:fldCharType="end"/>
            </w:r>
          </w:ins>
        </w:p>
        <w:p w14:paraId="7B9E0761" w14:textId="77777777" w:rsidR="00D674C1" w:rsidRDefault="00D674C1">
          <w:pPr>
            <w:pStyle w:val="TOC2"/>
            <w:tabs>
              <w:tab w:val="right" w:leader="dot" w:pos="9962"/>
            </w:tabs>
            <w:rPr>
              <w:ins w:id="265" w:author="Alexander Thomas Frase" w:date="2012-11-02T13:37:00Z"/>
              <w:rFonts w:eastAsiaTheme="minorEastAsia" w:cstheme="minorBidi"/>
              <w:noProof/>
              <w:kern w:val="0"/>
              <w:lang w:eastAsia="en-US" w:bidi="ar-SA"/>
            </w:rPr>
          </w:pPr>
          <w:ins w:id="266" w:author="Alexander Thomas Frase" w:date="2012-11-02T13:37:00Z">
            <w:r>
              <w:rPr>
                <w:noProof/>
              </w:rPr>
              <w:t>Output Options</w:t>
            </w:r>
            <w:r>
              <w:rPr>
                <w:noProof/>
              </w:rPr>
              <w:tab/>
            </w:r>
            <w:r>
              <w:rPr>
                <w:noProof/>
              </w:rPr>
              <w:fldChar w:fldCharType="begin"/>
            </w:r>
            <w:r>
              <w:rPr>
                <w:noProof/>
              </w:rPr>
              <w:instrText xml:space="preserve"> PAGEREF _Toc339626838 \h </w:instrText>
            </w:r>
          </w:ins>
          <w:r>
            <w:rPr>
              <w:noProof/>
            </w:rPr>
          </w:r>
          <w:r>
            <w:rPr>
              <w:noProof/>
            </w:rPr>
            <w:fldChar w:fldCharType="separate"/>
          </w:r>
          <w:ins w:id="267" w:author="Alexander Thomas Frase" w:date="2012-11-02T13:37:00Z">
            <w:r>
              <w:rPr>
                <w:noProof/>
              </w:rPr>
              <w:t>23</w:t>
            </w:r>
            <w:r>
              <w:rPr>
                <w:noProof/>
              </w:rPr>
              <w:fldChar w:fldCharType="end"/>
            </w:r>
          </w:ins>
        </w:p>
        <w:p w14:paraId="788E1962" w14:textId="77777777" w:rsidR="00D674C1" w:rsidRDefault="00D674C1">
          <w:pPr>
            <w:pStyle w:val="TOC3"/>
            <w:tabs>
              <w:tab w:val="right" w:leader="dot" w:pos="9962"/>
            </w:tabs>
            <w:rPr>
              <w:ins w:id="268" w:author="Alexander Thomas Frase" w:date="2012-11-02T13:37:00Z"/>
              <w:rFonts w:eastAsiaTheme="minorEastAsia" w:cstheme="minorBidi"/>
              <w:i w:val="0"/>
              <w:noProof/>
              <w:kern w:val="0"/>
              <w:lang w:eastAsia="en-US" w:bidi="ar-SA"/>
            </w:rPr>
          </w:pPr>
          <w:ins w:id="269" w:author="Alexander Thomas Frase" w:date="2012-11-02T13:37:00Z">
            <w:r>
              <w:rPr>
                <w:noProof/>
              </w:rPr>
              <w:t>--quiet  /  QUIET</w:t>
            </w:r>
            <w:r>
              <w:rPr>
                <w:noProof/>
              </w:rPr>
              <w:tab/>
            </w:r>
            <w:r>
              <w:rPr>
                <w:noProof/>
              </w:rPr>
              <w:fldChar w:fldCharType="begin"/>
            </w:r>
            <w:r>
              <w:rPr>
                <w:noProof/>
              </w:rPr>
              <w:instrText xml:space="preserve"> PAGEREF _Toc339626839 \h </w:instrText>
            </w:r>
          </w:ins>
          <w:r>
            <w:rPr>
              <w:noProof/>
            </w:rPr>
          </w:r>
          <w:r>
            <w:rPr>
              <w:noProof/>
            </w:rPr>
            <w:fldChar w:fldCharType="separate"/>
          </w:r>
          <w:ins w:id="270" w:author="Alexander Thomas Frase" w:date="2012-11-02T13:37:00Z">
            <w:r>
              <w:rPr>
                <w:noProof/>
              </w:rPr>
              <w:t>23</w:t>
            </w:r>
            <w:r>
              <w:rPr>
                <w:noProof/>
              </w:rPr>
              <w:fldChar w:fldCharType="end"/>
            </w:r>
          </w:ins>
        </w:p>
        <w:p w14:paraId="7E70BC42" w14:textId="77777777" w:rsidR="00D674C1" w:rsidRDefault="00D674C1">
          <w:pPr>
            <w:pStyle w:val="TOC3"/>
            <w:tabs>
              <w:tab w:val="right" w:leader="dot" w:pos="9962"/>
            </w:tabs>
            <w:rPr>
              <w:ins w:id="271" w:author="Alexander Thomas Frase" w:date="2012-11-02T13:37:00Z"/>
              <w:rFonts w:eastAsiaTheme="minorEastAsia" w:cstheme="minorBidi"/>
              <w:i w:val="0"/>
              <w:noProof/>
              <w:kern w:val="0"/>
              <w:lang w:eastAsia="en-US" w:bidi="ar-SA"/>
            </w:rPr>
          </w:pPr>
          <w:ins w:id="272" w:author="Alexander Thomas Frase" w:date="2012-11-02T13:37:00Z">
            <w:r>
              <w:rPr>
                <w:noProof/>
              </w:rPr>
              <w:t>--verbose  /  VERBOSE</w:t>
            </w:r>
            <w:r>
              <w:rPr>
                <w:noProof/>
              </w:rPr>
              <w:tab/>
            </w:r>
            <w:r>
              <w:rPr>
                <w:noProof/>
              </w:rPr>
              <w:fldChar w:fldCharType="begin"/>
            </w:r>
            <w:r>
              <w:rPr>
                <w:noProof/>
              </w:rPr>
              <w:instrText xml:space="preserve"> PAGEREF _Toc339626840 \h </w:instrText>
            </w:r>
          </w:ins>
          <w:r>
            <w:rPr>
              <w:noProof/>
            </w:rPr>
          </w:r>
          <w:r>
            <w:rPr>
              <w:noProof/>
            </w:rPr>
            <w:fldChar w:fldCharType="separate"/>
          </w:r>
          <w:ins w:id="273" w:author="Alexander Thomas Frase" w:date="2012-11-02T13:37:00Z">
            <w:r>
              <w:rPr>
                <w:noProof/>
              </w:rPr>
              <w:t>23</w:t>
            </w:r>
            <w:r>
              <w:rPr>
                <w:noProof/>
              </w:rPr>
              <w:fldChar w:fldCharType="end"/>
            </w:r>
          </w:ins>
        </w:p>
        <w:p w14:paraId="45F33353" w14:textId="77777777" w:rsidR="00D674C1" w:rsidRDefault="00D674C1">
          <w:pPr>
            <w:pStyle w:val="TOC3"/>
            <w:tabs>
              <w:tab w:val="right" w:leader="dot" w:pos="9962"/>
            </w:tabs>
            <w:rPr>
              <w:ins w:id="274" w:author="Alexander Thomas Frase" w:date="2012-11-02T13:37:00Z"/>
              <w:rFonts w:eastAsiaTheme="minorEastAsia" w:cstheme="minorBidi"/>
              <w:i w:val="0"/>
              <w:noProof/>
              <w:kern w:val="0"/>
              <w:lang w:eastAsia="en-US" w:bidi="ar-SA"/>
            </w:rPr>
          </w:pPr>
          <w:ins w:id="275" w:author="Alexander Thomas Frase" w:date="2012-11-02T13:37:00Z">
            <w:r>
              <w:rPr>
                <w:noProof/>
              </w:rPr>
              <w:t>--prefix  /  PREFIX</w:t>
            </w:r>
            <w:r>
              <w:rPr>
                <w:noProof/>
              </w:rPr>
              <w:tab/>
            </w:r>
            <w:r>
              <w:rPr>
                <w:noProof/>
              </w:rPr>
              <w:fldChar w:fldCharType="begin"/>
            </w:r>
            <w:r>
              <w:rPr>
                <w:noProof/>
              </w:rPr>
              <w:instrText xml:space="preserve"> PAGEREF _Toc339626841 \h </w:instrText>
            </w:r>
          </w:ins>
          <w:r>
            <w:rPr>
              <w:noProof/>
            </w:rPr>
          </w:r>
          <w:r>
            <w:rPr>
              <w:noProof/>
            </w:rPr>
            <w:fldChar w:fldCharType="separate"/>
          </w:r>
          <w:ins w:id="276" w:author="Alexander Thomas Frase" w:date="2012-11-02T13:37:00Z">
            <w:r>
              <w:rPr>
                <w:noProof/>
              </w:rPr>
              <w:t>23</w:t>
            </w:r>
            <w:r>
              <w:rPr>
                <w:noProof/>
              </w:rPr>
              <w:fldChar w:fldCharType="end"/>
            </w:r>
          </w:ins>
        </w:p>
        <w:p w14:paraId="1E04E107" w14:textId="77777777" w:rsidR="00D674C1" w:rsidRDefault="00D674C1">
          <w:pPr>
            <w:pStyle w:val="TOC3"/>
            <w:tabs>
              <w:tab w:val="right" w:leader="dot" w:pos="9962"/>
            </w:tabs>
            <w:rPr>
              <w:ins w:id="277" w:author="Alexander Thomas Frase" w:date="2012-11-02T13:37:00Z"/>
              <w:rFonts w:eastAsiaTheme="minorEastAsia" w:cstheme="minorBidi"/>
              <w:i w:val="0"/>
              <w:noProof/>
              <w:kern w:val="0"/>
              <w:lang w:eastAsia="en-US" w:bidi="ar-SA"/>
            </w:rPr>
          </w:pPr>
          <w:ins w:id="278" w:author="Alexander Thomas Frase" w:date="2012-11-02T13:37:00Z">
            <w:r>
              <w:rPr>
                <w:noProof/>
              </w:rPr>
              <w:t>--overwrite  /  OVERWRITE</w:t>
            </w:r>
            <w:r>
              <w:rPr>
                <w:noProof/>
              </w:rPr>
              <w:tab/>
            </w:r>
            <w:r>
              <w:rPr>
                <w:noProof/>
              </w:rPr>
              <w:fldChar w:fldCharType="begin"/>
            </w:r>
            <w:r>
              <w:rPr>
                <w:noProof/>
              </w:rPr>
              <w:instrText xml:space="preserve"> PAGEREF _Toc339626842 \h </w:instrText>
            </w:r>
          </w:ins>
          <w:r>
            <w:rPr>
              <w:noProof/>
            </w:rPr>
          </w:r>
          <w:r>
            <w:rPr>
              <w:noProof/>
            </w:rPr>
            <w:fldChar w:fldCharType="separate"/>
          </w:r>
          <w:ins w:id="279" w:author="Alexander Thomas Frase" w:date="2012-11-02T13:37:00Z">
            <w:r>
              <w:rPr>
                <w:noProof/>
              </w:rPr>
              <w:t>23</w:t>
            </w:r>
            <w:r>
              <w:rPr>
                <w:noProof/>
              </w:rPr>
              <w:fldChar w:fldCharType="end"/>
            </w:r>
          </w:ins>
        </w:p>
        <w:p w14:paraId="3C399645" w14:textId="77777777" w:rsidR="00D674C1" w:rsidRDefault="00D674C1">
          <w:pPr>
            <w:pStyle w:val="TOC3"/>
            <w:tabs>
              <w:tab w:val="right" w:leader="dot" w:pos="9962"/>
            </w:tabs>
            <w:rPr>
              <w:ins w:id="280" w:author="Alexander Thomas Frase" w:date="2012-11-02T13:37:00Z"/>
              <w:rFonts w:eastAsiaTheme="minorEastAsia" w:cstheme="minorBidi"/>
              <w:i w:val="0"/>
              <w:noProof/>
              <w:kern w:val="0"/>
              <w:lang w:eastAsia="en-US" w:bidi="ar-SA"/>
            </w:rPr>
          </w:pPr>
          <w:ins w:id="281" w:author="Alexander Thomas Frase" w:date="2012-11-02T13:37:00Z">
            <w:r>
              <w:rPr>
                <w:noProof/>
              </w:rPr>
              <w:t>--stdout  /  STDOUT</w:t>
            </w:r>
            <w:r>
              <w:rPr>
                <w:noProof/>
              </w:rPr>
              <w:tab/>
            </w:r>
            <w:r>
              <w:rPr>
                <w:noProof/>
              </w:rPr>
              <w:fldChar w:fldCharType="begin"/>
            </w:r>
            <w:r>
              <w:rPr>
                <w:noProof/>
              </w:rPr>
              <w:instrText xml:space="preserve"> PAGEREF _Toc339626843 \h </w:instrText>
            </w:r>
          </w:ins>
          <w:r>
            <w:rPr>
              <w:noProof/>
            </w:rPr>
          </w:r>
          <w:r>
            <w:rPr>
              <w:noProof/>
            </w:rPr>
            <w:fldChar w:fldCharType="separate"/>
          </w:r>
          <w:ins w:id="282" w:author="Alexander Thomas Frase" w:date="2012-11-02T13:37:00Z">
            <w:r>
              <w:rPr>
                <w:noProof/>
              </w:rPr>
              <w:t>24</w:t>
            </w:r>
            <w:r>
              <w:rPr>
                <w:noProof/>
              </w:rPr>
              <w:fldChar w:fldCharType="end"/>
            </w:r>
          </w:ins>
        </w:p>
        <w:p w14:paraId="0846AEE9" w14:textId="77777777" w:rsidR="00D674C1" w:rsidRDefault="00D674C1">
          <w:pPr>
            <w:pStyle w:val="TOC3"/>
            <w:tabs>
              <w:tab w:val="right" w:leader="dot" w:pos="9962"/>
            </w:tabs>
            <w:rPr>
              <w:ins w:id="283" w:author="Alexander Thomas Frase" w:date="2012-11-02T13:37:00Z"/>
              <w:rFonts w:eastAsiaTheme="minorEastAsia" w:cstheme="minorBidi"/>
              <w:i w:val="0"/>
              <w:noProof/>
              <w:kern w:val="0"/>
              <w:lang w:eastAsia="en-US" w:bidi="ar-SA"/>
            </w:rPr>
          </w:pPr>
          <w:ins w:id="284" w:author="Alexander Thomas Frase" w:date="2012-11-02T13:37:00Z">
            <w:r>
              <w:rPr>
                <w:noProof/>
              </w:rPr>
              <w:t>--report-invalid-input  /  REPORT_INVALID_INPUT</w:t>
            </w:r>
            <w:r>
              <w:rPr>
                <w:noProof/>
              </w:rPr>
              <w:tab/>
            </w:r>
            <w:r>
              <w:rPr>
                <w:noProof/>
              </w:rPr>
              <w:fldChar w:fldCharType="begin"/>
            </w:r>
            <w:r>
              <w:rPr>
                <w:noProof/>
              </w:rPr>
              <w:instrText xml:space="preserve"> PAGEREF _Toc339626844 \h </w:instrText>
            </w:r>
          </w:ins>
          <w:r>
            <w:rPr>
              <w:noProof/>
            </w:rPr>
          </w:r>
          <w:r>
            <w:rPr>
              <w:noProof/>
            </w:rPr>
            <w:fldChar w:fldCharType="separate"/>
          </w:r>
          <w:ins w:id="285" w:author="Alexander Thomas Frase" w:date="2012-11-02T13:37:00Z">
            <w:r>
              <w:rPr>
                <w:noProof/>
              </w:rPr>
              <w:t>24</w:t>
            </w:r>
            <w:r>
              <w:rPr>
                <w:noProof/>
              </w:rPr>
              <w:fldChar w:fldCharType="end"/>
            </w:r>
          </w:ins>
        </w:p>
        <w:p w14:paraId="1AB0CBF5" w14:textId="77777777" w:rsidR="00D674C1" w:rsidRDefault="00D674C1">
          <w:pPr>
            <w:pStyle w:val="TOC3"/>
            <w:tabs>
              <w:tab w:val="right" w:leader="dot" w:pos="9962"/>
            </w:tabs>
            <w:rPr>
              <w:ins w:id="286" w:author="Alexander Thomas Frase" w:date="2012-11-02T13:37:00Z"/>
              <w:rFonts w:eastAsiaTheme="minorEastAsia" w:cstheme="minorBidi"/>
              <w:i w:val="0"/>
              <w:noProof/>
              <w:kern w:val="0"/>
              <w:lang w:eastAsia="en-US" w:bidi="ar-SA"/>
            </w:rPr>
          </w:pPr>
          <w:ins w:id="287" w:author="Alexander Thomas Frase" w:date="2012-11-02T13:37:00Z">
            <w:r>
              <w:rPr>
                <w:noProof/>
              </w:rPr>
              <w:t>--filter  /  FILTER</w:t>
            </w:r>
            <w:r>
              <w:rPr>
                <w:noProof/>
              </w:rPr>
              <w:tab/>
            </w:r>
            <w:r>
              <w:rPr>
                <w:noProof/>
              </w:rPr>
              <w:fldChar w:fldCharType="begin"/>
            </w:r>
            <w:r>
              <w:rPr>
                <w:noProof/>
              </w:rPr>
              <w:instrText xml:space="preserve"> PAGEREF _Toc339626845 \h </w:instrText>
            </w:r>
          </w:ins>
          <w:r>
            <w:rPr>
              <w:noProof/>
            </w:rPr>
          </w:r>
          <w:r>
            <w:rPr>
              <w:noProof/>
            </w:rPr>
            <w:fldChar w:fldCharType="separate"/>
          </w:r>
          <w:ins w:id="288" w:author="Alexander Thomas Frase" w:date="2012-11-02T13:37:00Z">
            <w:r>
              <w:rPr>
                <w:noProof/>
              </w:rPr>
              <w:t>24</w:t>
            </w:r>
            <w:r>
              <w:rPr>
                <w:noProof/>
              </w:rPr>
              <w:fldChar w:fldCharType="end"/>
            </w:r>
          </w:ins>
        </w:p>
        <w:p w14:paraId="0B8D2909" w14:textId="77777777" w:rsidR="00D674C1" w:rsidRDefault="00D674C1">
          <w:pPr>
            <w:pStyle w:val="TOC3"/>
            <w:tabs>
              <w:tab w:val="right" w:leader="dot" w:pos="9962"/>
            </w:tabs>
            <w:rPr>
              <w:ins w:id="289" w:author="Alexander Thomas Frase" w:date="2012-11-02T13:37:00Z"/>
              <w:rFonts w:eastAsiaTheme="minorEastAsia" w:cstheme="minorBidi"/>
              <w:i w:val="0"/>
              <w:noProof/>
              <w:kern w:val="0"/>
              <w:lang w:eastAsia="en-US" w:bidi="ar-SA"/>
            </w:rPr>
          </w:pPr>
          <w:ins w:id="290" w:author="Alexander Thomas Frase" w:date="2012-11-02T13:37:00Z">
            <w:r>
              <w:rPr>
                <w:noProof/>
              </w:rPr>
              <w:t>--annotate  /  ANNOTATE</w:t>
            </w:r>
            <w:r>
              <w:rPr>
                <w:noProof/>
              </w:rPr>
              <w:tab/>
            </w:r>
            <w:r>
              <w:rPr>
                <w:noProof/>
              </w:rPr>
              <w:fldChar w:fldCharType="begin"/>
            </w:r>
            <w:r>
              <w:rPr>
                <w:noProof/>
              </w:rPr>
              <w:instrText xml:space="preserve"> PAGEREF _Toc339626846 \h </w:instrText>
            </w:r>
          </w:ins>
          <w:r>
            <w:rPr>
              <w:noProof/>
            </w:rPr>
          </w:r>
          <w:r>
            <w:rPr>
              <w:noProof/>
            </w:rPr>
            <w:fldChar w:fldCharType="separate"/>
          </w:r>
          <w:ins w:id="291" w:author="Alexander Thomas Frase" w:date="2012-11-02T13:37:00Z">
            <w:r>
              <w:rPr>
                <w:noProof/>
              </w:rPr>
              <w:t>24</w:t>
            </w:r>
            <w:r>
              <w:rPr>
                <w:noProof/>
              </w:rPr>
              <w:fldChar w:fldCharType="end"/>
            </w:r>
          </w:ins>
        </w:p>
        <w:p w14:paraId="416BE622" w14:textId="77777777" w:rsidR="00D674C1" w:rsidRDefault="00D674C1">
          <w:pPr>
            <w:pStyle w:val="TOC3"/>
            <w:tabs>
              <w:tab w:val="right" w:leader="dot" w:pos="9962"/>
            </w:tabs>
            <w:rPr>
              <w:ins w:id="292" w:author="Alexander Thomas Frase" w:date="2012-11-02T13:37:00Z"/>
              <w:rFonts w:eastAsiaTheme="minorEastAsia" w:cstheme="minorBidi"/>
              <w:i w:val="0"/>
              <w:noProof/>
              <w:kern w:val="0"/>
              <w:lang w:eastAsia="en-US" w:bidi="ar-SA"/>
            </w:rPr>
          </w:pPr>
          <w:ins w:id="293" w:author="Alexander Thomas Frase" w:date="2012-11-02T13:37:00Z">
            <w:r>
              <w:rPr>
                <w:noProof/>
              </w:rPr>
              <w:t>--model  /  MODEL</w:t>
            </w:r>
            <w:r>
              <w:rPr>
                <w:noProof/>
              </w:rPr>
              <w:tab/>
            </w:r>
            <w:r>
              <w:rPr>
                <w:noProof/>
              </w:rPr>
              <w:fldChar w:fldCharType="begin"/>
            </w:r>
            <w:r>
              <w:rPr>
                <w:noProof/>
              </w:rPr>
              <w:instrText xml:space="preserve"> PAGEREF _Toc339626847 \h </w:instrText>
            </w:r>
          </w:ins>
          <w:r>
            <w:rPr>
              <w:noProof/>
            </w:rPr>
          </w:r>
          <w:r>
            <w:rPr>
              <w:noProof/>
            </w:rPr>
            <w:fldChar w:fldCharType="separate"/>
          </w:r>
          <w:ins w:id="294" w:author="Alexander Thomas Frase" w:date="2012-11-02T13:37:00Z">
            <w:r>
              <w:rPr>
                <w:noProof/>
              </w:rPr>
              <w:t>24</w:t>
            </w:r>
            <w:r>
              <w:rPr>
                <w:noProof/>
              </w:rPr>
              <w:fldChar w:fldCharType="end"/>
            </w:r>
          </w:ins>
        </w:p>
        <w:p w14:paraId="6368721A" w14:textId="77777777" w:rsidR="00D674C1" w:rsidRDefault="00D674C1">
          <w:pPr>
            <w:pStyle w:val="TOC1"/>
            <w:tabs>
              <w:tab w:val="right" w:leader="dot" w:pos="9962"/>
            </w:tabs>
            <w:rPr>
              <w:ins w:id="295" w:author="Alexander Thomas Frase" w:date="2012-11-02T13:37:00Z"/>
              <w:rFonts w:asciiTheme="minorHAnsi" w:eastAsiaTheme="minorEastAsia" w:hAnsiTheme="minorHAnsi" w:cstheme="minorBidi"/>
              <w:b w:val="0"/>
              <w:noProof/>
              <w:color w:val="auto"/>
              <w:kern w:val="0"/>
              <w:sz w:val="22"/>
              <w:szCs w:val="22"/>
              <w:lang w:eastAsia="en-US" w:bidi="ar-SA"/>
            </w:rPr>
          </w:pPr>
          <w:ins w:id="296" w:author="Alexander Thomas Frase" w:date="2012-11-02T13:37:00Z">
            <w:r>
              <w:rPr>
                <w:noProof/>
              </w:rPr>
              <w:t>Input File Formats</w:t>
            </w:r>
            <w:r>
              <w:rPr>
                <w:noProof/>
              </w:rPr>
              <w:tab/>
            </w:r>
            <w:r>
              <w:rPr>
                <w:noProof/>
              </w:rPr>
              <w:fldChar w:fldCharType="begin"/>
            </w:r>
            <w:r>
              <w:rPr>
                <w:noProof/>
              </w:rPr>
              <w:instrText xml:space="preserve"> PAGEREF _Toc339626848 \h </w:instrText>
            </w:r>
          </w:ins>
          <w:r>
            <w:rPr>
              <w:noProof/>
            </w:rPr>
          </w:r>
          <w:r>
            <w:rPr>
              <w:noProof/>
            </w:rPr>
            <w:fldChar w:fldCharType="separate"/>
          </w:r>
          <w:ins w:id="297" w:author="Alexander Thomas Frase" w:date="2012-11-02T13:37:00Z">
            <w:r>
              <w:rPr>
                <w:noProof/>
              </w:rPr>
              <w:t>24</w:t>
            </w:r>
            <w:r>
              <w:rPr>
                <w:noProof/>
              </w:rPr>
              <w:fldChar w:fldCharType="end"/>
            </w:r>
          </w:ins>
        </w:p>
        <w:p w14:paraId="38EE41C9" w14:textId="77777777" w:rsidR="00D674C1" w:rsidRDefault="00D674C1">
          <w:pPr>
            <w:pStyle w:val="TOC2"/>
            <w:tabs>
              <w:tab w:val="right" w:leader="dot" w:pos="9962"/>
            </w:tabs>
            <w:rPr>
              <w:ins w:id="298" w:author="Alexander Thomas Frase" w:date="2012-11-02T13:37:00Z"/>
              <w:rFonts w:eastAsiaTheme="minorEastAsia" w:cstheme="minorBidi"/>
              <w:noProof/>
              <w:kern w:val="0"/>
              <w:lang w:eastAsia="en-US" w:bidi="ar-SA"/>
            </w:rPr>
          </w:pPr>
          <w:ins w:id="299" w:author="Alexander Thomas Frase" w:date="2012-11-02T13:37:00Z">
            <w:r>
              <w:rPr>
                <w:noProof/>
              </w:rPr>
              <w:t>Configuration Files</w:t>
            </w:r>
            <w:r>
              <w:rPr>
                <w:noProof/>
              </w:rPr>
              <w:tab/>
            </w:r>
            <w:r>
              <w:rPr>
                <w:noProof/>
              </w:rPr>
              <w:fldChar w:fldCharType="begin"/>
            </w:r>
            <w:r>
              <w:rPr>
                <w:noProof/>
              </w:rPr>
              <w:instrText xml:space="preserve"> PAGEREF _Toc339626849 \h </w:instrText>
            </w:r>
          </w:ins>
          <w:r>
            <w:rPr>
              <w:noProof/>
            </w:rPr>
          </w:r>
          <w:r>
            <w:rPr>
              <w:noProof/>
            </w:rPr>
            <w:fldChar w:fldCharType="separate"/>
          </w:r>
          <w:ins w:id="300" w:author="Alexander Thomas Frase" w:date="2012-11-02T13:37:00Z">
            <w:r>
              <w:rPr>
                <w:noProof/>
              </w:rPr>
              <w:t>24</w:t>
            </w:r>
            <w:r>
              <w:rPr>
                <w:noProof/>
              </w:rPr>
              <w:fldChar w:fldCharType="end"/>
            </w:r>
          </w:ins>
        </w:p>
        <w:p w14:paraId="275E9CE7" w14:textId="77777777" w:rsidR="00D674C1" w:rsidRDefault="00D674C1">
          <w:pPr>
            <w:pStyle w:val="TOC2"/>
            <w:tabs>
              <w:tab w:val="right" w:leader="dot" w:pos="9962"/>
            </w:tabs>
            <w:rPr>
              <w:ins w:id="301" w:author="Alexander Thomas Frase" w:date="2012-11-02T13:37:00Z"/>
              <w:rFonts w:eastAsiaTheme="minorEastAsia" w:cstheme="minorBidi"/>
              <w:noProof/>
              <w:kern w:val="0"/>
              <w:lang w:eastAsia="en-US" w:bidi="ar-SA"/>
            </w:rPr>
          </w:pPr>
          <w:ins w:id="302" w:author="Alexander Thomas Frase" w:date="2012-11-02T13:37:00Z">
            <w:r>
              <w:rPr>
                <w:noProof/>
              </w:rPr>
              <w:t>SNP List Input Files</w:t>
            </w:r>
            <w:r>
              <w:rPr>
                <w:noProof/>
              </w:rPr>
              <w:tab/>
            </w:r>
            <w:r>
              <w:rPr>
                <w:noProof/>
              </w:rPr>
              <w:fldChar w:fldCharType="begin"/>
            </w:r>
            <w:r>
              <w:rPr>
                <w:noProof/>
              </w:rPr>
              <w:instrText xml:space="preserve"> PAGEREF _Toc339626850 \h </w:instrText>
            </w:r>
          </w:ins>
          <w:r>
            <w:rPr>
              <w:noProof/>
            </w:rPr>
          </w:r>
          <w:r>
            <w:rPr>
              <w:noProof/>
            </w:rPr>
            <w:fldChar w:fldCharType="separate"/>
          </w:r>
          <w:ins w:id="303" w:author="Alexander Thomas Frase" w:date="2012-11-02T13:37:00Z">
            <w:r>
              <w:rPr>
                <w:noProof/>
              </w:rPr>
              <w:t>26</w:t>
            </w:r>
            <w:r>
              <w:rPr>
                <w:noProof/>
              </w:rPr>
              <w:fldChar w:fldCharType="end"/>
            </w:r>
          </w:ins>
        </w:p>
        <w:p w14:paraId="73B61E6F" w14:textId="77777777" w:rsidR="00D674C1" w:rsidRDefault="00D674C1">
          <w:pPr>
            <w:pStyle w:val="TOC2"/>
            <w:tabs>
              <w:tab w:val="right" w:leader="dot" w:pos="9962"/>
            </w:tabs>
            <w:rPr>
              <w:ins w:id="304" w:author="Alexander Thomas Frase" w:date="2012-11-02T13:37:00Z"/>
              <w:rFonts w:eastAsiaTheme="minorEastAsia" w:cstheme="minorBidi"/>
              <w:noProof/>
              <w:kern w:val="0"/>
              <w:lang w:eastAsia="en-US" w:bidi="ar-SA"/>
            </w:rPr>
          </w:pPr>
          <w:ins w:id="305" w:author="Alexander Thomas Frase" w:date="2012-11-02T13:37:00Z">
            <w:r>
              <w:rPr>
                <w:noProof/>
              </w:rPr>
              <w:t>Position Data Input Files</w:t>
            </w:r>
            <w:r>
              <w:rPr>
                <w:noProof/>
              </w:rPr>
              <w:tab/>
            </w:r>
            <w:r>
              <w:rPr>
                <w:noProof/>
              </w:rPr>
              <w:fldChar w:fldCharType="begin"/>
            </w:r>
            <w:r>
              <w:rPr>
                <w:noProof/>
              </w:rPr>
              <w:instrText xml:space="preserve"> PAGEREF _Toc339626851 \h </w:instrText>
            </w:r>
          </w:ins>
          <w:r>
            <w:rPr>
              <w:noProof/>
            </w:rPr>
          </w:r>
          <w:r>
            <w:rPr>
              <w:noProof/>
            </w:rPr>
            <w:fldChar w:fldCharType="separate"/>
          </w:r>
          <w:ins w:id="306" w:author="Alexander Thomas Frase" w:date="2012-11-02T13:37:00Z">
            <w:r>
              <w:rPr>
                <w:noProof/>
              </w:rPr>
              <w:t>26</w:t>
            </w:r>
            <w:r>
              <w:rPr>
                <w:noProof/>
              </w:rPr>
              <w:fldChar w:fldCharType="end"/>
            </w:r>
          </w:ins>
        </w:p>
        <w:p w14:paraId="2CBA8455" w14:textId="77777777" w:rsidR="00D674C1" w:rsidRDefault="00D674C1">
          <w:pPr>
            <w:pStyle w:val="TOC2"/>
            <w:tabs>
              <w:tab w:val="right" w:leader="dot" w:pos="9962"/>
            </w:tabs>
            <w:rPr>
              <w:ins w:id="307" w:author="Alexander Thomas Frase" w:date="2012-11-02T13:37:00Z"/>
              <w:rFonts w:eastAsiaTheme="minorEastAsia" w:cstheme="minorBidi"/>
              <w:noProof/>
              <w:kern w:val="0"/>
              <w:lang w:eastAsia="en-US" w:bidi="ar-SA"/>
            </w:rPr>
          </w:pPr>
          <w:ins w:id="308" w:author="Alexander Thomas Frase" w:date="2012-11-02T13:37:00Z">
            <w:r>
              <w:rPr>
                <w:noProof/>
              </w:rPr>
              <w:t>Region Data Input Files</w:t>
            </w:r>
            <w:r>
              <w:rPr>
                <w:noProof/>
              </w:rPr>
              <w:tab/>
            </w:r>
            <w:r>
              <w:rPr>
                <w:noProof/>
              </w:rPr>
              <w:fldChar w:fldCharType="begin"/>
            </w:r>
            <w:r>
              <w:rPr>
                <w:noProof/>
              </w:rPr>
              <w:instrText xml:space="preserve"> PAGEREF _Toc339626852 \h </w:instrText>
            </w:r>
          </w:ins>
          <w:r>
            <w:rPr>
              <w:noProof/>
            </w:rPr>
          </w:r>
          <w:r>
            <w:rPr>
              <w:noProof/>
            </w:rPr>
            <w:fldChar w:fldCharType="separate"/>
          </w:r>
          <w:ins w:id="309" w:author="Alexander Thomas Frase" w:date="2012-11-02T13:37:00Z">
            <w:r>
              <w:rPr>
                <w:noProof/>
              </w:rPr>
              <w:t>27</w:t>
            </w:r>
            <w:r>
              <w:rPr>
                <w:noProof/>
              </w:rPr>
              <w:fldChar w:fldCharType="end"/>
            </w:r>
          </w:ins>
        </w:p>
        <w:p w14:paraId="0A737C09" w14:textId="77777777" w:rsidR="00D674C1" w:rsidRDefault="00D674C1">
          <w:pPr>
            <w:pStyle w:val="TOC2"/>
            <w:tabs>
              <w:tab w:val="right" w:leader="dot" w:pos="9962"/>
            </w:tabs>
            <w:rPr>
              <w:ins w:id="310" w:author="Alexander Thomas Frase" w:date="2012-11-02T13:37:00Z"/>
              <w:rFonts w:eastAsiaTheme="minorEastAsia" w:cstheme="minorBidi"/>
              <w:noProof/>
              <w:kern w:val="0"/>
              <w:lang w:eastAsia="en-US" w:bidi="ar-SA"/>
            </w:rPr>
          </w:pPr>
          <w:ins w:id="311" w:author="Alexander Thomas Frase" w:date="2012-11-02T13:37:00Z">
            <w:r>
              <w:rPr>
                <w:noProof/>
              </w:rPr>
              <w:lastRenderedPageBreak/>
              <w:t>Gene and Group List Input Files</w:t>
            </w:r>
            <w:r>
              <w:rPr>
                <w:noProof/>
              </w:rPr>
              <w:tab/>
            </w:r>
            <w:r>
              <w:rPr>
                <w:noProof/>
              </w:rPr>
              <w:fldChar w:fldCharType="begin"/>
            </w:r>
            <w:r>
              <w:rPr>
                <w:noProof/>
              </w:rPr>
              <w:instrText xml:space="preserve"> PAGEREF _Toc339626853 \h </w:instrText>
            </w:r>
          </w:ins>
          <w:r>
            <w:rPr>
              <w:noProof/>
            </w:rPr>
          </w:r>
          <w:r>
            <w:rPr>
              <w:noProof/>
            </w:rPr>
            <w:fldChar w:fldCharType="separate"/>
          </w:r>
          <w:ins w:id="312" w:author="Alexander Thomas Frase" w:date="2012-11-02T13:37:00Z">
            <w:r>
              <w:rPr>
                <w:noProof/>
              </w:rPr>
              <w:t>27</w:t>
            </w:r>
            <w:r>
              <w:rPr>
                <w:noProof/>
              </w:rPr>
              <w:fldChar w:fldCharType="end"/>
            </w:r>
          </w:ins>
        </w:p>
        <w:p w14:paraId="0B6A1FDE" w14:textId="77777777" w:rsidR="00D674C1" w:rsidRDefault="00D674C1">
          <w:pPr>
            <w:pStyle w:val="TOC2"/>
            <w:tabs>
              <w:tab w:val="right" w:leader="dot" w:pos="9962"/>
            </w:tabs>
            <w:rPr>
              <w:ins w:id="313" w:author="Alexander Thomas Frase" w:date="2012-11-02T13:37:00Z"/>
              <w:rFonts w:eastAsiaTheme="minorEastAsia" w:cstheme="minorBidi"/>
              <w:noProof/>
              <w:kern w:val="0"/>
              <w:lang w:eastAsia="en-US" w:bidi="ar-SA"/>
            </w:rPr>
          </w:pPr>
          <w:ins w:id="314" w:author="Alexander Thomas Frase" w:date="2012-11-02T13:37:00Z">
            <w:r>
              <w:rPr>
                <w:noProof/>
              </w:rPr>
              <w:t>Source List Input Files</w:t>
            </w:r>
            <w:r>
              <w:rPr>
                <w:noProof/>
              </w:rPr>
              <w:tab/>
            </w:r>
            <w:r>
              <w:rPr>
                <w:noProof/>
              </w:rPr>
              <w:fldChar w:fldCharType="begin"/>
            </w:r>
            <w:r>
              <w:rPr>
                <w:noProof/>
              </w:rPr>
              <w:instrText xml:space="preserve"> PAGEREF _Toc339626854 \h </w:instrText>
            </w:r>
          </w:ins>
          <w:r>
            <w:rPr>
              <w:noProof/>
            </w:rPr>
          </w:r>
          <w:r>
            <w:rPr>
              <w:noProof/>
            </w:rPr>
            <w:fldChar w:fldCharType="separate"/>
          </w:r>
          <w:ins w:id="315" w:author="Alexander Thomas Frase" w:date="2012-11-02T13:37:00Z">
            <w:r>
              <w:rPr>
                <w:noProof/>
              </w:rPr>
              <w:t>28</w:t>
            </w:r>
            <w:r>
              <w:rPr>
                <w:noProof/>
              </w:rPr>
              <w:fldChar w:fldCharType="end"/>
            </w:r>
          </w:ins>
        </w:p>
        <w:p w14:paraId="01553CC7" w14:textId="77777777" w:rsidR="00D674C1" w:rsidRDefault="00D674C1">
          <w:pPr>
            <w:pStyle w:val="TOC1"/>
            <w:tabs>
              <w:tab w:val="right" w:leader="dot" w:pos="9962"/>
            </w:tabs>
            <w:rPr>
              <w:ins w:id="316" w:author="Alexander Thomas Frase" w:date="2012-11-02T13:37:00Z"/>
              <w:rFonts w:asciiTheme="minorHAnsi" w:eastAsiaTheme="minorEastAsia" w:hAnsiTheme="minorHAnsi" w:cstheme="minorBidi"/>
              <w:b w:val="0"/>
              <w:noProof/>
              <w:color w:val="auto"/>
              <w:kern w:val="0"/>
              <w:sz w:val="22"/>
              <w:szCs w:val="22"/>
              <w:lang w:eastAsia="en-US" w:bidi="ar-SA"/>
            </w:rPr>
          </w:pPr>
          <w:ins w:id="317" w:author="Alexander Thomas Frase" w:date="2012-11-02T13:37:00Z">
            <w:r>
              <w:rPr>
                <w:noProof/>
              </w:rPr>
              <w:t>Output File Formats</w:t>
            </w:r>
            <w:r>
              <w:rPr>
                <w:noProof/>
              </w:rPr>
              <w:tab/>
            </w:r>
            <w:r>
              <w:rPr>
                <w:noProof/>
              </w:rPr>
              <w:fldChar w:fldCharType="begin"/>
            </w:r>
            <w:r>
              <w:rPr>
                <w:noProof/>
              </w:rPr>
              <w:instrText xml:space="preserve"> PAGEREF _Toc339626855 \h </w:instrText>
            </w:r>
          </w:ins>
          <w:r>
            <w:rPr>
              <w:noProof/>
            </w:rPr>
          </w:r>
          <w:r>
            <w:rPr>
              <w:noProof/>
            </w:rPr>
            <w:fldChar w:fldCharType="separate"/>
          </w:r>
          <w:ins w:id="318" w:author="Alexander Thomas Frase" w:date="2012-11-02T13:37:00Z">
            <w:r>
              <w:rPr>
                <w:noProof/>
              </w:rPr>
              <w:t>28</w:t>
            </w:r>
            <w:r>
              <w:rPr>
                <w:noProof/>
              </w:rPr>
              <w:fldChar w:fldCharType="end"/>
            </w:r>
          </w:ins>
        </w:p>
        <w:p w14:paraId="3E094974" w14:textId="77777777" w:rsidR="00D674C1" w:rsidRDefault="00D674C1">
          <w:pPr>
            <w:pStyle w:val="TOC2"/>
            <w:tabs>
              <w:tab w:val="right" w:leader="dot" w:pos="9962"/>
            </w:tabs>
            <w:rPr>
              <w:ins w:id="319" w:author="Alexander Thomas Frase" w:date="2012-11-02T13:37:00Z"/>
              <w:rFonts w:eastAsiaTheme="minorEastAsia" w:cstheme="minorBidi"/>
              <w:noProof/>
              <w:kern w:val="0"/>
              <w:lang w:eastAsia="en-US" w:bidi="ar-SA"/>
            </w:rPr>
          </w:pPr>
          <w:ins w:id="320" w:author="Alexander Thomas Frase" w:date="2012-11-02T13:37:00Z">
            <w:r>
              <w:rPr>
                <w:noProof/>
              </w:rPr>
              <w:t>Configuration Report</w:t>
            </w:r>
            <w:r>
              <w:rPr>
                <w:noProof/>
              </w:rPr>
              <w:tab/>
            </w:r>
            <w:r>
              <w:rPr>
                <w:noProof/>
              </w:rPr>
              <w:fldChar w:fldCharType="begin"/>
            </w:r>
            <w:r>
              <w:rPr>
                <w:noProof/>
              </w:rPr>
              <w:instrText xml:space="preserve"> PAGEREF _Toc339626856 \h </w:instrText>
            </w:r>
          </w:ins>
          <w:r>
            <w:rPr>
              <w:noProof/>
            </w:rPr>
          </w:r>
          <w:r>
            <w:rPr>
              <w:noProof/>
            </w:rPr>
            <w:fldChar w:fldCharType="separate"/>
          </w:r>
          <w:ins w:id="321" w:author="Alexander Thomas Frase" w:date="2012-11-02T13:37:00Z">
            <w:r>
              <w:rPr>
                <w:noProof/>
              </w:rPr>
              <w:t>28</w:t>
            </w:r>
            <w:r>
              <w:rPr>
                <w:noProof/>
              </w:rPr>
              <w:fldChar w:fldCharType="end"/>
            </w:r>
          </w:ins>
        </w:p>
        <w:p w14:paraId="0553B299" w14:textId="77777777" w:rsidR="00D674C1" w:rsidRDefault="00D674C1">
          <w:pPr>
            <w:pStyle w:val="TOC2"/>
            <w:tabs>
              <w:tab w:val="right" w:leader="dot" w:pos="9962"/>
            </w:tabs>
            <w:rPr>
              <w:ins w:id="322" w:author="Alexander Thomas Frase" w:date="2012-11-02T13:37:00Z"/>
              <w:rFonts w:eastAsiaTheme="minorEastAsia" w:cstheme="minorBidi"/>
              <w:noProof/>
              <w:kern w:val="0"/>
              <w:lang w:eastAsia="en-US" w:bidi="ar-SA"/>
            </w:rPr>
          </w:pPr>
          <w:ins w:id="323" w:author="Alexander Thomas Frase" w:date="2012-11-02T13:37:00Z">
            <w:r>
              <w:rPr>
                <w:noProof/>
              </w:rPr>
              <w:t>Gene and Group Name Statistics Reports</w:t>
            </w:r>
            <w:r>
              <w:rPr>
                <w:noProof/>
              </w:rPr>
              <w:tab/>
            </w:r>
            <w:r>
              <w:rPr>
                <w:noProof/>
              </w:rPr>
              <w:fldChar w:fldCharType="begin"/>
            </w:r>
            <w:r>
              <w:rPr>
                <w:noProof/>
              </w:rPr>
              <w:instrText xml:space="preserve"> PAGEREF _Toc339626857 \h </w:instrText>
            </w:r>
          </w:ins>
          <w:r>
            <w:rPr>
              <w:noProof/>
            </w:rPr>
          </w:r>
          <w:r>
            <w:rPr>
              <w:noProof/>
            </w:rPr>
            <w:fldChar w:fldCharType="separate"/>
          </w:r>
          <w:ins w:id="324" w:author="Alexander Thomas Frase" w:date="2012-11-02T13:37:00Z">
            <w:r>
              <w:rPr>
                <w:noProof/>
              </w:rPr>
              <w:t>29</w:t>
            </w:r>
            <w:r>
              <w:rPr>
                <w:noProof/>
              </w:rPr>
              <w:fldChar w:fldCharType="end"/>
            </w:r>
          </w:ins>
        </w:p>
        <w:p w14:paraId="76F75326" w14:textId="77777777" w:rsidR="00D674C1" w:rsidRDefault="00D674C1">
          <w:pPr>
            <w:pStyle w:val="TOC2"/>
            <w:tabs>
              <w:tab w:val="right" w:leader="dot" w:pos="9962"/>
            </w:tabs>
            <w:rPr>
              <w:ins w:id="325" w:author="Alexander Thomas Frase" w:date="2012-11-02T13:37:00Z"/>
              <w:rFonts w:eastAsiaTheme="minorEastAsia" w:cstheme="minorBidi"/>
              <w:noProof/>
              <w:kern w:val="0"/>
              <w:lang w:eastAsia="en-US" w:bidi="ar-SA"/>
            </w:rPr>
          </w:pPr>
          <w:ins w:id="326" w:author="Alexander Thomas Frase" w:date="2012-11-02T13:37:00Z">
            <w:r>
              <w:rPr>
                <w:noProof/>
              </w:rPr>
              <w:t>LD Profiles Report</w:t>
            </w:r>
            <w:r>
              <w:rPr>
                <w:noProof/>
              </w:rPr>
              <w:tab/>
            </w:r>
            <w:r>
              <w:rPr>
                <w:noProof/>
              </w:rPr>
              <w:fldChar w:fldCharType="begin"/>
            </w:r>
            <w:r>
              <w:rPr>
                <w:noProof/>
              </w:rPr>
              <w:instrText xml:space="preserve"> PAGEREF _Toc339626858 \h </w:instrText>
            </w:r>
          </w:ins>
          <w:r>
            <w:rPr>
              <w:noProof/>
            </w:rPr>
          </w:r>
          <w:r>
            <w:rPr>
              <w:noProof/>
            </w:rPr>
            <w:fldChar w:fldCharType="separate"/>
          </w:r>
          <w:ins w:id="327" w:author="Alexander Thomas Frase" w:date="2012-11-02T13:37:00Z">
            <w:r>
              <w:rPr>
                <w:noProof/>
              </w:rPr>
              <w:t>29</w:t>
            </w:r>
            <w:r>
              <w:rPr>
                <w:noProof/>
              </w:rPr>
              <w:fldChar w:fldCharType="end"/>
            </w:r>
          </w:ins>
        </w:p>
        <w:p w14:paraId="093DC228" w14:textId="77777777" w:rsidR="00D674C1" w:rsidRDefault="00D674C1">
          <w:pPr>
            <w:pStyle w:val="TOC2"/>
            <w:tabs>
              <w:tab w:val="right" w:leader="dot" w:pos="9962"/>
            </w:tabs>
            <w:rPr>
              <w:ins w:id="328" w:author="Alexander Thomas Frase" w:date="2012-11-02T13:37:00Z"/>
              <w:rFonts w:eastAsiaTheme="minorEastAsia" w:cstheme="minorBidi"/>
              <w:noProof/>
              <w:kern w:val="0"/>
              <w:lang w:eastAsia="en-US" w:bidi="ar-SA"/>
            </w:rPr>
          </w:pPr>
          <w:ins w:id="329" w:author="Alexander Thomas Frase" w:date="2012-11-02T13:37:00Z">
            <w:r>
              <w:rPr>
                <w:noProof/>
              </w:rPr>
              <w:t>Invalid Input Reports</w:t>
            </w:r>
            <w:r>
              <w:rPr>
                <w:noProof/>
              </w:rPr>
              <w:tab/>
            </w:r>
            <w:r>
              <w:rPr>
                <w:noProof/>
              </w:rPr>
              <w:fldChar w:fldCharType="begin"/>
            </w:r>
            <w:r>
              <w:rPr>
                <w:noProof/>
              </w:rPr>
              <w:instrText xml:space="preserve"> PAGEREF _Toc339626859 \h </w:instrText>
            </w:r>
          </w:ins>
          <w:r>
            <w:rPr>
              <w:noProof/>
            </w:rPr>
          </w:r>
          <w:r>
            <w:rPr>
              <w:noProof/>
            </w:rPr>
            <w:fldChar w:fldCharType="separate"/>
          </w:r>
          <w:ins w:id="330" w:author="Alexander Thomas Frase" w:date="2012-11-02T13:37:00Z">
            <w:r>
              <w:rPr>
                <w:noProof/>
              </w:rPr>
              <w:t>29</w:t>
            </w:r>
            <w:r>
              <w:rPr>
                <w:noProof/>
              </w:rPr>
              <w:fldChar w:fldCharType="end"/>
            </w:r>
          </w:ins>
        </w:p>
        <w:p w14:paraId="214E3AFF" w14:textId="77777777" w:rsidR="00D674C1" w:rsidRDefault="00D674C1">
          <w:pPr>
            <w:pStyle w:val="TOC2"/>
            <w:tabs>
              <w:tab w:val="right" w:leader="dot" w:pos="9962"/>
            </w:tabs>
            <w:rPr>
              <w:ins w:id="331" w:author="Alexander Thomas Frase" w:date="2012-11-02T13:37:00Z"/>
              <w:rFonts w:eastAsiaTheme="minorEastAsia" w:cstheme="minorBidi"/>
              <w:noProof/>
              <w:kern w:val="0"/>
              <w:lang w:eastAsia="en-US" w:bidi="ar-SA"/>
            </w:rPr>
          </w:pPr>
          <w:ins w:id="332" w:author="Alexander Thomas Frase" w:date="2012-11-02T13:37:00Z">
            <w:r>
              <w:rPr>
                <w:noProof/>
              </w:rPr>
              <w:t>Analysis Outputs</w:t>
            </w:r>
            <w:r>
              <w:rPr>
                <w:noProof/>
              </w:rPr>
              <w:tab/>
            </w:r>
            <w:r>
              <w:rPr>
                <w:noProof/>
              </w:rPr>
              <w:fldChar w:fldCharType="begin"/>
            </w:r>
            <w:r>
              <w:rPr>
                <w:noProof/>
              </w:rPr>
              <w:instrText xml:space="preserve"> PAGEREF _Toc339626860 \h </w:instrText>
            </w:r>
          </w:ins>
          <w:r>
            <w:rPr>
              <w:noProof/>
            </w:rPr>
          </w:r>
          <w:r>
            <w:rPr>
              <w:noProof/>
            </w:rPr>
            <w:fldChar w:fldCharType="separate"/>
          </w:r>
          <w:ins w:id="333" w:author="Alexander Thomas Frase" w:date="2012-11-02T13:37:00Z">
            <w:r>
              <w:rPr>
                <w:noProof/>
              </w:rPr>
              <w:t>30</w:t>
            </w:r>
            <w:r>
              <w:rPr>
                <w:noProof/>
              </w:rPr>
              <w:fldChar w:fldCharType="end"/>
            </w:r>
          </w:ins>
        </w:p>
        <w:p w14:paraId="513A0088" w14:textId="77777777" w:rsidR="00D674C1" w:rsidRDefault="00D674C1">
          <w:pPr>
            <w:pStyle w:val="TOC1"/>
            <w:tabs>
              <w:tab w:val="right" w:leader="dot" w:pos="9962"/>
            </w:tabs>
            <w:rPr>
              <w:ins w:id="334" w:author="Alexander Thomas Frase" w:date="2012-11-02T13:37:00Z"/>
              <w:rFonts w:asciiTheme="minorHAnsi" w:eastAsiaTheme="minorEastAsia" w:hAnsiTheme="minorHAnsi" w:cstheme="minorBidi"/>
              <w:b w:val="0"/>
              <w:noProof/>
              <w:color w:val="auto"/>
              <w:kern w:val="0"/>
              <w:sz w:val="22"/>
              <w:szCs w:val="22"/>
              <w:lang w:eastAsia="en-US" w:bidi="ar-SA"/>
            </w:rPr>
          </w:pPr>
          <w:ins w:id="335" w:author="Alexander Thomas Frase" w:date="2012-11-02T13:37:00Z">
            <w:r>
              <w:rPr>
                <w:noProof/>
              </w:rPr>
              <w:t>Example Knowledge</w:t>
            </w:r>
            <w:r>
              <w:rPr>
                <w:noProof/>
              </w:rPr>
              <w:tab/>
            </w:r>
            <w:r>
              <w:rPr>
                <w:noProof/>
              </w:rPr>
              <w:fldChar w:fldCharType="begin"/>
            </w:r>
            <w:r>
              <w:rPr>
                <w:noProof/>
              </w:rPr>
              <w:instrText xml:space="preserve"> PAGEREF _Toc339626861 \h </w:instrText>
            </w:r>
          </w:ins>
          <w:r>
            <w:rPr>
              <w:noProof/>
            </w:rPr>
          </w:r>
          <w:r>
            <w:rPr>
              <w:noProof/>
            </w:rPr>
            <w:fldChar w:fldCharType="separate"/>
          </w:r>
          <w:ins w:id="336" w:author="Alexander Thomas Frase" w:date="2012-11-02T13:37:00Z">
            <w:r>
              <w:rPr>
                <w:noProof/>
              </w:rPr>
              <w:t>32</w:t>
            </w:r>
            <w:r>
              <w:rPr>
                <w:noProof/>
              </w:rPr>
              <w:fldChar w:fldCharType="end"/>
            </w:r>
          </w:ins>
        </w:p>
        <w:p w14:paraId="39334E94" w14:textId="77777777" w:rsidR="00D674C1" w:rsidRDefault="00D674C1">
          <w:pPr>
            <w:pStyle w:val="TOC1"/>
            <w:tabs>
              <w:tab w:val="right" w:leader="dot" w:pos="9962"/>
            </w:tabs>
            <w:rPr>
              <w:ins w:id="337" w:author="Alexander Thomas Frase" w:date="2012-11-02T13:37:00Z"/>
              <w:rFonts w:asciiTheme="minorHAnsi" w:eastAsiaTheme="minorEastAsia" w:hAnsiTheme="minorHAnsi" w:cstheme="minorBidi"/>
              <w:b w:val="0"/>
              <w:noProof/>
              <w:color w:val="auto"/>
              <w:kern w:val="0"/>
              <w:sz w:val="22"/>
              <w:szCs w:val="22"/>
              <w:lang w:eastAsia="en-US" w:bidi="ar-SA"/>
            </w:rPr>
          </w:pPr>
          <w:ins w:id="338" w:author="Alexander Thomas Frase" w:date="2012-11-02T13:37:00Z">
            <w:r>
              <w:rPr>
                <w:noProof/>
              </w:rPr>
              <w:t>Example Commands</w:t>
            </w:r>
            <w:r>
              <w:rPr>
                <w:noProof/>
              </w:rPr>
              <w:tab/>
            </w:r>
            <w:r>
              <w:rPr>
                <w:noProof/>
              </w:rPr>
              <w:fldChar w:fldCharType="begin"/>
            </w:r>
            <w:r>
              <w:rPr>
                <w:noProof/>
              </w:rPr>
              <w:instrText xml:space="preserve"> PAGEREF _Toc339626862 \h </w:instrText>
            </w:r>
          </w:ins>
          <w:r>
            <w:rPr>
              <w:noProof/>
            </w:rPr>
          </w:r>
          <w:r>
            <w:rPr>
              <w:noProof/>
            </w:rPr>
            <w:fldChar w:fldCharType="separate"/>
          </w:r>
          <w:ins w:id="339" w:author="Alexander Thomas Frase" w:date="2012-11-02T13:37:00Z">
            <w:r>
              <w:rPr>
                <w:noProof/>
              </w:rPr>
              <w:t>33</w:t>
            </w:r>
            <w:r>
              <w:rPr>
                <w:noProof/>
              </w:rPr>
              <w:fldChar w:fldCharType="end"/>
            </w:r>
          </w:ins>
        </w:p>
        <w:p w14:paraId="005A5032" w14:textId="77777777" w:rsidR="00D674C1" w:rsidRDefault="00D674C1">
          <w:pPr>
            <w:pStyle w:val="TOC2"/>
            <w:tabs>
              <w:tab w:val="right" w:leader="dot" w:pos="9962"/>
            </w:tabs>
            <w:rPr>
              <w:ins w:id="340" w:author="Alexander Thomas Frase" w:date="2012-11-02T13:37:00Z"/>
              <w:rFonts w:eastAsiaTheme="minorEastAsia" w:cstheme="minorBidi"/>
              <w:noProof/>
              <w:kern w:val="0"/>
              <w:lang w:eastAsia="en-US" w:bidi="ar-SA"/>
            </w:rPr>
          </w:pPr>
          <w:ins w:id="341" w:author="Alexander Thomas Frase" w:date="2012-11-02T13:37:00Z">
            <w:r>
              <w:rPr>
                <w:noProof/>
              </w:rPr>
              <w:t>Filtering Examples</w:t>
            </w:r>
            <w:r>
              <w:rPr>
                <w:noProof/>
              </w:rPr>
              <w:tab/>
            </w:r>
            <w:r>
              <w:rPr>
                <w:noProof/>
              </w:rPr>
              <w:fldChar w:fldCharType="begin"/>
            </w:r>
            <w:r>
              <w:rPr>
                <w:noProof/>
              </w:rPr>
              <w:instrText xml:space="preserve"> PAGEREF _Toc339626863 \h </w:instrText>
            </w:r>
          </w:ins>
          <w:r>
            <w:rPr>
              <w:noProof/>
            </w:rPr>
          </w:r>
          <w:r>
            <w:rPr>
              <w:noProof/>
            </w:rPr>
            <w:fldChar w:fldCharType="separate"/>
          </w:r>
          <w:ins w:id="342" w:author="Alexander Thomas Frase" w:date="2012-11-02T13:37:00Z">
            <w:r>
              <w:rPr>
                <w:noProof/>
              </w:rPr>
              <w:t>33</w:t>
            </w:r>
            <w:r>
              <w:rPr>
                <w:noProof/>
              </w:rPr>
              <w:fldChar w:fldCharType="end"/>
            </w:r>
          </w:ins>
        </w:p>
        <w:p w14:paraId="23C34C22" w14:textId="77777777" w:rsidR="00D674C1" w:rsidRDefault="00D674C1">
          <w:pPr>
            <w:pStyle w:val="TOC3"/>
            <w:tabs>
              <w:tab w:val="right" w:leader="dot" w:pos="9962"/>
            </w:tabs>
            <w:rPr>
              <w:ins w:id="343" w:author="Alexander Thomas Frase" w:date="2012-11-02T13:37:00Z"/>
              <w:rFonts w:eastAsiaTheme="minorEastAsia" w:cstheme="minorBidi"/>
              <w:i w:val="0"/>
              <w:noProof/>
              <w:kern w:val="0"/>
              <w:lang w:eastAsia="en-US" w:bidi="ar-SA"/>
            </w:rPr>
          </w:pPr>
          <w:ins w:id="344" w:author="Alexander Thomas Frase" w:date="2012-11-02T13:37:00Z">
            <w:r>
              <w:rPr>
                <w:noProof/>
              </w:rPr>
              <w:t xml:space="preserve">Example 1: Filtering a list of SNPs by a genotyping platform, </w:t>
            </w:r>
            <w:r w:rsidRPr="00964E4B">
              <w:rPr>
                <w:rFonts w:eastAsia="Courier New"/>
                <w:noProof/>
              </w:rPr>
              <w:t xml:space="preserve">where </w:t>
            </w:r>
            <w:r>
              <w:rPr>
                <w:noProof/>
              </w:rPr>
              <w:t>input1</w:t>
            </w:r>
            <w:r w:rsidRPr="00964E4B">
              <w:rPr>
                <w:rFonts w:eastAsia="Courier New"/>
                <w:noProof/>
              </w:rPr>
              <w:t xml:space="preserve"> is the first list of SNPs </w:t>
            </w:r>
            <w:r>
              <w:rPr>
                <w:noProof/>
              </w:rPr>
              <w:t>and input2 is</w:t>
            </w:r>
            <w:r w:rsidRPr="00964E4B">
              <w:rPr>
                <w:rFonts w:eastAsia="Courier New"/>
                <w:noProof/>
              </w:rPr>
              <w:t xml:space="preserve"> the list of SNPs on the genotyping platform.</w:t>
            </w:r>
            <w:r>
              <w:rPr>
                <w:noProof/>
              </w:rPr>
              <w:tab/>
            </w:r>
            <w:r>
              <w:rPr>
                <w:noProof/>
              </w:rPr>
              <w:fldChar w:fldCharType="begin"/>
            </w:r>
            <w:r>
              <w:rPr>
                <w:noProof/>
              </w:rPr>
              <w:instrText xml:space="preserve"> PAGEREF _Toc339626864 \h </w:instrText>
            </w:r>
          </w:ins>
          <w:r>
            <w:rPr>
              <w:noProof/>
            </w:rPr>
          </w:r>
          <w:r>
            <w:rPr>
              <w:noProof/>
            </w:rPr>
            <w:fldChar w:fldCharType="separate"/>
          </w:r>
          <w:ins w:id="345" w:author="Alexander Thomas Frase" w:date="2012-11-02T13:37:00Z">
            <w:r>
              <w:rPr>
                <w:noProof/>
              </w:rPr>
              <w:t>33</w:t>
            </w:r>
            <w:r>
              <w:rPr>
                <w:noProof/>
              </w:rPr>
              <w:fldChar w:fldCharType="end"/>
            </w:r>
          </w:ins>
        </w:p>
        <w:p w14:paraId="164C7026" w14:textId="77777777" w:rsidR="00D674C1" w:rsidRDefault="00D674C1">
          <w:pPr>
            <w:pStyle w:val="TOC3"/>
            <w:tabs>
              <w:tab w:val="right" w:leader="dot" w:pos="9962"/>
            </w:tabs>
            <w:rPr>
              <w:ins w:id="346" w:author="Alexander Thomas Frase" w:date="2012-11-02T13:37:00Z"/>
              <w:rFonts w:eastAsiaTheme="minorEastAsia" w:cstheme="minorBidi"/>
              <w:i w:val="0"/>
              <w:noProof/>
              <w:kern w:val="0"/>
              <w:lang w:eastAsia="en-US" w:bidi="ar-SA"/>
            </w:rPr>
          </w:pPr>
          <w:ins w:id="347" w:author="Alexander Thomas Frase" w:date="2012-11-02T13:37:00Z">
            <w:r>
              <w:rPr>
                <w:noProof/>
              </w:rPr>
              <w:t>Example 2: Output a list of SNPs from a genotyping platform that correspond to a list of genes.</w:t>
            </w:r>
            <w:r>
              <w:rPr>
                <w:noProof/>
              </w:rPr>
              <w:tab/>
            </w:r>
            <w:r>
              <w:rPr>
                <w:noProof/>
              </w:rPr>
              <w:fldChar w:fldCharType="begin"/>
            </w:r>
            <w:r>
              <w:rPr>
                <w:noProof/>
              </w:rPr>
              <w:instrText xml:space="preserve"> PAGEREF _Toc339626865 \h </w:instrText>
            </w:r>
          </w:ins>
          <w:r>
            <w:rPr>
              <w:noProof/>
            </w:rPr>
          </w:r>
          <w:r>
            <w:rPr>
              <w:noProof/>
            </w:rPr>
            <w:fldChar w:fldCharType="separate"/>
          </w:r>
          <w:ins w:id="348" w:author="Alexander Thomas Frase" w:date="2012-11-02T13:37:00Z">
            <w:r>
              <w:rPr>
                <w:noProof/>
              </w:rPr>
              <w:t>34</w:t>
            </w:r>
            <w:r>
              <w:rPr>
                <w:noProof/>
              </w:rPr>
              <w:fldChar w:fldCharType="end"/>
            </w:r>
          </w:ins>
        </w:p>
        <w:p w14:paraId="0D7721B9" w14:textId="77777777" w:rsidR="00D674C1" w:rsidRDefault="00D674C1">
          <w:pPr>
            <w:pStyle w:val="TOC3"/>
            <w:tabs>
              <w:tab w:val="right" w:leader="dot" w:pos="9962"/>
            </w:tabs>
            <w:rPr>
              <w:ins w:id="349" w:author="Alexander Thomas Frase" w:date="2012-11-02T13:37:00Z"/>
              <w:rFonts w:eastAsiaTheme="minorEastAsia" w:cstheme="minorBidi"/>
              <w:i w:val="0"/>
              <w:noProof/>
              <w:kern w:val="0"/>
              <w:lang w:eastAsia="en-US" w:bidi="ar-SA"/>
            </w:rPr>
          </w:pPr>
          <w:ins w:id="350" w:author="Alexander Thomas Frase" w:date="2012-11-02T13:37:00Z">
            <w:r>
              <w:rPr>
                <w:noProof/>
              </w:rPr>
              <w:t>Example 3: Input a list of groups, output regions within those groups.</w:t>
            </w:r>
            <w:r>
              <w:rPr>
                <w:noProof/>
              </w:rPr>
              <w:tab/>
            </w:r>
            <w:r>
              <w:rPr>
                <w:noProof/>
              </w:rPr>
              <w:fldChar w:fldCharType="begin"/>
            </w:r>
            <w:r>
              <w:rPr>
                <w:noProof/>
              </w:rPr>
              <w:instrText xml:space="preserve"> PAGEREF _Toc339626866 \h </w:instrText>
            </w:r>
          </w:ins>
          <w:r>
            <w:rPr>
              <w:noProof/>
            </w:rPr>
          </w:r>
          <w:r>
            <w:rPr>
              <w:noProof/>
            </w:rPr>
            <w:fldChar w:fldCharType="separate"/>
          </w:r>
          <w:ins w:id="351" w:author="Alexander Thomas Frase" w:date="2012-11-02T13:37:00Z">
            <w:r>
              <w:rPr>
                <w:noProof/>
              </w:rPr>
              <w:t>35</w:t>
            </w:r>
            <w:r>
              <w:rPr>
                <w:noProof/>
              </w:rPr>
              <w:fldChar w:fldCharType="end"/>
            </w:r>
          </w:ins>
        </w:p>
        <w:p w14:paraId="2E55675D" w14:textId="77777777" w:rsidR="00D674C1" w:rsidRDefault="00D674C1">
          <w:pPr>
            <w:pStyle w:val="TOC3"/>
            <w:tabs>
              <w:tab w:val="right" w:leader="dot" w:pos="9962"/>
            </w:tabs>
            <w:rPr>
              <w:ins w:id="352" w:author="Alexander Thomas Frase" w:date="2012-11-02T13:37:00Z"/>
              <w:rFonts w:eastAsiaTheme="minorEastAsia" w:cstheme="minorBidi"/>
              <w:i w:val="0"/>
              <w:noProof/>
              <w:kern w:val="0"/>
              <w:lang w:eastAsia="en-US" w:bidi="ar-SA"/>
            </w:rPr>
          </w:pPr>
          <w:ins w:id="353" w:author="Alexander Thomas Frase" w:date="2012-11-02T13:37:00Z">
            <w:r>
              <w:rPr>
                <w:noProof/>
              </w:rPr>
              <w:t>Example 4: Output a list of all genes within a data source.</w:t>
            </w:r>
            <w:r>
              <w:rPr>
                <w:noProof/>
              </w:rPr>
              <w:tab/>
            </w:r>
            <w:r>
              <w:rPr>
                <w:noProof/>
              </w:rPr>
              <w:fldChar w:fldCharType="begin"/>
            </w:r>
            <w:r>
              <w:rPr>
                <w:noProof/>
              </w:rPr>
              <w:instrText xml:space="preserve"> PAGEREF _Toc339626867 \h </w:instrText>
            </w:r>
          </w:ins>
          <w:r>
            <w:rPr>
              <w:noProof/>
            </w:rPr>
          </w:r>
          <w:r>
            <w:rPr>
              <w:noProof/>
            </w:rPr>
            <w:fldChar w:fldCharType="separate"/>
          </w:r>
          <w:ins w:id="354" w:author="Alexander Thomas Frase" w:date="2012-11-02T13:37:00Z">
            <w:r>
              <w:rPr>
                <w:noProof/>
              </w:rPr>
              <w:t>35</w:t>
            </w:r>
            <w:r>
              <w:rPr>
                <w:noProof/>
              </w:rPr>
              <w:fldChar w:fldCharType="end"/>
            </w:r>
          </w:ins>
        </w:p>
        <w:p w14:paraId="1D6B1442" w14:textId="77777777" w:rsidR="00D674C1" w:rsidRDefault="00D674C1">
          <w:pPr>
            <w:pStyle w:val="TOC3"/>
            <w:tabs>
              <w:tab w:val="right" w:leader="dot" w:pos="9962"/>
            </w:tabs>
            <w:rPr>
              <w:ins w:id="355" w:author="Alexander Thomas Frase" w:date="2012-11-02T13:37:00Z"/>
              <w:rFonts w:eastAsiaTheme="minorEastAsia" w:cstheme="minorBidi"/>
              <w:i w:val="0"/>
              <w:noProof/>
              <w:kern w:val="0"/>
              <w:lang w:eastAsia="en-US" w:bidi="ar-SA"/>
            </w:rPr>
          </w:pPr>
          <w:ins w:id="356" w:author="Alexander Thomas Frase" w:date="2012-11-02T13:37:00Z">
            <w:r>
              <w:rPr>
                <w:noProof/>
              </w:rPr>
              <w:t>Example 5: Start with a list of genes, output all the genes within particular groups.</w:t>
            </w:r>
            <w:r>
              <w:rPr>
                <w:noProof/>
              </w:rPr>
              <w:tab/>
            </w:r>
            <w:r>
              <w:rPr>
                <w:noProof/>
              </w:rPr>
              <w:fldChar w:fldCharType="begin"/>
            </w:r>
            <w:r>
              <w:rPr>
                <w:noProof/>
              </w:rPr>
              <w:instrText xml:space="preserve"> PAGEREF _Toc339626868 \h </w:instrText>
            </w:r>
          </w:ins>
          <w:r>
            <w:rPr>
              <w:noProof/>
            </w:rPr>
          </w:r>
          <w:r>
            <w:rPr>
              <w:noProof/>
            </w:rPr>
            <w:fldChar w:fldCharType="separate"/>
          </w:r>
          <w:ins w:id="357" w:author="Alexander Thomas Frase" w:date="2012-11-02T13:37:00Z">
            <w:r>
              <w:rPr>
                <w:noProof/>
              </w:rPr>
              <w:t>36</w:t>
            </w:r>
            <w:r>
              <w:rPr>
                <w:noProof/>
              </w:rPr>
              <w:fldChar w:fldCharType="end"/>
            </w:r>
          </w:ins>
        </w:p>
        <w:p w14:paraId="2FF4E7AB" w14:textId="77777777" w:rsidR="00D674C1" w:rsidRDefault="00D674C1">
          <w:pPr>
            <w:pStyle w:val="TOC3"/>
            <w:tabs>
              <w:tab w:val="right" w:leader="dot" w:pos="9962"/>
            </w:tabs>
            <w:rPr>
              <w:ins w:id="358" w:author="Alexander Thomas Frase" w:date="2012-11-02T13:37:00Z"/>
              <w:rFonts w:eastAsiaTheme="minorEastAsia" w:cstheme="minorBidi"/>
              <w:i w:val="0"/>
              <w:noProof/>
              <w:kern w:val="0"/>
              <w:lang w:eastAsia="en-US" w:bidi="ar-SA"/>
            </w:rPr>
          </w:pPr>
          <w:ins w:id="359" w:author="Alexander Thomas Frase" w:date="2012-11-02T13:37:00Z">
            <w:r>
              <w:rPr>
                <w:noProof/>
              </w:rPr>
              <w:t>Example 6: Start with genes associated with a pathway or group, output genes within that group that overlap with an input list of genes.</w:t>
            </w:r>
            <w:r>
              <w:rPr>
                <w:noProof/>
              </w:rPr>
              <w:tab/>
            </w:r>
            <w:r>
              <w:rPr>
                <w:noProof/>
              </w:rPr>
              <w:fldChar w:fldCharType="begin"/>
            </w:r>
            <w:r>
              <w:rPr>
                <w:noProof/>
              </w:rPr>
              <w:instrText xml:space="preserve"> PAGEREF _Toc339626869 \h </w:instrText>
            </w:r>
          </w:ins>
          <w:r>
            <w:rPr>
              <w:noProof/>
            </w:rPr>
          </w:r>
          <w:r>
            <w:rPr>
              <w:noProof/>
            </w:rPr>
            <w:fldChar w:fldCharType="separate"/>
          </w:r>
          <w:ins w:id="360" w:author="Alexander Thomas Frase" w:date="2012-11-02T13:37:00Z">
            <w:r>
              <w:rPr>
                <w:noProof/>
              </w:rPr>
              <w:t>37</w:t>
            </w:r>
            <w:r>
              <w:rPr>
                <w:noProof/>
              </w:rPr>
              <w:fldChar w:fldCharType="end"/>
            </w:r>
          </w:ins>
        </w:p>
        <w:p w14:paraId="61684DBB" w14:textId="77777777" w:rsidR="00D674C1" w:rsidRDefault="00D674C1">
          <w:pPr>
            <w:pStyle w:val="TOC3"/>
            <w:tabs>
              <w:tab w:val="right" w:leader="dot" w:pos="9962"/>
            </w:tabs>
            <w:rPr>
              <w:ins w:id="361" w:author="Alexander Thomas Frase" w:date="2012-11-02T13:37:00Z"/>
              <w:rFonts w:eastAsiaTheme="minorEastAsia" w:cstheme="minorBidi"/>
              <w:i w:val="0"/>
              <w:noProof/>
              <w:kern w:val="0"/>
              <w:lang w:eastAsia="en-US" w:bidi="ar-SA"/>
            </w:rPr>
          </w:pPr>
          <w:ins w:id="362" w:author="Alexander Thomas Frase" w:date="2012-11-02T13:37:00Z">
            <w:r>
              <w:rPr>
                <w:noProof/>
              </w:rPr>
              <w:t>Example 7: Starting with a list of genes, determine genes are within a group.</w:t>
            </w:r>
            <w:r>
              <w:rPr>
                <w:noProof/>
              </w:rPr>
              <w:tab/>
            </w:r>
            <w:r>
              <w:rPr>
                <w:noProof/>
              </w:rPr>
              <w:fldChar w:fldCharType="begin"/>
            </w:r>
            <w:r>
              <w:rPr>
                <w:noProof/>
              </w:rPr>
              <w:instrText xml:space="preserve"> PAGEREF _Toc339626870 \h </w:instrText>
            </w:r>
          </w:ins>
          <w:r>
            <w:rPr>
              <w:noProof/>
            </w:rPr>
          </w:r>
          <w:r>
            <w:rPr>
              <w:noProof/>
            </w:rPr>
            <w:fldChar w:fldCharType="separate"/>
          </w:r>
          <w:ins w:id="363" w:author="Alexander Thomas Frase" w:date="2012-11-02T13:37:00Z">
            <w:r>
              <w:rPr>
                <w:noProof/>
              </w:rPr>
              <w:t>37</w:t>
            </w:r>
            <w:r>
              <w:rPr>
                <w:noProof/>
              </w:rPr>
              <w:fldChar w:fldCharType="end"/>
            </w:r>
          </w:ins>
        </w:p>
        <w:p w14:paraId="797AEB20" w14:textId="77777777" w:rsidR="00D674C1" w:rsidRDefault="00D674C1">
          <w:pPr>
            <w:pStyle w:val="TOC2"/>
            <w:tabs>
              <w:tab w:val="right" w:leader="dot" w:pos="9962"/>
            </w:tabs>
            <w:rPr>
              <w:ins w:id="364" w:author="Alexander Thomas Frase" w:date="2012-11-02T13:37:00Z"/>
              <w:rFonts w:eastAsiaTheme="minorEastAsia" w:cstheme="minorBidi"/>
              <w:noProof/>
              <w:kern w:val="0"/>
              <w:lang w:eastAsia="en-US" w:bidi="ar-SA"/>
            </w:rPr>
          </w:pPr>
          <w:ins w:id="365" w:author="Alexander Thomas Frase" w:date="2012-11-02T13:37:00Z">
            <w:r>
              <w:rPr>
                <w:noProof/>
              </w:rPr>
              <w:t>Annotation Examples</w:t>
            </w:r>
            <w:r>
              <w:rPr>
                <w:noProof/>
              </w:rPr>
              <w:tab/>
            </w:r>
            <w:r>
              <w:rPr>
                <w:noProof/>
              </w:rPr>
              <w:fldChar w:fldCharType="begin"/>
            </w:r>
            <w:r>
              <w:rPr>
                <w:noProof/>
              </w:rPr>
              <w:instrText xml:space="preserve"> PAGEREF _Toc339626871 \h </w:instrText>
            </w:r>
          </w:ins>
          <w:r>
            <w:rPr>
              <w:noProof/>
            </w:rPr>
          </w:r>
          <w:r>
            <w:rPr>
              <w:noProof/>
            </w:rPr>
            <w:fldChar w:fldCharType="separate"/>
          </w:r>
          <w:ins w:id="366" w:author="Alexander Thomas Frase" w:date="2012-11-02T13:37:00Z">
            <w:r>
              <w:rPr>
                <w:noProof/>
              </w:rPr>
              <w:t>38</w:t>
            </w:r>
            <w:r>
              <w:rPr>
                <w:noProof/>
              </w:rPr>
              <w:fldChar w:fldCharType="end"/>
            </w:r>
          </w:ins>
        </w:p>
        <w:p w14:paraId="7B9B35EA" w14:textId="77777777" w:rsidR="00D674C1" w:rsidRDefault="00D674C1">
          <w:pPr>
            <w:pStyle w:val="TOC3"/>
            <w:tabs>
              <w:tab w:val="right" w:leader="dot" w:pos="9962"/>
            </w:tabs>
            <w:rPr>
              <w:ins w:id="367" w:author="Alexander Thomas Frase" w:date="2012-11-02T13:37:00Z"/>
              <w:rFonts w:eastAsiaTheme="minorEastAsia" w:cstheme="minorBidi"/>
              <w:i w:val="0"/>
              <w:noProof/>
              <w:kern w:val="0"/>
              <w:lang w:eastAsia="en-US" w:bidi="ar-SA"/>
            </w:rPr>
          </w:pPr>
          <w:ins w:id="368" w:author="Alexander Thomas Frase" w:date="2012-11-02T13:37:00Z">
            <w:r>
              <w:rPr>
                <w:noProof/>
              </w:rPr>
              <w:t>Example 1: Annotating a SNP with gene region information.</w:t>
            </w:r>
            <w:r>
              <w:rPr>
                <w:noProof/>
              </w:rPr>
              <w:tab/>
            </w:r>
            <w:r>
              <w:rPr>
                <w:noProof/>
              </w:rPr>
              <w:fldChar w:fldCharType="begin"/>
            </w:r>
            <w:r>
              <w:rPr>
                <w:noProof/>
              </w:rPr>
              <w:instrText xml:space="preserve"> PAGEREF _Toc339626872 \h </w:instrText>
            </w:r>
          </w:ins>
          <w:r>
            <w:rPr>
              <w:noProof/>
            </w:rPr>
          </w:r>
          <w:r>
            <w:rPr>
              <w:noProof/>
            </w:rPr>
            <w:fldChar w:fldCharType="separate"/>
          </w:r>
          <w:ins w:id="369" w:author="Alexander Thomas Frase" w:date="2012-11-02T13:37:00Z">
            <w:r>
              <w:rPr>
                <w:noProof/>
              </w:rPr>
              <w:t>38</w:t>
            </w:r>
            <w:r>
              <w:rPr>
                <w:noProof/>
              </w:rPr>
              <w:fldChar w:fldCharType="end"/>
            </w:r>
          </w:ins>
        </w:p>
        <w:p w14:paraId="0C7045A0" w14:textId="77777777" w:rsidR="00D674C1" w:rsidRDefault="00D674C1">
          <w:pPr>
            <w:pStyle w:val="TOC3"/>
            <w:tabs>
              <w:tab w:val="right" w:leader="dot" w:pos="9962"/>
            </w:tabs>
            <w:rPr>
              <w:ins w:id="370" w:author="Alexander Thomas Frase" w:date="2012-11-02T13:37:00Z"/>
              <w:rFonts w:eastAsiaTheme="minorEastAsia" w:cstheme="minorBidi"/>
              <w:i w:val="0"/>
              <w:noProof/>
              <w:kern w:val="0"/>
              <w:lang w:eastAsia="en-US" w:bidi="ar-SA"/>
            </w:rPr>
          </w:pPr>
          <w:ins w:id="371" w:author="Alexander Thomas Frase" w:date="2012-11-02T13:37:00Z">
            <w:r>
              <w:rPr>
                <w:noProof/>
              </w:rPr>
              <w:t>Example 2: Annotating SNPs with location information.</w:t>
            </w:r>
            <w:r>
              <w:rPr>
                <w:noProof/>
              </w:rPr>
              <w:tab/>
            </w:r>
            <w:r>
              <w:rPr>
                <w:noProof/>
              </w:rPr>
              <w:fldChar w:fldCharType="begin"/>
            </w:r>
            <w:r>
              <w:rPr>
                <w:noProof/>
              </w:rPr>
              <w:instrText xml:space="preserve"> PAGEREF _Toc339626873 \h </w:instrText>
            </w:r>
          </w:ins>
          <w:r>
            <w:rPr>
              <w:noProof/>
            </w:rPr>
          </w:r>
          <w:r>
            <w:rPr>
              <w:noProof/>
            </w:rPr>
            <w:fldChar w:fldCharType="separate"/>
          </w:r>
          <w:ins w:id="372" w:author="Alexander Thomas Frase" w:date="2012-11-02T13:37:00Z">
            <w:r>
              <w:rPr>
                <w:noProof/>
              </w:rPr>
              <w:t>38</w:t>
            </w:r>
            <w:r>
              <w:rPr>
                <w:noProof/>
              </w:rPr>
              <w:fldChar w:fldCharType="end"/>
            </w:r>
          </w:ins>
        </w:p>
        <w:p w14:paraId="4A2BC917" w14:textId="77777777" w:rsidR="00D674C1" w:rsidRDefault="00D674C1">
          <w:pPr>
            <w:pStyle w:val="TOC3"/>
            <w:tabs>
              <w:tab w:val="right" w:leader="dot" w:pos="9962"/>
            </w:tabs>
            <w:rPr>
              <w:ins w:id="373" w:author="Alexander Thomas Frase" w:date="2012-11-02T13:37:00Z"/>
              <w:rFonts w:eastAsiaTheme="minorEastAsia" w:cstheme="minorBidi"/>
              <w:i w:val="0"/>
              <w:noProof/>
              <w:kern w:val="0"/>
              <w:lang w:eastAsia="en-US" w:bidi="ar-SA"/>
            </w:rPr>
          </w:pPr>
          <w:ins w:id="374" w:author="Alexander Thomas Frase" w:date="2012-11-02T13:37:00Z">
            <w:r>
              <w:rPr>
                <w:noProof/>
              </w:rPr>
              <w:t>Example 3: Map a SNP to the groups and sources where the SNP is present.</w:t>
            </w:r>
            <w:r>
              <w:rPr>
                <w:noProof/>
              </w:rPr>
              <w:tab/>
            </w:r>
            <w:r>
              <w:rPr>
                <w:noProof/>
              </w:rPr>
              <w:fldChar w:fldCharType="begin"/>
            </w:r>
            <w:r>
              <w:rPr>
                <w:noProof/>
              </w:rPr>
              <w:instrText xml:space="preserve"> PAGEREF _Toc339626874 \h </w:instrText>
            </w:r>
          </w:ins>
          <w:r>
            <w:rPr>
              <w:noProof/>
            </w:rPr>
          </w:r>
          <w:r>
            <w:rPr>
              <w:noProof/>
            </w:rPr>
            <w:fldChar w:fldCharType="separate"/>
          </w:r>
          <w:ins w:id="375" w:author="Alexander Thomas Frase" w:date="2012-11-02T13:37:00Z">
            <w:r>
              <w:rPr>
                <w:noProof/>
              </w:rPr>
              <w:t>39</w:t>
            </w:r>
            <w:r>
              <w:rPr>
                <w:noProof/>
              </w:rPr>
              <w:fldChar w:fldCharType="end"/>
            </w:r>
          </w:ins>
        </w:p>
        <w:p w14:paraId="0CCE5984" w14:textId="77777777" w:rsidR="00D674C1" w:rsidRDefault="00D674C1">
          <w:pPr>
            <w:pStyle w:val="TOC3"/>
            <w:tabs>
              <w:tab w:val="right" w:leader="dot" w:pos="9962"/>
            </w:tabs>
            <w:rPr>
              <w:ins w:id="376" w:author="Alexander Thomas Frase" w:date="2012-11-02T13:37:00Z"/>
              <w:rFonts w:eastAsiaTheme="minorEastAsia" w:cstheme="minorBidi"/>
              <w:i w:val="0"/>
              <w:noProof/>
              <w:kern w:val="0"/>
              <w:lang w:eastAsia="en-US" w:bidi="ar-SA"/>
            </w:rPr>
          </w:pPr>
          <w:ins w:id="377" w:author="Alexander Thomas Frase" w:date="2012-11-02T13:37:00Z">
            <w:r>
              <w:rPr>
                <w:noProof/>
              </w:rPr>
              <w:t>Example 4: Annotating a base pair region with the list of SNPs in that region.</w:t>
            </w:r>
            <w:r>
              <w:rPr>
                <w:noProof/>
              </w:rPr>
              <w:tab/>
            </w:r>
            <w:r>
              <w:rPr>
                <w:noProof/>
              </w:rPr>
              <w:fldChar w:fldCharType="begin"/>
            </w:r>
            <w:r>
              <w:rPr>
                <w:noProof/>
              </w:rPr>
              <w:instrText xml:space="preserve"> PAGEREF _Toc339626875 \h </w:instrText>
            </w:r>
          </w:ins>
          <w:r>
            <w:rPr>
              <w:noProof/>
            </w:rPr>
          </w:r>
          <w:r>
            <w:rPr>
              <w:noProof/>
            </w:rPr>
            <w:fldChar w:fldCharType="separate"/>
          </w:r>
          <w:ins w:id="378" w:author="Alexander Thomas Frase" w:date="2012-11-02T13:37:00Z">
            <w:r>
              <w:rPr>
                <w:noProof/>
              </w:rPr>
              <w:t>39</w:t>
            </w:r>
            <w:r>
              <w:rPr>
                <w:noProof/>
              </w:rPr>
              <w:fldChar w:fldCharType="end"/>
            </w:r>
          </w:ins>
        </w:p>
        <w:p w14:paraId="634CCE7B" w14:textId="77777777" w:rsidR="00D674C1" w:rsidRDefault="00D674C1">
          <w:pPr>
            <w:pStyle w:val="TOC2"/>
            <w:tabs>
              <w:tab w:val="right" w:leader="dot" w:pos="9962"/>
            </w:tabs>
            <w:rPr>
              <w:ins w:id="379" w:author="Alexander Thomas Frase" w:date="2012-11-02T13:37:00Z"/>
              <w:rFonts w:eastAsiaTheme="minorEastAsia" w:cstheme="minorBidi"/>
              <w:noProof/>
              <w:kern w:val="0"/>
              <w:lang w:eastAsia="en-US" w:bidi="ar-SA"/>
            </w:rPr>
          </w:pPr>
          <w:ins w:id="380" w:author="Alexander Thomas Frase" w:date="2012-11-02T13:37:00Z">
            <w:r>
              <w:rPr>
                <w:noProof/>
              </w:rPr>
              <w:t>Example Filtering followed by annotation</w:t>
            </w:r>
            <w:r>
              <w:rPr>
                <w:noProof/>
              </w:rPr>
              <w:tab/>
            </w:r>
            <w:r>
              <w:rPr>
                <w:noProof/>
              </w:rPr>
              <w:fldChar w:fldCharType="begin"/>
            </w:r>
            <w:r>
              <w:rPr>
                <w:noProof/>
              </w:rPr>
              <w:instrText xml:space="preserve"> PAGEREF _Toc339626876 \h </w:instrText>
            </w:r>
          </w:ins>
          <w:r>
            <w:rPr>
              <w:noProof/>
            </w:rPr>
          </w:r>
          <w:r>
            <w:rPr>
              <w:noProof/>
            </w:rPr>
            <w:fldChar w:fldCharType="separate"/>
          </w:r>
          <w:ins w:id="381" w:author="Alexander Thomas Frase" w:date="2012-11-02T13:37:00Z">
            <w:r>
              <w:rPr>
                <w:noProof/>
              </w:rPr>
              <w:t>40</w:t>
            </w:r>
            <w:r>
              <w:rPr>
                <w:noProof/>
              </w:rPr>
              <w:fldChar w:fldCharType="end"/>
            </w:r>
          </w:ins>
        </w:p>
        <w:p w14:paraId="149A2100" w14:textId="77777777" w:rsidR="00D674C1" w:rsidRDefault="00D674C1">
          <w:pPr>
            <w:pStyle w:val="TOC3"/>
            <w:tabs>
              <w:tab w:val="right" w:leader="dot" w:pos="9962"/>
            </w:tabs>
            <w:rPr>
              <w:ins w:id="382" w:author="Alexander Thomas Frase" w:date="2012-11-02T13:37:00Z"/>
              <w:rFonts w:eastAsiaTheme="minorEastAsia" w:cstheme="minorBidi"/>
              <w:i w:val="0"/>
              <w:noProof/>
              <w:kern w:val="0"/>
              <w:lang w:eastAsia="en-US" w:bidi="ar-SA"/>
            </w:rPr>
          </w:pPr>
          <w:ins w:id="383" w:author="Alexander Thomas Frase" w:date="2012-11-02T13:37:00Z">
            <w:r>
              <w:rPr>
                <w:noProof/>
              </w:rPr>
              <w:t>Example 1: Input a SNP list and map SNP positions to regions.</w:t>
            </w:r>
            <w:r>
              <w:rPr>
                <w:noProof/>
              </w:rPr>
              <w:tab/>
            </w:r>
            <w:r>
              <w:rPr>
                <w:noProof/>
              </w:rPr>
              <w:fldChar w:fldCharType="begin"/>
            </w:r>
            <w:r>
              <w:rPr>
                <w:noProof/>
              </w:rPr>
              <w:instrText xml:space="preserve"> PAGEREF _Toc339626877 \h </w:instrText>
            </w:r>
          </w:ins>
          <w:r>
            <w:rPr>
              <w:noProof/>
            </w:rPr>
          </w:r>
          <w:r>
            <w:rPr>
              <w:noProof/>
            </w:rPr>
            <w:fldChar w:fldCharType="separate"/>
          </w:r>
          <w:ins w:id="384" w:author="Alexander Thomas Frase" w:date="2012-11-02T13:37:00Z">
            <w:r>
              <w:rPr>
                <w:noProof/>
              </w:rPr>
              <w:t>40</w:t>
            </w:r>
            <w:r>
              <w:rPr>
                <w:noProof/>
              </w:rPr>
              <w:fldChar w:fldCharType="end"/>
            </w:r>
          </w:ins>
        </w:p>
        <w:p w14:paraId="77F0A815" w14:textId="77777777" w:rsidR="00D674C1" w:rsidRDefault="00D674C1">
          <w:pPr>
            <w:pStyle w:val="TOC3"/>
            <w:tabs>
              <w:tab w:val="right" w:leader="dot" w:pos="9962"/>
            </w:tabs>
            <w:rPr>
              <w:ins w:id="385" w:author="Alexander Thomas Frase" w:date="2012-11-02T13:37:00Z"/>
              <w:rFonts w:eastAsiaTheme="minorEastAsia" w:cstheme="minorBidi"/>
              <w:i w:val="0"/>
              <w:noProof/>
              <w:kern w:val="0"/>
              <w:lang w:eastAsia="en-US" w:bidi="ar-SA"/>
            </w:rPr>
          </w:pPr>
          <w:ins w:id="386" w:author="Alexander Thomas Frase" w:date="2012-11-02T13:37:00Z">
            <w:r>
              <w:rPr>
                <w:noProof/>
              </w:rPr>
              <w:tab/>
            </w:r>
            <w:r>
              <w:rPr>
                <w:noProof/>
              </w:rPr>
              <w:fldChar w:fldCharType="begin"/>
            </w:r>
            <w:r>
              <w:rPr>
                <w:noProof/>
              </w:rPr>
              <w:instrText xml:space="preserve"> PAGEREF _Toc339626878 \h </w:instrText>
            </w:r>
          </w:ins>
          <w:r>
            <w:rPr>
              <w:noProof/>
            </w:rPr>
          </w:r>
          <w:r>
            <w:rPr>
              <w:noProof/>
            </w:rPr>
            <w:fldChar w:fldCharType="separate"/>
          </w:r>
          <w:ins w:id="387" w:author="Alexander Thomas Frase" w:date="2012-11-02T13:37:00Z">
            <w:r>
              <w:rPr>
                <w:noProof/>
              </w:rPr>
              <w:t>40</w:t>
            </w:r>
            <w:r>
              <w:rPr>
                <w:noProof/>
              </w:rPr>
              <w:fldChar w:fldCharType="end"/>
            </w:r>
          </w:ins>
        </w:p>
        <w:p w14:paraId="666D187A" w14:textId="77777777" w:rsidR="00D674C1" w:rsidRDefault="00D674C1">
          <w:pPr>
            <w:pStyle w:val="TOC3"/>
            <w:tabs>
              <w:tab w:val="right" w:leader="dot" w:pos="9962"/>
            </w:tabs>
            <w:rPr>
              <w:ins w:id="388" w:author="Alexander Thomas Frase" w:date="2012-11-02T13:37:00Z"/>
              <w:rFonts w:eastAsiaTheme="minorEastAsia" w:cstheme="minorBidi"/>
              <w:i w:val="0"/>
              <w:noProof/>
              <w:kern w:val="0"/>
              <w:lang w:eastAsia="en-US" w:bidi="ar-SA"/>
            </w:rPr>
          </w:pPr>
          <w:ins w:id="389" w:author="Alexander Thomas Frase" w:date="2012-11-02T13:37:00Z">
            <w:r>
              <w:rPr>
                <w:noProof/>
              </w:rPr>
              <w:t>Example 2: Map SNPs to groups and filter on the source.</w:t>
            </w:r>
            <w:r>
              <w:rPr>
                <w:noProof/>
              </w:rPr>
              <w:tab/>
            </w:r>
            <w:r>
              <w:rPr>
                <w:noProof/>
              </w:rPr>
              <w:fldChar w:fldCharType="begin"/>
            </w:r>
            <w:r>
              <w:rPr>
                <w:noProof/>
              </w:rPr>
              <w:instrText xml:space="preserve"> PAGEREF _Toc339626879 \h </w:instrText>
            </w:r>
          </w:ins>
          <w:r>
            <w:rPr>
              <w:noProof/>
            </w:rPr>
          </w:r>
          <w:r>
            <w:rPr>
              <w:noProof/>
            </w:rPr>
            <w:fldChar w:fldCharType="separate"/>
          </w:r>
          <w:ins w:id="390" w:author="Alexander Thomas Frase" w:date="2012-11-02T13:37:00Z">
            <w:r>
              <w:rPr>
                <w:noProof/>
              </w:rPr>
              <w:t>40</w:t>
            </w:r>
            <w:r>
              <w:rPr>
                <w:noProof/>
              </w:rPr>
              <w:fldChar w:fldCharType="end"/>
            </w:r>
          </w:ins>
        </w:p>
        <w:p w14:paraId="0250DB10" w14:textId="77777777" w:rsidR="00D674C1" w:rsidRDefault="00D674C1">
          <w:pPr>
            <w:pStyle w:val="TOC3"/>
            <w:tabs>
              <w:tab w:val="right" w:leader="dot" w:pos="9962"/>
            </w:tabs>
            <w:rPr>
              <w:ins w:id="391" w:author="Alexander Thomas Frase" w:date="2012-11-02T13:37:00Z"/>
              <w:rFonts w:eastAsiaTheme="minorEastAsia" w:cstheme="minorBidi"/>
              <w:i w:val="0"/>
              <w:noProof/>
              <w:kern w:val="0"/>
              <w:lang w:eastAsia="en-US" w:bidi="ar-SA"/>
            </w:rPr>
          </w:pPr>
          <w:ins w:id="392" w:author="Alexander Thomas Frase" w:date="2012-11-02T13:37:00Z">
            <w:r>
              <w:rPr>
                <w:noProof/>
              </w:rPr>
              <w:t>Example 3: Testing overlap of SNP and region lists, outputting regions.</w:t>
            </w:r>
            <w:r>
              <w:rPr>
                <w:noProof/>
              </w:rPr>
              <w:tab/>
            </w:r>
            <w:r>
              <w:rPr>
                <w:noProof/>
              </w:rPr>
              <w:fldChar w:fldCharType="begin"/>
            </w:r>
            <w:r>
              <w:rPr>
                <w:noProof/>
              </w:rPr>
              <w:instrText xml:space="preserve"> PAGEREF _Toc339626880 \h </w:instrText>
            </w:r>
          </w:ins>
          <w:r>
            <w:rPr>
              <w:noProof/>
            </w:rPr>
          </w:r>
          <w:r>
            <w:rPr>
              <w:noProof/>
            </w:rPr>
            <w:fldChar w:fldCharType="separate"/>
          </w:r>
          <w:ins w:id="393" w:author="Alexander Thomas Frase" w:date="2012-11-02T13:37:00Z">
            <w:r>
              <w:rPr>
                <w:noProof/>
              </w:rPr>
              <w:t>41</w:t>
            </w:r>
            <w:r>
              <w:rPr>
                <w:noProof/>
              </w:rPr>
              <w:fldChar w:fldCharType="end"/>
            </w:r>
          </w:ins>
        </w:p>
        <w:p w14:paraId="72F0A703" w14:textId="77777777" w:rsidR="00D674C1" w:rsidRDefault="00D674C1">
          <w:pPr>
            <w:pStyle w:val="TOC3"/>
            <w:tabs>
              <w:tab w:val="right" w:leader="dot" w:pos="9962"/>
            </w:tabs>
            <w:rPr>
              <w:ins w:id="394" w:author="Alexander Thomas Frase" w:date="2012-11-02T13:37:00Z"/>
              <w:rFonts w:eastAsiaTheme="minorEastAsia" w:cstheme="minorBidi"/>
              <w:i w:val="0"/>
              <w:noProof/>
              <w:kern w:val="0"/>
              <w:lang w:eastAsia="en-US" w:bidi="ar-SA"/>
            </w:rPr>
          </w:pPr>
          <w:ins w:id="395" w:author="Alexander Thomas Frase" w:date="2012-11-02T13:37:00Z">
            <w:r>
              <w:rPr>
                <w:noProof/>
              </w:rPr>
              <w:t>Example 4: Testing overlap of gene and source lists, outputting regions.</w:t>
            </w:r>
            <w:r>
              <w:rPr>
                <w:noProof/>
              </w:rPr>
              <w:tab/>
            </w:r>
            <w:r>
              <w:rPr>
                <w:noProof/>
              </w:rPr>
              <w:fldChar w:fldCharType="begin"/>
            </w:r>
            <w:r>
              <w:rPr>
                <w:noProof/>
              </w:rPr>
              <w:instrText xml:space="preserve"> PAGEREF _Toc339626881 \h </w:instrText>
            </w:r>
          </w:ins>
          <w:r>
            <w:rPr>
              <w:noProof/>
            </w:rPr>
          </w:r>
          <w:r>
            <w:rPr>
              <w:noProof/>
            </w:rPr>
            <w:fldChar w:fldCharType="separate"/>
          </w:r>
          <w:ins w:id="396" w:author="Alexander Thomas Frase" w:date="2012-11-02T13:37:00Z">
            <w:r>
              <w:rPr>
                <w:noProof/>
              </w:rPr>
              <w:t>41</w:t>
            </w:r>
            <w:r>
              <w:rPr>
                <w:noProof/>
              </w:rPr>
              <w:fldChar w:fldCharType="end"/>
            </w:r>
          </w:ins>
        </w:p>
        <w:p w14:paraId="154412C2" w14:textId="77777777" w:rsidR="00D674C1" w:rsidRDefault="00D674C1">
          <w:pPr>
            <w:pStyle w:val="TOC3"/>
            <w:tabs>
              <w:tab w:val="right" w:leader="dot" w:pos="9962"/>
            </w:tabs>
            <w:rPr>
              <w:ins w:id="397" w:author="Alexander Thomas Frase" w:date="2012-11-02T13:37:00Z"/>
              <w:rFonts w:eastAsiaTheme="minorEastAsia" w:cstheme="minorBidi"/>
              <w:i w:val="0"/>
              <w:noProof/>
              <w:kern w:val="0"/>
              <w:lang w:eastAsia="en-US" w:bidi="ar-SA"/>
            </w:rPr>
          </w:pPr>
          <w:ins w:id="398" w:author="Alexander Thomas Frase" w:date="2012-11-02T13:37:00Z">
            <w:r>
              <w:rPr>
                <w:noProof/>
              </w:rPr>
              <w:t>Example 5: Filter gene list based on sources, and output regions.</w:t>
            </w:r>
            <w:r>
              <w:rPr>
                <w:noProof/>
              </w:rPr>
              <w:tab/>
            </w:r>
            <w:r>
              <w:rPr>
                <w:noProof/>
              </w:rPr>
              <w:fldChar w:fldCharType="begin"/>
            </w:r>
            <w:r>
              <w:rPr>
                <w:noProof/>
              </w:rPr>
              <w:instrText xml:space="preserve"> PAGEREF _Toc339626882 \h </w:instrText>
            </w:r>
          </w:ins>
          <w:r>
            <w:rPr>
              <w:noProof/>
            </w:rPr>
          </w:r>
          <w:r>
            <w:rPr>
              <w:noProof/>
            </w:rPr>
            <w:fldChar w:fldCharType="separate"/>
          </w:r>
          <w:ins w:id="399" w:author="Alexander Thomas Frase" w:date="2012-11-02T13:37:00Z">
            <w:r>
              <w:rPr>
                <w:noProof/>
              </w:rPr>
              <w:t>42</w:t>
            </w:r>
            <w:r>
              <w:rPr>
                <w:noProof/>
              </w:rPr>
              <w:fldChar w:fldCharType="end"/>
            </w:r>
          </w:ins>
        </w:p>
        <w:p w14:paraId="6F905FD6" w14:textId="77777777" w:rsidR="00D674C1" w:rsidRDefault="00D674C1">
          <w:pPr>
            <w:pStyle w:val="TOC3"/>
            <w:tabs>
              <w:tab w:val="right" w:leader="dot" w:pos="9962"/>
            </w:tabs>
            <w:rPr>
              <w:ins w:id="400" w:author="Alexander Thomas Frase" w:date="2012-11-02T13:37:00Z"/>
              <w:rFonts w:eastAsiaTheme="minorEastAsia" w:cstheme="minorBidi"/>
              <w:i w:val="0"/>
              <w:noProof/>
              <w:kern w:val="0"/>
              <w:lang w:eastAsia="en-US" w:bidi="ar-SA"/>
            </w:rPr>
          </w:pPr>
          <w:ins w:id="401" w:author="Alexander Thomas Frase" w:date="2012-11-02T13:37:00Z">
            <w:r>
              <w:rPr>
                <w:noProof/>
              </w:rPr>
              <w:t>Example 6: Output of genes found in pathway based input, filtered by genotyping platform.</w:t>
            </w:r>
            <w:r>
              <w:rPr>
                <w:noProof/>
              </w:rPr>
              <w:tab/>
            </w:r>
            <w:r>
              <w:rPr>
                <w:noProof/>
              </w:rPr>
              <w:fldChar w:fldCharType="begin"/>
            </w:r>
            <w:r>
              <w:rPr>
                <w:noProof/>
              </w:rPr>
              <w:instrText xml:space="preserve"> PAGEREF _Toc339626883 \h </w:instrText>
            </w:r>
          </w:ins>
          <w:r>
            <w:rPr>
              <w:noProof/>
            </w:rPr>
          </w:r>
          <w:r>
            <w:rPr>
              <w:noProof/>
            </w:rPr>
            <w:fldChar w:fldCharType="separate"/>
          </w:r>
          <w:ins w:id="402" w:author="Alexander Thomas Frase" w:date="2012-11-02T13:37:00Z">
            <w:r>
              <w:rPr>
                <w:noProof/>
              </w:rPr>
              <w:t>42</w:t>
            </w:r>
            <w:r>
              <w:rPr>
                <w:noProof/>
              </w:rPr>
              <w:fldChar w:fldCharType="end"/>
            </w:r>
          </w:ins>
        </w:p>
        <w:p w14:paraId="10B979E6" w14:textId="77777777" w:rsidR="00D674C1" w:rsidRDefault="00D674C1">
          <w:pPr>
            <w:pStyle w:val="TOC3"/>
            <w:tabs>
              <w:tab w:val="right" w:leader="dot" w:pos="9962"/>
            </w:tabs>
            <w:rPr>
              <w:ins w:id="403" w:author="Alexander Thomas Frase" w:date="2012-11-02T13:37:00Z"/>
              <w:rFonts w:eastAsiaTheme="minorEastAsia" w:cstheme="minorBidi"/>
              <w:i w:val="0"/>
              <w:noProof/>
              <w:kern w:val="0"/>
              <w:lang w:eastAsia="en-US" w:bidi="ar-SA"/>
            </w:rPr>
          </w:pPr>
          <w:ins w:id="404" w:author="Alexander Thomas Frase" w:date="2012-11-02T13:37:00Z">
            <w:r>
              <w:rPr>
                <w:noProof/>
              </w:rPr>
              <w:t>Example 7: Output of genes annotated by group found in pathway based input, filtered by genotyping platform.</w:t>
            </w:r>
            <w:r>
              <w:rPr>
                <w:noProof/>
              </w:rPr>
              <w:tab/>
            </w:r>
            <w:r>
              <w:rPr>
                <w:noProof/>
              </w:rPr>
              <w:fldChar w:fldCharType="begin"/>
            </w:r>
            <w:r>
              <w:rPr>
                <w:noProof/>
              </w:rPr>
              <w:instrText xml:space="preserve"> PAGEREF _Toc339626884 \h </w:instrText>
            </w:r>
          </w:ins>
          <w:r>
            <w:rPr>
              <w:noProof/>
            </w:rPr>
          </w:r>
          <w:r>
            <w:rPr>
              <w:noProof/>
            </w:rPr>
            <w:fldChar w:fldCharType="separate"/>
          </w:r>
          <w:ins w:id="405" w:author="Alexander Thomas Frase" w:date="2012-11-02T13:37:00Z">
            <w:r>
              <w:rPr>
                <w:noProof/>
              </w:rPr>
              <w:t>43</w:t>
            </w:r>
            <w:r>
              <w:rPr>
                <w:noProof/>
              </w:rPr>
              <w:fldChar w:fldCharType="end"/>
            </w:r>
          </w:ins>
        </w:p>
        <w:p w14:paraId="3686286C" w14:textId="77777777" w:rsidR="00D674C1" w:rsidRDefault="00D674C1">
          <w:pPr>
            <w:pStyle w:val="TOC3"/>
            <w:tabs>
              <w:tab w:val="right" w:leader="dot" w:pos="9962"/>
            </w:tabs>
            <w:rPr>
              <w:ins w:id="406" w:author="Alexander Thomas Frase" w:date="2012-11-02T13:37:00Z"/>
              <w:rFonts w:eastAsiaTheme="minorEastAsia" w:cstheme="minorBidi"/>
              <w:i w:val="0"/>
              <w:noProof/>
              <w:kern w:val="0"/>
              <w:lang w:eastAsia="en-US" w:bidi="ar-SA"/>
            </w:rPr>
          </w:pPr>
          <w:ins w:id="407" w:author="Alexander Thomas Frase" w:date="2012-11-02T13:37:00Z">
            <w:r>
              <w:rPr>
                <w:noProof/>
              </w:rPr>
              <w:t>Example 8: Genes within data sources from a list of input genes filtered by genotyping platform, output regions.</w:t>
            </w:r>
            <w:r>
              <w:rPr>
                <w:noProof/>
              </w:rPr>
              <w:tab/>
            </w:r>
            <w:r>
              <w:rPr>
                <w:noProof/>
              </w:rPr>
              <w:fldChar w:fldCharType="begin"/>
            </w:r>
            <w:r>
              <w:rPr>
                <w:noProof/>
              </w:rPr>
              <w:instrText xml:space="preserve"> PAGEREF _Toc339626885 \h </w:instrText>
            </w:r>
          </w:ins>
          <w:r>
            <w:rPr>
              <w:noProof/>
            </w:rPr>
          </w:r>
          <w:r>
            <w:rPr>
              <w:noProof/>
            </w:rPr>
            <w:fldChar w:fldCharType="separate"/>
          </w:r>
          <w:ins w:id="408" w:author="Alexander Thomas Frase" w:date="2012-11-02T13:37:00Z">
            <w:r>
              <w:rPr>
                <w:noProof/>
              </w:rPr>
              <w:t>43</w:t>
            </w:r>
            <w:r>
              <w:rPr>
                <w:noProof/>
              </w:rPr>
              <w:fldChar w:fldCharType="end"/>
            </w:r>
          </w:ins>
        </w:p>
        <w:p w14:paraId="53C99618" w14:textId="77777777" w:rsidR="00D674C1" w:rsidRDefault="00D674C1">
          <w:pPr>
            <w:pStyle w:val="TOC3"/>
            <w:tabs>
              <w:tab w:val="right" w:leader="dot" w:pos="9962"/>
            </w:tabs>
            <w:rPr>
              <w:ins w:id="409" w:author="Alexander Thomas Frase" w:date="2012-11-02T13:37:00Z"/>
              <w:rFonts w:eastAsiaTheme="minorEastAsia" w:cstheme="minorBidi"/>
              <w:i w:val="0"/>
              <w:noProof/>
              <w:kern w:val="0"/>
              <w:lang w:eastAsia="en-US" w:bidi="ar-SA"/>
            </w:rPr>
          </w:pPr>
          <w:ins w:id="410" w:author="Alexander Thomas Frase" w:date="2012-11-02T13:37:00Z">
            <w:r>
              <w:rPr>
                <w:noProof/>
              </w:rPr>
              <w:t>Example 9: Find overlap between two SNP lists and map the overlapping SNPs to the genes.</w:t>
            </w:r>
            <w:r>
              <w:rPr>
                <w:noProof/>
              </w:rPr>
              <w:tab/>
            </w:r>
            <w:r>
              <w:rPr>
                <w:noProof/>
              </w:rPr>
              <w:fldChar w:fldCharType="begin"/>
            </w:r>
            <w:r>
              <w:rPr>
                <w:noProof/>
              </w:rPr>
              <w:instrText xml:space="preserve"> PAGEREF _Toc339626886 \h </w:instrText>
            </w:r>
          </w:ins>
          <w:r>
            <w:rPr>
              <w:noProof/>
            </w:rPr>
          </w:r>
          <w:r>
            <w:rPr>
              <w:noProof/>
            </w:rPr>
            <w:fldChar w:fldCharType="separate"/>
          </w:r>
          <w:ins w:id="411" w:author="Alexander Thomas Frase" w:date="2012-11-02T13:37:00Z">
            <w:r>
              <w:rPr>
                <w:noProof/>
              </w:rPr>
              <w:t>44</w:t>
            </w:r>
            <w:r>
              <w:rPr>
                <w:noProof/>
              </w:rPr>
              <w:fldChar w:fldCharType="end"/>
            </w:r>
          </w:ins>
        </w:p>
        <w:p w14:paraId="778FEEE8" w14:textId="77777777" w:rsidR="00D674C1" w:rsidRDefault="00D674C1">
          <w:pPr>
            <w:pStyle w:val="TOC3"/>
            <w:tabs>
              <w:tab w:val="right" w:leader="dot" w:pos="9962"/>
            </w:tabs>
            <w:rPr>
              <w:ins w:id="412" w:author="Alexander Thomas Frase" w:date="2012-11-02T13:37:00Z"/>
              <w:rFonts w:eastAsiaTheme="minorEastAsia" w:cstheme="minorBidi"/>
              <w:i w:val="0"/>
              <w:noProof/>
              <w:kern w:val="0"/>
              <w:lang w:eastAsia="en-US" w:bidi="ar-SA"/>
            </w:rPr>
          </w:pPr>
          <w:ins w:id="413" w:author="Alexander Thomas Frase" w:date="2012-11-02T13:37:00Z">
            <w:r>
              <w:rPr>
                <w:noProof/>
              </w:rPr>
              <w:t>Example 10: Find overlapping SNPs between the two lists and map the overlapping SNPs to the genes, regions, groups and the sources.</w:t>
            </w:r>
            <w:r>
              <w:rPr>
                <w:noProof/>
              </w:rPr>
              <w:tab/>
            </w:r>
            <w:r>
              <w:rPr>
                <w:noProof/>
              </w:rPr>
              <w:fldChar w:fldCharType="begin"/>
            </w:r>
            <w:r>
              <w:rPr>
                <w:noProof/>
              </w:rPr>
              <w:instrText xml:space="preserve"> PAGEREF _Toc339626887 \h </w:instrText>
            </w:r>
          </w:ins>
          <w:r>
            <w:rPr>
              <w:noProof/>
            </w:rPr>
          </w:r>
          <w:r>
            <w:rPr>
              <w:noProof/>
            </w:rPr>
            <w:fldChar w:fldCharType="separate"/>
          </w:r>
          <w:ins w:id="414" w:author="Alexander Thomas Frase" w:date="2012-11-02T13:37:00Z">
            <w:r>
              <w:rPr>
                <w:noProof/>
              </w:rPr>
              <w:t>44</w:t>
            </w:r>
            <w:r>
              <w:rPr>
                <w:noProof/>
              </w:rPr>
              <w:fldChar w:fldCharType="end"/>
            </w:r>
          </w:ins>
        </w:p>
        <w:p w14:paraId="67CD3277" w14:textId="77777777" w:rsidR="00D674C1" w:rsidRDefault="00D674C1">
          <w:pPr>
            <w:pStyle w:val="TOC3"/>
            <w:tabs>
              <w:tab w:val="right" w:leader="dot" w:pos="9962"/>
            </w:tabs>
            <w:rPr>
              <w:ins w:id="415" w:author="Alexander Thomas Frase" w:date="2012-11-02T13:37:00Z"/>
              <w:rFonts w:eastAsiaTheme="minorEastAsia" w:cstheme="minorBidi"/>
              <w:i w:val="0"/>
              <w:noProof/>
              <w:kern w:val="0"/>
              <w:lang w:eastAsia="en-US" w:bidi="ar-SA"/>
            </w:rPr>
          </w:pPr>
          <w:ins w:id="416" w:author="Alexander Thomas Frase" w:date="2012-11-02T13:37:00Z">
            <w:r>
              <w:rPr>
                <w:noProof/>
              </w:rPr>
              <w:t>Example 11: Mapping regions to genes using Biofilter based on percent of overlap.</w:t>
            </w:r>
            <w:r>
              <w:rPr>
                <w:noProof/>
              </w:rPr>
              <w:tab/>
            </w:r>
            <w:r>
              <w:rPr>
                <w:noProof/>
              </w:rPr>
              <w:fldChar w:fldCharType="begin"/>
            </w:r>
            <w:r>
              <w:rPr>
                <w:noProof/>
              </w:rPr>
              <w:instrText xml:space="preserve"> PAGEREF _Toc339626888 \h </w:instrText>
            </w:r>
          </w:ins>
          <w:r>
            <w:rPr>
              <w:noProof/>
            </w:rPr>
          </w:r>
          <w:r>
            <w:rPr>
              <w:noProof/>
            </w:rPr>
            <w:fldChar w:fldCharType="separate"/>
          </w:r>
          <w:ins w:id="417" w:author="Alexander Thomas Frase" w:date="2012-11-02T13:37:00Z">
            <w:r>
              <w:rPr>
                <w:noProof/>
              </w:rPr>
              <w:t>45</w:t>
            </w:r>
            <w:r>
              <w:rPr>
                <w:noProof/>
              </w:rPr>
              <w:fldChar w:fldCharType="end"/>
            </w:r>
          </w:ins>
        </w:p>
        <w:p w14:paraId="4615E68E" w14:textId="77777777" w:rsidR="00D674C1" w:rsidRDefault="00D674C1">
          <w:pPr>
            <w:pStyle w:val="TOC3"/>
            <w:tabs>
              <w:tab w:val="right" w:leader="dot" w:pos="9962"/>
            </w:tabs>
            <w:rPr>
              <w:ins w:id="418" w:author="Alexander Thomas Frase" w:date="2012-11-02T13:37:00Z"/>
              <w:rFonts w:eastAsiaTheme="minorEastAsia" w:cstheme="minorBidi"/>
              <w:i w:val="0"/>
              <w:noProof/>
              <w:kern w:val="0"/>
              <w:lang w:eastAsia="en-US" w:bidi="ar-SA"/>
            </w:rPr>
          </w:pPr>
          <w:ins w:id="419" w:author="Alexander Thomas Frase" w:date="2012-11-02T13:37:00Z">
            <w:r>
              <w:rPr>
                <w:noProof/>
              </w:rPr>
              <w:t>Example 12: Mapping regions to genes using Biofilter based on base pair overlap.</w:t>
            </w:r>
            <w:r>
              <w:rPr>
                <w:noProof/>
              </w:rPr>
              <w:tab/>
            </w:r>
            <w:r>
              <w:rPr>
                <w:noProof/>
              </w:rPr>
              <w:fldChar w:fldCharType="begin"/>
            </w:r>
            <w:r>
              <w:rPr>
                <w:noProof/>
              </w:rPr>
              <w:instrText xml:space="preserve"> PAGEREF _Toc339626889 \h </w:instrText>
            </w:r>
          </w:ins>
          <w:r>
            <w:rPr>
              <w:noProof/>
            </w:rPr>
          </w:r>
          <w:r>
            <w:rPr>
              <w:noProof/>
            </w:rPr>
            <w:fldChar w:fldCharType="separate"/>
          </w:r>
          <w:ins w:id="420" w:author="Alexander Thomas Frase" w:date="2012-11-02T13:37:00Z">
            <w:r>
              <w:rPr>
                <w:noProof/>
              </w:rPr>
              <w:t>46</w:t>
            </w:r>
            <w:r>
              <w:rPr>
                <w:noProof/>
              </w:rPr>
              <w:fldChar w:fldCharType="end"/>
            </w:r>
          </w:ins>
        </w:p>
        <w:p w14:paraId="513AC1EE" w14:textId="77777777" w:rsidR="00D674C1" w:rsidRDefault="00D674C1">
          <w:pPr>
            <w:pStyle w:val="TOC3"/>
            <w:tabs>
              <w:tab w:val="right" w:leader="dot" w:pos="9962"/>
            </w:tabs>
            <w:rPr>
              <w:ins w:id="421" w:author="Alexander Thomas Frase" w:date="2012-11-02T13:37:00Z"/>
              <w:rFonts w:eastAsiaTheme="minorEastAsia" w:cstheme="minorBidi"/>
              <w:i w:val="0"/>
              <w:noProof/>
              <w:kern w:val="0"/>
              <w:lang w:eastAsia="en-US" w:bidi="ar-SA"/>
            </w:rPr>
          </w:pPr>
          <w:ins w:id="422" w:author="Alexander Thomas Frase" w:date="2012-11-02T13:37:00Z">
            <w:r>
              <w:rPr>
                <w:noProof/>
              </w:rPr>
              <w:t>Example 13: Annotating a list of gene symbols with SNPs, regions, groups, and sources, using Biofilter.</w:t>
            </w:r>
            <w:r>
              <w:rPr>
                <w:noProof/>
              </w:rPr>
              <w:tab/>
            </w:r>
            <w:r>
              <w:rPr>
                <w:noProof/>
              </w:rPr>
              <w:fldChar w:fldCharType="begin"/>
            </w:r>
            <w:r>
              <w:rPr>
                <w:noProof/>
              </w:rPr>
              <w:instrText xml:space="preserve"> PAGEREF _Toc339626890 \h </w:instrText>
            </w:r>
          </w:ins>
          <w:r>
            <w:rPr>
              <w:noProof/>
            </w:rPr>
          </w:r>
          <w:r>
            <w:rPr>
              <w:noProof/>
            </w:rPr>
            <w:fldChar w:fldCharType="separate"/>
          </w:r>
          <w:ins w:id="423" w:author="Alexander Thomas Frase" w:date="2012-11-02T13:37:00Z">
            <w:r>
              <w:rPr>
                <w:noProof/>
              </w:rPr>
              <w:t>46</w:t>
            </w:r>
            <w:r>
              <w:rPr>
                <w:noProof/>
              </w:rPr>
              <w:fldChar w:fldCharType="end"/>
            </w:r>
          </w:ins>
        </w:p>
        <w:p w14:paraId="562EBA53" w14:textId="77777777" w:rsidR="00D674C1" w:rsidRDefault="00D674C1">
          <w:pPr>
            <w:pStyle w:val="TOC2"/>
            <w:tabs>
              <w:tab w:val="right" w:leader="dot" w:pos="9962"/>
            </w:tabs>
            <w:rPr>
              <w:ins w:id="424" w:author="Alexander Thomas Frase" w:date="2012-11-02T13:37:00Z"/>
              <w:rFonts w:eastAsiaTheme="minorEastAsia" w:cstheme="minorBidi"/>
              <w:noProof/>
              <w:kern w:val="0"/>
              <w:lang w:eastAsia="en-US" w:bidi="ar-SA"/>
            </w:rPr>
          </w:pPr>
          <w:ins w:id="425" w:author="Alexander Thomas Frase" w:date="2012-11-02T13:37:00Z">
            <w:r>
              <w:rPr>
                <w:noProof/>
              </w:rPr>
              <w:t>Modeling Example</w:t>
            </w:r>
            <w:r>
              <w:rPr>
                <w:noProof/>
              </w:rPr>
              <w:tab/>
            </w:r>
            <w:r>
              <w:rPr>
                <w:noProof/>
              </w:rPr>
              <w:fldChar w:fldCharType="begin"/>
            </w:r>
            <w:r>
              <w:rPr>
                <w:noProof/>
              </w:rPr>
              <w:instrText xml:space="preserve"> PAGEREF _Toc339626891 \h </w:instrText>
            </w:r>
          </w:ins>
          <w:r>
            <w:rPr>
              <w:noProof/>
            </w:rPr>
          </w:r>
          <w:r>
            <w:rPr>
              <w:noProof/>
            </w:rPr>
            <w:fldChar w:fldCharType="separate"/>
          </w:r>
          <w:ins w:id="426" w:author="Alexander Thomas Frase" w:date="2012-11-02T13:37:00Z">
            <w:r>
              <w:rPr>
                <w:noProof/>
              </w:rPr>
              <w:t>47</w:t>
            </w:r>
            <w:r>
              <w:rPr>
                <w:noProof/>
              </w:rPr>
              <w:fldChar w:fldCharType="end"/>
            </w:r>
          </w:ins>
        </w:p>
        <w:p w14:paraId="59AEED73" w14:textId="77777777" w:rsidR="00D674C1" w:rsidRDefault="00D674C1">
          <w:pPr>
            <w:pStyle w:val="TOC3"/>
            <w:tabs>
              <w:tab w:val="right" w:leader="dot" w:pos="9962"/>
            </w:tabs>
            <w:rPr>
              <w:ins w:id="427" w:author="Alexander Thomas Frase" w:date="2012-11-02T13:37:00Z"/>
              <w:rFonts w:eastAsiaTheme="minorEastAsia" w:cstheme="minorBidi"/>
              <w:i w:val="0"/>
              <w:noProof/>
              <w:kern w:val="0"/>
              <w:lang w:eastAsia="en-US" w:bidi="ar-SA"/>
            </w:rPr>
          </w:pPr>
          <w:ins w:id="428" w:author="Alexander Thomas Frase" w:date="2012-11-02T13:37:00Z">
            <w:r w:rsidRPr="00964E4B">
              <w:rPr>
                <w:noProof/>
              </w:rPr>
              <w:t>Step 1</w:t>
            </w:r>
            <w:r>
              <w:rPr>
                <w:noProof/>
              </w:rPr>
              <w:tab/>
            </w:r>
            <w:r>
              <w:rPr>
                <w:noProof/>
              </w:rPr>
              <w:fldChar w:fldCharType="begin"/>
            </w:r>
            <w:r>
              <w:rPr>
                <w:noProof/>
              </w:rPr>
              <w:instrText xml:space="preserve"> PAGEREF _Toc339626892 \h </w:instrText>
            </w:r>
          </w:ins>
          <w:r>
            <w:rPr>
              <w:noProof/>
            </w:rPr>
          </w:r>
          <w:r>
            <w:rPr>
              <w:noProof/>
            </w:rPr>
            <w:fldChar w:fldCharType="separate"/>
          </w:r>
          <w:ins w:id="429" w:author="Alexander Thomas Frase" w:date="2012-11-02T13:37:00Z">
            <w:r>
              <w:rPr>
                <w:noProof/>
              </w:rPr>
              <w:t>48</w:t>
            </w:r>
            <w:r>
              <w:rPr>
                <w:noProof/>
              </w:rPr>
              <w:fldChar w:fldCharType="end"/>
            </w:r>
          </w:ins>
        </w:p>
        <w:p w14:paraId="26D832D0" w14:textId="77777777" w:rsidR="00D674C1" w:rsidRDefault="00D674C1">
          <w:pPr>
            <w:pStyle w:val="TOC3"/>
            <w:tabs>
              <w:tab w:val="right" w:leader="dot" w:pos="9962"/>
            </w:tabs>
            <w:rPr>
              <w:ins w:id="430" w:author="Alexander Thomas Frase" w:date="2012-11-02T13:37:00Z"/>
              <w:rFonts w:eastAsiaTheme="minorEastAsia" w:cstheme="minorBidi"/>
              <w:i w:val="0"/>
              <w:noProof/>
              <w:kern w:val="0"/>
              <w:lang w:eastAsia="en-US" w:bidi="ar-SA"/>
            </w:rPr>
          </w:pPr>
          <w:ins w:id="431" w:author="Alexander Thomas Frase" w:date="2012-11-02T13:37:00Z">
            <w:r w:rsidRPr="00964E4B">
              <w:rPr>
                <w:noProof/>
              </w:rPr>
              <w:t>Step 2</w:t>
            </w:r>
            <w:r>
              <w:rPr>
                <w:noProof/>
              </w:rPr>
              <w:tab/>
            </w:r>
            <w:r>
              <w:rPr>
                <w:noProof/>
              </w:rPr>
              <w:fldChar w:fldCharType="begin"/>
            </w:r>
            <w:r>
              <w:rPr>
                <w:noProof/>
              </w:rPr>
              <w:instrText xml:space="preserve"> PAGEREF _Toc339626893 \h </w:instrText>
            </w:r>
          </w:ins>
          <w:r>
            <w:rPr>
              <w:noProof/>
            </w:rPr>
          </w:r>
          <w:r>
            <w:rPr>
              <w:noProof/>
            </w:rPr>
            <w:fldChar w:fldCharType="separate"/>
          </w:r>
          <w:ins w:id="432" w:author="Alexander Thomas Frase" w:date="2012-11-02T13:37:00Z">
            <w:r>
              <w:rPr>
                <w:noProof/>
              </w:rPr>
              <w:t>48</w:t>
            </w:r>
            <w:r>
              <w:rPr>
                <w:noProof/>
              </w:rPr>
              <w:fldChar w:fldCharType="end"/>
            </w:r>
          </w:ins>
        </w:p>
        <w:p w14:paraId="4F222DD4" w14:textId="77777777" w:rsidR="00D674C1" w:rsidRDefault="00D674C1">
          <w:pPr>
            <w:pStyle w:val="TOC3"/>
            <w:tabs>
              <w:tab w:val="right" w:leader="dot" w:pos="9962"/>
            </w:tabs>
            <w:rPr>
              <w:ins w:id="433" w:author="Alexander Thomas Frase" w:date="2012-11-02T13:37:00Z"/>
              <w:rFonts w:eastAsiaTheme="minorEastAsia" w:cstheme="minorBidi"/>
              <w:i w:val="0"/>
              <w:noProof/>
              <w:kern w:val="0"/>
              <w:lang w:eastAsia="en-US" w:bidi="ar-SA"/>
            </w:rPr>
          </w:pPr>
          <w:ins w:id="434" w:author="Alexander Thomas Frase" w:date="2012-11-02T13:37:00Z">
            <w:r>
              <w:rPr>
                <w:noProof/>
              </w:rPr>
              <w:t>Step 3</w:t>
            </w:r>
            <w:r>
              <w:rPr>
                <w:noProof/>
              </w:rPr>
              <w:tab/>
            </w:r>
            <w:r>
              <w:rPr>
                <w:noProof/>
              </w:rPr>
              <w:fldChar w:fldCharType="begin"/>
            </w:r>
            <w:r>
              <w:rPr>
                <w:noProof/>
              </w:rPr>
              <w:instrText xml:space="preserve"> PAGEREF _Toc339626894 \h </w:instrText>
            </w:r>
          </w:ins>
          <w:r>
            <w:rPr>
              <w:noProof/>
            </w:rPr>
          </w:r>
          <w:r>
            <w:rPr>
              <w:noProof/>
            </w:rPr>
            <w:fldChar w:fldCharType="separate"/>
          </w:r>
          <w:ins w:id="435" w:author="Alexander Thomas Frase" w:date="2012-11-02T13:37:00Z">
            <w:r>
              <w:rPr>
                <w:noProof/>
              </w:rPr>
              <w:t>49</w:t>
            </w:r>
            <w:r>
              <w:rPr>
                <w:noProof/>
              </w:rPr>
              <w:fldChar w:fldCharType="end"/>
            </w:r>
          </w:ins>
        </w:p>
        <w:p w14:paraId="6D44F6CE" w14:textId="77777777" w:rsidR="00D674C1" w:rsidRDefault="00D674C1">
          <w:pPr>
            <w:pStyle w:val="TOC3"/>
            <w:tabs>
              <w:tab w:val="right" w:leader="dot" w:pos="9962"/>
            </w:tabs>
            <w:rPr>
              <w:ins w:id="436" w:author="Alexander Thomas Frase" w:date="2012-11-02T13:37:00Z"/>
              <w:rFonts w:eastAsiaTheme="minorEastAsia" w:cstheme="minorBidi"/>
              <w:i w:val="0"/>
              <w:noProof/>
              <w:kern w:val="0"/>
              <w:lang w:eastAsia="en-US" w:bidi="ar-SA"/>
            </w:rPr>
          </w:pPr>
          <w:ins w:id="437" w:author="Alexander Thomas Frase" w:date="2012-11-02T13:37:00Z">
            <w:r>
              <w:rPr>
                <w:noProof/>
              </w:rPr>
              <w:t>Changes in Biofilter 2.0 Modeling</w:t>
            </w:r>
            <w:r>
              <w:rPr>
                <w:noProof/>
              </w:rPr>
              <w:tab/>
            </w:r>
            <w:r>
              <w:rPr>
                <w:noProof/>
              </w:rPr>
              <w:fldChar w:fldCharType="begin"/>
            </w:r>
            <w:r>
              <w:rPr>
                <w:noProof/>
              </w:rPr>
              <w:instrText xml:space="preserve"> PAGEREF _Toc339626895 \h </w:instrText>
            </w:r>
          </w:ins>
          <w:r>
            <w:rPr>
              <w:noProof/>
            </w:rPr>
          </w:r>
          <w:r>
            <w:rPr>
              <w:noProof/>
            </w:rPr>
            <w:fldChar w:fldCharType="separate"/>
          </w:r>
          <w:ins w:id="438" w:author="Alexander Thomas Frase" w:date="2012-11-02T13:37:00Z">
            <w:r>
              <w:rPr>
                <w:noProof/>
              </w:rPr>
              <w:t>50</w:t>
            </w:r>
            <w:r>
              <w:rPr>
                <w:noProof/>
              </w:rPr>
              <w:fldChar w:fldCharType="end"/>
            </w:r>
          </w:ins>
        </w:p>
        <w:p w14:paraId="09BD200B" w14:textId="77777777" w:rsidR="00D674C1" w:rsidRDefault="00D674C1">
          <w:pPr>
            <w:pStyle w:val="TOC1"/>
            <w:tabs>
              <w:tab w:val="right" w:leader="dot" w:pos="9962"/>
            </w:tabs>
            <w:rPr>
              <w:ins w:id="439" w:author="Alexander Thomas Frase" w:date="2012-11-02T13:37:00Z"/>
              <w:rFonts w:asciiTheme="minorHAnsi" w:eastAsiaTheme="minorEastAsia" w:hAnsiTheme="minorHAnsi" w:cstheme="minorBidi"/>
              <w:b w:val="0"/>
              <w:noProof/>
              <w:color w:val="auto"/>
              <w:kern w:val="0"/>
              <w:sz w:val="22"/>
              <w:szCs w:val="22"/>
              <w:lang w:eastAsia="en-US" w:bidi="ar-SA"/>
            </w:rPr>
          </w:pPr>
          <w:ins w:id="440" w:author="Alexander Thomas Frase" w:date="2012-11-02T13:37:00Z">
            <w:r>
              <w:rPr>
                <w:noProof/>
              </w:rPr>
              <w:t>Appendix 1: Ambiguity in Prior Knowledge</w:t>
            </w:r>
            <w:r>
              <w:rPr>
                <w:noProof/>
              </w:rPr>
              <w:tab/>
            </w:r>
            <w:r>
              <w:rPr>
                <w:noProof/>
              </w:rPr>
              <w:fldChar w:fldCharType="begin"/>
            </w:r>
            <w:r>
              <w:rPr>
                <w:noProof/>
              </w:rPr>
              <w:instrText xml:space="preserve"> PAGEREF _Toc339626896 \h </w:instrText>
            </w:r>
          </w:ins>
          <w:r>
            <w:rPr>
              <w:noProof/>
            </w:rPr>
          </w:r>
          <w:r>
            <w:rPr>
              <w:noProof/>
            </w:rPr>
            <w:fldChar w:fldCharType="separate"/>
          </w:r>
          <w:ins w:id="441" w:author="Alexander Thomas Frase" w:date="2012-11-02T13:37:00Z">
            <w:r>
              <w:rPr>
                <w:noProof/>
              </w:rPr>
              <w:t>51</w:t>
            </w:r>
            <w:r>
              <w:rPr>
                <w:noProof/>
              </w:rPr>
              <w:fldChar w:fldCharType="end"/>
            </w:r>
          </w:ins>
        </w:p>
        <w:p w14:paraId="37830C5B" w14:textId="77777777" w:rsidR="00D674C1" w:rsidRDefault="00D674C1">
          <w:pPr>
            <w:pStyle w:val="TOC2"/>
            <w:tabs>
              <w:tab w:val="right" w:leader="dot" w:pos="9962"/>
            </w:tabs>
            <w:rPr>
              <w:ins w:id="442" w:author="Alexander Thomas Frase" w:date="2012-11-02T13:37:00Z"/>
              <w:rFonts w:eastAsiaTheme="minorEastAsia" w:cstheme="minorBidi"/>
              <w:noProof/>
              <w:kern w:val="0"/>
              <w:lang w:eastAsia="en-US" w:bidi="ar-SA"/>
            </w:rPr>
          </w:pPr>
          <w:ins w:id="443" w:author="Alexander Thomas Frase" w:date="2012-11-02T13:37:00Z">
            <w:r>
              <w:rPr>
                <w:noProof/>
              </w:rPr>
              <w:t>Ambiguity Reduction Heuristics</w:t>
            </w:r>
            <w:r>
              <w:rPr>
                <w:noProof/>
              </w:rPr>
              <w:tab/>
            </w:r>
            <w:r>
              <w:rPr>
                <w:noProof/>
              </w:rPr>
              <w:fldChar w:fldCharType="begin"/>
            </w:r>
            <w:r>
              <w:rPr>
                <w:noProof/>
              </w:rPr>
              <w:instrText xml:space="preserve"> PAGEREF _Toc339626897 \h </w:instrText>
            </w:r>
          </w:ins>
          <w:r>
            <w:rPr>
              <w:noProof/>
            </w:rPr>
          </w:r>
          <w:r>
            <w:rPr>
              <w:noProof/>
            </w:rPr>
            <w:fldChar w:fldCharType="separate"/>
          </w:r>
          <w:ins w:id="444" w:author="Alexander Thomas Frase" w:date="2012-11-02T13:37:00Z">
            <w:r>
              <w:rPr>
                <w:noProof/>
              </w:rPr>
              <w:t>52</w:t>
            </w:r>
            <w:r>
              <w:rPr>
                <w:noProof/>
              </w:rPr>
              <w:fldChar w:fldCharType="end"/>
            </w:r>
          </w:ins>
        </w:p>
        <w:p w14:paraId="397DC80A" w14:textId="77777777" w:rsidR="00D674C1" w:rsidRDefault="00D674C1">
          <w:pPr>
            <w:pStyle w:val="TOC2"/>
            <w:tabs>
              <w:tab w:val="right" w:leader="dot" w:pos="9962"/>
            </w:tabs>
            <w:rPr>
              <w:ins w:id="445" w:author="Alexander Thomas Frase" w:date="2012-11-02T13:37:00Z"/>
              <w:rFonts w:eastAsiaTheme="minorEastAsia" w:cstheme="minorBidi"/>
              <w:noProof/>
              <w:kern w:val="0"/>
              <w:lang w:eastAsia="en-US" w:bidi="ar-SA"/>
            </w:rPr>
          </w:pPr>
          <w:ins w:id="446" w:author="Alexander Thomas Frase" w:date="2012-11-02T13:37:00Z">
            <w:r>
              <w:rPr>
                <w:noProof/>
              </w:rPr>
              <w:lastRenderedPageBreak/>
              <w:t>Ambiguity Options</w:t>
            </w:r>
            <w:r>
              <w:rPr>
                <w:noProof/>
              </w:rPr>
              <w:tab/>
            </w:r>
            <w:r>
              <w:rPr>
                <w:noProof/>
              </w:rPr>
              <w:fldChar w:fldCharType="begin"/>
            </w:r>
            <w:r>
              <w:rPr>
                <w:noProof/>
              </w:rPr>
              <w:instrText xml:space="preserve"> PAGEREF _Toc339626898 \h </w:instrText>
            </w:r>
          </w:ins>
          <w:r>
            <w:rPr>
              <w:noProof/>
            </w:rPr>
          </w:r>
          <w:r>
            <w:rPr>
              <w:noProof/>
            </w:rPr>
            <w:fldChar w:fldCharType="separate"/>
          </w:r>
          <w:ins w:id="447" w:author="Alexander Thomas Frase" w:date="2012-11-02T13:37:00Z">
            <w:r>
              <w:rPr>
                <w:noProof/>
              </w:rPr>
              <w:t>52</w:t>
            </w:r>
            <w:r>
              <w:rPr>
                <w:noProof/>
              </w:rPr>
              <w:fldChar w:fldCharType="end"/>
            </w:r>
          </w:ins>
        </w:p>
        <w:p w14:paraId="296FFE54" w14:textId="77777777" w:rsidR="00D674C1" w:rsidRDefault="00D674C1">
          <w:pPr>
            <w:pStyle w:val="TOC2"/>
            <w:tabs>
              <w:tab w:val="right" w:leader="dot" w:pos="9962"/>
            </w:tabs>
            <w:rPr>
              <w:ins w:id="448" w:author="Alexander Thomas Frase" w:date="2012-11-02T13:37:00Z"/>
              <w:rFonts w:eastAsiaTheme="minorEastAsia" w:cstheme="minorBidi"/>
              <w:noProof/>
              <w:kern w:val="0"/>
              <w:lang w:eastAsia="en-US" w:bidi="ar-SA"/>
            </w:rPr>
          </w:pPr>
          <w:ins w:id="449" w:author="Alexander Thomas Frase" w:date="2012-11-02T13:37:00Z">
            <w:r>
              <w:rPr>
                <w:noProof/>
              </w:rPr>
              <w:t>Gene Ambiguity Examples</w:t>
            </w:r>
            <w:r>
              <w:rPr>
                <w:noProof/>
              </w:rPr>
              <w:tab/>
            </w:r>
            <w:r>
              <w:rPr>
                <w:noProof/>
              </w:rPr>
              <w:fldChar w:fldCharType="begin"/>
            </w:r>
            <w:r>
              <w:rPr>
                <w:noProof/>
              </w:rPr>
              <w:instrText xml:space="preserve"> PAGEREF _Toc339626899 \h </w:instrText>
            </w:r>
          </w:ins>
          <w:r>
            <w:rPr>
              <w:noProof/>
            </w:rPr>
          </w:r>
          <w:r>
            <w:rPr>
              <w:noProof/>
            </w:rPr>
            <w:fldChar w:fldCharType="separate"/>
          </w:r>
          <w:ins w:id="450" w:author="Alexander Thomas Frase" w:date="2012-11-02T13:37:00Z">
            <w:r>
              <w:rPr>
                <w:noProof/>
              </w:rPr>
              <w:t>52</w:t>
            </w:r>
            <w:r>
              <w:rPr>
                <w:noProof/>
              </w:rPr>
              <w:fldChar w:fldCharType="end"/>
            </w:r>
          </w:ins>
        </w:p>
        <w:p w14:paraId="487C960F" w14:textId="77777777" w:rsidR="00D674C1" w:rsidRDefault="00D674C1">
          <w:pPr>
            <w:pStyle w:val="TOC3"/>
            <w:tabs>
              <w:tab w:val="right" w:leader="dot" w:pos="9962"/>
            </w:tabs>
            <w:rPr>
              <w:ins w:id="451" w:author="Alexander Thomas Frase" w:date="2012-11-02T13:37:00Z"/>
              <w:rFonts w:eastAsiaTheme="minorEastAsia" w:cstheme="minorBidi"/>
              <w:i w:val="0"/>
              <w:noProof/>
              <w:kern w:val="0"/>
              <w:lang w:eastAsia="en-US" w:bidi="ar-SA"/>
            </w:rPr>
          </w:pPr>
          <w:ins w:id="452" w:author="Alexander Thomas Frase" w:date="2012-11-02T13:37:00Z">
            <w:r>
              <w:rPr>
                <w:noProof/>
              </w:rPr>
              <w:t>Example 1: cyan</w:t>
            </w:r>
            <w:r>
              <w:rPr>
                <w:noProof/>
              </w:rPr>
              <w:tab/>
            </w:r>
            <w:r>
              <w:rPr>
                <w:noProof/>
              </w:rPr>
              <w:fldChar w:fldCharType="begin"/>
            </w:r>
            <w:r>
              <w:rPr>
                <w:noProof/>
              </w:rPr>
              <w:instrText xml:space="preserve"> PAGEREF _Toc339626900 \h </w:instrText>
            </w:r>
          </w:ins>
          <w:r>
            <w:rPr>
              <w:noProof/>
            </w:rPr>
          </w:r>
          <w:r>
            <w:rPr>
              <w:noProof/>
            </w:rPr>
            <w:fldChar w:fldCharType="separate"/>
          </w:r>
          <w:ins w:id="453" w:author="Alexander Thomas Frase" w:date="2012-11-02T13:37:00Z">
            <w:r>
              <w:rPr>
                <w:noProof/>
              </w:rPr>
              <w:t>52</w:t>
            </w:r>
            <w:r>
              <w:rPr>
                <w:noProof/>
              </w:rPr>
              <w:fldChar w:fldCharType="end"/>
            </w:r>
          </w:ins>
        </w:p>
        <w:p w14:paraId="6E95AA78" w14:textId="77777777" w:rsidR="00D674C1" w:rsidRDefault="00D674C1">
          <w:pPr>
            <w:pStyle w:val="TOC3"/>
            <w:tabs>
              <w:tab w:val="right" w:leader="dot" w:pos="9962"/>
            </w:tabs>
            <w:rPr>
              <w:ins w:id="454" w:author="Alexander Thomas Frase" w:date="2012-11-02T13:37:00Z"/>
              <w:rFonts w:eastAsiaTheme="minorEastAsia" w:cstheme="minorBidi"/>
              <w:i w:val="0"/>
              <w:noProof/>
              <w:kern w:val="0"/>
              <w:lang w:eastAsia="en-US" w:bidi="ar-SA"/>
            </w:rPr>
          </w:pPr>
          <w:ins w:id="455" w:author="Alexander Thomas Frase" w:date="2012-11-02T13:37:00Z">
            <w:r>
              <w:rPr>
                <w:noProof/>
              </w:rPr>
              <w:t>Example 2: magenta</w:t>
            </w:r>
            <w:r>
              <w:rPr>
                <w:noProof/>
              </w:rPr>
              <w:tab/>
            </w:r>
            <w:r>
              <w:rPr>
                <w:noProof/>
              </w:rPr>
              <w:fldChar w:fldCharType="begin"/>
            </w:r>
            <w:r>
              <w:rPr>
                <w:noProof/>
              </w:rPr>
              <w:instrText xml:space="preserve"> PAGEREF _Toc339626901 \h </w:instrText>
            </w:r>
          </w:ins>
          <w:r>
            <w:rPr>
              <w:noProof/>
            </w:rPr>
          </w:r>
          <w:r>
            <w:rPr>
              <w:noProof/>
            </w:rPr>
            <w:fldChar w:fldCharType="separate"/>
          </w:r>
          <w:ins w:id="456" w:author="Alexander Thomas Frase" w:date="2012-11-02T13:37:00Z">
            <w:r>
              <w:rPr>
                <w:noProof/>
              </w:rPr>
              <w:t>53</w:t>
            </w:r>
            <w:r>
              <w:rPr>
                <w:noProof/>
              </w:rPr>
              <w:fldChar w:fldCharType="end"/>
            </w:r>
          </w:ins>
        </w:p>
        <w:p w14:paraId="7EB9A272" w14:textId="77777777" w:rsidR="00D674C1" w:rsidRDefault="00D674C1">
          <w:pPr>
            <w:pStyle w:val="TOC3"/>
            <w:tabs>
              <w:tab w:val="right" w:leader="dot" w:pos="9962"/>
            </w:tabs>
            <w:rPr>
              <w:ins w:id="457" w:author="Alexander Thomas Frase" w:date="2012-11-02T13:37:00Z"/>
              <w:rFonts w:eastAsiaTheme="minorEastAsia" w:cstheme="minorBidi"/>
              <w:i w:val="0"/>
              <w:noProof/>
              <w:kern w:val="0"/>
              <w:lang w:eastAsia="en-US" w:bidi="ar-SA"/>
            </w:rPr>
          </w:pPr>
          <w:ins w:id="458" w:author="Alexander Thomas Frase" w:date="2012-11-02T13:37:00Z">
            <w:r>
              <w:rPr>
                <w:noProof/>
              </w:rPr>
              <w:t>Example 3: yellow</w:t>
            </w:r>
            <w:r>
              <w:rPr>
                <w:noProof/>
              </w:rPr>
              <w:tab/>
            </w:r>
            <w:r>
              <w:rPr>
                <w:noProof/>
              </w:rPr>
              <w:fldChar w:fldCharType="begin"/>
            </w:r>
            <w:r>
              <w:rPr>
                <w:noProof/>
              </w:rPr>
              <w:instrText xml:space="preserve"> PAGEREF _Toc339626902 \h </w:instrText>
            </w:r>
          </w:ins>
          <w:r>
            <w:rPr>
              <w:noProof/>
            </w:rPr>
          </w:r>
          <w:r>
            <w:rPr>
              <w:noProof/>
            </w:rPr>
            <w:fldChar w:fldCharType="separate"/>
          </w:r>
          <w:ins w:id="459" w:author="Alexander Thomas Frase" w:date="2012-11-02T13:37:00Z">
            <w:r>
              <w:rPr>
                <w:noProof/>
              </w:rPr>
              <w:t>53</w:t>
            </w:r>
            <w:r>
              <w:rPr>
                <w:noProof/>
              </w:rPr>
              <w:fldChar w:fldCharType="end"/>
            </w:r>
          </w:ins>
        </w:p>
        <w:p w14:paraId="3299DC23" w14:textId="77777777" w:rsidR="00D674C1" w:rsidRDefault="00D674C1">
          <w:pPr>
            <w:pStyle w:val="TOC3"/>
            <w:tabs>
              <w:tab w:val="right" w:leader="dot" w:pos="9962"/>
            </w:tabs>
            <w:rPr>
              <w:ins w:id="460" w:author="Alexander Thomas Frase" w:date="2012-11-02T13:37:00Z"/>
              <w:rFonts w:eastAsiaTheme="minorEastAsia" w:cstheme="minorBidi"/>
              <w:i w:val="0"/>
              <w:noProof/>
              <w:kern w:val="0"/>
              <w:lang w:eastAsia="en-US" w:bidi="ar-SA"/>
            </w:rPr>
          </w:pPr>
          <w:ins w:id="461" w:author="Alexander Thomas Frase" w:date="2012-11-02T13:37:00Z">
            <w:r>
              <w:rPr>
                <w:noProof/>
              </w:rPr>
              <w:t>Example 4: gray/black</w:t>
            </w:r>
            <w:r>
              <w:rPr>
                <w:noProof/>
              </w:rPr>
              <w:tab/>
            </w:r>
            <w:r>
              <w:rPr>
                <w:noProof/>
              </w:rPr>
              <w:fldChar w:fldCharType="begin"/>
            </w:r>
            <w:r>
              <w:rPr>
                <w:noProof/>
              </w:rPr>
              <w:instrText xml:space="preserve"> PAGEREF _Toc339626903 \h </w:instrText>
            </w:r>
          </w:ins>
          <w:r>
            <w:rPr>
              <w:noProof/>
            </w:rPr>
          </w:r>
          <w:r>
            <w:rPr>
              <w:noProof/>
            </w:rPr>
            <w:fldChar w:fldCharType="separate"/>
          </w:r>
          <w:ins w:id="462" w:author="Alexander Thomas Frase" w:date="2012-11-02T13:37:00Z">
            <w:r>
              <w:rPr>
                <w:noProof/>
              </w:rPr>
              <w:t>53</w:t>
            </w:r>
            <w:r>
              <w:rPr>
                <w:noProof/>
              </w:rPr>
              <w:fldChar w:fldCharType="end"/>
            </w:r>
          </w:ins>
        </w:p>
        <w:p w14:paraId="539EF3C5" w14:textId="77777777" w:rsidR="00D674C1" w:rsidRDefault="00D674C1">
          <w:pPr>
            <w:pStyle w:val="TOC2"/>
            <w:tabs>
              <w:tab w:val="right" w:leader="dot" w:pos="9962"/>
            </w:tabs>
            <w:rPr>
              <w:ins w:id="463" w:author="Alexander Thomas Frase" w:date="2012-11-02T13:37:00Z"/>
              <w:rFonts w:eastAsiaTheme="minorEastAsia" w:cstheme="minorBidi"/>
              <w:noProof/>
              <w:kern w:val="0"/>
              <w:lang w:eastAsia="en-US" w:bidi="ar-SA"/>
            </w:rPr>
          </w:pPr>
          <w:ins w:id="464" w:author="Alexander Thomas Frase" w:date="2012-11-02T13:37:00Z">
            <w:r>
              <w:rPr>
                <w:noProof/>
              </w:rPr>
              <w:t>Protein Identifiers</w:t>
            </w:r>
            <w:r>
              <w:rPr>
                <w:noProof/>
              </w:rPr>
              <w:tab/>
            </w:r>
            <w:r>
              <w:rPr>
                <w:noProof/>
              </w:rPr>
              <w:fldChar w:fldCharType="begin"/>
            </w:r>
            <w:r>
              <w:rPr>
                <w:noProof/>
              </w:rPr>
              <w:instrText xml:space="preserve"> PAGEREF _Toc339626904 \h </w:instrText>
            </w:r>
          </w:ins>
          <w:r>
            <w:rPr>
              <w:noProof/>
            </w:rPr>
          </w:r>
          <w:r>
            <w:rPr>
              <w:noProof/>
            </w:rPr>
            <w:fldChar w:fldCharType="separate"/>
          </w:r>
          <w:ins w:id="465" w:author="Alexander Thomas Frase" w:date="2012-11-02T13:37:00Z">
            <w:r>
              <w:rPr>
                <w:noProof/>
              </w:rPr>
              <w:t>54</w:t>
            </w:r>
            <w:r>
              <w:rPr>
                <w:noProof/>
              </w:rPr>
              <w:fldChar w:fldCharType="end"/>
            </w:r>
          </w:ins>
        </w:p>
        <w:p w14:paraId="13FAAA3B" w14:textId="77777777" w:rsidR="00D674C1" w:rsidRDefault="00D674C1">
          <w:pPr>
            <w:pStyle w:val="TOC2"/>
            <w:tabs>
              <w:tab w:val="right" w:leader="dot" w:pos="9962"/>
            </w:tabs>
            <w:rPr>
              <w:ins w:id="466" w:author="Alexander Thomas Frase" w:date="2012-11-02T13:37:00Z"/>
              <w:rFonts w:eastAsiaTheme="minorEastAsia" w:cstheme="minorBidi"/>
              <w:noProof/>
              <w:kern w:val="0"/>
              <w:lang w:eastAsia="en-US" w:bidi="ar-SA"/>
            </w:rPr>
          </w:pPr>
          <w:ins w:id="467" w:author="Alexander Thomas Frase" w:date="2012-11-02T13:37:00Z">
            <w:r>
              <w:rPr>
                <w:noProof/>
              </w:rPr>
              <w:t>Protein Ambiguity Examples</w:t>
            </w:r>
            <w:r>
              <w:rPr>
                <w:noProof/>
              </w:rPr>
              <w:tab/>
            </w:r>
            <w:r>
              <w:rPr>
                <w:noProof/>
              </w:rPr>
              <w:fldChar w:fldCharType="begin"/>
            </w:r>
            <w:r>
              <w:rPr>
                <w:noProof/>
              </w:rPr>
              <w:instrText xml:space="preserve"> PAGEREF _Toc339626905 \h </w:instrText>
            </w:r>
          </w:ins>
          <w:r>
            <w:rPr>
              <w:noProof/>
            </w:rPr>
          </w:r>
          <w:r>
            <w:rPr>
              <w:noProof/>
            </w:rPr>
            <w:fldChar w:fldCharType="separate"/>
          </w:r>
          <w:ins w:id="468" w:author="Alexander Thomas Frase" w:date="2012-11-02T13:37:00Z">
            <w:r>
              <w:rPr>
                <w:noProof/>
              </w:rPr>
              <w:t>55</w:t>
            </w:r>
            <w:r>
              <w:rPr>
                <w:noProof/>
              </w:rPr>
              <w:fldChar w:fldCharType="end"/>
            </w:r>
          </w:ins>
        </w:p>
        <w:p w14:paraId="12614EDC" w14:textId="77777777" w:rsidR="00D674C1" w:rsidRDefault="00D674C1">
          <w:pPr>
            <w:pStyle w:val="TOC3"/>
            <w:tabs>
              <w:tab w:val="right" w:leader="dot" w:pos="9962"/>
            </w:tabs>
            <w:rPr>
              <w:ins w:id="469" w:author="Alexander Thomas Frase" w:date="2012-11-02T13:37:00Z"/>
              <w:rFonts w:eastAsiaTheme="minorEastAsia" w:cstheme="minorBidi"/>
              <w:i w:val="0"/>
              <w:noProof/>
              <w:kern w:val="0"/>
              <w:lang w:eastAsia="en-US" w:bidi="ar-SA"/>
            </w:rPr>
          </w:pPr>
          <w:ins w:id="470" w:author="Alexander Thomas Frase" w:date="2012-11-02T13:37:00Z">
            <w:r>
              <w:rPr>
                <w:noProof/>
              </w:rPr>
              <w:t>Example 1: orange</w:t>
            </w:r>
            <w:r>
              <w:rPr>
                <w:noProof/>
              </w:rPr>
              <w:tab/>
            </w:r>
            <w:r>
              <w:rPr>
                <w:noProof/>
              </w:rPr>
              <w:fldChar w:fldCharType="begin"/>
            </w:r>
            <w:r>
              <w:rPr>
                <w:noProof/>
              </w:rPr>
              <w:instrText xml:space="preserve"> PAGEREF _Toc339626906 \h </w:instrText>
            </w:r>
          </w:ins>
          <w:r>
            <w:rPr>
              <w:noProof/>
            </w:rPr>
          </w:r>
          <w:r>
            <w:rPr>
              <w:noProof/>
            </w:rPr>
            <w:fldChar w:fldCharType="separate"/>
          </w:r>
          <w:ins w:id="471" w:author="Alexander Thomas Frase" w:date="2012-11-02T13:37:00Z">
            <w:r>
              <w:rPr>
                <w:noProof/>
              </w:rPr>
              <w:t>55</w:t>
            </w:r>
            <w:r>
              <w:rPr>
                <w:noProof/>
              </w:rPr>
              <w:fldChar w:fldCharType="end"/>
            </w:r>
          </w:ins>
        </w:p>
        <w:p w14:paraId="3A1B14F4" w14:textId="77777777" w:rsidR="00D674C1" w:rsidRDefault="00D674C1">
          <w:pPr>
            <w:pStyle w:val="TOC3"/>
            <w:tabs>
              <w:tab w:val="right" w:leader="dot" w:pos="9962"/>
            </w:tabs>
            <w:rPr>
              <w:ins w:id="472" w:author="Alexander Thomas Frase" w:date="2012-11-02T13:37:00Z"/>
              <w:rFonts w:eastAsiaTheme="minorEastAsia" w:cstheme="minorBidi"/>
              <w:i w:val="0"/>
              <w:noProof/>
              <w:kern w:val="0"/>
              <w:lang w:eastAsia="en-US" w:bidi="ar-SA"/>
            </w:rPr>
          </w:pPr>
          <w:ins w:id="473" w:author="Alexander Thomas Frase" w:date="2012-11-02T13:37:00Z">
            <w:r>
              <w:rPr>
                <w:noProof/>
              </w:rPr>
              <w:t>Example 2: indigo</w:t>
            </w:r>
            <w:r>
              <w:rPr>
                <w:noProof/>
              </w:rPr>
              <w:tab/>
            </w:r>
            <w:r>
              <w:rPr>
                <w:noProof/>
              </w:rPr>
              <w:fldChar w:fldCharType="begin"/>
            </w:r>
            <w:r>
              <w:rPr>
                <w:noProof/>
              </w:rPr>
              <w:instrText xml:space="preserve"> PAGEREF _Toc339626907 \h </w:instrText>
            </w:r>
          </w:ins>
          <w:r>
            <w:rPr>
              <w:noProof/>
            </w:rPr>
          </w:r>
          <w:r>
            <w:rPr>
              <w:noProof/>
            </w:rPr>
            <w:fldChar w:fldCharType="separate"/>
          </w:r>
          <w:ins w:id="474" w:author="Alexander Thomas Frase" w:date="2012-11-02T13:37:00Z">
            <w:r>
              <w:rPr>
                <w:noProof/>
              </w:rPr>
              <w:t>55</w:t>
            </w:r>
            <w:r>
              <w:rPr>
                <w:noProof/>
              </w:rPr>
              <w:fldChar w:fldCharType="end"/>
            </w:r>
          </w:ins>
        </w:p>
        <w:p w14:paraId="3BFFB5F9" w14:textId="77777777" w:rsidR="00D674C1" w:rsidRDefault="00D674C1">
          <w:pPr>
            <w:pStyle w:val="TOC3"/>
            <w:tabs>
              <w:tab w:val="right" w:leader="dot" w:pos="9962"/>
            </w:tabs>
            <w:rPr>
              <w:ins w:id="475" w:author="Alexander Thomas Frase" w:date="2012-11-02T13:37:00Z"/>
              <w:rFonts w:eastAsiaTheme="minorEastAsia" w:cstheme="minorBidi"/>
              <w:i w:val="0"/>
              <w:noProof/>
              <w:kern w:val="0"/>
              <w:lang w:eastAsia="en-US" w:bidi="ar-SA"/>
            </w:rPr>
          </w:pPr>
          <w:ins w:id="476" w:author="Alexander Thomas Frase" w:date="2012-11-02T13:37:00Z">
            <w:r>
              <w:rPr>
                <w:noProof/>
              </w:rPr>
              <w:t>Example 3: violet</w:t>
            </w:r>
            <w:r>
              <w:rPr>
                <w:noProof/>
              </w:rPr>
              <w:tab/>
            </w:r>
            <w:r>
              <w:rPr>
                <w:noProof/>
              </w:rPr>
              <w:fldChar w:fldCharType="begin"/>
            </w:r>
            <w:r>
              <w:rPr>
                <w:noProof/>
              </w:rPr>
              <w:instrText xml:space="preserve"> PAGEREF _Toc339626908 \h </w:instrText>
            </w:r>
          </w:ins>
          <w:r>
            <w:rPr>
              <w:noProof/>
            </w:rPr>
          </w:r>
          <w:r>
            <w:rPr>
              <w:noProof/>
            </w:rPr>
            <w:fldChar w:fldCharType="separate"/>
          </w:r>
          <w:ins w:id="477" w:author="Alexander Thomas Frase" w:date="2012-11-02T13:37:00Z">
            <w:r>
              <w:rPr>
                <w:noProof/>
              </w:rPr>
              <w:t>55</w:t>
            </w:r>
            <w:r>
              <w:rPr>
                <w:noProof/>
              </w:rPr>
              <w:fldChar w:fldCharType="end"/>
            </w:r>
          </w:ins>
        </w:p>
        <w:p w14:paraId="5BF4E96C" w14:textId="77777777" w:rsidR="00D674C1" w:rsidRDefault="00D674C1">
          <w:pPr>
            <w:pStyle w:val="TOC1"/>
            <w:tabs>
              <w:tab w:val="right" w:leader="dot" w:pos="9962"/>
            </w:tabs>
            <w:rPr>
              <w:ins w:id="478" w:author="Alexander Thomas Frase" w:date="2012-11-02T13:37:00Z"/>
              <w:rFonts w:asciiTheme="minorHAnsi" w:eastAsiaTheme="minorEastAsia" w:hAnsiTheme="minorHAnsi" w:cstheme="minorBidi"/>
              <w:b w:val="0"/>
              <w:noProof/>
              <w:color w:val="auto"/>
              <w:kern w:val="0"/>
              <w:sz w:val="22"/>
              <w:szCs w:val="22"/>
              <w:lang w:eastAsia="en-US" w:bidi="ar-SA"/>
            </w:rPr>
          </w:pPr>
          <w:ins w:id="479" w:author="Alexander Thomas Frase" w:date="2012-11-02T13:37:00Z">
            <w:r>
              <w:rPr>
                <w:noProof/>
              </w:rPr>
              <w:t>Appendix 2: LD Profiles</w:t>
            </w:r>
            <w:r>
              <w:rPr>
                <w:noProof/>
              </w:rPr>
              <w:tab/>
            </w:r>
            <w:r>
              <w:rPr>
                <w:noProof/>
              </w:rPr>
              <w:fldChar w:fldCharType="begin"/>
            </w:r>
            <w:r>
              <w:rPr>
                <w:noProof/>
              </w:rPr>
              <w:instrText xml:space="preserve"> PAGEREF _Toc339626909 \h </w:instrText>
            </w:r>
          </w:ins>
          <w:r>
            <w:rPr>
              <w:noProof/>
            </w:rPr>
          </w:r>
          <w:r>
            <w:rPr>
              <w:noProof/>
            </w:rPr>
            <w:fldChar w:fldCharType="separate"/>
          </w:r>
          <w:ins w:id="480" w:author="Alexander Thomas Frase" w:date="2012-11-02T13:37:00Z">
            <w:r>
              <w:rPr>
                <w:noProof/>
              </w:rPr>
              <w:t>56</w:t>
            </w:r>
            <w:r>
              <w:rPr>
                <w:noProof/>
              </w:rPr>
              <w:fldChar w:fldCharType="end"/>
            </w:r>
          </w:ins>
        </w:p>
        <w:p w14:paraId="5DABB783" w14:textId="77777777" w:rsidR="00D674C1" w:rsidRDefault="00D674C1">
          <w:pPr>
            <w:pStyle w:val="TOC2"/>
            <w:tabs>
              <w:tab w:val="right" w:leader="dot" w:pos="9962"/>
            </w:tabs>
            <w:rPr>
              <w:ins w:id="481" w:author="Alexander Thomas Frase" w:date="2012-11-02T13:37:00Z"/>
              <w:rFonts w:eastAsiaTheme="minorEastAsia" w:cstheme="minorBidi"/>
              <w:noProof/>
              <w:kern w:val="0"/>
              <w:lang w:eastAsia="en-US" w:bidi="ar-SA"/>
            </w:rPr>
          </w:pPr>
          <w:ins w:id="482" w:author="Alexander Thomas Frase" w:date="2012-11-02T13:37:00Z">
            <w:r>
              <w:rPr>
                <w:noProof/>
              </w:rPr>
              <w:t>Installing LD Spline</w:t>
            </w:r>
            <w:r>
              <w:rPr>
                <w:noProof/>
              </w:rPr>
              <w:tab/>
            </w:r>
            <w:r>
              <w:rPr>
                <w:noProof/>
              </w:rPr>
              <w:fldChar w:fldCharType="begin"/>
            </w:r>
            <w:r>
              <w:rPr>
                <w:noProof/>
              </w:rPr>
              <w:instrText xml:space="preserve"> PAGEREF _Toc339626910 \h </w:instrText>
            </w:r>
          </w:ins>
          <w:r>
            <w:rPr>
              <w:noProof/>
            </w:rPr>
          </w:r>
          <w:r>
            <w:rPr>
              <w:noProof/>
            </w:rPr>
            <w:fldChar w:fldCharType="separate"/>
          </w:r>
          <w:ins w:id="483" w:author="Alexander Thomas Frase" w:date="2012-11-02T13:37:00Z">
            <w:r>
              <w:rPr>
                <w:noProof/>
              </w:rPr>
              <w:t>56</w:t>
            </w:r>
            <w:r>
              <w:rPr>
                <w:noProof/>
              </w:rPr>
              <w:fldChar w:fldCharType="end"/>
            </w:r>
          </w:ins>
        </w:p>
        <w:p w14:paraId="1FAC1048" w14:textId="77777777" w:rsidR="00D674C1" w:rsidRDefault="00D674C1">
          <w:pPr>
            <w:pStyle w:val="TOC2"/>
            <w:tabs>
              <w:tab w:val="right" w:leader="dot" w:pos="9962"/>
            </w:tabs>
            <w:rPr>
              <w:ins w:id="484" w:author="Alexander Thomas Frase" w:date="2012-11-02T13:37:00Z"/>
              <w:rFonts w:eastAsiaTheme="minorEastAsia" w:cstheme="minorBidi"/>
              <w:noProof/>
              <w:kern w:val="0"/>
              <w:lang w:eastAsia="en-US" w:bidi="ar-SA"/>
            </w:rPr>
          </w:pPr>
          <w:ins w:id="485" w:author="Alexander Thomas Frase" w:date="2012-11-02T13:37:00Z">
            <w:r>
              <w:rPr>
                <w:noProof/>
              </w:rPr>
              <w:t>Generating LD Profiles</w:t>
            </w:r>
            <w:r>
              <w:rPr>
                <w:noProof/>
              </w:rPr>
              <w:tab/>
            </w:r>
            <w:r>
              <w:rPr>
                <w:noProof/>
              </w:rPr>
              <w:fldChar w:fldCharType="begin"/>
            </w:r>
            <w:r>
              <w:rPr>
                <w:noProof/>
              </w:rPr>
              <w:instrText xml:space="preserve"> PAGEREF _Toc339626911 \h </w:instrText>
            </w:r>
          </w:ins>
          <w:r>
            <w:rPr>
              <w:noProof/>
            </w:rPr>
          </w:r>
          <w:r>
            <w:rPr>
              <w:noProof/>
            </w:rPr>
            <w:fldChar w:fldCharType="separate"/>
          </w:r>
          <w:ins w:id="486" w:author="Alexander Thomas Frase" w:date="2012-11-02T13:37:00Z">
            <w:r>
              <w:rPr>
                <w:noProof/>
              </w:rPr>
              <w:t>56</w:t>
            </w:r>
            <w:r>
              <w:rPr>
                <w:noProof/>
              </w:rPr>
              <w:fldChar w:fldCharType="end"/>
            </w:r>
          </w:ins>
        </w:p>
        <w:p w14:paraId="26F95F04" w14:textId="77777777" w:rsidR="00D674C1" w:rsidRDefault="00D674C1">
          <w:pPr>
            <w:pStyle w:val="TOC3"/>
            <w:tabs>
              <w:tab w:val="right" w:leader="dot" w:pos="9962"/>
            </w:tabs>
            <w:rPr>
              <w:ins w:id="487" w:author="Alexander Thomas Frase" w:date="2012-11-02T13:37:00Z"/>
              <w:rFonts w:eastAsiaTheme="minorEastAsia" w:cstheme="minorBidi"/>
              <w:i w:val="0"/>
              <w:noProof/>
              <w:kern w:val="0"/>
              <w:lang w:eastAsia="en-US" w:bidi="ar-SA"/>
            </w:rPr>
          </w:pPr>
          <w:ins w:id="488" w:author="Alexander Thomas Frase" w:date="2012-11-02T13:37:00Z">
            <w:r>
              <w:rPr>
                <w:noProof/>
              </w:rPr>
              <w:t>Population Build Script Options</w:t>
            </w:r>
            <w:r>
              <w:rPr>
                <w:noProof/>
              </w:rPr>
              <w:tab/>
            </w:r>
            <w:r>
              <w:rPr>
                <w:noProof/>
              </w:rPr>
              <w:fldChar w:fldCharType="begin"/>
            </w:r>
            <w:r>
              <w:rPr>
                <w:noProof/>
              </w:rPr>
              <w:instrText xml:space="preserve"> PAGEREF _Toc339626912 \h </w:instrText>
            </w:r>
          </w:ins>
          <w:r>
            <w:rPr>
              <w:noProof/>
            </w:rPr>
          </w:r>
          <w:r>
            <w:rPr>
              <w:noProof/>
            </w:rPr>
            <w:fldChar w:fldCharType="separate"/>
          </w:r>
          <w:ins w:id="489" w:author="Alexander Thomas Frase" w:date="2012-11-02T13:37:00Z">
            <w:r>
              <w:rPr>
                <w:noProof/>
              </w:rPr>
              <w:t>57</w:t>
            </w:r>
            <w:r>
              <w:rPr>
                <w:noProof/>
              </w:rPr>
              <w:fldChar w:fldCharType="end"/>
            </w:r>
          </w:ins>
        </w:p>
        <w:p w14:paraId="1DC8AA22" w14:textId="77777777" w:rsidR="00832617" w:rsidDel="008E35AF" w:rsidRDefault="00832617">
          <w:pPr>
            <w:pStyle w:val="TOC1"/>
            <w:tabs>
              <w:tab w:val="right" w:leader="dot" w:pos="9962"/>
            </w:tabs>
            <w:rPr>
              <w:del w:id="490" w:author="Alexander Thomas Frase" w:date="2012-10-31T13:16:00Z"/>
              <w:rFonts w:asciiTheme="minorHAnsi" w:eastAsiaTheme="minorEastAsia" w:hAnsiTheme="minorHAnsi" w:cstheme="minorBidi"/>
              <w:b w:val="0"/>
              <w:noProof/>
              <w:color w:val="auto"/>
              <w:kern w:val="0"/>
              <w:sz w:val="22"/>
              <w:szCs w:val="22"/>
              <w:lang w:eastAsia="en-US" w:bidi="ar-SA"/>
            </w:rPr>
          </w:pPr>
          <w:del w:id="491" w:author="Alexander Thomas Frase" w:date="2012-10-31T13:16:00Z">
            <w:r w:rsidDel="008E35AF">
              <w:rPr>
                <w:noProof/>
              </w:rPr>
              <w:delText>Introduction</w:delText>
            </w:r>
            <w:r w:rsidDel="008E35AF">
              <w:rPr>
                <w:noProof/>
              </w:rPr>
              <w:tab/>
              <w:delText>6</w:delText>
            </w:r>
          </w:del>
        </w:p>
        <w:p w14:paraId="3633AAE7" w14:textId="77777777" w:rsidR="00832617" w:rsidDel="008E35AF" w:rsidRDefault="00832617">
          <w:pPr>
            <w:pStyle w:val="TOC2"/>
            <w:tabs>
              <w:tab w:val="right" w:leader="dot" w:pos="9962"/>
            </w:tabs>
            <w:rPr>
              <w:del w:id="492" w:author="Alexander Thomas Frase" w:date="2012-10-31T13:16:00Z"/>
              <w:rFonts w:eastAsiaTheme="minorEastAsia" w:cstheme="minorBidi"/>
              <w:noProof/>
              <w:kern w:val="0"/>
              <w:lang w:eastAsia="en-US" w:bidi="ar-SA"/>
            </w:rPr>
          </w:pPr>
          <w:del w:id="493" w:author="Alexander Thomas Frase" w:date="2012-10-31T13:16:00Z">
            <w:r w:rsidDel="008E35AF">
              <w:rPr>
                <w:noProof/>
              </w:rPr>
              <w:delText>What is Biofilter?</w:delText>
            </w:r>
            <w:r w:rsidDel="008E35AF">
              <w:rPr>
                <w:noProof/>
              </w:rPr>
              <w:tab/>
              <w:delText>6</w:delText>
            </w:r>
          </w:del>
        </w:p>
        <w:p w14:paraId="77301D82" w14:textId="77777777" w:rsidR="00832617" w:rsidDel="008E35AF" w:rsidRDefault="00832617">
          <w:pPr>
            <w:pStyle w:val="TOC2"/>
            <w:tabs>
              <w:tab w:val="right" w:leader="dot" w:pos="9962"/>
            </w:tabs>
            <w:rPr>
              <w:del w:id="494" w:author="Alexander Thomas Frase" w:date="2012-10-31T13:16:00Z"/>
              <w:rFonts w:eastAsiaTheme="minorEastAsia" w:cstheme="minorBidi"/>
              <w:noProof/>
              <w:kern w:val="0"/>
              <w:lang w:eastAsia="en-US" w:bidi="ar-SA"/>
            </w:rPr>
          </w:pPr>
          <w:del w:id="495" w:author="Alexander Thomas Frase" w:date="2012-10-31T13:16:00Z">
            <w:r w:rsidDel="008E35AF">
              <w:rPr>
                <w:noProof/>
              </w:rPr>
              <w:delText>Why use Biofilter?</w:delText>
            </w:r>
            <w:r w:rsidDel="008E35AF">
              <w:rPr>
                <w:noProof/>
              </w:rPr>
              <w:tab/>
              <w:delText>6</w:delText>
            </w:r>
          </w:del>
        </w:p>
        <w:p w14:paraId="0BE8E9E8" w14:textId="77777777" w:rsidR="00832617" w:rsidDel="008E35AF" w:rsidRDefault="00832617">
          <w:pPr>
            <w:pStyle w:val="TOC2"/>
            <w:tabs>
              <w:tab w:val="right" w:leader="dot" w:pos="9962"/>
            </w:tabs>
            <w:rPr>
              <w:del w:id="496" w:author="Alexander Thomas Frase" w:date="2012-10-31T13:16:00Z"/>
              <w:rFonts w:eastAsiaTheme="minorEastAsia" w:cstheme="minorBidi"/>
              <w:noProof/>
              <w:kern w:val="0"/>
              <w:lang w:eastAsia="en-US" w:bidi="ar-SA"/>
            </w:rPr>
          </w:pPr>
          <w:del w:id="497" w:author="Alexander Thomas Frase" w:date="2012-10-31T13:16:00Z">
            <w:r w:rsidDel="008E35AF">
              <w:rPr>
                <w:noProof/>
              </w:rPr>
              <w:delText>Library of Knowledge Integration (LOKI)</w:delText>
            </w:r>
            <w:r w:rsidDel="008E35AF">
              <w:rPr>
                <w:noProof/>
              </w:rPr>
              <w:tab/>
              <w:delText>6</w:delText>
            </w:r>
          </w:del>
        </w:p>
        <w:p w14:paraId="01622F7E" w14:textId="77777777" w:rsidR="00832617" w:rsidDel="008E35AF" w:rsidRDefault="00832617">
          <w:pPr>
            <w:pStyle w:val="TOC2"/>
            <w:tabs>
              <w:tab w:val="right" w:leader="dot" w:pos="9962"/>
            </w:tabs>
            <w:rPr>
              <w:del w:id="498" w:author="Alexander Thomas Frase" w:date="2012-10-31T13:16:00Z"/>
              <w:rFonts w:eastAsiaTheme="minorEastAsia" w:cstheme="minorBidi"/>
              <w:noProof/>
              <w:kern w:val="0"/>
              <w:lang w:eastAsia="en-US" w:bidi="ar-SA"/>
            </w:rPr>
          </w:pPr>
          <w:del w:id="499" w:author="Alexander Thomas Frase" w:date="2012-10-31T13:16:00Z">
            <w:r w:rsidDel="008E35AF">
              <w:rPr>
                <w:noProof/>
              </w:rPr>
              <w:delText>Knowledge Sources</w:delText>
            </w:r>
            <w:r w:rsidDel="008E35AF">
              <w:rPr>
                <w:noProof/>
              </w:rPr>
              <w:tab/>
              <w:delText>7</w:delText>
            </w:r>
          </w:del>
        </w:p>
        <w:p w14:paraId="2EC4AFD1" w14:textId="77777777" w:rsidR="00832617" w:rsidDel="008E35AF" w:rsidRDefault="00832617">
          <w:pPr>
            <w:pStyle w:val="TOC2"/>
            <w:tabs>
              <w:tab w:val="right" w:leader="dot" w:pos="9962"/>
            </w:tabs>
            <w:rPr>
              <w:del w:id="500" w:author="Alexander Thomas Frase" w:date="2012-10-31T13:16:00Z"/>
              <w:rFonts w:eastAsiaTheme="minorEastAsia" w:cstheme="minorBidi"/>
              <w:noProof/>
              <w:kern w:val="0"/>
              <w:lang w:eastAsia="en-US" w:bidi="ar-SA"/>
            </w:rPr>
          </w:pPr>
          <w:del w:id="501" w:author="Alexander Thomas Frase" w:date="2012-10-31T13:16:00Z">
            <w:r w:rsidDel="008E35AF">
              <w:rPr>
                <w:noProof/>
              </w:rPr>
              <w:delText>Data Types</w:delText>
            </w:r>
            <w:r w:rsidDel="008E35AF">
              <w:rPr>
                <w:noProof/>
              </w:rPr>
              <w:tab/>
              <w:delText>8</w:delText>
            </w:r>
          </w:del>
        </w:p>
        <w:p w14:paraId="4A99C3DC" w14:textId="77777777" w:rsidR="00832617" w:rsidDel="008E35AF" w:rsidRDefault="00832617">
          <w:pPr>
            <w:pStyle w:val="TOC2"/>
            <w:tabs>
              <w:tab w:val="right" w:leader="dot" w:pos="9962"/>
            </w:tabs>
            <w:rPr>
              <w:del w:id="502" w:author="Alexander Thomas Frase" w:date="2012-10-31T13:16:00Z"/>
              <w:rFonts w:eastAsiaTheme="minorEastAsia" w:cstheme="minorBidi"/>
              <w:noProof/>
              <w:kern w:val="0"/>
              <w:lang w:eastAsia="en-US" w:bidi="ar-SA"/>
            </w:rPr>
          </w:pPr>
          <w:del w:id="503" w:author="Alexander Thomas Frase" w:date="2012-10-31T13:16:00Z">
            <w:r w:rsidDel="008E35AF">
              <w:rPr>
                <w:noProof/>
              </w:rPr>
              <w:delText>Analysis Modes</w:delText>
            </w:r>
            <w:r w:rsidDel="008E35AF">
              <w:rPr>
                <w:noProof/>
              </w:rPr>
              <w:tab/>
              <w:delText>9</w:delText>
            </w:r>
          </w:del>
        </w:p>
        <w:p w14:paraId="07FBB996" w14:textId="77777777" w:rsidR="00832617" w:rsidDel="008E35AF" w:rsidRDefault="00832617">
          <w:pPr>
            <w:pStyle w:val="TOC3"/>
            <w:tabs>
              <w:tab w:val="right" w:leader="dot" w:pos="9962"/>
            </w:tabs>
            <w:rPr>
              <w:del w:id="504" w:author="Alexander Thomas Frase" w:date="2012-10-31T13:16:00Z"/>
              <w:rFonts w:eastAsiaTheme="minorEastAsia" w:cstheme="minorBidi"/>
              <w:i w:val="0"/>
              <w:noProof/>
              <w:kern w:val="0"/>
              <w:lang w:eastAsia="en-US" w:bidi="ar-SA"/>
            </w:rPr>
          </w:pPr>
          <w:del w:id="505" w:author="Alexander Thomas Frase" w:date="2012-10-31T13:16:00Z">
            <w:r w:rsidDel="008E35AF">
              <w:rPr>
                <w:noProof/>
              </w:rPr>
              <w:delText>Filtering</w:delText>
            </w:r>
            <w:r w:rsidDel="008E35AF">
              <w:rPr>
                <w:noProof/>
              </w:rPr>
              <w:tab/>
              <w:delText>9</w:delText>
            </w:r>
          </w:del>
        </w:p>
        <w:p w14:paraId="5F0B6570" w14:textId="77777777" w:rsidR="00832617" w:rsidDel="008E35AF" w:rsidRDefault="00832617">
          <w:pPr>
            <w:pStyle w:val="TOC3"/>
            <w:tabs>
              <w:tab w:val="right" w:leader="dot" w:pos="9962"/>
            </w:tabs>
            <w:rPr>
              <w:del w:id="506" w:author="Alexander Thomas Frase" w:date="2012-10-31T13:16:00Z"/>
              <w:rFonts w:eastAsiaTheme="minorEastAsia" w:cstheme="minorBidi"/>
              <w:i w:val="0"/>
              <w:noProof/>
              <w:kern w:val="0"/>
              <w:lang w:eastAsia="en-US" w:bidi="ar-SA"/>
            </w:rPr>
          </w:pPr>
          <w:del w:id="507" w:author="Alexander Thomas Frase" w:date="2012-10-31T13:16:00Z">
            <w:r w:rsidDel="008E35AF">
              <w:rPr>
                <w:noProof/>
              </w:rPr>
              <w:delText>Annotation</w:delText>
            </w:r>
            <w:r w:rsidDel="008E35AF">
              <w:rPr>
                <w:noProof/>
              </w:rPr>
              <w:tab/>
              <w:delText>9</w:delText>
            </w:r>
          </w:del>
        </w:p>
        <w:p w14:paraId="533F717F" w14:textId="77777777" w:rsidR="00832617" w:rsidDel="008E35AF" w:rsidRDefault="00832617">
          <w:pPr>
            <w:pStyle w:val="TOC3"/>
            <w:tabs>
              <w:tab w:val="right" w:leader="dot" w:pos="9962"/>
            </w:tabs>
            <w:rPr>
              <w:del w:id="508" w:author="Alexander Thomas Frase" w:date="2012-10-31T13:16:00Z"/>
              <w:rFonts w:eastAsiaTheme="minorEastAsia" w:cstheme="minorBidi"/>
              <w:i w:val="0"/>
              <w:noProof/>
              <w:kern w:val="0"/>
              <w:lang w:eastAsia="en-US" w:bidi="ar-SA"/>
            </w:rPr>
          </w:pPr>
          <w:del w:id="509" w:author="Alexander Thomas Frase" w:date="2012-10-31T13:16:00Z">
            <w:r w:rsidDel="008E35AF">
              <w:rPr>
                <w:noProof/>
              </w:rPr>
              <w:delText>Modeling</w:delText>
            </w:r>
            <w:r w:rsidDel="008E35AF">
              <w:rPr>
                <w:noProof/>
              </w:rPr>
              <w:tab/>
              <w:delText>10</w:delText>
            </w:r>
          </w:del>
        </w:p>
        <w:p w14:paraId="43F1FFFC" w14:textId="77777777" w:rsidR="00832617" w:rsidDel="008E35AF" w:rsidRDefault="00832617">
          <w:pPr>
            <w:pStyle w:val="TOC2"/>
            <w:tabs>
              <w:tab w:val="right" w:leader="dot" w:pos="9962"/>
            </w:tabs>
            <w:rPr>
              <w:del w:id="510" w:author="Alexander Thomas Frase" w:date="2012-10-31T13:16:00Z"/>
              <w:rFonts w:eastAsiaTheme="minorEastAsia" w:cstheme="minorBidi"/>
              <w:noProof/>
              <w:kern w:val="0"/>
              <w:lang w:eastAsia="en-US" w:bidi="ar-SA"/>
            </w:rPr>
          </w:pPr>
          <w:del w:id="511" w:author="Alexander Thomas Frase" w:date="2012-10-31T13:16:00Z">
            <w:r w:rsidDel="008E35AF">
              <w:rPr>
                <w:noProof/>
              </w:rPr>
              <w:delText>Primary and Alternate Input Datasets</w:delText>
            </w:r>
            <w:r w:rsidDel="008E35AF">
              <w:rPr>
                <w:noProof/>
              </w:rPr>
              <w:tab/>
              <w:delText>10</w:delText>
            </w:r>
          </w:del>
        </w:p>
        <w:p w14:paraId="35F64123" w14:textId="77777777" w:rsidR="00832617" w:rsidDel="008E35AF" w:rsidRDefault="00832617">
          <w:pPr>
            <w:pStyle w:val="TOC2"/>
            <w:tabs>
              <w:tab w:val="right" w:leader="dot" w:pos="9962"/>
            </w:tabs>
            <w:rPr>
              <w:del w:id="512" w:author="Alexander Thomas Frase" w:date="2012-10-31T13:16:00Z"/>
              <w:rFonts w:eastAsiaTheme="minorEastAsia" w:cstheme="minorBidi"/>
              <w:noProof/>
              <w:kern w:val="0"/>
              <w:lang w:eastAsia="en-US" w:bidi="ar-SA"/>
            </w:rPr>
          </w:pPr>
          <w:del w:id="513" w:author="Alexander Thomas Frase" w:date="2012-10-31T13:16:00Z">
            <w:r w:rsidDel="008E35AF">
              <w:rPr>
                <w:noProof/>
              </w:rPr>
              <w:delText>Identifiers</w:delText>
            </w:r>
            <w:r w:rsidDel="008E35AF">
              <w:rPr>
                <w:noProof/>
              </w:rPr>
              <w:tab/>
              <w:delText>11</w:delText>
            </w:r>
          </w:del>
        </w:p>
        <w:p w14:paraId="432DA658" w14:textId="77777777" w:rsidR="00832617" w:rsidDel="008E35AF" w:rsidRDefault="00832617">
          <w:pPr>
            <w:pStyle w:val="TOC1"/>
            <w:tabs>
              <w:tab w:val="right" w:leader="dot" w:pos="9962"/>
            </w:tabs>
            <w:rPr>
              <w:del w:id="514" w:author="Alexander Thomas Frase" w:date="2012-10-31T13:16:00Z"/>
              <w:rFonts w:asciiTheme="minorHAnsi" w:eastAsiaTheme="minorEastAsia" w:hAnsiTheme="minorHAnsi" w:cstheme="minorBidi"/>
              <w:b w:val="0"/>
              <w:noProof/>
              <w:color w:val="auto"/>
              <w:kern w:val="0"/>
              <w:sz w:val="22"/>
              <w:szCs w:val="22"/>
              <w:lang w:eastAsia="en-US" w:bidi="ar-SA"/>
            </w:rPr>
          </w:pPr>
          <w:del w:id="515" w:author="Alexander Thomas Frase" w:date="2012-10-31T13:16:00Z">
            <w:r w:rsidDel="008E35AF">
              <w:rPr>
                <w:noProof/>
              </w:rPr>
              <w:delText>Installation &amp; Setup</w:delText>
            </w:r>
            <w:r w:rsidDel="008E35AF">
              <w:rPr>
                <w:noProof/>
              </w:rPr>
              <w:tab/>
              <w:delText>12</w:delText>
            </w:r>
          </w:del>
        </w:p>
        <w:p w14:paraId="49535483" w14:textId="77777777" w:rsidR="00832617" w:rsidDel="008E35AF" w:rsidRDefault="00832617">
          <w:pPr>
            <w:pStyle w:val="TOC2"/>
            <w:tabs>
              <w:tab w:val="right" w:leader="dot" w:pos="9962"/>
            </w:tabs>
            <w:rPr>
              <w:del w:id="516" w:author="Alexander Thomas Frase" w:date="2012-10-31T13:16:00Z"/>
              <w:rFonts w:eastAsiaTheme="minorEastAsia" w:cstheme="minorBidi"/>
              <w:noProof/>
              <w:kern w:val="0"/>
              <w:lang w:eastAsia="en-US" w:bidi="ar-SA"/>
            </w:rPr>
          </w:pPr>
          <w:del w:id="517" w:author="Alexander Thomas Frase" w:date="2012-10-31T13:16:00Z">
            <w:r w:rsidDel="008E35AF">
              <w:rPr>
                <w:noProof/>
              </w:rPr>
              <w:delText>Prerequisites</w:delText>
            </w:r>
            <w:r w:rsidDel="008E35AF">
              <w:rPr>
                <w:noProof/>
              </w:rPr>
              <w:tab/>
              <w:delText>12</w:delText>
            </w:r>
          </w:del>
        </w:p>
        <w:p w14:paraId="1CDDF790" w14:textId="77777777" w:rsidR="00832617" w:rsidDel="008E35AF" w:rsidRDefault="00832617">
          <w:pPr>
            <w:pStyle w:val="TOC2"/>
            <w:tabs>
              <w:tab w:val="right" w:leader="dot" w:pos="9962"/>
            </w:tabs>
            <w:rPr>
              <w:del w:id="518" w:author="Alexander Thomas Frase" w:date="2012-10-31T13:16:00Z"/>
              <w:rFonts w:eastAsiaTheme="minorEastAsia" w:cstheme="minorBidi"/>
              <w:noProof/>
              <w:kern w:val="0"/>
              <w:lang w:eastAsia="en-US" w:bidi="ar-SA"/>
            </w:rPr>
          </w:pPr>
          <w:del w:id="519" w:author="Alexander Thomas Frase" w:date="2012-10-31T13:16:00Z">
            <w:r w:rsidDel="008E35AF">
              <w:rPr>
                <w:noProof/>
              </w:rPr>
              <w:delText>Platforms</w:delText>
            </w:r>
            <w:r w:rsidDel="008E35AF">
              <w:rPr>
                <w:noProof/>
              </w:rPr>
              <w:tab/>
              <w:delText>12</w:delText>
            </w:r>
          </w:del>
        </w:p>
        <w:p w14:paraId="0A6F1E37" w14:textId="77777777" w:rsidR="00832617" w:rsidDel="008E35AF" w:rsidRDefault="00832617">
          <w:pPr>
            <w:pStyle w:val="TOC2"/>
            <w:tabs>
              <w:tab w:val="right" w:leader="dot" w:pos="9962"/>
            </w:tabs>
            <w:rPr>
              <w:del w:id="520" w:author="Alexander Thomas Frase" w:date="2012-10-31T13:16:00Z"/>
              <w:rFonts w:eastAsiaTheme="minorEastAsia" w:cstheme="minorBidi"/>
              <w:noProof/>
              <w:kern w:val="0"/>
              <w:lang w:eastAsia="en-US" w:bidi="ar-SA"/>
            </w:rPr>
          </w:pPr>
          <w:del w:id="521" w:author="Alexander Thomas Frase" w:date="2012-10-31T13:16:00Z">
            <w:r w:rsidDel="008E35AF">
              <w:rPr>
                <w:noProof/>
              </w:rPr>
              <w:delText>Installing Biofilter</w:delText>
            </w:r>
            <w:r w:rsidDel="008E35AF">
              <w:rPr>
                <w:noProof/>
              </w:rPr>
              <w:tab/>
              <w:delText>12</w:delText>
            </w:r>
          </w:del>
        </w:p>
        <w:p w14:paraId="63E6E1B8" w14:textId="77777777" w:rsidR="00832617" w:rsidDel="008E35AF" w:rsidRDefault="00832617">
          <w:pPr>
            <w:pStyle w:val="TOC2"/>
            <w:tabs>
              <w:tab w:val="right" w:leader="dot" w:pos="9962"/>
            </w:tabs>
            <w:rPr>
              <w:del w:id="522" w:author="Alexander Thomas Frase" w:date="2012-10-31T13:16:00Z"/>
              <w:rFonts w:eastAsiaTheme="minorEastAsia" w:cstheme="minorBidi"/>
              <w:noProof/>
              <w:kern w:val="0"/>
              <w:lang w:eastAsia="en-US" w:bidi="ar-SA"/>
            </w:rPr>
          </w:pPr>
          <w:del w:id="523" w:author="Alexander Thomas Frase" w:date="2012-10-31T13:16:00Z">
            <w:r w:rsidDel="008E35AF">
              <w:rPr>
                <w:noProof/>
              </w:rPr>
              <w:delText>Compiling Prior Knowledge</w:delText>
            </w:r>
            <w:r w:rsidDel="008E35AF">
              <w:rPr>
                <w:noProof/>
              </w:rPr>
              <w:tab/>
              <w:delText>12</w:delText>
            </w:r>
          </w:del>
        </w:p>
        <w:p w14:paraId="2B6E4376" w14:textId="77777777" w:rsidR="00832617" w:rsidDel="008E35AF" w:rsidRDefault="00832617">
          <w:pPr>
            <w:pStyle w:val="TOC3"/>
            <w:tabs>
              <w:tab w:val="right" w:leader="dot" w:pos="9962"/>
            </w:tabs>
            <w:rPr>
              <w:del w:id="524" w:author="Alexander Thomas Frase" w:date="2012-10-31T13:16:00Z"/>
              <w:rFonts w:eastAsiaTheme="minorEastAsia" w:cstheme="minorBidi"/>
              <w:i w:val="0"/>
              <w:noProof/>
              <w:kern w:val="0"/>
              <w:lang w:eastAsia="en-US" w:bidi="ar-SA"/>
            </w:rPr>
          </w:pPr>
          <w:del w:id="525" w:author="Alexander Thomas Frase" w:date="2012-10-31T13:16:00Z">
            <w:r w:rsidDel="008E35AF">
              <w:rPr>
                <w:noProof/>
              </w:rPr>
              <w:delText>LOKI Build Script Options</w:delText>
            </w:r>
            <w:r w:rsidDel="008E35AF">
              <w:rPr>
                <w:noProof/>
              </w:rPr>
              <w:tab/>
              <w:delText>13</w:delText>
            </w:r>
          </w:del>
        </w:p>
        <w:p w14:paraId="401EC3C2" w14:textId="77777777" w:rsidR="00832617" w:rsidDel="008E35AF" w:rsidRDefault="00832617">
          <w:pPr>
            <w:pStyle w:val="TOC2"/>
            <w:tabs>
              <w:tab w:val="right" w:leader="dot" w:pos="9962"/>
            </w:tabs>
            <w:rPr>
              <w:del w:id="526" w:author="Alexander Thomas Frase" w:date="2012-10-31T13:16:00Z"/>
              <w:rFonts w:eastAsiaTheme="minorEastAsia" w:cstheme="minorBidi"/>
              <w:noProof/>
              <w:kern w:val="0"/>
              <w:lang w:eastAsia="en-US" w:bidi="ar-SA"/>
            </w:rPr>
          </w:pPr>
          <w:del w:id="527" w:author="Alexander Thomas Frase" w:date="2012-10-31T13:16:00Z">
            <w:r w:rsidDel="008E35AF">
              <w:rPr>
                <w:noProof/>
              </w:rPr>
              <w:delText>Updating &amp; Archiving Prior Knowledge</w:delText>
            </w:r>
            <w:r w:rsidDel="008E35AF">
              <w:rPr>
                <w:noProof/>
              </w:rPr>
              <w:tab/>
              <w:delText>14</w:delText>
            </w:r>
          </w:del>
        </w:p>
        <w:p w14:paraId="7748C4A9" w14:textId="77777777" w:rsidR="00832617" w:rsidDel="008E35AF" w:rsidRDefault="00832617">
          <w:pPr>
            <w:pStyle w:val="TOC2"/>
            <w:tabs>
              <w:tab w:val="right" w:leader="dot" w:pos="9962"/>
            </w:tabs>
            <w:rPr>
              <w:del w:id="528" w:author="Alexander Thomas Frase" w:date="2012-10-31T13:16:00Z"/>
              <w:rFonts w:eastAsiaTheme="minorEastAsia" w:cstheme="minorBidi"/>
              <w:noProof/>
              <w:kern w:val="0"/>
              <w:lang w:eastAsia="en-US" w:bidi="ar-SA"/>
            </w:rPr>
          </w:pPr>
          <w:del w:id="529" w:author="Alexander Thomas Frase" w:date="2012-10-31T13:16:00Z">
            <w:r w:rsidDel="008E35AF">
              <w:rPr>
                <w:noProof/>
              </w:rPr>
              <w:delText>LD Profiles</w:delText>
            </w:r>
            <w:r w:rsidDel="008E35AF">
              <w:rPr>
                <w:noProof/>
              </w:rPr>
              <w:tab/>
              <w:delText>15</w:delText>
            </w:r>
          </w:del>
        </w:p>
        <w:p w14:paraId="3DAD89C5" w14:textId="77777777" w:rsidR="00832617" w:rsidDel="008E35AF" w:rsidRDefault="00832617">
          <w:pPr>
            <w:pStyle w:val="TOC1"/>
            <w:tabs>
              <w:tab w:val="right" w:leader="dot" w:pos="9962"/>
            </w:tabs>
            <w:rPr>
              <w:del w:id="530" w:author="Alexander Thomas Frase" w:date="2012-10-31T13:16:00Z"/>
              <w:rFonts w:asciiTheme="minorHAnsi" w:eastAsiaTheme="minorEastAsia" w:hAnsiTheme="minorHAnsi" w:cstheme="minorBidi"/>
              <w:b w:val="0"/>
              <w:noProof/>
              <w:color w:val="auto"/>
              <w:kern w:val="0"/>
              <w:sz w:val="22"/>
              <w:szCs w:val="22"/>
              <w:lang w:eastAsia="en-US" w:bidi="ar-SA"/>
            </w:rPr>
          </w:pPr>
          <w:del w:id="531" w:author="Alexander Thomas Frase" w:date="2012-10-31T13:16:00Z">
            <w:r w:rsidDel="008E35AF">
              <w:rPr>
                <w:noProof/>
              </w:rPr>
              <w:delText>Using Biofilter</w:delText>
            </w:r>
            <w:r w:rsidDel="008E35AF">
              <w:rPr>
                <w:noProof/>
              </w:rPr>
              <w:tab/>
              <w:delText>15</w:delText>
            </w:r>
          </w:del>
        </w:p>
        <w:p w14:paraId="458B2681" w14:textId="77777777" w:rsidR="00832617" w:rsidDel="008E35AF" w:rsidRDefault="00832617">
          <w:pPr>
            <w:pStyle w:val="TOC2"/>
            <w:tabs>
              <w:tab w:val="right" w:leader="dot" w:pos="9962"/>
            </w:tabs>
            <w:rPr>
              <w:del w:id="532" w:author="Alexander Thomas Frase" w:date="2012-10-31T13:16:00Z"/>
              <w:rFonts w:eastAsiaTheme="minorEastAsia" w:cstheme="minorBidi"/>
              <w:noProof/>
              <w:kern w:val="0"/>
              <w:lang w:eastAsia="en-US" w:bidi="ar-SA"/>
            </w:rPr>
          </w:pPr>
          <w:del w:id="533" w:author="Alexander Thomas Frase" w:date="2012-10-31T13:16:00Z">
            <w:r w:rsidDel="008E35AF">
              <w:rPr>
                <w:noProof/>
              </w:rPr>
              <w:delText>Configuration Options</w:delText>
            </w:r>
            <w:r w:rsidDel="008E35AF">
              <w:rPr>
                <w:noProof/>
              </w:rPr>
              <w:tab/>
              <w:delText>15</w:delText>
            </w:r>
          </w:del>
        </w:p>
        <w:p w14:paraId="0650F7D6" w14:textId="77777777" w:rsidR="00832617" w:rsidDel="008E35AF" w:rsidRDefault="00832617">
          <w:pPr>
            <w:pStyle w:val="TOC3"/>
            <w:tabs>
              <w:tab w:val="right" w:leader="dot" w:pos="9962"/>
            </w:tabs>
            <w:rPr>
              <w:del w:id="534" w:author="Alexander Thomas Frase" w:date="2012-10-31T13:16:00Z"/>
              <w:rFonts w:eastAsiaTheme="minorEastAsia" w:cstheme="minorBidi"/>
              <w:i w:val="0"/>
              <w:noProof/>
              <w:kern w:val="0"/>
              <w:lang w:eastAsia="en-US" w:bidi="ar-SA"/>
            </w:rPr>
          </w:pPr>
          <w:del w:id="535" w:author="Alexander Thomas Frase" w:date="2012-10-31T13:16:00Z">
            <w:r w:rsidDel="008E35AF">
              <w:rPr>
                <w:noProof/>
              </w:rPr>
              <w:delText>--help  /  HELP</w:delText>
            </w:r>
            <w:r w:rsidDel="008E35AF">
              <w:rPr>
                <w:noProof/>
              </w:rPr>
              <w:tab/>
              <w:delText>15</w:delText>
            </w:r>
          </w:del>
        </w:p>
        <w:p w14:paraId="6B407F77" w14:textId="77777777" w:rsidR="00832617" w:rsidDel="008E35AF" w:rsidRDefault="00832617">
          <w:pPr>
            <w:pStyle w:val="TOC3"/>
            <w:tabs>
              <w:tab w:val="right" w:leader="dot" w:pos="9962"/>
            </w:tabs>
            <w:rPr>
              <w:del w:id="536" w:author="Alexander Thomas Frase" w:date="2012-10-31T13:16:00Z"/>
              <w:rFonts w:eastAsiaTheme="minorEastAsia" w:cstheme="minorBidi"/>
              <w:i w:val="0"/>
              <w:noProof/>
              <w:kern w:val="0"/>
              <w:lang w:eastAsia="en-US" w:bidi="ar-SA"/>
            </w:rPr>
          </w:pPr>
          <w:del w:id="537" w:author="Alexander Thomas Frase" w:date="2012-10-31T13:16:00Z">
            <w:r w:rsidDel="008E35AF">
              <w:rPr>
                <w:noProof/>
              </w:rPr>
              <w:delText>--version  /  VERSION</w:delText>
            </w:r>
            <w:r w:rsidDel="008E35AF">
              <w:rPr>
                <w:noProof/>
              </w:rPr>
              <w:tab/>
              <w:delText>16</w:delText>
            </w:r>
          </w:del>
        </w:p>
        <w:p w14:paraId="2466F750" w14:textId="77777777" w:rsidR="00832617" w:rsidDel="008E35AF" w:rsidRDefault="00832617">
          <w:pPr>
            <w:pStyle w:val="TOC3"/>
            <w:tabs>
              <w:tab w:val="right" w:leader="dot" w:pos="9962"/>
            </w:tabs>
            <w:rPr>
              <w:del w:id="538" w:author="Alexander Thomas Frase" w:date="2012-10-31T13:16:00Z"/>
              <w:rFonts w:eastAsiaTheme="minorEastAsia" w:cstheme="minorBidi"/>
              <w:i w:val="0"/>
              <w:noProof/>
              <w:kern w:val="0"/>
              <w:lang w:eastAsia="en-US" w:bidi="ar-SA"/>
            </w:rPr>
          </w:pPr>
          <w:del w:id="539" w:author="Alexander Thomas Frase" w:date="2012-10-31T13:16:00Z">
            <w:r w:rsidDel="008E35AF">
              <w:rPr>
                <w:noProof/>
              </w:rPr>
              <w:delText>--report-configuration  /  REPORT_CONFIGURATION</w:delText>
            </w:r>
            <w:r w:rsidDel="008E35AF">
              <w:rPr>
                <w:noProof/>
              </w:rPr>
              <w:tab/>
              <w:delText>16</w:delText>
            </w:r>
          </w:del>
        </w:p>
        <w:p w14:paraId="1D2A6DF0" w14:textId="77777777" w:rsidR="00832617" w:rsidDel="008E35AF" w:rsidRDefault="00832617">
          <w:pPr>
            <w:pStyle w:val="TOC3"/>
            <w:tabs>
              <w:tab w:val="right" w:leader="dot" w:pos="9962"/>
            </w:tabs>
            <w:rPr>
              <w:del w:id="540" w:author="Alexander Thomas Frase" w:date="2012-10-31T13:16:00Z"/>
              <w:rFonts w:eastAsiaTheme="minorEastAsia" w:cstheme="minorBidi"/>
              <w:i w:val="0"/>
              <w:noProof/>
              <w:kern w:val="0"/>
              <w:lang w:eastAsia="en-US" w:bidi="ar-SA"/>
            </w:rPr>
          </w:pPr>
          <w:del w:id="541" w:author="Alexander Thomas Frase" w:date="2012-10-31T13:16:00Z">
            <w:r w:rsidDel="008E35AF">
              <w:rPr>
                <w:noProof/>
              </w:rPr>
              <w:delText>--report-replication-fingerprint  /  REPORT_REPLICATION_FINGERPRINT</w:delText>
            </w:r>
            <w:r w:rsidDel="008E35AF">
              <w:rPr>
                <w:noProof/>
              </w:rPr>
              <w:tab/>
              <w:delText>16</w:delText>
            </w:r>
          </w:del>
        </w:p>
        <w:p w14:paraId="7FC85AAA" w14:textId="77777777" w:rsidR="00832617" w:rsidDel="008E35AF" w:rsidRDefault="00832617">
          <w:pPr>
            <w:pStyle w:val="TOC2"/>
            <w:tabs>
              <w:tab w:val="right" w:leader="dot" w:pos="9962"/>
            </w:tabs>
            <w:rPr>
              <w:del w:id="542" w:author="Alexander Thomas Frase" w:date="2012-10-31T13:16:00Z"/>
              <w:rFonts w:eastAsiaTheme="minorEastAsia" w:cstheme="minorBidi"/>
              <w:noProof/>
              <w:kern w:val="0"/>
              <w:lang w:eastAsia="en-US" w:bidi="ar-SA"/>
            </w:rPr>
          </w:pPr>
          <w:del w:id="543" w:author="Alexander Thomas Frase" w:date="2012-10-31T13:16:00Z">
            <w:r w:rsidDel="008E35AF">
              <w:rPr>
                <w:noProof/>
              </w:rPr>
              <w:delText>Prior Knowledge Options</w:delText>
            </w:r>
            <w:r w:rsidDel="008E35AF">
              <w:rPr>
                <w:noProof/>
              </w:rPr>
              <w:tab/>
              <w:delText>16</w:delText>
            </w:r>
          </w:del>
        </w:p>
        <w:p w14:paraId="444B1ABA" w14:textId="77777777" w:rsidR="00832617" w:rsidDel="008E35AF" w:rsidRDefault="00832617">
          <w:pPr>
            <w:pStyle w:val="TOC3"/>
            <w:tabs>
              <w:tab w:val="right" w:leader="dot" w:pos="9962"/>
            </w:tabs>
            <w:rPr>
              <w:del w:id="544" w:author="Alexander Thomas Frase" w:date="2012-10-31T13:16:00Z"/>
              <w:rFonts w:eastAsiaTheme="minorEastAsia" w:cstheme="minorBidi"/>
              <w:i w:val="0"/>
              <w:noProof/>
              <w:kern w:val="0"/>
              <w:lang w:eastAsia="en-US" w:bidi="ar-SA"/>
            </w:rPr>
          </w:pPr>
          <w:del w:id="545" w:author="Alexander Thomas Frase" w:date="2012-10-31T13:16:00Z">
            <w:r w:rsidDel="008E35AF">
              <w:rPr>
                <w:noProof/>
              </w:rPr>
              <w:delText>--knowledge  /  KNOWLEDGE</w:delText>
            </w:r>
            <w:r w:rsidDel="008E35AF">
              <w:rPr>
                <w:noProof/>
              </w:rPr>
              <w:tab/>
              <w:delText>16</w:delText>
            </w:r>
          </w:del>
        </w:p>
        <w:p w14:paraId="104D2BDD" w14:textId="77777777" w:rsidR="00832617" w:rsidDel="008E35AF" w:rsidRDefault="00832617">
          <w:pPr>
            <w:pStyle w:val="TOC3"/>
            <w:tabs>
              <w:tab w:val="right" w:leader="dot" w:pos="9962"/>
            </w:tabs>
            <w:rPr>
              <w:del w:id="546" w:author="Alexander Thomas Frase" w:date="2012-10-31T13:16:00Z"/>
              <w:rFonts w:eastAsiaTheme="minorEastAsia" w:cstheme="minorBidi"/>
              <w:i w:val="0"/>
              <w:noProof/>
              <w:kern w:val="0"/>
              <w:lang w:eastAsia="en-US" w:bidi="ar-SA"/>
            </w:rPr>
          </w:pPr>
          <w:del w:id="547" w:author="Alexander Thomas Frase" w:date="2012-10-31T13:16:00Z">
            <w:r w:rsidDel="008E35AF">
              <w:rPr>
                <w:noProof/>
              </w:rPr>
              <w:delText>--report-genome-build  /  REPORT_GENOME_BUILD</w:delText>
            </w:r>
            <w:r w:rsidDel="008E35AF">
              <w:rPr>
                <w:noProof/>
              </w:rPr>
              <w:tab/>
              <w:delText>16</w:delText>
            </w:r>
          </w:del>
        </w:p>
        <w:p w14:paraId="7B986C09" w14:textId="77777777" w:rsidR="00832617" w:rsidDel="008E35AF" w:rsidRDefault="00832617">
          <w:pPr>
            <w:pStyle w:val="TOC3"/>
            <w:tabs>
              <w:tab w:val="right" w:leader="dot" w:pos="9962"/>
            </w:tabs>
            <w:rPr>
              <w:del w:id="548" w:author="Alexander Thomas Frase" w:date="2012-10-31T13:16:00Z"/>
              <w:rFonts w:eastAsiaTheme="minorEastAsia" w:cstheme="minorBidi"/>
              <w:i w:val="0"/>
              <w:noProof/>
              <w:kern w:val="0"/>
              <w:lang w:eastAsia="en-US" w:bidi="ar-SA"/>
            </w:rPr>
          </w:pPr>
          <w:del w:id="549" w:author="Alexander Thomas Frase" w:date="2012-10-31T13:16:00Z">
            <w:r w:rsidDel="008E35AF">
              <w:rPr>
                <w:noProof/>
              </w:rPr>
              <w:delText>--report-gene-name-stats  /  REPORT_GENE_NAME_STATS</w:delText>
            </w:r>
            <w:r w:rsidDel="008E35AF">
              <w:rPr>
                <w:noProof/>
              </w:rPr>
              <w:tab/>
              <w:delText>16</w:delText>
            </w:r>
          </w:del>
        </w:p>
        <w:p w14:paraId="2175A2A9" w14:textId="77777777" w:rsidR="00832617" w:rsidDel="008E35AF" w:rsidRDefault="00832617">
          <w:pPr>
            <w:pStyle w:val="TOC3"/>
            <w:tabs>
              <w:tab w:val="right" w:leader="dot" w:pos="9962"/>
            </w:tabs>
            <w:rPr>
              <w:del w:id="550" w:author="Alexander Thomas Frase" w:date="2012-10-31T13:16:00Z"/>
              <w:rFonts w:eastAsiaTheme="minorEastAsia" w:cstheme="minorBidi"/>
              <w:i w:val="0"/>
              <w:noProof/>
              <w:kern w:val="0"/>
              <w:lang w:eastAsia="en-US" w:bidi="ar-SA"/>
            </w:rPr>
          </w:pPr>
          <w:del w:id="551" w:author="Alexander Thomas Frase" w:date="2012-10-31T13:16:00Z">
            <w:r w:rsidDel="008E35AF">
              <w:rPr>
                <w:noProof/>
              </w:rPr>
              <w:delText>--report-group-name-stats  /  REPORT_GROUP_NAME_STATS</w:delText>
            </w:r>
            <w:r w:rsidDel="008E35AF">
              <w:rPr>
                <w:noProof/>
              </w:rPr>
              <w:tab/>
              <w:delText>16</w:delText>
            </w:r>
          </w:del>
        </w:p>
        <w:p w14:paraId="38EDFDF1" w14:textId="77777777" w:rsidR="00832617" w:rsidDel="008E35AF" w:rsidRDefault="00832617">
          <w:pPr>
            <w:pStyle w:val="TOC3"/>
            <w:tabs>
              <w:tab w:val="right" w:leader="dot" w:pos="9962"/>
            </w:tabs>
            <w:rPr>
              <w:del w:id="552" w:author="Alexander Thomas Frase" w:date="2012-10-31T13:16:00Z"/>
              <w:rFonts w:eastAsiaTheme="minorEastAsia" w:cstheme="minorBidi"/>
              <w:i w:val="0"/>
              <w:noProof/>
              <w:kern w:val="0"/>
              <w:lang w:eastAsia="en-US" w:bidi="ar-SA"/>
            </w:rPr>
          </w:pPr>
          <w:del w:id="553" w:author="Alexander Thomas Frase" w:date="2012-10-31T13:16:00Z">
            <w:r w:rsidDel="008E35AF">
              <w:rPr>
                <w:noProof/>
              </w:rPr>
              <w:delText>--allow-unvalidated-snp-positions  /  ALLOW_UNVALIDATED_SNP_POSITIONS</w:delText>
            </w:r>
            <w:r w:rsidDel="008E35AF">
              <w:rPr>
                <w:noProof/>
              </w:rPr>
              <w:tab/>
              <w:delText>16</w:delText>
            </w:r>
          </w:del>
        </w:p>
        <w:p w14:paraId="1D33EA82" w14:textId="77777777" w:rsidR="00832617" w:rsidDel="008E35AF" w:rsidRDefault="00832617">
          <w:pPr>
            <w:pStyle w:val="TOC3"/>
            <w:tabs>
              <w:tab w:val="right" w:leader="dot" w:pos="9962"/>
            </w:tabs>
            <w:rPr>
              <w:del w:id="554" w:author="Alexander Thomas Frase" w:date="2012-10-31T13:16:00Z"/>
              <w:rFonts w:eastAsiaTheme="minorEastAsia" w:cstheme="minorBidi"/>
              <w:i w:val="0"/>
              <w:noProof/>
              <w:kern w:val="0"/>
              <w:lang w:eastAsia="en-US" w:bidi="ar-SA"/>
            </w:rPr>
          </w:pPr>
          <w:del w:id="555" w:author="Alexander Thomas Frase" w:date="2012-10-31T13:16:00Z">
            <w:r w:rsidDel="008E35AF">
              <w:rPr>
                <w:noProof/>
              </w:rPr>
              <w:delText>--allow-ambiguous-knowledge  /  ALLOW_AMBIGUOUS_KNOWLEDGE</w:delText>
            </w:r>
            <w:r w:rsidDel="008E35AF">
              <w:rPr>
                <w:noProof/>
              </w:rPr>
              <w:tab/>
              <w:delText>17</w:delText>
            </w:r>
          </w:del>
        </w:p>
        <w:p w14:paraId="6BB83C8A" w14:textId="77777777" w:rsidR="00832617" w:rsidDel="008E35AF" w:rsidRDefault="00832617">
          <w:pPr>
            <w:pStyle w:val="TOC3"/>
            <w:tabs>
              <w:tab w:val="right" w:leader="dot" w:pos="9962"/>
            </w:tabs>
            <w:rPr>
              <w:del w:id="556" w:author="Alexander Thomas Frase" w:date="2012-10-31T13:16:00Z"/>
              <w:rFonts w:eastAsiaTheme="minorEastAsia" w:cstheme="minorBidi"/>
              <w:i w:val="0"/>
              <w:noProof/>
              <w:kern w:val="0"/>
              <w:lang w:eastAsia="en-US" w:bidi="ar-SA"/>
            </w:rPr>
          </w:pPr>
          <w:del w:id="557" w:author="Alexander Thomas Frase" w:date="2012-10-31T13:16:00Z">
            <w:r w:rsidDel="008E35AF">
              <w:rPr>
                <w:noProof/>
              </w:rPr>
              <w:delText>--reduce-ambiguous-knowledge  /  REDUCE_AMBIGUOUS_KNOWLEDGE</w:delText>
            </w:r>
            <w:r w:rsidDel="008E35AF">
              <w:rPr>
                <w:noProof/>
              </w:rPr>
              <w:tab/>
              <w:delText>17</w:delText>
            </w:r>
          </w:del>
        </w:p>
        <w:p w14:paraId="15F766A2" w14:textId="77777777" w:rsidR="00832617" w:rsidDel="008E35AF" w:rsidRDefault="00832617">
          <w:pPr>
            <w:pStyle w:val="TOC3"/>
            <w:tabs>
              <w:tab w:val="right" w:leader="dot" w:pos="9962"/>
            </w:tabs>
            <w:rPr>
              <w:del w:id="558" w:author="Alexander Thomas Frase" w:date="2012-10-31T13:16:00Z"/>
              <w:rFonts w:eastAsiaTheme="minorEastAsia" w:cstheme="minorBidi"/>
              <w:i w:val="0"/>
              <w:noProof/>
              <w:kern w:val="0"/>
              <w:lang w:eastAsia="en-US" w:bidi="ar-SA"/>
            </w:rPr>
          </w:pPr>
          <w:del w:id="559" w:author="Alexander Thomas Frase" w:date="2012-10-31T13:16:00Z">
            <w:r w:rsidDel="008E35AF">
              <w:rPr>
                <w:noProof/>
              </w:rPr>
              <w:delText>--report-ld-profiles  /  REPORT_LD_PROFILES</w:delText>
            </w:r>
            <w:r w:rsidDel="008E35AF">
              <w:rPr>
                <w:noProof/>
              </w:rPr>
              <w:tab/>
              <w:delText>17</w:delText>
            </w:r>
          </w:del>
        </w:p>
        <w:p w14:paraId="4F2908ED" w14:textId="77777777" w:rsidR="00832617" w:rsidDel="008E35AF" w:rsidRDefault="00832617">
          <w:pPr>
            <w:pStyle w:val="TOC3"/>
            <w:tabs>
              <w:tab w:val="right" w:leader="dot" w:pos="9962"/>
            </w:tabs>
            <w:rPr>
              <w:del w:id="560" w:author="Alexander Thomas Frase" w:date="2012-10-31T13:16:00Z"/>
              <w:rFonts w:eastAsiaTheme="minorEastAsia" w:cstheme="minorBidi"/>
              <w:i w:val="0"/>
              <w:noProof/>
              <w:kern w:val="0"/>
              <w:lang w:eastAsia="en-US" w:bidi="ar-SA"/>
            </w:rPr>
          </w:pPr>
          <w:del w:id="561" w:author="Alexander Thomas Frase" w:date="2012-10-31T13:16:00Z">
            <w:r w:rsidDel="008E35AF">
              <w:rPr>
                <w:noProof/>
              </w:rPr>
              <w:lastRenderedPageBreak/>
              <w:delText>--ld-profile  /  LD_PROFILE</w:delText>
            </w:r>
            <w:r w:rsidDel="008E35AF">
              <w:rPr>
                <w:noProof/>
              </w:rPr>
              <w:tab/>
              <w:delText>17</w:delText>
            </w:r>
          </w:del>
        </w:p>
        <w:p w14:paraId="74484F26" w14:textId="77777777" w:rsidR="00832617" w:rsidDel="008E35AF" w:rsidRDefault="00832617">
          <w:pPr>
            <w:pStyle w:val="TOC3"/>
            <w:tabs>
              <w:tab w:val="right" w:leader="dot" w:pos="9962"/>
            </w:tabs>
            <w:rPr>
              <w:del w:id="562" w:author="Alexander Thomas Frase" w:date="2012-10-31T13:16:00Z"/>
              <w:rFonts w:eastAsiaTheme="minorEastAsia" w:cstheme="minorBidi"/>
              <w:i w:val="0"/>
              <w:noProof/>
              <w:kern w:val="0"/>
              <w:lang w:eastAsia="en-US" w:bidi="ar-SA"/>
            </w:rPr>
          </w:pPr>
          <w:del w:id="563" w:author="Alexander Thomas Frase" w:date="2012-10-31T13:16:00Z">
            <w:r w:rsidDel="008E35AF">
              <w:rPr>
                <w:noProof/>
              </w:rPr>
              <w:delText>--verify-biofilter-version  /  VERIFY_BIOFILTER_VERSION</w:delText>
            </w:r>
            <w:r w:rsidDel="008E35AF">
              <w:rPr>
                <w:noProof/>
              </w:rPr>
              <w:tab/>
              <w:delText>17</w:delText>
            </w:r>
          </w:del>
        </w:p>
        <w:p w14:paraId="151169F5" w14:textId="77777777" w:rsidR="00832617" w:rsidDel="008E35AF" w:rsidRDefault="00832617">
          <w:pPr>
            <w:pStyle w:val="TOC3"/>
            <w:tabs>
              <w:tab w:val="right" w:leader="dot" w:pos="9962"/>
            </w:tabs>
            <w:rPr>
              <w:del w:id="564" w:author="Alexander Thomas Frase" w:date="2012-10-31T13:16:00Z"/>
              <w:rFonts w:eastAsiaTheme="minorEastAsia" w:cstheme="minorBidi"/>
              <w:i w:val="0"/>
              <w:noProof/>
              <w:kern w:val="0"/>
              <w:lang w:eastAsia="en-US" w:bidi="ar-SA"/>
            </w:rPr>
          </w:pPr>
          <w:del w:id="565" w:author="Alexander Thomas Frase" w:date="2012-10-31T13:16:00Z">
            <w:r w:rsidDel="008E35AF">
              <w:rPr>
                <w:noProof/>
              </w:rPr>
              <w:delText>--verify-loki-version  /  VERIFY_LOKI_VERSION</w:delText>
            </w:r>
            <w:r w:rsidDel="008E35AF">
              <w:rPr>
                <w:noProof/>
              </w:rPr>
              <w:tab/>
              <w:delText>17</w:delText>
            </w:r>
          </w:del>
        </w:p>
        <w:p w14:paraId="581A86F0" w14:textId="77777777" w:rsidR="00832617" w:rsidDel="008E35AF" w:rsidRDefault="00832617">
          <w:pPr>
            <w:pStyle w:val="TOC3"/>
            <w:tabs>
              <w:tab w:val="right" w:leader="dot" w:pos="9962"/>
            </w:tabs>
            <w:rPr>
              <w:del w:id="566" w:author="Alexander Thomas Frase" w:date="2012-10-31T13:16:00Z"/>
              <w:rFonts w:eastAsiaTheme="minorEastAsia" w:cstheme="minorBidi"/>
              <w:i w:val="0"/>
              <w:noProof/>
              <w:kern w:val="0"/>
              <w:lang w:eastAsia="en-US" w:bidi="ar-SA"/>
            </w:rPr>
          </w:pPr>
          <w:del w:id="567" w:author="Alexander Thomas Frase" w:date="2012-10-31T13:16:00Z">
            <w:r w:rsidDel="008E35AF">
              <w:rPr>
                <w:noProof/>
              </w:rPr>
              <w:delText>--verify-source-loader  /  VERIFY_SOURCE_LOADER</w:delText>
            </w:r>
            <w:r w:rsidDel="008E35AF">
              <w:rPr>
                <w:noProof/>
              </w:rPr>
              <w:tab/>
              <w:delText>17</w:delText>
            </w:r>
          </w:del>
        </w:p>
        <w:p w14:paraId="0CB7821A" w14:textId="77777777" w:rsidR="00832617" w:rsidDel="008E35AF" w:rsidRDefault="00832617">
          <w:pPr>
            <w:pStyle w:val="TOC3"/>
            <w:tabs>
              <w:tab w:val="right" w:leader="dot" w:pos="9962"/>
            </w:tabs>
            <w:rPr>
              <w:del w:id="568" w:author="Alexander Thomas Frase" w:date="2012-10-31T13:16:00Z"/>
              <w:rFonts w:eastAsiaTheme="minorEastAsia" w:cstheme="minorBidi"/>
              <w:i w:val="0"/>
              <w:noProof/>
              <w:kern w:val="0"/>
              <w:lang w:eastAsia="en-US" w:bidi="ar-SA"/>
            </w:rPr>
          </w:pPr>
          <w:del w:id="569" w:author="Alexander Thomas Frase" w:date="2012-10-31T13:16:00Z">
            <w:r w:rsidDel="008E35AF">
              <w:rPr>
                <w:noProof/>
              </w:rPr>
              <w:delText>--verify-source-option  /  VERIFY_SOURCE_OPTION</w:delText>
            </w:r>
            <w:r w:rsidDel="008E35AF">
              <w:rPr>
                <w:noProof/>
              </w:rPr>
              <w:tab/>
              <w:delText>17</w:delText>
            </w:r>
          </w:del>
        </w:p>
        <w:p w14:paraId="7706DBE9" w14:textId="77777777" w:rsidR="00832617" w:rsidDel="008E35AF" w:rsidRDefault="00832617">
          <w:pPr>
            <w:pStyle w:val="TOC3"/>
            <w:tabs>
              <w:tab w:val="right" w:leader="dot" w:pos="9962"/>
            </w:tabs>
            <w:rPr>
              <w:del w:id="570" w:author="Alexander Thomas Frase" w:date="2012-10-31T13:16:00Z"/>
              <w:rFonts w:eastAsiaTheme="minorEastAsia" w:cstheme="minorBidi"/>
              <w:i w:val="0"/>
              <w:noProof/>
              <w:kern w:val="0"/>
              <w:lang w:eastAsia="en-US" w:bidi="ar-SA"/>
            </w:rPr>
          </w:pPr>
          <w:del w:id="571" w:author="Alexander Thomas Frase" w:date="2012-10-31T13:16:00Z">
            <w:r w:rsidDel="008E35AF">
              <w:rPr>
                <w:noProof/>
              </w:rPr>
              <w:delText>--verify-source-file  /  VERIFY_SOURCE_FILE</w:delText>
            </w:r>
            <w:r w:rsidDel="008E35AF">
              <w:rPr>
                <w:noProof/>
              </w:rPr>
              <w:tab/>
              <w:delText>18</w:delText>
            </w:r>
          </w:del>
        </w:p>
        <w:p w14:paraId="5D2F69E3" w14:textId="77777777" w:rsidR="00832617" w:rsidDel="008E35AF" w:rsidRDefault="00832617">
          <w:pPr>
            <w:pStyle w:val="TOC2"/>
            <w:tabs>
              <w:tab w:val="right" w:leader="dot" w:pos="9962"/>
            </w:tabs>
            <w:rPr>
              <w:del w:id="572" w:author="Alexander Thomas Frase" w:date="2012-10-31T13:16:00Z"/>
              <w:rFonts w:eastAsiaTheme="minorEastAsia" w:cstheme="minorBidi"/>
              <w:noProof/>
              <w:kern w:val="0"/>
              <w:lang w:eastAsia="en-US" w:bidi="ar-SA"/>
            </w:rPr>
          </w:pPr>
          <w:del w:id="573" w:author="Alexander Thomas Frase" w:date="2012-10-31T13:16:00Z">
            <w:r w:rsidDel="008E35AF">
              <w:rPr>
                <w:noProof/>
              </w:rPr>
              <w:delText>Primary Input Data Options</w:delText>
            </w:r>
            <w:r w:rsidDel="008E35AF">
              <w:rPr>
                <w:noProof/>
              </w:rPr>
              <w:tab/>
              <w:delText>18</w:delText>
            </w:r>
          </w:del>
        </w:p>
        <w:p w14:paraId="7EFE0732" w14:textId="77777777" w:rsidR="00832617" w:rsidDel="008E35AF" w:rsidRDefault="00832617">
          <w:pPr>
            <w:pStyle w:val="TOC3"/>
            <w:tabs>
              <w:tab w:val="right" w:leader="dot" w:pos="9962"/>
            </w:tabs>
            <w:rPr>
              <w:del w:id="574" w:author="Alexander Thomas Frase" w:date="2012-10-31T13:16:00Z"/>
              <w:rFonts w:eastAsiaTheme="minorEastAsia" w:cstheme="minorBidi"/>
              <w:i w:val="0"/>
              <w:noProof/>
              <w:kern w:val="0"/>
              <w:lang w:eastAsia="en-US" w:bidi="ar-SA"/>
            </w:rPr>
          </w:pPr>
          <w:del w:id="575" w:author="Alexander Thomas Frase" w:date="2012-10-31T13:16:00Z">
            <w:r w:rsidDel="008E35AF">
              <w:rPr>
                <w:noProof/>
              </w:rPr>
              <w:delText>--snp  /  SNP</w:delText>
            </w:r>
            <w:r w:rsidDel="008E35AF">
              <w:rPr>
                <w:noProof/>
              </w:rPr>
              <w:tab/>
              <w:delText>18</w:delText>
            </w:r>
          </w:del>
        </w:p>
        <w:p w14:paraId="72671248" w14:textId="77777777" w:rsidR="00832617" w:rsidDel="008E35AF" w:rsidRDefault="00832617">
          <w:pPr>
            <w:pStyle w:val="TOC3"/>
            <w:tabs>
              <w:tab w:val="right" w:leader="dot" w:pos="9962"/>
            </w:tabs>
            <w:rPr>
              <w:del w:id="576" w:author="Alexander Thomas Frase" w:date="2012-10-31T13:16:00Z"/>
              <w:rFonts w:eastAsiaTheme="minorEastAsia" w:cstheme="minorBidi"/>
              <w:i w:val="0"/>
              <w:noProof/>
              <w:kern w:val="0"/>
              <w:lang w:eastAsia="en-US" w:bidi="ar-SA"/>
            </w:rPr>
          </w:pPr>
          <w:del w:id="577" w:author="Alexander Thomas Frase" w:date="2012-10-31T13:16:00Z">
            <w:r w:rsidDel="008E35AF">
              <w:rPr>
                <w:noProof/>
              </w:rPr>
              <w:delText>--snp-file  /  SNP_FILE</w:delText>
            </w:r>
            <w:r w:rsidDel="008E35AF">
              <w:rPr>
                <w:noProof/>
              </w:rPr>
              <w:tab/>
              <w:delText>18</w:delText>
            </w:r>
          </w:del>
        </w:p>
        <w:p w14:paraId="77353D94" w14:textId="77777777" w:rsidR="00832617" w:rsidDel="008E35AF" w:rsidRDefault="00832617">
          <w:pPr>
            <w:pStyle w:val="TOC3"/>
            <w:tabs>
              <w:tab w:val="right" w:leader="dot" w:pos="9962"/>
            </w:tabs>
            <w:rPr>
              <w:del w:id="578" w:author="Alexander Thomas Frase" w:date="2012-10-31T13:16:00Z"/>
              <w:rFonts w:eastAsiaTheme="minorEastAsia" w:cstheme="minorBidi"/>
              <w:i w:val="0"/>
              <w:noProof/>
              <w:kern w:val="0"/>
              <w:lang w:eastAsia="en-US" w:bidi="ar-SA"/>
            </w:rPr>
          </w:pPr>
          <w:del w:id="579" w:author="Alexander Thomas Frase" w:date="2012-10-31T13:16:00Z">
            <w:r w:rsidDel="008E35AF">
              <w:rPr>
                <w:noProof/>
              </w:rPr>
              <w:delText>--position  /  POSITION</w:delText>
            </w:r>
            <w:r w:rsidDel="008E35AF">
              <w:rPr>
                <w:noProof/>
              </w:rPr>
              <w:tab/>
              <w:delText>18</w:delText>
            </w:r>
          </w:del>
        </w:p>
        <w:p w14:paraId="5088467C" w14:textId="77777777" w:rsidR="00832617" w:rsidDel="008E35AF" w:rsidRDefault="00832617">
          <w:pPr>
            <w:pStyle w:val="TOC3"/>
            <w:tabs>
              <w:tab w:val="right" w:leader="dot" w:pos="9962"/>
            </w:tabs>
            <w:rPr>
              <w:del w:id="580" w:author="Alexander Thomas Frase" w:date="2012-10-31T13:16:00Z"/>
              <w:rFonts w:eastAsiaTheme="minorEastAsia" w:cstheme="minorBidi"/>
              <w:i w:val="0"/>
              <w:noProof/>
              <w:kern w:val="0"/>
              <w:lang w:eastAsia="en-US" w:bidi="ar-SA"/>
            </w:rPr>
          </w:pPr>
          <w:del w:id="581" w:author="Alexander Thomas Frase" w:date="2012-10-31T13:16:00Z">
            <w:r w:rsidDel="008E35AF">
              <w:rPr>
                <w:noProof/>
              </w:rPr>
              <w:delText>--position-file  /  POSITION_FILE</w:delText>
            </w:r>
            <w:r w:rsidDel="008E35AF">
              <w:rPr>
                <w:noProof/>
              </w:rPr>
              <w:tab/>
              <w:delText>18</w:delText>
            </w:r>
          </w:del>
        </w:p>
        <w:p w14:paraId="1704D64C" w14:textId="77777777" w:rsidR="00832617" w:rsidDel="008E35AF" w:rsidRDefault="00832617">
          <w:pPr>
            <w:pStyle w:val="TOC3"/>
            <w:tabs>
              <w:tab w:val="right" w:leader="dot" w:pos="9962"/>
            </w:tabs>
            <w:rPr>
              <w:del w:id="582" w:author="Alexander Thomas Frase" w:date="2012-10-31T13:16:00Z"/>
              <w:rFonts w:eastAsiaTheme="minorEastAsia" w:cstheme="minorBidi"/>
              <w:i w:val="0"/>
              <w:noProof/>
              <w:kern w:val="0"/>
              <w:lang w:eastAsia="en-US" w:bidi="ar-SA"/>
            </w:rPr>
          </w:pPr>
          <w:del w:id="583" w:author="Alexander Thomas Frase" w:date="2012-10-31T13:16:00Z">
            <w:r w:rsidDel="008E35AF">
              <w:rPr>
                <w:noProof/>
              </w:rPr>
              <w:delText>--region  /  REGION</w:delText>
            </w:r>
            <w:r w:rsidDel="008E35AF">
              <w:rPr>
                <w:noProof/>
              </w:rPr>
              <w:tab/>
              <w:delText>18</w:delText>
            </w:r>
          </w:del>
        </w:p>
        <w:p w14:paraId="2F9DCD85" w14:textId="77777777" w:rsidR="00832617" w:rsidDel="008E35AF" w:rsidRDefault="00832617">
          <w:pPr>
            <w:pStyle w:val="TOC3"/>
            <w:tabs>
              <w:tab w:val="right" w:leader="dot" w:pos="9962"/>
            </w:tabs>
            <w:rPr>
              <w:del w:id="584" w:author="Alexander Thomas Frase" w:date="2012-10-31T13:16:00Z"/>
              <w:rFonts w:eastAsiaTheme="minorEastAsia" w:cstheme="minorBidi"/>
              <w:i w:val="0"/>
              <w:noProof/>
              <w:kern w:val="0"/>
              <w:lang w:eastAsia="en-US" w:bidi="ar-SA"/>
            </w:rPr>
          </w:pPr>
          <w:del w:id="585" w:author="Alexander Thomas Frase" w:date="2012-10-31T13:16:00Z">
            <w:r w:rsidDel="008E35AF">
              <w:rPr>
                <w:noProof/>
              </w:rPr>
              <w:delText>--region-file  /  REGION_FILE</w:delText>
            </w:r>
            <w:r w:rsidDel="008E35AF">
              <w:rPr>
                <w:noProof/>
              </w:rPr>
              <w:tab/>
              <w:delText>18</w:delText>
            </w:r>
          </w:del>
        </w:p>
        <w:p w14:paraId="53E22BBA" w14:textId="77777777" w:rsidR="00832617" w:rsidDel="008E35AF" w:rsidRDefault="00832617">
          <w:pPr>
            <w:pStyle w:val="TOC3"/>
            <w:tabs>
              <w:tab w:val="right" w:leader="dot" w:pos="9962"/>
            </w:tabs>
            <w:rPr>
              <w:del w:id="586" w:author="Alexander Thomas Frase" w:date="2012-10-31T13:16:00Z"/>
              <w:rFonts w:eastAsiaTheme="minorEastAsia" w:cstheme="minorBidi"/>
              <w:i w:val="0"/>
              <w:noProof/>
              <w:kern w:val="0"/>
              <w:lang w:eastAsia="en-US" w:bidi="ar-SA"/>
            </w:rPr>
          </w:pPr>
          <w:del w:id="587" w:author="Alexander Thomas Frase" w:date="2012-10-31T13:16:00Z">
            <w:r w:rsidDel="008E35AF">
              <w:rPr>
                <w:noProof/>
              </w:rPr>
              <w:delText>--gene  /  GENE</w:delText>
            </w:r>
            <w:r w:rsidDel="008E35AF">
              <w:rPr>
                <w:noProof/>
              </w:rPr>
              <w:tab/>
              <w:delText>18</w:delText>
            </w:r>
          </w:del>
        </w:p>
        <w:p w14:paraId="26B45231" w14:textId="77777777" w:rsidR="00832617" w:rsidDel="008E35AF" w:rsidRDefault="00832617">
          <w:pPr>
            <w:pStyle w:val="TOC3"/>
            <w:tabs>
              <w:tab w:val="right" w:leader="dot" w:pos="9962"/>
            </w:tabs>
            <w:rPr>
              <w:del w:id="588" w:author="Alexander Thomas Frase" w:date="2012-10-31T13:16:00Z"/>
              <w:rFonts w:eastAsiaTheme="minorEastAsia" w:cstheme="minorBidi"/>
              <w:i w:val="0"/>
              <w:noProof/>
              <w:kern w:val="0"/>
              <w:lang w:eastAsia="en-US" w:bidi="ar-SA"/>
            </w:rPr>
          </w:pPr>
          <w:del w:id="589" w:author="Alexander Thomas Frase" w:date="2012-10-31T13:16:00Z">
            <w:r w:rsidDel="008E35AF">
              <w:rPr>
                <w:noProof/>
              </w:rPr>
              <w:delText>--gene-file  /  GENE_FILE</w:delText>
            </w:r>
            <w:r w:rsidDel="008E35AF">
              <w:rPr>
                <w:noProof/>
              </w:rPr>
              <w:tab/>
              <w:delText>19</w:delText>
            </w:r>
          </w:del>
        </w:p>
        <w:p w14:paraId="6EC1F08C" w14:textId="77777777" w:rsidR="00832617" w:rsidDel="008E35AF" w:rsidRDefault="00832617">
          <w:pPr>
            <w:pStyle w:val="TOC3"/>
            <w:tabs>
              <w:tab w:val="right" w:leader="dot" w:pos="9962"/>
            </w:tabs>
            <w:rPr>
              <w:del w:id="590" w:author="Alexander Thomas Frase" w:date="2012-10-31T13:16:00Z"/>
              <w:rFonts w:eastAsiaTheme="minorEastAsia" w:cstheme="minorBidi"/>
              <w:i w:val="0"/>
              <w:noProof/>
              <w:kern w:val="0"/>
              <w:lang w:eastAsia="en-US" w:bidi="ar-SA"/>
            </w:rPr>
          </w:pPr>
          <w:del w:id="591" w:author="Alexander Thomas Frase" w:date="2012-10-31T13:16:00Z">
            <w:r w:rsidDel="008E35AF">
              <w:rPr>
                <w:noProof/>
              </w:rPr>
              <w:delText>--gene-identifier-type  /  GENE_IDENTIFIER_TYPE</w:delText>
            </w:r>
            <w:r w:rsidDel="008E35AF">
              <w:rPr>
                <w:noProof/>
              </w:rPr>
              <w:tab/>
              <w:delText>19</w:delText>
            </w:r>
          </w:del>
        </w:p>
        <w:p w14:paraId="21362764" w14:textId="77777777" w:rsidR="00832617" w:rsidDel="008E35AF" w:rsidRDefault="00832617">
          <w:pPr>
            <w:pStyle w:val="TOC3"/>
            <w:tabs>
              <w:tab w:val="right" w:leader="dot" w:pos="9962"/>
            </w:tabs>
            <w:rPr>
              <w:del w:id="592" w:author="Alexander Thomas Frase" w:date="2012-10-31T13:16:00Z"/>
              <w:rFonts w:eastAsiaTheme="minorEastAsia" w:cstheme="minorBidi"/>
              <w:i w:val="0"/>
              <w:noProof/>
              <w:kern w:val="0"/>
              <w:lang w:eastAsia="en-US" w:bidi="ar-SA"/>
            </w:rPr>
          </w:pPr>
          <w:del w:id="593" w:author="Alexander Thomas Frase" w:date="2012-10-31T13:16:00Z">
            <w:r w:rsidDel="008E35AF">
              <w:rPr>
                <w:noProof/>
              </w:rPr>
              <w:delText>--allow-ambiguous-genes  /  ALLOW_AMBIGUOUS_GENES</w:delText>
            </w:r>
            <w:r w:rsidDel="008E35AF">
              <w:rPr>
                <w:noProof/>
              </w:rPr>
              <w:tab/>
              <w:delText>19</w:delText>
            </w:r>
          </w:del>
        </w:p>
        <w:p w14:paraId="3591FCF9" w14:textId="77777777" w:rsidR="00832617" w:rsidDel="008E35AF" w:rsidRDefault="00832617">
          <w:pPr>
            <w:pStyle w:val="TOC3"/>
            <w:tabs>
              <w:tab w:val="right" w:leader="dot" w:pos="9962"/>
            </w:tabs>
            <w:rPr>
              <w:del w:id="594" w:author="Alexander Thomas Frase" w:date="2012-10-31T13:16:00Z"/>
              <w:rFonts w:eastAsiaTheme="minorEastAsia" w:cstheme="minorBidi"/>
              <w:i w:val="0"/>
              <w:noProof/>
              <w:kern w:val="0"/>
              <w:lang w:eastAsia="en-US" w:bidi="ar-SA"/>
            </w:rPr>
          </w:pPr>
          <w:del w:id="595" w:author="Alexander Thomas Frase" w:date="2012-10-31T13:16:00Z">
            <w:r w:rsidDel="008E35AF">
              <w:rPr>
                <w:noProof/>
              </w:rPr>
              <w:delText>--gene-search  /  GENE_SEARCH</w:delText>
            </w:r>
            <w:r w:rsidDel="008E35AF">
              <w:rPr>
                <w:noProof/>
              </w:rPr>
              <w:tab/>
              <w:delText>19</w:delText>
            </w:r>
          </w:del>
        </w:p>
        <w:p w14:paraId="3CA2A789" w14:textId="77777777" w:rsidR="00832617" w:rsidDel="008E35AF" w:rsidRDefault="00832617">
          <w:pPr>
            <w:pStyle w:val="TOC3"/>
            <w:tabs>
              <w:tab w:val="right" w:leader="dot" w:pos="9962"/>
            </w:tabs>
            <w:rPr>
              <w:del w:id="596" w:author="Alexander Thomas Frase" w:date="2012-10-31T13:16:00Z"/>
              <w:rFonts w:eastAsiaTheme="minorEastAsia" w:cstheme="minorBidi"/>
              <w:i w:val="0"/>
              <w:noProof/>
              <w:kern w:val="0"/>
              <w:lang w:eastAsia="en-US" w:bidi="ar-SA"/>
            </w:rPr>
          </w:pPr>
          <w:del w:id="597" w:author="Alexander Thomas Frase" w:date="2012-10-31T13:16:00Z">
            <w:r w:rsidDel="008E35AF">
              <w:rPr>
                <w:noProof/>
              </w:rPr>
              <w:delText>--group  /  GROUP</w:delText>
            </w:r>
            <w:r w:rsidDel="008E35AF">
              <w:rPr>
                <w:noProof/>
              </w:rPr>
              <w:tab/>
              <w:delText>19</w:delText>
            </w:r>
          </w:del>
        </w:p>
        <w:p w14:paraId="47020CC2" w14:textId="77777777" w:rsidR="00832617" w:rsidDel="008E35AF" w:rsidRDefault="00832617">
          <w:pPr>
            <w:pStyle w:val="TOC3"/>
            <w:tabs>
              <w:tab w:val="right" w:leader="dot" w:pos="9962"/>
            </w:tabs>
            <w:rPr>
              <w:del w:id="598" w:author="Alexander Thomas Frase" w:date="2012-10-31T13:16:00Z"/>
              <w:rFonts w:eastAsiaTheme="minorEastAsia" w:cstheme="minorBidi"/>
              <w:i w:val="0"/>
              <w:noProof/>
              <w:kern w:val="0"/>
              <w:lang w:eastAsia="en-US" w:bidi="ar-SA"/>
            </w:rPr>
          </w:pPr>
          <w:del w:id="599" w:author="Alexander Thomas Frase" w:date="2012-10-31T13:16:00Z">
            <w:r w:rsidDel="008E35AF">
              <w:rPr>
                <w:noProof/>
              </w:rPr>
              <w:delText>--group-file  /  GROUP_FILE</w:delText>
            </w:r>
            <w:r w:rsidDel="008E35AF">
              <w:rPr>
                <w:noProof/>
              </w:rPr>
              <w:tab/>
              <w:delText>19</w:delText>
            </w:r>
          </w:del>
        </w:p>
        <w:p w14:paraId="34B04E16" w14:textId="77777777" w:rsidR="00832617" w:rsidDel="008E35AF" w:rsidRDefault="00832617">
          <w:pPr>
            <w:pStyle w:val="TOC3"/>
            <w:tabs>
              <w:tab w:val="right" w:leader="dot" w:pos="9962"/>
            </w:tabs>
            <w:rPr>
              <w:del w:id="600" w:author="Alexander Thomas Frase" w:date="2012-10-31T13:16:00Z"/>
              <w:rFonts w:eastAsiaTheme="minorEastAsia" w:cstheme="minorBidi"/>
              <w:i w:val="0"/>
              <w:noProof/>
              <w:kern w:val="0"/>
              <w:lang w:eastAsia="en-US" w:bidi="ar-SA"/>
            </w:rPr>
          </w:pPr>
          <w:del w:id="601" w:author="Alexander Thomas Frase" w:date="2012-10-31T13:16:00Z">
            <w:r w:rsidDel="008E35AF">
              <w:rPr>
                <w:noProof/>
              </w:rPr>
              <w:delText>--group-identifier-type  /  GROUP_IDENTIFIER_TYPE</w:delText>
            </w:r>
            <w:r w:rsidDel="008E35AF">
              <w:rPr>
                <w:noProof/>
              </w:rPr>
              <w:tab/>
              <w:delText>19</w:delText>
            </w:r>
          </w:del>
        </w:p>
        <w:p w14:paraId="6AB07323" w14:textId="77777777" w:rsidR="00832617" w:rsidDel="008E35AF" w:rsidRDefault="00832617">
          <w:pPr>
            <w:pStyle w:val="TOC3"/>
            <w:tabs>
              <w:tab w:val="right" w:leader="dot" w:pos="9962"/>
            </w:tabs>
            <w:rPr>
              <w:del w:id="602" w:author="Alexander Thomas Frase" w:date="2012-10-31T13:16:00Z"/>
              <w:rFonts w:eastAsiaTheme="minorEastAsia" w:cstheme="minorBidi"/>
              <w:i w:val="0"/>
              <w:noProof/>
              <w:kern w:val="0"/>
              <w:lang w:eastAsia="en-US" w:bidi="ar-SA"/>
            </w:rPr>
          </w:pPr>
          <w:del w:id="603" w:author="Alexander Thomas Frase" w:date="2012-10-31T13:16:00Z">
            <w:r w:rsidDel="008E35AF">
              <w:rPr>
                <w:noProof/>
              </w:rPr>
              <w:delText>--allow-ambiguous-groups  /  ALLOW_AMBIGUOUS_GROUPS</w:delText>
            </w:r>
            <w:r w:rsidDel="008E35AF">
              <w:rPr>
                <w:noProof/>
              </w:rPr>
              <w:tab/>
              <w:delText>19</w:delText>
            </w:r>
          </w:del>
        </w:p>
        <w:p w14:paraId="0E3DFB0E" w14:textId="77777777" w:rsidR="00832617" w:rsidDel="008E35AF" w:rsidRDefault="00832617">
          <w:pPr>
            <w:pStyle w:val="TOC3"/>
            <w:tabs>
              <w:tab w:val="right" w:leader="dot" w:pos="9962"/>
            </w:tabs>
            <w:rPr>
              <w:del w:id="604" w:author="Alexander Thomas Frase" w:date="2012-10-31T13:16:00Z"/>
              <w:rFonts w:eastAsiaTheme="minorEastAsia" w:cstheme="minorBidi"/>
              <w:i w:val="0"/>
              <w:noProof/>
              <w:kern w:val="0"/>
              <w:lang w:eastAsia="en-US" w:bidi="ar-SA"/>
            </w:rPr>
          </w:pPr>
          <w:del w:id="605" w:author="Alexander Thomas Frase" w:date="2012-10-31T13:16:00Z">
            <w:r w:rsidDel="008E35AF">
              <w:rPr>
                <w:noProof/>
              </w:rPr>
              <w:delText>--group-search  /  GROUP_SEARCH</w:delText>
            </w:r>
            <w:r w:rsidDel="008E35AF">
              <w:rPr>
                <w:noProof/>
              </w:rPr>
              <w:tab/>
              <w:delText>20</w:delText>
            </w:r>
          </w:del>
        </w:p>
        <w:p w14:paraId="7AD50CCB" w14:textId="77777777" w:rsidR="00832617" w:rsidDel="008E35AF" w:rsidRDefault="00832617">
          <w:pPr>
            <w:pStyle w:val="TOC3"/>
            <w:tabs>
              <w:tab w:val="right" w:leader="dot" w:pos="9962"/>
            </w:tabs>
            <w:rPr>
              <w:del w:id="606" w:author="Alexander Thomas Frase" w:date="2012-10-31T13:16:00Z"/>
              <w:rFonts w:eastAsiaTheme="minorEastAsia" w:cstheme="minorBidi"/>
              <w:i w:val="0"/>
              <w:noProof/>
              <w:kern w:val="0"/>
              <w:lang w:eastAsia="en-US" w:bidi="ar-SA"/>
            </w:rPr>
          </w:pPr>
          <w:del w:id="607" w:author="Alexander Thomas Frase" w:date="2012-10-31T13:16:00Z">
            <w:r w:rsidDel="008E35AF">
              <w:rPr>
                <w:noProof/>
              </w:rPr>
              <w:delText>--source  /  SOURCE</w:delText>
            </w:r>
            <w:r w:rsidDel="008E35AF">
              <w:rPr>
                <w:noProof/>
              </w:rPr>
              <w:tab/>
              <w:delText>20</w:delText>
            </w:r>
          </w:del>
        </w:p>
        <w:p w14:paraId="5A58B73D" w14:textId="77777777" w:rsidR="00832617" w:rsidDel="008E35AF" w:rsidRDefault="00832617">
          <w:pPr>
            <w:pStyle w:val="TOC3"/>
            <w:tabs>
              <w:tab w:val="right" w:leader="dot" w:pos="9962"/>
            </w:tabs>
            <w:rPr>
              <w:del w:id="608" w:author="Alexander Thomas Frase" w:date="2012-10-31T13:16:00Z"/>
              <w:rFonts w:eastAsiaTheme="minorEastAsia" w:cstheme="minorBidi"/>
              <w:i w:val="0"/>
              <w:noProof/>
              <w:kern w:val="0"/>
              <w:lang w:eastAsia="en-US" w:bidi="ar-SA"/>
            </w:rPr>
          </w:pPr>
          <w:del w:id="609" w:author="Alexander Thomas Frase" w:date="2012-10-31T13:16:00Z">
            <w:r w:rsidDel="008E35AF">
              <w:rPr>
                <w:noProof/>
              </w:rPr>
              <w:delText>--source-file  /  SOURCE_FILE</w:delText>
            </w:r>
            <w:r w:rsidDel="008E35AF">
              <w:rPr>
                <w:noProof/>
              </w:rPr>
              <w:tab/>
              <w:delText>20</w:delText>
            </w:r>
          </w:del>
        </w:p>
        <w:p w14:paraId="187A83CB" w14:textId="77777777" w:rsidR="00832617" w:rsidDel="008E35AF" w:rsidRDefault="00832617">
          <w:pPr>
            <w:pStyle w:val="TOC2"/>
            <w:tabs>
              <w:tab w:val="right" w:leader="dot" w:pos="9962"/>
            </w:tabs>
            <w:rPr>
              <w:del w:id="610" w:author="Alexander Thomas Frase" w:date="2012-10-31T13:16:00Z"/>
              <w:rFonts w:eastAsiaTheme="minorEastAsia" w:cstheme="minorBidi"/>
              <w:noProof/>
              <w:kern w:val="0"/>
              <w:lang w:eastAsia="en-US" w:bidi="ar-SA"/>
            </w:rPr>
          </w:pPr>
          <w:del w:id="611" w:author="Alexander Thomas Frase" w:date="2012-10-31T13:16:00Z">
            <w:r w:rsidDel="008E35AF">
              <w:rPr>
                <w:noProof/>
              </w:rPr>
              <w:delText>Alternate Input Data Options</w:delText>
            </w:r>
            <w:r w:rsidDel="008E35AF">
              <w:rPr>
                <w:noProof/>
              </w:rPr>
              <w:tab/>
              <w:delText>20</w:delText>
            </w:r>
          </w:del>
        </w:p>
        <w:p w14:paraId="2F1EB40D" w14:textId="77777777" w:rsidR="00832617" w:rsidDel="008E35AF" w:rsidRDefault="00832617">
          <w:pPr>
            <w:pStyle w:val="TOC3"/>
            <w:tabs>
              <w:tab w:val="right" w:leader="dot" w:pos="9962"/>
            </w:tabs>
            <w:rPr>
              <w:del w:id="612" w:author="Alexander Thomas Frase" w:date="2012-10-31T13:16:00Z"/>
              <w:rFonts w:eastAsiaTheme="minorEastAsia" w:cstheme="minorBidi"/>
              <w:i w:val="0"/>
              <w:noProof/>
              <w:kern w:val="0"/>
              <w:lang w:eastAsia="en-US" w:bidi="ar-SA"/>
            </w:rPr>
          </w:pPr>
          <w:del w:id="613" w:author="Alexander Thomas Frase" w:date="2012-10-31T13:16:00Z">
            <w:r w:rsidDel="008E35AF">
              <w:rPr>
                <w:noProof/>
              </w:rPr>
              <w:delText>--alt-snp  /  ALT_SNP</w:delText>
            </w:r>
            <w:r w:rsidDel="008E35AF">
              <w:rPr>
                <w:noProof/>
              </w:rPr>
              <w:tab/>
              <w:delText>20</w:delText>
            </w:r>
          </w:del>
        </w:p>
        <w:p w14:paraId="47EE1E21" w14:textId="77777777" w:rsidR="00832617" w:rsidDel="008E35AF" w:rsidRDefault="00832617">
          <w:pPr>
            <w:pStyle w:val="TOC3"/>
            <w:tabs>
              <w:tab w:val="right" w:leader="dot" w:pos="9962"/>
            </w:tabs>
            <w:rPr>
              <w:del w:id="614" w:author="Alexander Thomas Frase" w:date="2012-10-31T13:16:00Z"/>
              <w:rFonts w:eastAsiaTheme="minorEastAsia" w:cstheme="minorBidi"/>
              <w:i w:val="0"/>
              <w:noProof/>
              <w:kern w:val="0"/>
              <w:lang w:eastAsia="en-US" w:bidi="ar-SA"/>
            </w:rPr>
          </w:pPr>
          <w:del w:id="615" w:author="Alexander Thomas Frase" w:date="2012-10-31T13:16:00Z">
            <w:r w:rsidDel="008E35AF">
              <w:rPr>
                <w:noProof/>
              </w:rPr>
              <w:delText>--alt-snp-file  /  ALT_SNP_FILE</w:delText>
            </w:r>
            <w:r w:rsidDel="008E35AF">
              <w:rPr>
                <w:noProof/>
              </w:rPr>
              <w:tab/>
              <w:delText>20</w:delText>
            </w:r>
          </w:del>
        </w:p>
        <w:p w14:paraId="1506B5CD" w14:textId="77777777" w:rsidR="00832617" w:rsidDel="008E35AF" w:rsidRDefault="00832617">
          <w:pPr>
            <w:pStyle w:val="TOC3"/>
            <w:tabs>
              <w:tab w:val="right" w:leader="dot" w:pos="9962"/>
            </w:tabs>
            <w:rPr>
              <w:del w:id="616" w:author="Alexander Thomas Frase" w:date="2012-10-31T13:16:00Z"/>
              <w:rFonts w:eastAsiaTheme="minorEastAsia" w:cstheme="minorBidi"/>
              <w:i w:val="0"/>
              <w:noProof/>
              <w:kern w:val="0"/>
              <w:lang w:eastAsia="en-US" w:bidi="ar-SA"/>
            </w:rPr>
          </w:pPr>
          <w:del w:id="617" w:author="Alexander Thomas Frase" w:date="2012-10-31T13:16:00Z">
            <w:r w:rsidDel="008E35AF">
              <w:rPr>
                <w:noProof/>
              </w:rPr>
              <w:delText>--alt-position  /  ALT_POSITION</w:delText>
            </w:r>
            <w:r w:rsidDel="008E35AF">
              <w:rPr>
                <w:noProof/>
              </w:rPr>
              <w:tab/>
              <w:delText>20</w:delText>
            </w:r>
          </w:del>
        </w:p>
        <w:p w14:paraId="3D793CD5" w14:textId="77777777" w:rsidR="00832617" w:rsidDel="008E35AF" w:rsidRDefault="00832617">
          <w:pPr>
            <w:pStyle w:val="TOC3"/>
            <w:tabs>
              <w:tab w:val="right" w:leader="dot" w:pos="9962"/>
            </w:tabs>
            <w:rPr>
              <w:del w:id="618" w:author="Alexander Thomas Frase" w:date="2012-10-31T13:16:00Z"/>
              <w:rFonts w:eastAsiaTheme="minorEastAsia" w:cstheme="minorBidi"/>
              <w:i w:val="0"/>
              <w:noProof/>
              <w:kern w:val="0"/>
              <w:lang w:eastAsia="en-US" w:bidi="ar-SA"/>
            </w:rPr>
          </w:pPr>
          <w:del w:id="619" w:author="Alexander Thomas Frase" w:date="2012-10-31T13:16:00Z">
            <w:r w:rsidDel="008E35AF">
              <w:rPr>
                <w:noProof/>
              </w:rPr>
              <w:delText>--alt-position-file  /  ALT_POSITION_FILE</w:delText>
            </w:r>
            <w:r w:rsidDel="008E35AF">
              <w:rPr>
                <w:noProof/>
              </w:rPr>
              <w:tab/>
              <w:delText>20</w:delText>
            </w:r>
          </w:del>
        </w:p>
        <w:p w14:paraId="6F1F9C88" w14:textId="77777777" w:rsidR="00832617" w:rsidDel="008E35AF" w:rsidRDefault="00832617">
          <w:pPr>
            <w:pStyle w:val="TOC3"/>
            <w:tabs>
              <w:tab w:val="right" w:leader="dot" w:pos="9962"/>
            </w:tabs>
            <w:rPr>
              <w:del w:id="620" w:author="Alexander Thomas Frase" w:date="2012-10-31T13:16:00Z"/>
              <w:rFonts w:eastAsiaTheme="minorEastAsia" w:cstheme="minorBidi"/>
              <w:i w:val="0"/>
              <w:noProof/>
              <w:kern w:val="0"/>
              <w:lang w:eastAsia="en-US" w:bidi="ar-SA"/>
            </w:rPr>
          </w:pPr>
          <w:del w:id="621" w:author="Alexander Thomas Frase" w:date="2012-10-31T13:16:00Z">
            <w:r w:rsidDel="008E35AF">
              <w:rPr>
                <w:noProof/>
              </w:rPr>
              <w:delText>--alt-region  /  ALT_REGION</w:delText>
            </w:r>
            <w:r w:rsidDel="008E35AF">
              <w:rPr>
                <w:noProof/>
              </w:rPr>
              <w:tab/>
              <w:delText>20</w:delText>
            </w:r>
          </w:del>
        </w:p>
        <w:p w14:paraId="2AC4EF7D" w14:textId="77777777" w:rsidR="00832617" w:rsidDel="008E35AF" w:rsidRDefault="00832617">
          <w:pPr>
            <w:pStyle w:val="TOC3"/>
            <w:tabs>
              <w:tab w:val="right" w:leader="dot" w:pos="9962"/>
            </w:tabs>
            <w:rPr>
              <w:del w:id="622" w:author="Alexander Thomas Frase" w:date="2012-10-31T13:16:00Z"/>
              <w:rFonts w:eastAsiaTheme="minorEastAsia" w:cstheme="minorBidi"/>
              <w:i w:val="0"/>
              <w:noProof/>
              <w:kern w:val="0"/>
              <w:lang w:eastAsia="en-US" w:bidi="ar-SA"/>
            </w:rPr>
          </w:pPr>
          <w:del w:id="623" w:author="Alexander Thomas Frase" w:date="2012-10-31T13:16:00Z">
            <w:r w:rsidDel="008E35AF">
              <w:rPr>
                <w:noProof/>
              </w:rPr>
              <w:delText>--alt-region-file  /  ALT_REGION_FILE</w:delText>
            </w:r>
            <w:r w:rsidDel="008E35AF">
              <w:rPr>
                <w:noProof/>
              </w:rPr>
              <w:tab/>
              <w:delText>21</w:delText>
            </w:r>
          </w:del>
        </w:p>
        <w:p w14:paraId="60245F68" w14:textId="77777777" w:rsidR="00832617" w:rsidDel="008E35AF" w:rsidRDefault="00832617">
          <w:pPr>
            <w:pStyle w:val="TOC3"/>
            <w:tabs>
              <w:tab w:val="right" w:leader="dot" w:pos="9962"/>
            </w:tabs>
            <w:rPr>
              <w:del w:id="624" w:author="Alexander Thomas Frase" w:date="2012-10-31T13:16:00Z"/>
              <w:rFonts w:eastAsiaTheme="minorEastAsia" w:cstheme="minorBidi"/>
              <w:i w:val="0"/>
              <w:noProof/>
              <w:kern w:val="0"/>
              <w:lang w:eastAsia="en-US" w:bidi="ar-SA"/>
            </w:rPr>
          </w:pPr>
          <w:del w:id="625" w:author="Alexander Thomas Frase" w:date="2012-10-31T13:16:00Z">
            <w:r w:rsidDel="008E35AF">
              <w:rPr>
                <w:noProof/>
              </w:rPr>
              <w:delText>--alt-gene  /  ALT_GENE</w:delText>
            </w:r>
            <w:r w:rsidDel="008E35AF">
              <w:rPr>
                <w:noProof/>
              </w:rPr>
              <w:tab/>
              <w:delText>21</w:delText>
            </w:r>
          </w:del>
        </w:p>
        <w:p w14:paraId="6E6D002E" w14:textId="77777777" w:rsidR="00832617" w:rsidDel="008E35AF" w:rsidRDefault="00832617">
          <w:pPr>
            <w:pStyle w:val="TOC3"/>
            <w:tabs>
              <w:tab w:val="right" w:leader="dot" w:pos="9962"/>
            </w:tabs>
            <w:rPr>
              <w:del w:id="626" w:author="Alexander Thomas Frase" w:date="2012-10-31T13:16:00Z"/>
              <w:rFonts w:eastAsiaTheme="minorEastAsia" w:cstheme="minorBidi"/>
              <w:i w:val="0"/>
              <w:noProof/>
              <w:kern w:val="0"/>
              <w:lang w:eastAsia="en-US" w:bidi="ar-SA"/>
            </w:rPr>
          </w:pPr>
          <w:del w:id="627" w:author="Alexander Thomas Frase" w:date="2012-10-31T13:16:00Z">
            <w:r w:rsidDel="008E35AF">
              <w:rPr>
                <w:noProof/>
              </w:rPr>
              <w:delText>--alt-gene-file  /  ALT_GENE_FILE</w:delText>
            </w:r>
            <w:r w:rsidDel="008E35AF">
              <w:rPr>
                <w:noProof/>
              </w:rPr>
              <w:tab/>
              <w:delText>21</w:delText>
            </w:r>
          </w:del>
        </w:p>
        <w:p w14:paraId="66ACD806" w14:textId="77777777" w:rsidR="00832617" w:rsidDel="008E35AF" w:rsidRDefault="00832617">
          <w:pPr>
            <w:pStyle w:val="TOC3"/>
            <w:tabs>
              <w:tab w:val="right" w:leader="dot" w:pos="9962"/>
            </w:tabs>
            <w:rPr>
              <w:del w:id="628" w:author="Alexander Thomas Frase" w:date="2012-10-31T13:16:00Z"/>
              <w:rFonts w:eastAsiaTheme="minorEastAsia" w:cstheme="minorBidi"/>
              <w:i w:val="0"/>
              <w:noProof/>
              <w:kern w:val="0"/>
              <w:lang w:eastAsia="en-US" w:bidi="ar-SA"/>
            </w:rPr>
          </w:pPr>
          <w:del w:id="629" w:author="Alexander Thomas Frase" w:date="2012-10-31T13:16:00Z">
            <w:r w:rsidDel="008E35AF">
              <w:rPr>
                <w:noProof/>
              </w:rPr>
              <w:delText>--alt-gene-search  /  ALT_GENE_SEARCH</w:delText>
            </w:r>
            <w:r w:rsidDel="008E35AF">
              <w:rPr>
                <w:noProof/>
              </w:rPr>
              <w:tab/>
              <w:delText>21</w:delText>
            </w:r>
          </w:del>
        </w:p>
        <w:p w14:paraId="0FE84D00" w14:textId="77777777" w:rsidR="00832617" w:rsidDel="008E35AF" w:rsidRDefault="00832617">
          <w:pPr>
            <w:pStyle w:val="TOC3"/>
            <w:tabs>
              <w:tab w:val="right" w:leader="dot" w:pos="9962"/>
            </w:tabs>
            <w:rPr>
              <w:del w:id="630" w:author="Alexander Thomas Frase" w:date="2012-10-31T13:16:00Z"/>
              <w:rFonts w:eastAsiaTheme="minorEastAsia" w:cstheme="minorBidi"/>
              <w:i w:val="0"/>
              <w:noProof/>
              <w:kern w:val="0"/>
              <w:lang w:eastAsia="en-US" w:bidi="ar-SA"/>
            </w:rPr>
          </w:pPr>
          <w:del w:id="631" w:author="Alexander Thomas Frase" w:date="2012-10-31T13:16:00Z">
            <w:r w:rsidDel="008E35AF">
              <w:rPr>
                <w:noProof/>
              </w:rPr>
              <w:delText>--alt-group  /  ALT_GROUP</w:delText>
            </w:r>
            <w:r w:rsidDel="008E35AF">
              <w:rPr>
                <w:noProof/>
              </w:rPr>
              <w:tab/>
              <w:delText>21</w:delText>
            </w:r>
          </w:del>
        </w:p>
        <w:p w14:paraId="5DDEC547" w14:textId="77777777" w:rsidR="00832617" w:rsidDel="008E35AF" w:rsidRDefault="00832617">
          <w:pPr>
            <w:pStyle w:val="TOC3"/>
            <w:tabs>
              <w:tab w:val="right" w:leader="dot" w:pos="9962"/>
            </w:tabs>
            <w:rPr>
              <w:del w:id="632" w:author="Alexander Thomas Frase" w:date="2012-10-31T13:16:00Z"/>
              <w:rFonts w:eastAsiaTheme="minorEastAsia" w:cstheme="minorBidi"/>
              <w:i w:val="0"/>
              <w:noProof/>
              <w:kern w:val="0"/>
              <w:lang w:eastAsia="en-US" w:bidi="ar-SA"/>
            </w:rPr>
          </w:pPr>
          <w:del w:id="633" w:author="Alexander Thomas Frase" w:date="2012-10-31T13:16:00Z">
            <w:r w:rsidDel="008E35AF">
              <w:rPr>
                <w:noProof/>
              </w:rPr>
              <w:delText>--alt-group-file  /  ALT_GROUP_FILE</w:delText>
            </w:r>
            <w:r w:rsidDel="008E35AF">
              <w:rPr>
                <w:noProof/>
              </w:rPr>
              <w:tab/>
              <w:delText>21</w:delText>
            </w:r>
          </w:del>
        </w:p>
        <w:p w14:paraId="46430B2F" w14:textId="77777777" w:rsidR="00832617" w:rsidDel="008E35AF" w:rsidRDefault="00832617">
          <w:pPr>
            <w:pStyle w:val="TOC3"/>
            <w:tabs>
              <w:tab w:val="right" w:leader="dot" w:pos="9962"/>
            </w:tabs>
            <w:rPr>
              <w:del w:id="634" w:author="Alexander Thomas Frase" w:date="2012-10-31T13:16:00Z"/>
              <w:rFonts w:eastAsiaTheme="minorEastAsia" w:cstheme="minorBidi"/>
              <w:i w:val="0"/>
              <w:noProof/>
              <w:kern w:val="0"/>
              <w:lang w:eastAsia="en-US" w:bidi="ar-SA"/>
            </w:rPr>
          </w:pPr>
          <w:del w:id="635" w:author="Alexander Thomas Frase" w:date="2012-10-31T13:16:00Z">
            <w:r w:rsidDel="008E35AF">
              <w:rPr>
                <w:noProof/>
              </w:rPr>
              <w:delText>--alt-group-search  /  ALT_GROUP_SEARCH</w:delText>
            </w:r>
            <w:r w:rsidDel="008E35AF">
              <w:rPr>
                <w:noProof/>
              </w:rPr>
              <w:tab/>
              <w:delText>21</w:delText>
            </w:r>
          </w:del>
        </w:p>
        <w:p w14:paraId="1510F47A" w14:textId="77777777" w:rsidR="00832617" w:rsidDel="008E35AF" w:rsidRDefault="00832617">
          <w:pPr>
            <w:pStyle w:val="TOC3"/>
            <w:tabs>
              <w:tab w:val="right" w:leader="dot" w:pos="9962"/>
            </w:tabs>
            <w:rPr>
              <w:del w:id="636" w:author="Alexander Thomas Frase" w:date="2012-10-31T13:16:00Z"/>
              <w:rFonts w:eastAsiaTheme="minorEastAsia" w:cstheme="minorBidi"/>
              <w:i w:val="0"/>
              <w:noProof/>
              <w:kern w:val="0"/>
              <w:lang w:eastAsia="en-US" w:bidi="ar-SA"/>
            </w:rPr>
          </w:pPr>
          <w:del w:id="637" w:author="Alexander Thomas Frase" w:date="2012-10-31T13:16:00Z">
            <w:r w:rsidDel="008E35AF">
              <w:rPr>
                <w:noProof/>
              </w:rPr>
              <w:delText>--alt-source  /  ALT_SOURCE</w:delText>
            </w:r>
            <w:r w:rsidDel="008E35AF">
              <w:rPr>
                <w:noProof/>
              </w:rPr>
              <w:tab/>
              <w:delText>21</w:delText>
            </w:r>
          </w:del>
        </w:p>
        <w:p w14:paraId="467F9D19" w14:textId="77777777" w:rsidR="00832617" w:rsidDel="008E35AF" w:rsidRDefault="00832617">
          <w:pPr>
            <w:pStyle w:val="TOC3"/>
            <w:tabs>
              <w:tab w:val="right" w:leader="dot" w:pos="9962"/>
            </w:tabs>
            <w:rPr>
              <w:del w:id="638" w:author="Alexander Thomas Frase" w:date="2012-10-31T13:16:00Z"/>
              <w:rFonts w:eastAsiaTheme="minorEastAsia" w:cstheme="minorBidi"/>
              <w:i w:val="0"/>
              <w:noProof/>
              <w:kern w:val="0"/>
              <w:lang w:eastAsia="en-US" w:bidi="ar-SA"/>
            </w:rPr>
          </w:pPr>
          <w:del w:id="639" w:author="Alexander Thomas Frase" w:date="2012-10-31T13:16:00Z">
            <w:r w:rsidDel="008E35AF">
              <w:rPr>
                <w:noProof/>
              </w:rPr>
              <w:delText>--alt-source-file  /  ALT_SOURCE_FILE</w:delText>
            </w:r>
            <w:r w:rsidDel="008E35AF">
              <w:rPr>
                <w:noProof/>
              </w:rPr>
              <w:tab/>
              <w:delText>22</w:delText>
            </w:r>
          </w:del>
        </w:p>
        <w:p w14:paraId="28BAAB70" w14:textId="77777777" w:rsidR="00832617" w:rsidDel="008E35AF" w:rsidRDefault="00832617">
          <w:pPr>
            <w:pStyle w:val="TOC2"/>
            <w:tabs>
              <w:tab w:val="right" w:leader="dot" w:pos="9962"/>
            </w:tabs>
            <w:rPr>
              <w:del w:id="640" w:author="Alexander Thomas Frase" w:date="2012-10-31T13:16:00Z"/>
              <w:rFonts w:eastAsiaTheme="minorEastAsia" w:cstheme="minorBidi"/>
              <w:noProof/>
              <w:kern w:val="0"/>
              <w:lang w:eastAsia="en-US" w:bidi="ar-SA"/>
            </w:rPr>
          </w:pPr>
          <w:del w:id="641" w:author="Alexander Thomas Frase" w:date="2012-10-31T13:16:00Z">
            <w:r w:rsidDel="008E35AF">
              <w:rPr>
                <w:noProof/>
              </w:rPr>
              <w:delText>Positional Matching Options</w:delText>
            </w:r>
            <w:r w:rsidDel="008E35AF">
              <w:rPr>
                <w:noProof/>
              </w:rPr>
              <w:tab/>
              <w:delText>22</w:delText>
            </w:r>
          </w:del>
        </w:p>
        <w:p w14:paraId="1C4FBBFC" w14:textId="77777777" w:rsidR="00832617" w:rsidDel="008E35AF" w:rsidRDefault="00832617">
          <w:pPr>
            <w:pStyle w:val="TOC3"/>
            <w:tabs>
              <w:tab w:val="right" w:leader="dot" w:pos="9962"/>
            </w:tabs>
            <w:rPr>
              <w:del w:id="642" w:author="Alexander Thomas Frase" w:date="2012-10-31T13:16:00Z"/>
              <w:rFonts w:eastAsiaTheme="minorEastAsia" w:cstheme="minorBidi"/>
              <w:i w:val="0"/>
              <w:noProof/>
              <w:kern w:val="0"/>
              <w:lang w:eastAsia="en-US" w:bidi="ar-SA"/>
            </w:rPr>
          </w:pPr>
          <w:del w:id="643" w:author="Alexander Thomas Frase" w:date="2012-10-31T13:16:00Z">
            <w:r w:rsidDel="008E35AF">
              <w:rPr>
                <w:noProof/>
              </w:rPr>
              <w:delText>--region-position-margin  /  REGION_POSITION_MARGIN</w:delText>
            </w:r>
            <w:r w:rsidDel="008E35AF">
              <w:rPr>
                <w:noProof/>
              </w:rPr>
              <w:tab/>
              <w:delText>22</w:delText>
            </w:r>
          </w:del>
        </w:p>
        <w:p w14:paraId="39EB7349" w14:textId="77777777" w:rsidR="00832617" w:rsidDel="008E35AF" w:rsidRDefault="00832617">
          <w:pPr>
            <w:pStyle w:val="TOC3"/>
            <w:tabs>
              <w:tab w:val="right" w:leader="dot" w:pos="9962"/>
            </w:tabs>
            <w:rPr>
              <w:del w:id="644" w:author="Alexander Thomas Frase" w:date="2012-10-31T13:16:00Z"/>
              <w:rFonts w:eastAsiaTheme="minorEastAsia" w:cstheme="minorBidi"/>
              <w:i w:val="0"/>
              <w:noProof/>
              <w:kern w:val="0"/>
              <w:lang w:eastAsia="en-US" w:bidi="ar-SA"/>
            </w:rPr>
          </w:pPr>
          <w:del w:id="645" w:author="Alexander Thomas Frase" w:date="2012-10-31T13:16:00Z">
            <w:r w:rsidDel="008E35AF">
              <w:rPr>
                <w:noProof/>
              </w:rPr>
              <w:delText>--region-match-percent  /  REGION_MATCH_PERCENT</w:delText>
            </w:r>
            <w:r w:rsidDel="008E35AF">
              <w:rPr>
                <w:noProof/>
              </w:rPr>
              <w:tab/>
              <w:delText>22</w:delText>
            </w:r>
          </w:del>
        </w:p>
        <w:p w14:paraId="18B28EF7" w14:textId="77777777" w:rsidR="00832617" w:rsidDel="008E35AF" w:rsidRDefault="00832617">
          <w:pPr>
            <w:pStyle w:val="TOC3"/>
            <w:tabs>
              <w:tab w:val="right" w:leader="dot" w:pos="9962"/>
            </w:tabs>
            <w:rPr>
              <w:del w:id="646" w:author="Alexander Thomas Frase" w:date="2012-10-31T13:16:00Z"/>
              <w:rFonts w:eastAsiaTheme="minorEastAsia" w:cstheme="minorBidi"/>
              <w:i w:val="0"/>
              <w:noProof/>
              <w:kern w:val="0"/>
              <w:lang w:eastAsia="en-US" w:bidi="ar-SA"/>
            </w:rPr>
          </w:pPr>
          <w:del w:id="647" w:author="Alexander Thomas Frase" w:date="2012-10-31T13:16:00Z">
            <w:r w:rsidDel="008E35AF">
              <w:rPr>
                <w:noProof/>
              </w:rPr>
              <w:delText>--region-match-bases  /  REGION_MATCH_BASES</w:delText>
            </w:r>
            <w:r w:rsidDel="008E35AF">
              <w:rPr>
                <w:noProof/>
              </w:rPr>
              <w:tab/>
              <w:delText>22</w:delText>
            </w:r>
          </w:del>
        </w:p>
        <w:p w14:paraId="15234C3C" w14:textId="77777777" w:rsidR="00832617" w:rsidDel="008E35AF" w:rsidRDefault="00832617">
          <w:pPr>
            <w:pStyle w:val="TOC2"/>
            <w:tabs>
              <w:tab w:val="right" w:leader="dot" w:pos="9962"/>
            </w:tabs>
            <w:rPr>
              <w:del w:id="648" w:author="Alexander Thomas Frase" w:date="2012-10-31T13:16:00Z"/>
              <w:rFonts w:eastAsiaTheme="minorEastAsia" w:cstheme="minorBidi"/>
              <w:noProof/>
              <w:kern w:val="0"/>
              <w:lang w:eastAsia="en-US" w:bidi="ar-SA"/>
            </w:rPr>
          </w:pPr>
          <w:del w:id="649" w:author="Alexander Thomas Frase" w:date="2012-10-31T13:16:00Z">
            <w:r w:rsidDel="008E35AF">
              <w:rPr>
                <w:noProof/>
              </w:rPr>
              <w:delText>Model Building Options</w:delText>
            </w:r>
            <w:r w:rsidDel="008E35AF">
              <w:rPr>
                <w:noProof/>
              </w:rPr>
              <w:tab/>
              <w:delText>22</w:delText>
            </w:r>
          </w:del>
        </w:p>
        <w:p w14:paraId="06305D9C" w14:textId="77777777" w:rsidR="00832617" w:rsidDel="008E35AF" w:rsidRDefault="00832617">
          <w:pPr>
            <w:pStyle w:val="TOC3"/>
            <w:tabs>
              <w:tab w:val="right" w:leader="dot" w:pos="9962"/>
            </w:tabs>
            <w:rPr>
              <w:del w:id="650" w:author="Alexander Thomas Frase" w:date="2012-10-31T13:16:00Z"/>
              <w:rFonts w:eastAsiaTheme="minorEastAsia" w:cstheme="minorBidi"/>
              <w:i w:val="0"/>
              <w:noProof/>
              <w:kern w:val="0"/>
              <w:lang w:eastAsia="en-US" w:bidi="ar-SA"/>
            </w:rPr>
          </w:pPr>
          <w:del w:id="651" w:author="Alexander Thomas Frase" w:date="2012-10-31T13:16:00Z">
            <w:r w:rsidDel="008E35AF">
              <w:rPr>
                <w:noProof/>
              </w:rPr>
              <w:delText>--maximum-model-count  /  MAXIMUM_MODEL_COUNT</w:delText>
            </w:r>
            <w:r w:rsidDel="008E35AF">
              <w:rPr>
                <w:noProof/>
              </w:rPr>
              <w:tab/>
              <w:delText>22</w:delText>
            </w:r>
          </w:del>
        </w:p>
        <w:p w14:paraId="0883EBEA" w14:textId="77777777" w:rsidR="00832617" w:rsidDel="008E35AF" w:rsidRDefault="00832617">
          <w:pPr>
            <w:pStyle w:val="TOC3"/>
            <w:tabs>
              <w:tab w:val="right" w:leader="dot" w:pos="9962"/>
            </w:tabs>
            <w:rPr>
              <w:del w:id="652" w:author="Alexander Thomas Frase" w:date="2012-10-31T13:16:00Z"/>
              <w:rFonts w:eastAsiaTheme="minorEastAsia" w:cstheme="minorBidi"/>
              <w:i w:val="0"/>
              <w:noProof/>
              <w:kern w:val="0"/>
              <w:lang w:eastAsia="en-US" w:bidi="ar-SA"/>
            </w:rPr>
          </w:pPr>
          <w:del w:id="653" w:author="Alexander Thomas Frase" w:date="2012-10-31T13:16:00Z">
            <w:r w:rsidDel="008E35AF">
              <w:rPr>
                <w:noProof/>
              </w:rPr>
              <w:delText>--alternate-model-filtering  /  ALTERNATE_MODEL_FILTERING</w:delText>
            </w:r>
            <w:r w:rsidDel="008E35AF">
              <w:rPr>
                <w:noProof/>
              </w:rPr>
              <w:tab/>
              <w:delText>22</w:delText>
            </w:r>
          </w:del>
        </w:p>
        <w:p w14:paraId="47FE1300" w14:textId="77777777" w:rsidR="00832617" w:rsidDel="008E35AF" w:rsidRDefault="00832617">
          <w:pPr>
            <w:pStyle w:val="TOC3"/>
            <w:tabs>
              <w:tab w:val="right" w:leader="dot" w:pos="9962"/>
            </w:tabs>
            <w:rPr>
              <w:del w:id="654" w:author="Alexander Thomas Frase" w:date="2012-10-31T13:16:00Z"/>
              <w:rFonts w:eastAsiaTheme="minorEastAsia" w:cstheme="minorBidi"/>
              <w:i w:val="0"/>
              <w:noProof/>
              <w:kern w:val="0"/>
              <w:lang w:eastAsia="en-US" w:bidi="ar-SA"/>
            </w:rPr>
          </w:pPr>
          <w:del w:id="655" w:author="Alexander Thomas Frase" w:date="2012-10-31T13:16:00Z">
            <w:r w:rsidDel="008E35AF">
              <w:rPr>
                <w:noProof/>
              </w:rPr>
              <w:delText>--all-pairwise-models  /  ALL_PAIRWISE_MODELS</w:delText>
            </w:r>
            <w:r w:rsidDel="008E35AF">
              <w:rPr>
                <w:noProof/>
              </w:rPr>
              <w:tab/>
              <w:delText>22</w:delText>
            </w:r>
          </w:del>
        </w:p>
        <w:p w14:paraId="792BBA2B" w14:textId="77777777" w:rsidR="00832617" w:rsidDel="008E35AF" w:rsidRDefault="00832617">
          <w:pPr>
            <w:pStyle w:val="TOC3"/>
            <w:tabs>
              <w:tab w:val="right" w:leader="dot" w:pos="9962"/>
            </w:tabs>
            <w:rPr>
              <w:del w:id="656" w:author="Alexander Thomas Frase" w:date="2012-10-31T13:16:00Z"/>
              <w:rFonts w:eastAsiaTheme="minorEastAsia" w:cstheme="minorBidi"/>
              <w:i w:val="0"/>
              <w:noProof/>
              <w:kern w:val="0"/>
              <w:lang w:eastAsia="en-US" w:bidi="ar-SA"/>
            </w:rPr>
          </w:pPr>
          <w:del w:id="657" w:author="Alexander Thomas Frase" w:date="2012-10-31T13:16:00Z">
            <w:r w:rsidDel="008E35AF">
              <w:rPr>
                <w:noProof/>
              </w:rPr>
              <w:delText>--maximum-model-group-size  /  MAXIMUM_MODEL_GROUP_SIZE</w:delText>
            </w:r>
            <w:r w:rsidDel="008E35AF">
              <w:rPr>
                <w:noProof/>
              </w:rPr>
              <w:tab/>
              <w:delText>23</w:delText>
            </w:r>
          </w:del>
        </w:p>
        <w:p w14:paraId="1D91F54A" w14:textId="77777777" w:rsidR="00832617" w:rsidDel="008E35AF" w:rsidRDefault="00832617">
          <w:pPr>
            <w:pStyle w:val="TOC3"/>
            <w:tabs>
              <w:tab w:val="right" w:leader="dot" w:pos="9962"/>
            </w:tabs>
            <w:rPr>
              <w:del w:id="658" w:author="Alexander Thomas Frase" w:date="2012-10-31T13:16:00Z"/>
              <w:rFonts w:eastAsiaTheme="minorEastAsia" w:cstheme="minorBidi"/>
              <w:i w:val="0"/>
              <w:noProof/>
              <w:kern w:val="0"/>
              <w:lang w:eastAsia="en-US" w:bidi="ar-SA"/>
            </w:rPr>
          </w:pPr>
          <w:del w:id="659" w:author="Alexander Thomas Frase" w:date="2012-10-31T13:16:00Z">
            <w:r w:rsidDel="008E35AF">
              <w:rPr>
                <w:noProof/>
              </w:rPr>
              <w:delText>--minimum-model-score  /  MINIMUM_MODEL_SCORE</w:delText>
            </w:r>
            <w:r w:rsidDel="008E35AF">
              <w:rPr>
                <w:noProof/>
              </w:rPr>
              <w:tab/>
              <w:delText>23</w:delText>
            </w:r>
          </w:del>
        </w:p>
        <w:p w14:paraId="037BE07E" w14:textId="77777777" w:rsidR="00832617" w:rsidDel="008E35AF" w:rsidRDefault="00832617">
          <w:pPr>
            <w:pStyle w:val="TOC3"/>
            <w:tabs>
              <w:tab w:val="right" w:leader="dot" w:pos="9962"/>
            </w:tabs>
            <w:rPr>
              <w:del w:id="660" w:author="Alexander Thomas Frase" w:date="2012-10-31T13:16:00Z"/>
              <w:rFonts w:eastAsiaTheme="minorEastAsia" w:cstheme="minorBidi"/>
              <w:i w:val="0"/>
              <w:noProof/>
              <w:kern w:val="0"/>
              <w:lang w:eastAsia="en-US" w:bidi="ar-SA"/>
            </w:rPr>
          </w:pPr>
          <w:del w:id="661" w:author="Alexander Thomas Frase" w:date="2012-10-31T13:16:00Z">
            <w:r w:rsidDel="008E35AF">
              <w:rPr>
                <w:noProof/>
              </w:rPr>
              <w:delText>--sort-models  /  SORT_MODELS</w:delText>
            </w:r>
            <w:r w:rsidDel="008E35AF">
              <w:rPr>
                <w:noProof/>
              </w:rPr>
              <w:tab/>
              <w:delText>23</w:delText>
            </w:r>
          </w:del>
        </w:p>
        <w:p w14:paraId="425FF5A0" w14:textId="77777777" w:rsidR="00832617" w:rsidDel="008E35AF" w:rsidRDefault="00832617">
          <w:pPr>
            <w:pStyle w:val="TOC2"/>
            <w:tabs>
              <w:tab w:val="right" w:leader="dot" w:pos="9962"/>
            </w:tabs>
            <w:rPr>
              <w:del w:id="662" w:author="Alexander Thomas Frase" w:date="2012-10-31T13:16:00Z"/>
              <w:rFonts w:eastAsiaTheme="minorEastAsia" w:cstheme="minorBidi"/>
              <w:noProof/>
              <w:kern w:val="0"/>
              <w:lang w:eastAsia="en-US" w:bidi="ar-SA"/>
            </w:rPr>
          </w:pPr>
          <w:del w:id="663" w:author="Alexander Thomas Frase" w:date="2012-10-31T13:16:00Z">
            <w:r w:rsidDel="008E35AF">
              <w:rPr>
                <w:noProof/>
              </w:rPr>
              <w:delText>Output Options</w:delText>
            </w:r>
            <w:r w:rsidDel="008E35AF">
              <w:rPr>
                <w:noProof/>
              </w:rPr>
              <w:tab/>
              <w:delText>23</w:delText>
            </w:r>
          </w:del>
        </w:p>
        <w:p w14:paraId="765EC946" w14:textId="77777777" w:rsidR="00832617" w:rsidDel="008E35AF" w:rsidRDefault="00832617">
          <w:pPr>
            <w:pStyle w:val="TOC3"/>
            <w:tabs>
              <w:tab w:val="right" w:leader="dot" w:pos="9962"/>
            </w:tabs>
            <w:rPr>
              <w:del w:id="664" w:author="Alexander Thomas Frase" w:date="2012-10-31T13:16:00Z"/>
              <w:rFonts w:eastAsiaTheme="minorEastAsia" w:cstheme="minorBidi"/>
              <w:i w:val="0"/>
              <w:noProof/>
              <w:kern w:val="0"/>
              <w:lang w:eastAsia="en-US" w:bidi="ar-SA"/>
            </w:rPr>
          </w:pPr>
          <w:del w:id="665" w:author="Alexander Thomas Frase" w:date="2012-10-31T13:16:00Z">
            <w:r w:rsidDel="008E35AF">
              <w:rPr>
                <w:noProof/>
              </w:rPr>
              <w:lastRenderedPageBreak/>
              <w:delText>--quiet  /  QUIET</w:delText>
            </w:r>
            <w:r w:rsidDel="008E35AF">
              <w:rPr>
                <w:noProof/>
              </w:rPr>
              <w:tab/>
              <w:delText>23</w:delText>
            </w:r>
          </w:del>
        </w:p>
        <w:p w14:paraId="2D5C6D94" w14:textId="77777777" w:rsidR="00832617" w:rsidDel="008E35AF" w:rsidRDefault="00832617">
          <w:pPr>
            <w:pStyle w:val="TOC3"/>
            <w:tabs>
              <w:tab w:val="right" w:leader="dot" w:pos="9962"/>
            </w:tabs>
            <w:rPr>
              <w:del w:id="666" w:author="Alexander Thomas Frase" w:date="2012-10-31T13:16:00Z"/>
              <w:rFonts w:eastAsiaTheme="minorEastAsia" w:cstheme="minorBidi"/>
              <w:i w:val="0"/>
              <w:noProof/>
              <w:kern w:val="0"/>
              <w:lang w:eastAsia="en-US" w:bidi="ar-SA"/>
            </w:rPr>
          </w:pPr>
          <w:del w:id="667" w:author="Alexander Thomas Frase" w:date="2012-10-31T13:16:00Z">
            <w:r w:rsidDel="008E35AF">
              <w:rPr>
                <w:noProof/>
              </w:rPr>
              <w:delText>--verbose  /  VERBOSE</w:delText>
            </w:r>
            <w:r w:rsidDel="008E35AF">
              <w:rPr>
                <w:noProof/>
              </w:rPr>
              <w:tab/>
              <w:delText>23</w:delText>
            </w:r>
          </w:del>
        </w:p>
        <w:p w14:paraId="4DE49703" w14:textId="77777777" w:rsidR="00832617" w:rsidDel="008E35AF" w:rsidRDefault="00832617">
          <w:pPr>
            <w:pStyle w:val="TOC3"/>
            <w:tabs>
              <w:tab w:val="right" w:leader="dot" w:pos="9962"/>
            </w:tabs>
            <w:rPr>
              <w:del w:id="668" w:author="Alexander Thomas Frase" w:date="2012-10-31T13:16:00Z"/>
              <w:rFonts w:eastAsiaTheme="minorEastAsia" w:cstheme="minorBidi"/>
              <w:i w:val="0"/>
              <w:noProof/>
              <w:kern w:val="0"/>
              <w:lang w:eastAsia="en-US" w:bidi="ar-SA"/>
            </w:rPr>
          </w:pPr>
          <w:del w:id="669" w:author="Alexander Thomas Frase" w:date="2012-10-31T13:16:00Z">
            <w:r w:rsidDel="008E35AF">
              <w:rPr>
                <w:noProof/>
              </w:rPr>
              <w:delText>--prefix  /  PREFIX</w:delText>
            </w:r>
            <w:r w:rsidDel="008E35AF">
              <w:rPr>
                <w:noProof/>
              </w:rPr>
              <w:tab/>
              <w:delText>23</w:delText>
            </w:r>
          </w:del>
        </w:p>
        <w:p w14:paraId="55823C88" w14:textId="77777777" w:rsidR="00832617" w:rsidDel="008E35AF" w:rsidRDefault="00832617">
          <w:pPr>
            <w:pStyle w:val="TOC3"/>
            <w:tabs>
              <w:tab w:val="right" w:leader="dot" w:pos="9962"/>
            </w:tabs>
            <w:rPr>
              <w:del w:id="670" w:author="Alexander Thomas Frase" w:date="2012-10-31T13:16:00Z"/>
              <w:rFonts w:eastAsiaTheme="minorEastAsia" w:cstheme="minorBidi"/>
              <w:i w:val="0"/>
              <w:noProof/>
              <w:kern w:val="0"/>
              <w:lang w:eastAsia="en-US" w:bidi="ar-SA"/>
            </w:rPr>
          </w:pPr>
          <w:del w:id="671" w:author="Alexander Thomas Frase" w:date="2012-10-31T13:16:00Z">
            <w:r w:rsidDel="008E35AF">
              <w:rPr>
                <w:noProof/>
              </w:rPr>
              <w:delText>--overwrite  /  OVERWRITE</w:delText>
            </w:r>
            <w:r w:rsidDel="008E35AF">
              <w:rPr>
                <w:noProof/>
              </w:rPr>
              <w:tab/>
              <w:delText>23</w:delText>
            </w:r>
          </w:del>
        </w:p>
        <w:p w14:paraId="00592393" w14:textId="77777777" w:rsidR="00832617" w:rsidDel="008E35AF" w:rsidRDefault="00832617">
          <w:pPr>
            <w:pStyle w:val="TOC3"/>
            <w:tabs>
              <w:tab w:val="right" w:leader="dot" w:pos="9962"/>
            </w:tabs>
            <w:rPr>
              <w:del w:id="672" w:author="Alexander Thomas Frase" w:date="2012-10-31T13:16:00Z"/>
              <w:rFonts w:eastAsiaTheme="minorEastAsia" w:cstheme="minorBidi"/>
              <w:i w:val="0"/>
              <w:noProof/>
              <w:kern w:val="0"/>
              <w:lang w:eastAsia="en-US" w:bidi="ar-SA"/>
            </w:rPr>
          </w:pPr>
          <w:del w:id="673" w:author="Alexander Thomas Frase" w:date="2012-10-31T13:16:00Z">
            <w:r w:rsidDel="008E35AF">
              <w:rPr>
                <w:noProof/>
              </w:rPr>
              <w:delText>--stdout  /  STDOUT</w:delText>
            </w:r>
            <w:r w:rsidDel="008E35AF">
              <w:rPr>
                <w:noProof/>
              </w:rPr>
              <w:tab/>
              <w:delText>23</w:delText>
            </w:r>
          </w:del>
        </w:p>
        <w:p w14:paraId="76B65CAC" w14:textId="77777777" w:rsidR="00832617" w:rsidDel="008E35AF" w:rsidRDefault="00832617">
          <w:pPr>
            <w:pStyle w:val="TOC3"/>
            <w:tabs>
              <w:tab w:val="right" w:leader="dot" w:pos="9962"/>
            </w:tabs>
            <w:rPr>
              <w:del w:id="674" w:author="Alexander Thomas Frase" w:date="2012-10-31T13:16:00Z"/>
              <w:rFonts w:eastAsiaTheme="minorEastAsia" w:cstheme="minorBidi"/>
              <w:i w:val="0"/>
              <w:noProof/>
              <w:kern w:val="0"/>
              <w:lang w:eastAsia="en-US" w:bidi="ar-SA"/>
            </w:rPr>
          </w:pPr>
          <w:del w:id="675" w:author="Alexander Thomas Frase" w:date="2012-10-31T13:16:00Z">
            <w:r w:rsidDel="008E35AF">
              <w:rPr>
                <w:noProof/>
              </w:rPr>
              <w:delText>--report-invalid-input  /  REPORT_INVALID_INPUT</w:delText>
            </w:r>
            <w:r w:rsidDel="008E35AF">
              <w:rPr>
                <w:noProof/>
              </w:rPr>
              <w:tab/>
              <w:delText>23</w:delText>
            </w:r>
          </w:del>
        </w:p>
        <w:p w14:paraId="4D0E1B03" w14:textId="77777777" w:rsidR="00832617" w:rsidDel="008E35AF" w:rsidRDefault="00832617">
          <w:pPr>
            <w:pStyle w:val="TOC3"/>
            <w:tabs>
              <w:tab w:val="right" w:leader="dot" w:pos="9962"/>
            </w:tabs>
            <w:rPr>
              <w:del w:id="676" w:author="Alexander Thomas Frase" w:date="2012-10-31T13:16:00Z"/>
              <w:rFonts w:eastAsiaTheme="minorEastAsia" w:cstheme="minorBidi"/>
              <w:i w:val="0"/>
              <w:noProof/>
              <w:kern w:val="0"/>
              <w:lang w:eastAsia="en-US" w:bidi="ar-SA"/>
            </w:rPr>
          </w:pPr>
          <w:del w:id="677" w:author="Alexander Thomas Frase" w:date="2012-10-31T13:16:00Z">
            <w:r w:rsidDel="008E35AF">
              <w:rPr>
                <w:noProof/>
              </w:rPr>
              <w:delText>--filter  /  FILTER</w:delText>
            </w:r>
            <w:r w:rsidDel="008E35AF">
              <w:rPr>
                <w:noProof/>
              </w:rPr>
              <w:tab/>
              <w:delText>24</w:delText>
            </w:r>
          </w:del>
        </w:p>
        <w:p w14:paraId="312F12F0" w14:textId="77777777" w:rsidR="00832617" w:rsidDel="008E35AF" w:rsidRDefault="00832617">
          <w:pPr>
            <w:pStyle w:val="TOC3"/>
            <w:tabs>
              <w:tab w:val="right" w:leader="dot" w:pos="9962"/>
            </w:tabs>
            <w:rPr>
              <w:del w:id="678" w:author="Alexander Thomas Frase" w:date="2012-10-31T13:16:00Z"/>
              <w:rFonts w:eastAsiaTheme="minorEastAsia" w:cstheme="minorBidi"/>
              <w:i w:val="0"/>
              <w:noProof/>
              <w:kern w:val="0"/>
              <w:lang w:eastAsia="en-US" w:bidi="ar-SA"/>
            </w:rPr>
          </w:pPr>
          <w:del w:id="679" w:author="Alexander Thomas Frase" w:date="2012-10-31T13:16:00Z">
            <w:r w:rsidDel="008E35AF">
              <w:rPr>
                <w:noProof/>
              </w:rPr>
              <w:delText>--annotate  /  ANNOTATE</w:delText>
            </w:r>
            <w:r w:rsidDel="008E35AF">
              <w:rPr>
                <w:noProof/>
              </w:rPr>
              <w:tab/>
              <w:delText>24</w:delText>
            </w:r>
          </w:del>
        </w:p>
        <w:p w14:paraId="75F65AA6" w14:textId="77777777" w:rsidR="00832617" w:rsidDel="008E35AF" w:rsidRDefault="00832617">
          <w:pPr>
            <w:pStyle w:val="TOC3"/>
            <w:tabs>
              <w:tab w:val="right" w:leader="dot" w:pos="9962"/>
            </w:tabs>
            <w:rPr>
              <w:del w:id="680" w:author="Alexander Thomas Frase" w:date="2012-10-31T13:16:00Z"/>
              <w:rFonts w:eastAsiaTheme="minorEastAsia" w:cstheme="minorBidi"/>
              <w:i w:val="0"/>
              <w:noProof/>
              <w:kern w:val="0"/>
              <w:lang w:eastAsia="en-US" w:bidi="ar-SA"/>
            </w:rPr>
          </w:pPr>
          <w:del w:id="681" w:author="Alexander Thomas Frase" w:date="2012-10-31T13:16:00Z">
            <w:r w:rsidDel="008E35AF">
              <w:rPr>
                <w:noProof/>
              </w:rPr>
              <w:delText>--model  /  MODEL</w:delText>
            </w:r>
            <w:r w:rsidDel="008E35AF">
              <w:rPr>
                <w:noProof/>
              </w:rPr>
              <w:tab/>
              <w:delText>24</w:delText>
            </w:r>
          </w:del>
        </w:p>
        <w:p w14:paraId="07008DDE" w14:textId="77777777" w:rsidR="00832617" w:rsidDel="008E35AF" w:rsidRDefault="00832617">
          <w:pPr>
            <w:pStyle w:val="TOC1"/>
            <w:tabs>
              <w:tab w:val="right" w:leader="dot" w:pos="9962"/>
            </w:tabs>
            <w:rPr>
              <w:del w:id="682" w:author="Alexander Thomas Frase" w:date="2012-10-31T13:16:00Z"/>
              <w:rFonts w:asciiTheme="minorHAnsi" w:eastAsiaTheme="minorEastAsia" w:hAnsiTheme="minorHAnsi" w:cstheme="minorBidi"/>
              <w:b w:val="0"/>
              <w:noProof/>
              <w:color w:val="auto"/>
              <w:kern w:val="0"/>
              <w:sz w:val="22"/>
              <w:szCs w:val="22"/>
              <w:lang w:eastAsia="en-US" w:bidi="ar-SA"/>
            </w:rPr>
          </w:pPr>
          <w:del w:id="683" w:author="Alexander Thomas Frase" w:date="2012-10-31T13:16:00Z">
            <w:r w:rsidDel="008E35AF">
              <w:rPr>
                <w:noProof/>
              </w:rPr>
              <w:delText>Input File Formats</w:delText>
            </w:r>
            <w:r w:rsidDel="008E35AF">
              <w:rPr>
                <w:noProof/>
              </w:rPr>
              <w:tab/>
              <w:delText>24</w:delText>
            </w:r>
          </w:del>
        </w:p>
        <w:p w14:paraId="3B4F1EFE" w14:textId="77777777" w:rsidR="00832617" w:rsidDel="008E35AF" w:rsidRDefault="00832617">
          <w:pPr>
            <w:pStyle w:val="TOC2"/>
            <w:tabs>
              <w:tab w:val="right" w:leader="dot" w:pos="9962"/>
            </w:tabs>
            <w:rPr>
              <w:del w:id="684" w:author="Alexander Thomas Frase" w:date="2012-10-31T13:16:00Z"/>
              <w:rFonts w:eastAsiaTheme="minorEastAsia" w:cstheme="minorBidi"/>
              <w:noProof/>
              <w:kern w:val="0"/>
              <w:lang w:eastAsia="en-US" w:bidi="ar-SA"/>
            </w:rPr>
          </w:pPr>
          <w:del w:id="685" w:author="Alexander Thomas Frase" w:date="2012-10-31T13:16:00Z">
            <w:r w:rsidDel="008E35AF">
              <w:rPr>
                <w:noProof/>
              </w:rPr>
              <w:delText>Configuration Files</w:delText>
            </w:r>
            <w:r w:rsidDel="008E35AF">
              <w:rPr>
                <w:noProof/>
              </w:rPr>
              <w:tab/>
              <w:delText>24</w:delText>
            </w:r>
          </w:del>
        </w:p>
        <w:p w14:paraId="6564C997" w14:textId="77777777" w:rsidR="00832617" w:rsidDel="008E35AF" w:rsidRDefault="00832617">
          <w:pPr>
            <w:pStyle w:val="TOC2"/>
            <w:tabs>
              <w:tab w:val="right" w:leader="dot" w:pos="9962"/>
            </w:tabs>
            <w:rPr>
              <w:del w:id="686" w:author="Alexander Thomas Frase" w:date="2012-10-31T13:16:00Z"/>
              <w:rFonts w:eastAsiaTheme="minorEastAsia" w:cstheme="minorBidi"/>
              <w:noProof/>
              <w:kern w:val="0"/>
              <w:lang w:eastAsia="en-US" w:bidi="ar-SA"/>
            </w:rPr>
          </w:pPr>
          <w:del w:id="687" w:author="Alexander Thomas Frase" w:date="2012-10-31T13:16:00Z">
            <w:r w:rsidDel="008E35AF">
              <w:rPr>
                <w:noProof/>
              </w:rPr>
              <w:delText>SNP List Input Files</w:delText>
            </w:r>
            <w:r w:rsidDel="008E35AF">
              <w:rPr>
                <w:noProof/>
              </w:rPr>
              <w:tab/>
              <w:delText>25</w:delText>
            </w:r>
          </w:del>
        </w:p>
        <w:p w14:paraId="6696A575" w14:textId="77777777" w:rsidR="00832617" w:rsidDel="008E35AF" w:rsidRDefault="00832617">
          <w:pPr>
            <w:pStyle w:val="TOC2"/>
            <w:tabs>
              <w:tab w:val="right" w:leader="dot" w:pos="9962"/>
            </w:tabs>
            <w:rPr>
              <w:del w:id="688" w:author="Alexander Thomas Frase" w:date="2012-10-31T13:16:00Z"/>
              <w:rFonts w:eastAsiaTheme="minorEastAsia" w:cstheme="minorBidi"/>
              <w:noProof/>
              <w:kern w:val="0"/>
              <w:lang w:eastAsia="en-US" w:bidi="ar-SA"/>
            </w:rPr>
          </w:pPr>
          <w:del w:id="689" w:author="Alexander Thomas Frase" w:date="2012-10-31T13:16:00Z">
            <w:r w:rsidDel="008E35AF">
              <w:rPr>
                <w:noProof/>
              </w:rPr>
              <w:delText>Position Data Input Files</w:delText>
            </w:r>
            <w:r w:rsidDel="008E35AF">
              <w:rPr>
                <w:noProof/>
              </w:rPr>
              <w:tab/>
              <w:delText>26</w:delText>
            </w:r>
          </w:del>
        </w:p>
        <w:p w14:paraId="3C566028" w14:textId="77777777" w:rsidR="00832617" w:rsidDel="008E35AF" w:rsidRDefault="00832617">
          <w:pPr>
            <w:pStyle w:val="TOC2"/>
            <w:tabs>
              <w:tab w:val="right" w:leader="dot" w:pos="9962"/>
            </w:tabs>
            <w:rPr>
              <w:del w:id="690" w:author="Alexander Thomas Frase" w:date="2012-10-31T13:16:00Z"/>
              <w:rFonts w:eastAsiaTheme="minorEastAsia" w:cstheme="minorBidi"/>
              <w:noProof/>
              <w:kern w:val="0"/>
              <w:lang w:eastAsia="en-US" w:bidi="ar-SA"/>
            </w:rPr>
          </w:pPr>
          <w:del w:id="691" w:author="Alexander Thomas Frase" w:date="2012-10-31T13:16:00Z">
            <w:r w:rsidDel="008E35AF">
              <w:rPr>
                <w:noProof/>
              </w:rPr>
              <w:delText>Region Data Input Files</w:delText>
            </w:r>
            <w:r w:rsidDel="008E35AF">
              <w:rPr>
                <w:noProof/>
              </w:rPr>
              <w:tab/>
              <w:delText>26</w:delText>
            </w:r>
          </w:del>
        </w:p>
        <w:p w14:paraId="58B3B286" w14:textId="77777777" w:rsidR="00832617" w:rsidDel="008E35AF" w:rsidRDefault="00832617">
          <w:pPr>
            <w:pStyle w:val="TOC2"/>
            <w:tabs>
              <w:tab w:val="right" w:leader="dot" w:pos="9962"/>
            </w:tabs>
            <w:rPr>
              <w:del w:id="692" w:author="Alexander Thomas Frase" w:date="2012-10-31T13:16:00Z"/>
              <w:rFonts w:eastAsiaTheme="minorEastAsia" w:cstheme="minorBidi"/>
              <w:noProof/>
              <w:kern w:val="0"/>
              <w:lang w:eastAsia="en-US" w:bidi="ar-SA"/>
            </w:rPr>
          </w:pPr>
          <w:del w:id="693" w:author="Alexander Thomas Frase" w:date="2012-10-31T13:16:00Z">
            <w:r w:rsidDel="008E35AF">
              <w:rPr>
                <w:noProof/>
              </w:rPr>
              <w:delText>Gene and Group List Input Files</w:delText>
            </w:r>
            <w:r w:rsidDel="008E35AF">
              <w:rPr>
                <w:noProof/>
              </w:rPr>
              <w:tab/>
              <w:delText>27</w:delText>
            </w:r>
          </w:del>
        </w:p>
        <w:p w14:paraId="00D4B046" w14:textId="77777777" w:rsidR="00832617" w:rsidDel="008E35AF" w:rsidRDefault="00832617">
          <w:pPr>
            <w:pStyle w:val="TOC2"/>
            <w:tabs>
              <w:tab w:val="right" w:leader="dot" w:pos="9962"/>
            </w:tabs>
            <w:rPr>
              <w:del w:id="694" w:author="Alexander Thomas Frase" w:date="2012-10-31T13:16:00Z"/>
              <w:rFonts w:eastAsiaTheme="minorEastAsia" w:cstheme="minorBidi"/>
              <w:noProof/>
              <w:kern w:val="0"/>
              <w:lang w:eastAsia="en-US" w:bidi="ar-SA"/>
            </w:rPr>
          </w:pPr>
          <w:del w:id="695" w:author="Alexander Thomas Frase" w:date="2012-10-31T13:16:00Z">
            <w:r w:rsidDel="008E35AF">
              <w:rPr>
                <w:noProof/>
              </w:rPr>
              <w:delText>Source List Input Files</w:delText>
            </w:r>
            <w:r w:rsidDel="008E35AF">
              <w:rPr>
                <w:noProof/>
              </w:rPr>
              <w:tab/>
              <w:delText>28</w:delText>
            </w:r>
          </w:del>
        </w:p>
        <w:p w14:paraId="7A7B2EFD" w14:textId="77777777" w:rsidR="00832617" w:rsidDel="008E35AF" w:rsidRDefault="00832617">
          <w:pPr>
            <w:pStyle w:val="TOC1"/>
            <w:tabs>
              <w:tab w:val="right" w:leader="dot" w:pos="9962"/>
            </w:tabs>
            <w:rPr>
              <w:del w:id="696" w:author="Alexander Thomas Frase" w:date="2012-10-31T13:16:00Z"/>
              <w:rFonts w:asciiTheme="minorHAnsi" w:eastAsiaTheme="minorEastAsia" w:hAnsiTheme="minorHAnsi" w:cstheme="minorBidi"/>
              <w:b w:val="0"/>
              <w:noProof/>
              <w:color w:val="auto"/>
              <w:kern w:val="0"/>
              <w:sz w:val="22"/>
              <w:szCs w:val="22"/>
              <w:lang w:eastAsia="en-US" w:bidi="ar-SA"/>
            </w:rPr>
          </w:pPr>
          <w:del w:id="697" w:author="Alexander Thomas Frase" w:date="2012-10-31T13:16:00Z">
            <w:r w:rsidDel="008E35AF">
              <w:rPr>
                <w:noProof/>
              </w:rPr>
              <w:delText>Output File Formats</w:delText>
            </w:r>
            <w:r w:rsidDel="008E35AF">
              <w:rPr>
                <w:noProof/>
              </w:rPr>
              <w:tab/>
              <w:delText>28</w:delText>
            </w:r>
          </w:del>
        </w:p>
        <w:p w14:paraId="62C69DA4" w14:textId="77777777" w:rsidR="00832617" w:rsidDel="008E35AF" w:rsidRDefault="00832617">
          <w:pPr>
            <w:pStyle w:val="TOC2"/>
            <w:tabs>
              <w:tab w:val="right" w:leader="dot" w:pos="9962"/>
            </w:tabs>
            <w:rPr>
              <w:del w:id="698" w:author="Alexander Thomas Frase" w:date="2012-10-31T13:16:00Z"/>
              <w:rFonts w:eastAsiaTheme="minorEastAsia" w:cstheme="minorBidi"/>
              <w:noProof/>
              <w:kern w:val="0"/>
              <w:lang w:eastAsia="en-US" w:bidi="ar-SA"/>
            </w:rPr>
          </w:pPr>
          <w:del w:id="699" w:author="Alexander Thomas Frase" w:date="2012-10-31T13:16:00Z">
            <w:r w:rsidDel="008E35AF">
              <w:rPr>
                <w:noProof/>
              </w:rPr>
              <w:delText>Configuration Report</w:delText>
            </w:r>
            <w:r w:rsidDel="008E35AF">
              <w:rPr>
                <w:noProof/>
              </w:rPr>
              <w:tab/>
              <w:delText>28</w:delText>
            </w:r>
          </w:del>
        </w:p>
        <w:p w14:paraId="789A7A03" w14:textId="77777777" w:rsidR="00832617" w:rsidDel="008E35AF" w:rsidRDefault="00832617">
          <w:pPr>
            <w:pStyle w:val="TOC2"/>
            <w:tabs>
              <w:tab w:val="right" w:leader="dot" w:pos="9962"/>
            </w:tabs>
            <w:rPr>
              <w:del w:id="700" w:author="Alexander Thomas Frase" w:date="2012-10-31T13:16:00Z"/>
              <w:rFonts w:eastAsiaTheme="minorEastAsia" w:cstheme="minorBidi"/>
              <w:noProof/>
              <w:kern w:val="0"/>
              <w:lang w:eastAsia="en-US" w:bidi="ar-SA"/>
            </w:rPr>
          </w:pPr>
          <w:del w:id="701" w:author="Alexander Thomas Frase" w:date="2012-10-31T13:16:00Z">
            <w:r w:rsidDel="008E35AF">
              <w:rPr>
                <w:noProof/>
              </w:rPr>
              <w:delText>Gene and Group Name Statistics Reports</w:delText>
            </w:r>
            <w:r w:rsidDel="008E35AF">
              <w:rPr>
                <w:noProof/>
              </w:rPr>
              <w:tab/>
              <w:delText>28</w:delText>
            </w:r>
          </w:del>
        </w:p>
        <w:p w14:paraId="5947B256" w14:textId="77777777" w:rsidR="00832617" w:rsidDel="008E35AF" w:rsidRDefault="00832617">
          <w:pPr>
            <w:pStyle w:val="TOC2"/>
            <w:tabs>
              <w:tab w:val="right" w:leader="dot" w:pos="9962"/>
            </w:tabs>
            <w:rPr>
              <w:del w:id="702" w:author="Alexander Thomas Frase" w:date="2012-10-31T13:16:00Z"/>
              <w:rFonts w:eastAsiaTheme="minorEastAsia" w:cstheme="minorBidi"/>
              <w:noProof/>
              <w:kern w:val="0"/>
              <w:lang w:eastAsia="en-US" w:bidi="ar-SA"/>
            </w:rPr>
          </w:pPr>
          <w:del w:id="703" w:author="Alexander Thomas Frase" w:date="2012-10-31T13:16:00Z">
            <w:r w:rsidDel="008E35AF">
              <w:rPr>
                <w:noProof/>
              </w:rPr>
              <w:delText>LD Profiles Report</w:delText>
            </w:r>
            <w:r w:rsidDel="008E35AF">
              <w:rPr>
                <w:noProof/>
              </w:rPr>
              <w:tab/>
              <w:delText>29</w:delText>
            </w:r>
          </w:del>
        </w:p>
        <w:p w14:paraId="2E9160CA" w14:textId="77777777" w:rsidR="00832617" w:rsidDel="008E35AF" w:rsidRDefault="00832617">
          <w:pPr>
            <w:pStyle w:val="TOC2"/>
            <w:tabs>
              <w:tab w:val="right" w:leader="dot" w:pos="9962"/>
            </w:tabs>
            <w:rPr>
              <w:del w:id="704" w:author="Alexander Thomas Frase" w:date="2012-10-31T13:16:00Z"/>
              <w:rFonts w:eastAsiaTheme="minorEastAsia" w:cstheme="minorBidi"/>
              <w:noProof/>
              <w:kern w:val="0"/>
              <w:lang w:eastAsia="en-US" w:bidi="ar-SA"/>
            </w:rPr>
          </w:pPr>
          <w:del w:id="705" w:author="Alexander Thomas Frase" w:date="2012-10-31T13:16:00Z">
            <w:r w:rsidDel="008E35AF">
              <w:rPr>
                <w:noProof/>
              </w:rPr>
              <w:delText>Invalid Input Reports</w:delText>
            </w:r>
            <w:r w:rsidDel="008E35AF">
              <w:rPr>
                <w:noProof/>
              </w:rPr>
              <w:tab/>
              <w:delText>29</w:delText>
            </w:r>
          </w:del>
        </w:p>
        <w:p w14:paraId="1A3AED2B" w14:textId="77777777" w:rsidR="00832617" w:rsidDel="008E35AF" w:rsidRDefault="00832617">
          <w:pPr>
            <w:pStyle w:val="TOC2"/>
            <w:tabs>
              <w:tab w:val="right" w:leader="dot" w:pos="9962"/>
            </w:tabs>
            <w:rPr>
              <w:del w:id="706" w:author="Alexander Thomas Frase" w:date="2012-10-31T13:16:00Z"/>
              <w:rFonts w:eastAsiaTheme="minorEastAsia" w:cstheme="minorBidi"/>
              <w:noProof/>
              <w:kern w:val="0"/>
              <w:lang w:eastAsia="en-US" w:bidi="ar-SA"/>
            </w:rPr>
          </w:pPr>
          <w:del w:id="707" w:author="Alexander Thomas Frase" w:date="2012-10-31T13:16:00Z">
            <w:r w:rsidDel="008E35AF">
              <w:rPr>
                <w:noProof/>
              </w:rPr>
              <w:delText>Analysis Outputs</w:delText>
            </w:r>
            <w:r w:rsidDel="008E35AF">
              <w:rPr>
                <w:noProof/>
              </w:rPr>
              <w:tab/>
              <w:delText>30</w:delText>
            </w:r>
          </w:del>
        </w:p>
        <w:p w14:paraId="61A93E8B" w14:textId="77777777" w:rsidR="00832617" w:rsidDel="008E35AF" w:rsidRDefault="00832617">
          <w:pPr>
            <w:pStyle w:val="TOC1"/>
            <w:tabs>
              <w:tab w:val="right" w:leader="dot" w:pos="9962"/>
            </w:tabs>
            <w:rPr>
              <w:del w:id="708" w:author="Alexander Thomas Frase" w:date="2012-10-31T13:16:00Z"/>
              <w:rFonts w:asciiTheme="minorHAnsi" w:eastAsiaTheme="minorEastAsia" w:hAnsiTheme="minorHAnsi" w:cstheme="minorBidi"/>
              <w:b w:val="0"/>
              <w:noProof/>
              <w:color w:val="auto"/>
              <w:kern w:val="0"/>
              <w:sz w:val="22"/>
              <w:szCs w:val="22"/>
              <w:lang w:eastAsia="en-US" w:bidi="ar-SA"/>
            </w:rPr>
          </w:pPr>
          <w:del w:id="709" w:author="Alexander Thomas Frase" w:date="2012-10-31T13:16:00Z">
            <w:r w:rsidDel="008E35AF">
              <w:rPr>
                <w:noProof/>
              </w:rPr>
              <w:delText>Example Commands</w:delText>
            </w:r>
            <w:r w:rsidDel="008E35AF">
              <w:rPr>
                <w:noProof/>
              </w:rPr>
              <w:tab/>
              <w:delText>32</w:delText>
            </w:r>
          </w:del>
        </w:p>
        <w:p w14:paraId="34D155FB" w14:textId="77777777" w:rsidR="00832617" w:rsidDel="008E35AF" w:rsidRDefault="00832617">
          <w:pPr>
            <w:pStyle w:val="TOC2"/>
            <w:tabs>
              <w:tab w:val="right" w:leader="dot" w:pos="9962"/>
            </w:tabs>
            <w:rPr>
              <w:del w:id="710" w:author="Alexander Thomas Frase" w:date="2012-10-31T13:16:00Z"/>
              <w:rFonts w:eastAsiaTheme="minorEastAsia" w:cstheme="minorBidi"/>
              <w:noProof/>
              <w:kern w:val="0"/>
              <w:lang w:eastAsia="en-US" w:bidi="ar-SA"/>
            </w:rPr>
          </w:pPr>
          <w:del w:id="711" w:author="Alexander Thomas Frase" w:date="2012-10-31T13:16:00Z">
            <w:r w:rsidDel="008E35AF">
              <w:rPr>
                <w:noProof/>
              </w:rPr>
              <w:delText>Exploring LOKI and Biofilter – a Simulated Dataset</w:delText>
            </w:r>
            <w:r w:rsidDel="008E35AF">
              <w:rPr>
                <w:noProof/>
              </w:rPr>
              <w:tab/>
              <w:delText>32</w:delText>
            </w:r>
          </w:del>
        </w:p>
        <w:p w14:paraId="5DDC3ED8" w14:textId="77777777" w:rsidR="00832617" w:rsidDel="008E35AF" w:rsidRDefault="00832617">
          <w:pPr>
            <w:pStyle w:val="TOC2"/>
            <w:tabs>
              <w:tab w:val="right" w:leader="dot" w:pos="9962"/>
            </w:tabs>
            <w:rPr>
              <w:del w:id="712" w:author="Alexander Thomas Frase" w:date="2012-10-31T13:16:00Z"/>
              <w:rFonts w:eastAsiaTheme="minorEastAsia" w:cstheme="minorBidi"/>
              <w:noProof/>
              <w:kern w:val="0"/>
              <w:lang w:eastAsia="en-US" w:bidi="ar-SA"/>
            </w:rPr>
          </w:pPr>
          <w:del w:id="713" w:author="Alexander Thomas Frase" w:date="2012-10-31T13:16:00Z">
            <w:r w:rsidDel="008E35AF">
              <w:rPr>
                <w:noProof/>
              </w:rPr>
              <w:delText>Filtering Examples</w:delText>
            </w:r>
            <w:r w:rsidDel="008E35AF">
              <w:rPr>
                <w:noProof/>
              </w:rPr>
              <w:tab/>
              <w:delText>33</w:delText>
            </w:r>
          </w:del>
        </w:p>
        <w:p w14:paraId="6563DB4E" w14:textId="77777777" w:rsidR="00832617" w:rsidDel="008E35AF" w:rsidRDefault="00832617">
          <w:pPr>
            <w:pStyle w:val="TOC3"/>
            <w:tabs>
              <w:tab w:val="right" w:leader="dot" w:pos="9962"/>
            </w:tabs>
            <w:rPr>
              <w:del w:id="714" w:author="Alexander Thomas Frase" w:date="2012-10-31T13:16:00Z"/>
              <w:rFonts w:eastAsiaTheme="minorEastAsia" w:cstheme="minorBidi"/>
              <w:i w:val="0"/>
              <w:noProof/>
              <w:kern w:val="0"/>
              <w:lang w:eastAsia="en-US" w:bidi="ar-SA"/>
            </w:rPr>
          </w:pPr>
          <w:del w:id="715" w:author="Alexander Thomas Frase" w:date="2012-10-31T13:16:00Z">
            <w:r w:rsidDel="008E35AF">
              <w:rPr>
                <w:noProof/>
              </w:rPr>
              <w:delText xml:space="preserve">Example 1: Filtering a list of SNPs by a genotyping platform, </w:delText>
            </w:r>
            <w:r w:rsidRPr="00A46580" w:rsidDel="008E35AF">
              <w:rPr>
                <w:rFonts w:eastAsia="Courier New"/>
                <w:noProof/>
              </w:rPr>
              <w:delText xml:space="preserve">where </w:delText>
            </w:r>
            <w:r w:rsidDel="008E35AF">
              <w:rPr>
                <w:noProof/>
              </w:rPr>
              <w:delText>input1</w:delText>
            </w:r>
            <w:r w:rsidRPr="00A46580" w:rsidDel="008E35AF">
              <w:rPr>
                <w:rFonts w:eastAsia="Courier New"/>
                <w:noProof/>
              </w:rPr>
              <w:delText xml:space="preserve"> is the first list of SNPs </w:delText>
            </w:r>
            <w:r w:rsidDel="008E35AF">
              <w:rPr>
                <w:noProof/>
              </w:rPr>
              <w:delText>and input2 is</w:delText>
            </w:r>
            <w:r w:rsidRPr="00A46580" w:rsidDel="008E35AF">
              <w:rPr>
                <w:rFonts w:eastAsia="Courier New"/>
                <w:noProof/>
              </w:rPr>
              <w:delText xml:space="preserve"> the list of SNPs on the genotyping platform.</w:delText>
            </w:r>
            <w:r w:rsidDel="008E35AF">
              <w:rPr>
                <w:noProof/>
              </w:rPr>
              <w:tab/>
              <w:delText>33</w:delText>
            </w:r>
          </w:del>
        </w:p>
        <w:p w14:paraId="42E11C52" w14:textId="77777777" w:rsidR="00832617" w:rsidDel="008E35AF" w:rsidRDefault="00832617">
          <w:pPr>
            <w:pStyle w:val="TOC3"/>
            <w:tabs>
              <w:tab w:val="right" w:leader="dot" w:pos="9962"/>
            </w:tabs>
            <w:rPr>
              <w:del w:id="716" w:author="Alexander Thomas Frase" w:date="2012-10-31T13:16:00Z"/>
              <w:rFonts w:eastAsiaTheme="minorEastAsia" w:cstheme="minorBidi"/>
              <w:i w:val="0"/>
              <w:noProof/>
              <w:kern w:val="0"/>
              <w:lang w:eastAsia="en-US" w:bidi="ar-SA"/>
            </w:rPr>
          </w:pPr>
          <w:del w:id="717" w:author="Alexander Thomas Frase" w:date="2012-10-31T13:16:00Z">
            <w:r w:rsidDel="008E35AF">
              <w:rPr>
                <w:noProof/>
              </w:rPr>
              <w:delText>Example 2: Output a list of SNPs from a genotyping platform that correspond to a list of genes.</w:delText>
            </w:r>
            <w:r w:rsidDel="008E35AF">
              <w:rPr>
                <w:noProof/>
              </w:rPr>
              <w:tab/>
              <w:delText>34</w:delText>
            </w:r>
          </w:del>
        </w:p>
        <w:p w14:paraId="51085F96" w14:textId="77777777" w:rsidR="00832617" w:rsidDel="008E35AF" w:rsidRDefault="00832617">
          <w:pPr>
            <w:pStyle w:val="TOC3"/>
            <w:tabs>
              <w:tab w:val="right" w:leader="dot" w:pos="9962"/>
            </w:tabs>
            <w:rPr>
              <w:del w:id="718" w:author="Alexander Thomas Frase" w:date="2012-10-31T13:16:00Z"/>
              <w:rFonts w:eastAsiaTheme="minorEastAsia" w:cstheme="minorBidi"/>
              <w:i w:val="0"/>
              <w:noProof/>
              <w:kern w:val="0"/>
              <w:lang w:eastAsia="en-US" w:bidi="ar-SA"/>
            </w:rPr>
          </w:pPr>
          <w:del w:id="719" w:author="Alexander Thomas Frase" w:date="2012-10-31T13:16:00Z">
            <w:r w:rsidDel="008E35AF">
              <w:rPr>
                <w:noProof/>
              </w:rPr>
              <w:delText>Example 3: Input a list of groups, output regions within those groups.</w:delText>
            </w:r>
            <w:r w:rsidDel="008E35AF">
              <w:rPr>
                <w:noProof/>
              </w:rPr>
              <w:tab/>
              <w:delText>35</w:delText>
            </w:r>
          </w:del>
        </w:p>
        <w:p w14:paraId="4947E99D" w14:textId="77777777" w:rsidR="00832617" w:rsidDel="008E35AF" w:rsidRDefault="00832617">
          <w:pPr>
            <w:pStyle w:val="TOC3"/>
            <w:tabs>
              <w:tab w:val="right" w:leader="dot" w:pos="9962"/>
            </w:tabs>
            <w:rPr>
              <w:del w:id="720" w:author="Alexander Thomas Frase" w:date="2012-10-31T13:16:00Z"/>
              <w:rFonts w:eastAsiaTheme="minorEastAsia" w:cstheme="minorBidi"/>
              <w:i w:val="0"/>
              <w:noProof/>
              <w:kern w:val="0"/>
              <w:lang w:eastAsia="en-US" w:bidi="ar-SA"/>
            </w:rPr>
          </w:pPr>
          <w:del w:id="721" w:author="Alexander Thomas Frase" w:date="2012-10-31T13:16:00Z">
            <w:r w:rsidDel="008E35AF">
              <w:rPr>
                <w:noProof/>
              </w:rPr>
              <w:delText>Example 4: Output a list of all genes within a data source.</w:delText>
            </w:r>
            <w:r w:rsidDel="008E35AF">
              <w:rPr>
                <w:noProof/>
              </w:rPr>
              <w:tab/>
              <w:delText>35</w:delText>
            </w:r>
          </w:del>
        </w:p>
        <w:p w14:paraId="66DA09FE" w14:textId="77777777" w:rsidR="00832617" w:rsidDel="008E35AF" w:rsidRDefault="00832617">
          <w:pPr>
            <w:pStyle w:val="TOC3"/>
            <w:tabs>
              <w:tab w:val="right" w:leader="dot" w:pos="9962"/>
            </w:tabs>
            <w:rPr>
              <w:del w:id="722" w:author="Alexander Thomas Frase" w:date="2012-10-31T13:16:00Z"/>
              <w:rFonts w:eastAsiaTheme="minorEastAsia" w:cstheme="minorBidi"/>
              <w:i w:val="0"/>
              <w:noProof/>
              <w:kern w:val="0"/>
              <w:lang w:eastAsia="en-US" w:bidi="ar-SA"/>
            </w:rPr>
          </w:pPr>
          <w:del w:id="723" w:author="Alexander Thomas Frase" w:date="2012-10-31T13:16:00Z">
            <w:r w:rsidDel="008E35AF">
              <w:rPr>
                <w:noProof/>
              </w:rPr>
              <w:delText>Example 5: Start with a list of genes, output all the genes within particular groups.</w:delText>
            </w:r>
            <w:r w:rsidDel="008E35AF">
              <w:rPr>
                <w:noProof/>
              </w:rPr>
              <w:tab/>
              <w:delText>36</w:delText>
            </w:r>
          </w:del>
        </w:p>
        <w:p w14:paraId="55BE4CEF" w14:textId="77777777" w:rsidR="00832617" w:rsidDel="008E35AF" w:rsidRDefault="00832617">
          <w:pPr>
            <w:pStyle w:val="TOC3"/>
            <w:tabs>
              <w:tab w:val="right" w:leader="dot" w:pos="9962"/>
            </w:tabs>
            <w:rPr>
              <w:del w:id="724" w:author="Alexander Thomas Frase" w:date="2012-10-31T13:16:00Z"/>
              <w:rFonts w:eastAsiaTheme="minorEastAsia" w:cstheme="minorBidi"/>
              <w:i w:val="0"/>
              <w:noProof/>
              <w:kern w:val="0"/>
              <w:lang w:eastAsia="en-US" w:bidi="ar-SA"/>
            </w:rPr>
          </w:pPr>
          <w:del w:id="725" w:author="Alexander Thomas Frase" w:date="2012-10-31T13:16:00Z">
            <w:r w:rsidDel="008E35AF">
              <w:rPr>
                <w:noProof/>
              </w:rPr>
              <w:delText>Example 6: Start with genes associated with a pathway or group, output genes within that group that overlap with an input list of genes.</w:delText>
            </w:r>
            <w:r w:rsidDel="008E35AF">
              <w:rPr>
                <w:noProof/>
              </w:rPr>
              <w:tab/>
              <w:delText>36</w:delText>
            </w:r>
          </w:del>
        </w:p>
        <w:p w14:paraId="009A49BD" w14:textId="77777777" w:rsidR="00832617" w:rsidDel="008E35AF" w:rsidRDefault="00832617">
          <w:pPr>
            <w:pStyle w:val="TOC3"/>
            <w:tabs>
              <w:tab w:val="right" w:leader="dot" w:pos="9962"/>
            </w:tabs>
            <w:rPr>
              <w:del w:id="726" w:author="Alexander Thomas Frase" w:date="2012-10-31T13:16:00Z"/>
              <w:rFonts w:eastAsiaTheme="minorEastAsia" w:cstheme="minorBidi"/>
              <w:i w:val="0"/>
              <w:noProof/>
              <w:kern w:val="0"/>
              <w:lang w:eastAsia="en-US" w:bidi="ar-SA"/>
            </w:rPr>
          </w:pPr>
          <w:del w:id="727" w:author="Alexander Thomas Frase" w:date="2012-10-31T13:16:00Z">
            <w:r w:rsidDel="008E35AF">
              <w:rPr>
                <w:noProof/>
              </w:rPr>
              <w:delText>Example 7: Starting with a list of genes, determine genes are within a group.</w:delText>
            </w:r>
            <w:r w:rsidDel="008E35AF">
              <w:rPr>
                <w:noProof/>
              </w:rPr>
              <w:tab/>
              <w:delText>36</w:delText>
            </w:r>
          </w:del>
        </w:p>
        <w:p w14:paraId="3A0B9421" w14:textId="77777777" w:rsidR="00832617" w:rsidDel="008E35AF" w:rsidRDefault="00832617">
          <w:pPr>
            <w:pStyle w:val="TOC3"/>
            <w:tabs>
              <w:tab w:val="right" w:leader="dot" w:pos="9962"/>
            </w:tabs>
            <w:rPr>
              <w:del w:id="728" w:author="Alexander Thomas Frase" w:date="2012-10-31T13:16:00Z"/>
              <w:rFonts w:eastAsiaTheme="minorEastAsia" w:cstheme="minorBidi"/>
              <w:i w:val="0"/>
              <w:noProof/>
              <w:kern w:val="0"/>
              <w:lang w:eastAsia="en-US" w:bidi="ar-SA"/>
            </w:rPr>
          </w:pPr>
          <w:del w:id="729" w:author="Alexander Thomas Frase" w:date="2012-10-31T13:16:00Z">
            <w:r w:rsidDel="008E35AF">
              <w:rPr>
                <w:noProof/>
              </w:rPr>
              <w:delText>Example 8: Starting with a Single Gene, Gather All Genes Within Sources</w:delText>
            </w:r>
            <w:r w:rsidDel="008E35AF">
              <w:rPr>
                <w:noProof/>
              </w:rPr>
              <w:tab/>
              <w:delText>36</w:delText>
            </w:r>
          </w:del>
        </w:p>
        <w:p w14:paraId="693E7FDE" w14:textId="77777777" w:rsidR="00832617" w:rsidDel="008E35AF" w:rsidRDefault="00832617">
          <w:pPr>
            <w:pStyle w:val="TOC2"/>
            <w:tabs>
              <w:tab w:val="right" w:leader="dot" w:pos="9962"/>
            </w:tabs>
            <w:rPr>
              <w:del w:id="730" w:author="Alexander Thomas Frase" w:date="2012-10-31T13:16:00Z"/>
              <w:rFonts w:eastAsiaTheme="minorEastAsia" w:cstheme="minorBidi"/>
              <w:noProof/>
              <w:kern w:val="0"/>
              <w:lang w:eastAsia="en-US" w:bidi="ar-SA"/>
            </w:rPr>
          </w:pPr>
          <w:del w:id="731" w:author="Alexander Thomas Frase" w:date="2012-10-31T13:16:00Z">
            <w:r w:rsidDel="008E35AF">
              <w:rPr>
                <w:noProof/>
              </w:rPr>
              <w:delText>Annotation Examples</w:delText>
            </w:r>
            <w:r w:rsidDel="008E35AF">
              <w:rPr>
                <w:noProof/>
              </w:rPr>
              <w:tab/>
              <w:delText>37</w:delText>
            </w:r>
          </w:del>
        </w:p>
        <w:p w14:paraId="1DBC50B3" w14:textId="77777777" w:rsidR="00832617" w:rsidDel="008E35AF" w:rsidRDefault="00832617">
          <w:pPr>
            <w:pStyle w:val="TOC3"/>
            <w:tabs>
              <w:tab w:val="right" w:leader="dot" w:pos="9962"/>
            </w:tabs>
            <w:rPr>
              <w:del w:id="732" w:author="Alexander Thomas Frase" w:date="2012-10-31T13:16:00Z"/>
              <w:rFonts w:eastAsiaTheme="minorEastAsia" w:cstheme="minorBidi"/>
              <w:i w:val="0"/>
              <w:noProof/>
              <w:kern w:val="0"/>
              <w:lang w:eastAsia="en-US" w:bidi="ar-SA"/>
            </w:rPr>
          </w:pPr>
          <w:del w:id="733" w:author="Alexander Thomas Frase" w:date="2012-10-31T13:16:00Z">
            <w:r w:rsidDel="008E35AF">
              <w:rPr>
                <w:noProof/>
              </w:rPr>
              <w:delText>Example 1: Annotating a SNP with gene information.</w:delText>
            </w:r>
            <w:r w:rsidDel="008E35AF">
              <w:rPr>
                <w:noProof/>
              </w:rPr>
              <w:tab/>
              <w:delText>37</w:delText>
            </w:r>
          </w:del>
        </w:p>
        <w:p w14:paraId="5C70AFD4" w14:textId="77777777" w:rsidR="00832617" w:rsidDel="008E35AF" w:rsidRDefault="00832617">
          <w:pPr>
            <w:pStyle w:val="TOC3"/>
            <w:tabs>
              <w:tab w:val="right" w:leader="dot" w:pos="9962"/>
            </w:tabs>
            <w:rPr>
              <w:del w:id="734" w:author="Alexander Thomas Frase" w:date="2012-10-31T13:16:00Z"/>
              <w:rFonts w:eastAsiaTheme="minorEastAsia" w:cstheme="minorBidi"/>
              <w:i w:val="0"/>
              <w:noProof/>
              <w:kern w:val="0"/>
              <w:lang w:eastAsia="en-US" w:bidi="ar-SA"/>
            </w:rPr>
          </w:pPr>
          <w:del w:id="735" w:author="Alexander Thomas Frase" w:date="2012-10-31T13:16:00Z">
            <w:r w:rsidDel="008E35AF">
              <w:rPr>
                <w:noProof/>
              </w:rPr>
              <w:delText>Example 2: Annotating SNPs with location information.</w:delText>
            </w:r>
            <w:r w:rsidDel="008E35AF">
              <w:rPr>
                <w:noProof/>
              </w:rPr>
              <w:tab/>
              <w:delText>37</w:delText>
            </w:r>
          </w:del>
        </w:p>
        <w:p w14:paraId="6A1638D2" w14:textId="77777777" w:rsidR="00832617" w:rsidDel="008E35AF" w:rsidRDefault="00832617">
          <w:pPr>
            <w:pStyle w:val="TOC3"/>
            <w:tabs>
              <w:tab w:val="right" w:leader="dot" w:pos="9962"/>
            </w:tabs>
            <w:rPr>
              <w:del w:id="736" w:author="Alexander Thomas Frase" w:date="2012-10-31T13:16:00Z"/>
              <w:rFonts w:eastAsiaTheme="minorEastAsia" w:cstheme="minorBidi"/>
              <w:i w:val="0"/>
              <w:noProof/>
              <w:kern w:val="0"/>
              <w:lang w:eastAsia="en-US" w:bidi="ar-SA"/>
            </w:rPr>
          </w:pPr>
          <w:del w:id="737" w:author="Alexander Thomas Frase" w:date="2012-10-31T13:16:00Z">
            <w:r w:rsidDel="008E35AF">
              <w:rPr>
                <w:noProof/>
              </w:rPr>
              <w:delText>Example 3: Map a SNP to the groups and sources where the SNP is present.</w:delText>
            </w:r>
            <w:r w:rsidDel="008E35AF">
              <w:rPr>
                <w:noProof/>
              </w:rPr>
              <w:tab/>
              <w:delText>37</w:delText>
            </w:r>
          </w:del>
        </w:p>
        <w:p w14:paraId="718EC433" w14:textId="77777777" w:rsidR="00832617" w:rsidDel="008E35AF" w:rsidRDefault="00832617">
          <w:pPr>
            <w:pStyle w:val="TOC3"/>
            <w:tabs>
              <w:tab w:val="right" w:leader="dot" w:pos="9962"/>
            </w:tabs>
            <w:rPr>
              <w:del w:id="738" w:author="Alexander Thomas Frase" w:date="2012-10-31T13:16:00Z"/>
              <w:rFonts w:eastAsiaTheme="minorEastAsia" w:cstheme="minorBidi"/>
              <w:i w:val="0"/>
              <w:noProof/>
              <w:kern w:val="0"/>
              <w:lang w:eastAsia="en-US" w:bidi="ar-SA"/>
            </w:rPr>
          </w:pPr>
          <w:del w:id="739" w:author="Alexander Thomas Frase" w:date="2012-10-31T13:16:00Z">
            <w:r w:rsidDel="008E35AF">
              <w:rPr>
                <w:noProof/>
              </w:rPr>
              <w:delText>Example 4: Annotating a base pair region with the list of SNPs in that region.</w:delText>
            </w:r>
            <w:r w:rsidDel="008E35AF">
              <w:rPr>
                <w:noProof/>
              </w:rPr>
              <w:tab/>
              <w:delText>38</w:delText>
            </w:r>
          </w:del>
        </w:p>
        <w:p w14:paraId="0D09D8A8" w14:textId="77777777" w:rsidR="00832617" w:rsidDel="008E35AF" w:rsidRDefault="00832617">
          <w:pPr>
            <w:pStyle w:val="TOC2"/>
            <w:tabs>
              <w:tab w:val="right" w:leader="dot" w:pos="9962"/>
            </w:tabs>
            <w:rPr>
              <w:del w:id="740" w:author="Alexander Thomas Frase" w:date="2012-10-31T13:16:00Z"/>
              <w:rFonts w:eastAsiaTheme="minorEastAsia" w:cstheme="minorBidi"/>
              <w:noProof/>
              <w:kern w:val="0"/>
              <w:lang w:eastAsia="en-US" w:bidi="ar-SA"/>
            </w:rPr>
          </w:pPr>
          <w:del w:id="741" w:author="Alexander Thomas Frase" w:date="2012-10-31T13:16:00Z">
            <w:r w:rsidDel="008E35AF">
              <w:rPr>
                <w:noProof/>
              </w:rPr>
              <w:delText>Example Filtering followed by annotation</w:delText>
            </w:r>
            <w:r w:rsidDel="008E35AF">
              <w:rPr>
                <w:noProof/>
              </w:rPr>
              <w:tab/>
              <w:delText>38</w:delText>
            </w:r>
          </w:del>
        </w:p>
        <w:p w14:paraId="4DC96FE2" w14:textId="77777777" w:rsidR="00832617" w:rsidDel="008E35AF" w:rsidRDefault="00832617">
          <w:pPr>
            <w:pStyle w:val="TOC3"/>
            <w:tabs>
              <w:tab w:val="right" w:leader="dot" w:pos="9962"/>
            </w:tabs>
            <w:rPr>
              <w:del w:id="742" w:author="Alexander Thomas Frase" w:date="2012-10-31T13:16:00Z"/>
              <w:rFonts w:eastAsiaTheme="minorEastAsia" w:cstheme="minorBidi"/>
              <w:i w:val="0"/>
              <w:noProof/>
              <w:kern w:val="0"/>
              <w:lang w:eastAsia="en-US" w:bidi="ar-SA"/>
            </w:rPr>
          </w:pPr>
          <w:del w:id="743" w:author="Alexander Thomas Frase" w:date="2012-10-31T13:16:00Z">
            <w:r w:rsidDel="008E35AF">
              <w:rPr>
                <w:noProof/>
              </w:rPr>
              <w:delText>Example 1: Input a SNP list and map SNP positions to regions.</w:delText>
            </w:r>
            <w:r w:rsidDel="008E35AF">
              <w:rPr>
                <w:noProof/>
              </w:rPr>
              <w:tab/>
              <w:delText>38</w:delText>
            </w:r>
          </w:del>
        </w:p>
        <w:p w14:paraId="43D61C8C" w14:textId="77777777" w:rsidR="00832617" w:rsidDel="008E35AF" w:rsidRDefault="00832617">
          <w:pPr>
            <w:pStyle w:val="TOC3"/>
            <w:tabs>
              <w:tab w:val="right" w:leader="dot" w:pos="9962"/>
            </w:tabs>
            <w:rPr>
              <w:del w:id="744" w:author="Alexander Thomas Frase" w:date="2012-10-31T13:16:00Z"/>
              <w:rFonts w:eastAsiaTheme="minorEastAsia" w:cstheme="minorBidi"/>
              <w:i w:val="0"/>
              <w:noProof/>
              <w:kern w:val="0"/>
              <w:lang w:eastAsia="en-US" w:bidi="ar-SA"/>
            </w:rPr>
          </w:pPr>
          <w:del w:id="745" w:author="Alexander Thomas Frase" w:date="2012-10-31T13:16:00Z">
            <w:r w:rsidDel="008E35AF">
              <w:rPr>
                <w:noProof/>
              </w:rPr>
              <w:delText>Example 2: Map SNPs to groups and filter on the source.</w:delText>
            </w:r>
            <w:r w:rsidDel="008E35AF">
              <w:rPr>
                <w:noProof/>
              </w:rPr>
              <w:tab/>
              <w:delText>39</w:delText>
            </w:r>
          </w:del>
        </w:p>
        <w:p w14:paraId="081212D6" w14:textId="77777777" w:rsidR="00832617" w:rsidDel="008E35AF" w:rsidRDefault="00832617">
          <w:pPr>
            <w:pStyle w:val="TOC3"/>
            <w:tabs>
              <w:tab w:val="right" w:leader="dot" w:pos="9962"/>
            </w:tabs>
            <w:rPr>
              <w:del w:id="746" w:author="Alexander Thomas Frase" w:date="2012-10-31T13:16:00Z"/>
              <w:rFonts w:eastAsiaTheme="minorEastAsia" w:cstheme="minorBidi"/>
              <w:i w:val="0"/>
              <w:noProof/>
              <w:kern w:val="0"/>
              <w:lang w:eastAsia="en-US" w:bidi="ar-SA"/>
            </w:rPr>
          </w:pPr>
          <w:del w:id="747" w:author="Alexander Thomas Frase" w:date="2012-10-31T13:16:00Z">
            <w:r w:rsidDel="008E35AF">
              <w:rPr>
                <w:noProof/>
              </w:rPr>
              <w:delText>Example 3: Testing overlap of SNP and position lists, outputting regions.</w:delText>
            </w:r>
            <w:r w:rsidDel="008E35AF">
              <w:rPr>
                <w:noProof/>
              </w:rPr>
              <w:tab/>
              <w:delText>39</w:delText>
            </w:r>
          </w:del>
        </w:p>
        <w:p w14:paraId="38694567" w14:textId="77777777" w:rsidR="00832617" w:rsidDel="008E35AF" w:rsidRDefault="00832617">
          <w:pPr>
            <w:pStyle w:val="TOC3"/>
            <w:tabs>
              <w:tab w:val="right" w:leader="dot" w:pos="9962"/>
            </w:tabs>
            <w:rPr>
              <w:del w:id="748" w:author="Alexander Thomas Frase" w:date="2012-10-31T13:16:00Z"/>
              <w:rFonts w:eastAsiaTheme="minorEastAsia" w:cstheme="minorBidi"/>
              <w:i w:val="0"/>
              <w:noProof/>
              <w:kern w:val="0"/>
              <w:lang w:eastAsia="en-US" w:bidi="ar-SA"/>
            </w:rPr>
          </w:pPr>
          <w:del w:id="749" w:author="Alexander Thomas Frase" w:date="2012-10-31T13:16:00Z">
            <w:r w:rsidDel="008E35AF">
              <w:rPr>
                <w:noProof/>
              </w:rPr>
              <w:delText>Example 4: Testing overlap of gene and source lists, outputting regions.</w:delText>
            </w:r>
            <w:r w:rsidDel="008E35AF">
              <w:rPr>
                <w:noProof/>
              </w:rPr>
              <w:tab/>
              <w:delText>40</w:delText>
            </w:r>
          </w:del>
        </w:p>
        <w:p w14:paraId="399859F5" w14:textId="77777777" w:rsidR="00832617" w:rsidDel="008E35AF" w:rsidRDefault="00832617">
          <w:pPr>
            <w:pStyle w:val="TOC3"/>
            <w:tabs>
              <w:tab w:val="right" w:leader="dot" w:pos="9962"/>
            </w:tabs>
            <w:rPr>
              <w:del w:id="750" w:author="Alexander Thomas Frase" w:date="2012-10-31T13:16:00Z"/>
              <w:rFonts w:eastAsiaTheme="minorEastAsia" w:cstheme="minorBidi"/>
              <w:i w:val="0"/>
              <w:noProof/>
              <w:kern w:val="0"/>
              <w:lang w:eastAsia="en-US" w:bidi="ar-SA"/>
            </w:rPr>
          </w:pPr>
          <w:del w:id="751" w:author="Alexander Thomas Frase" w:date="2012-10-31T13:16:00Z">
            <w:r w:rsidDel="008E35AF">
              <w:rPr>
                <w:noProof/>
              </w:rPr>
              <w:delText>Example 5: Filter gene list based on sources, and output regions.</w:delText>
            </w:r>
            <w:r w:rsidDel="008E35AF">
              <w:rPr>
                <w:noProof/>
              </w:rPr>
              <w:tab/>
              <w:delText>40</w:delText>
            </w:r>
          </w:del>
        </w:p>
        <w:p w14:paraId="24BFE82B" w14:textId="77777777" w:rsidR="00832617" w:rsidDel="008E35AF" w:rsidRDefault="00832617">
          <w:pPr>
            <w:pStyle w:val="TOC3"/>
            <w:tabs>
              <w:tab w:val="right" w:leader="dot" w:pos="9962"/>
            </w:tabs>
            <w:rPr>
              <w:del w:id="752" w:author="Alexander Thomas Frase" w:date="2012-10-31T13:16:00Z"/>
              <w:rFonts w:eastAsiaTheme="minorEastAsia" w:cstheme="minorBidi"/>
              <w:i w:val="0"/>
              <w:noProof/>
              <w:kern w:val="0"/>
              <w:lang w:eastAsia="en-US" w:bidi="ar-SA"/>
            </w:rPr>
          </w:pPr>
          <w:del w:id="753" w:author="Alexander Thomas Frase" w:date="2012-10-31T13:16:00Z">
            <w:r w:rsidDel="008E35AF">
              <w:rPr>
                <w:noProof/>
              </w:rPr>
              <w:delText>Example 6: Output of genes found in pathway based input, filtered by genotyping platform.</w:delText>
            </w:r>
            <w:r w:rsidDel="008E35AF">
              <w:rPr>
                <w:noProof/>
              </w:rPr>
              <w:tab/>
              <w:delText>40</w:delText>
            </w:r>
          </w:del>
        </w:p>
        <w:p w14:paraId="713A7D21" w14:textId="77777777" w:rsidR="00832617" w:rsidDel="008E35AF" w:rsidRDefault="00832617">
          <w:pPr>
            <w:pStyle w:val="TOC3"/>
            <w:tabs>
              <w:tab w:val="right" w:leader="dot" w:pos="9962"/>
            </w:tabs>
            <w:rPr>
              <w:del w:id="754" w:author="Alexander Thomas Frase" w:date="2012-10-31T13:16:00Z"/>
              <w:rFonts w:eastAsiaTheme="minorEastAsia" w:cstheme="minorBidi"/>
              <w:i w:val="0"/>
              <w:noProof/>
              <w:kern w:val="0"/>
              <w:lang w:eastAsia="en-US" w:bidi="ar-SA"/>
            </w:rPr>
          </w:pPr>
          <w:del w:id="755" w:author="Alexander Thomas Frase" w:date="2012-10-31T13:16:00Z">
            <w:r w:rsidDel="008E35AF">
              <w:rPr>
                <w:noProof/>
              </w:rPr>
              <w:delText>Example 7: Output of genes annotated by group found in pathway based input, filtered by genotyping platform.</w:delText>
            </w:r>
            <w:r w:rsidDel="008E35AF">
              <w:rPr>
                <w:noProof/>
              </w:rPr>
              <w:tab/>
              <w:delText>41</w:delText>
            </w:r>
          </w:del>
        </w:p>
        <w:p w14:paraId="6BDF4E13" w14:textId="77777777" w:rsidR="00832617" w:rsidDel="008E35AF" w:rsidRDefault="00832617">
          <w:pPr>
            <w:pStyle w:val="TOC3"/>
            <w:tabs>
              <w:tab w:val="right" w:leader="dot" w:pos="9962"/>
            </w:tabs>
            <w:rPr>
              <w:del w:id="756" w:author="Alexander Thomas Frase" w:date="2012-10-31T13:16:00Z"/>
              <w:rFonts w:eastAsiaTheme="minorEastAsia" w:cstheme="minorBidi"/>
              <w:i w:val="0"/>
              <w:noProof/>
              <w:kern w:val="0"/>
              <w:lang w:eastAsia="en-US" w:bidi="ar-SA"/>
            </w:rPr>
          </w:pPr>
          <w:del w:id="757" w:author="Alexander Thomas Frase" w:date="2012-10-31T13:16:00Z">
            <w:r w:rsidDel="008E35AF">
              <w:rPr>
                <w:noProof/>
              </w:rPr>
              <w:delText xml:space="preserve">Example 8: Genes within data sources from a list of input genes filtered by genotyping platform, output </w:delText>
            </w:r>
            <w:r w:rsidDel="008E35AF">
              <w:rPr>
                <w:noProof/>
              </w:rPr>
              <w:lastRenderedPageBreak/>
              <w:delText>regions.</w:delText>
            </w:r>
            <w:r w:rsidDel="008E35AF">
              <w:rPr>
                <w:noProof/>
              </w:rPr>
              <w:tab/>
              <w:delText>42</w:delText>
            </w:r>
          </w:del>
        </w:p>
        <w:p w14:paraId="70C32F1A" w14:textId="77777777" w:rsidR="00832617" w:rsidDel="008E35AF" w:rsidRDefault="00832617">
          <w:pPr>
            <w:pStyle w:val="TOC3"/>
            <w:tabs>
              <w:tab w:val="right" w:leader="dot" w:pos="9962"/>
            </w:tabs>
            <w:rPr>
              <w:del w:id="758" w:author="Alexander Thomas Frase" w:date="2012-10-31T13:16:00Z"/>
              <w:rFonts w:eastAsiaTheme="minorEastAsia" w:cstheme="minorBidi"/>
              <w:i w:val="0"/>
              <w:noProof/>
              <w:kern w:val="0"/>
              <w:lang w:eastAsia="en-US" w:bidi="ar-SA"/>
            </w:rPr>
          </w:pPr>
          <w:del w:id="759" w:author="Alexander Thomas Frase" w:date="2012-10-31T13:16:00Z">
            <w:r w:rsidDel="008E35AF">
              <w:rPr>
                <w:noProof/>
              </w:rPr>
              <w:delText>Example 9: Find overlap between two SNP lists and map the overlapping SNPs to the genes.</w:delText>
            </w:r>
            <w:r w:rsidDel="008E35AF">
              <w:rPr>
                <w:noProof/>
              </w:rPr>
              <w:tab/>
              <w:delText>42</w:delText>
            </w:r>
          </w:del>
        </w:p>
        <w:p w14:paraId="0AF2F08F" w14:textId="77777777" w:rsidR="00832617" w:rsidDel="008E35AF" w:rsidRDefault="00832617">
          <w:pPr>
            <w:pStyle w:val="TOC3"/>
            <w:tabs>
              <w:tab w:val="right" w:leader="dot" w:pos="9962"/>
            </w:tabs>
            <w:rPr>
              <w:del w:id="760" w:author="Alexander Thomas Frase" w:date="2012-10-31T13:16:00Z"/>
              <w:rFonts w:eastAsiaTheme="minorEastAsia" w:cstheme="minorBidi"/>
              <w:i w:val="0"/>
              <w:noProof/>
              <w:kern w:val="0"/>
              <w:lang w:eastAsia="en-US" w:bidi="ar-SA"/>
            </w:rPr>
          </w:pPr>
          <w:del w:id="761" w:author="Alexander Thomas Frase" w:date="2012-10-31T13:16:00Z">
            <w:r w:rsidDel="008E35AF">
              <w:rPr>
                <w:noProof/>
              </w:rPr>
              <w:delText>Example 11: Mapping regions to genes using Biofilter based on percent of overlap.</w:delText>
            </w:r>
            <w:r w:rsidDel="008E35AF">
              <w:rPr>
                <w:noProof/>
              </w:rPr>
              <w:tab/>
              <w:delText>43</w:delText>
            </w:r>
          </w:del>
        </w:p>
        <w:p w14:paraId="25035805" w14:textId="77777777" w:rsidR="00832617" w:rsidDel="008E35AF" w:rsidRDefault="00832617">
          <w:pPr>
            <w:pStyle w:val="TOC3"/>
            <w:tabs>
              <w:tab w:val="right" w:leader="dot" w:pos="9962"/>
            </w:tabs>
            <w:rPr>
              <w:del w:id="762" w:author="Alexander Thomas Frase" w:date="2012-10-31T13:16:00Z"/>
              <w:rFonts w:eastAsiaTheme="minorEastAsia" w:cstheme="minorBidi"/>
              <w:i w:val="0"/>
              <w:noProof/>
              <w:kern w:val="0"/>
              <w:lang w:eastAsia="en-US" w:bidi="ar-SA"/>
            </w:rPr>
          </w:pPr>
          <w:del w:id="763" w:author="Alexander Thomas Frase" w:date="2012-10-31T13:16:00Z">
            <w:r w:rsidDel="008E35AF">
              <w:rPr>
                <w:noProof/>
              </w:rPr>
              <w:delText>Example 12: Mapping regions to genes using Biofilter based on base pair overlap.</w:delText>
            </w:r>
            <w:r w:rsidDel="008E35AF">
              <w:rPr>
                <w:noProof/>
              </w:rPr>
              <w:tab/>
              <w:delText>44</w:delText>
            </w:r>
          </w:del>
        </w:p>
        <w:p w14:paraId="0C5488E4" w14:textId="77777777" w:rsidR="00832617" w:rsidDel="008E35AF" w:rsidRDefault="00832617">
          <w:pPr>
            <w:pStyle w:val="TOC3"/>
            <w:tabs>
              <w:tab w:val="right" w:leader="dot" w:pos="9962"/>
            </w:tabs>
            <w:rPr>
              <w:del w:id="764" w:author="Alexander Thomas Frase" w:date="2012-10-31T13:16:00Z"/>
              <w:rFonts w:eastAsiaTheme="minorEastAsia" w:cstheme="minorBidi"/>
              <w:i w:val="0"/>
              <w:noProof/>
              <w:kern w:val="0"/>
              <w:lang w:eastAsia="en-US" w:bidi="ar-SA"/>
            </w:rPr>
          </w:pPr>
          <w:del w:id="765" w:author="Alexander Thomas Frase" w:date="2012-10-31T13:16:00Z">
            <w:r w:rsidDel="008E35AF">
              <w:rPr>
                <w:noProof/>
              </w:rPr>
              <w:delText>Example 13: Annotating a list of gene symbols with SNPs, regions, groups, and sources, using Biofilter.</w:delText>
            </w:r>
            <w:r w:rsidDel="008E35AF">
              <w:rPr>
                <w:noProof/>
              </w:rPr>
              <w:tab/>
              <w:delText>44</w:delText>
            </w:r>
          </w:del>
        </w:p>
        <w:p w14:paraId="22145AD6" w14:textId="77777777" w:rsidR="00832617" w:rsidDel="008E35AF" w:rsidRDefault="00832617">
          <w:pPr>
            <w:pStyle w:val="TOC2"/>
            <w:tabs>
              <w:tab w:val="right" w:leader="dot" w:pos="9962"/>
            </w:tabs>
            <w:rPr>
              <w:del w:id="766" w:author="Alexander Thomas Frase" w:date="2012-10-31T13:16:00Z"/>
              <w:rFonts w:eastAsiaTheme="minorEastAsia" w:cstheme="minorBidi"/>
              <w:noProof/>
              <w:kern w:val="0"/>
              <w:lang w:eastAsia="en-US" w:bidi="ar-SA"/>
            </w:rPr>
          </w:pPr>
          <w:del w:id="767" w:author="Alexander Thomas Frase" w:date="2012-10-31T13:16:00Z">
            <w:r w:rsidDel="008E35AF">
              <w:rPr>
                <w:noProof/>
              </w:rPr>
              <w:delText>Modeling Example</w:delText>
            </w:r>
            <w:r w:rsidDel="008E35AF">
              <w:rPr>
                <w:noProof/>
              </w:rPr>
              <w:tab/>
              <w:delText>45</w:delText>
            </w:r>
          </w:del>
        </w:p>
        <w:p w14:paraId="01ED8C94" w14:textId="77777777" w:rsidR="00832617" w:rsidDel="008E35AF" w:rsidRDefault="00832617">
          <w:pPr>
            <w:pStyle w:val="TOC3"/>
            <w:tabs>
              <w:tab w:val="right" w:leader="dot" w:pos="9962"/>
            </w:tabs>
            <w:rPr>
              <w:del w:id="768" w:author="Alexander Thomas Frase" w:date="2012-10-31T13:16:00Z"/>
              <w:rFonts w:eastAsiaTheme="minorEastAsia" w:cstheme="minorBidi"/>
              <w:i w:val="0"/>
              <w:noProof/>
              <w:kern w:val="0"/>
              <w:lang w:eastAsia="en-US" w:bidi="ar-SA"/>
            </w:rPr>
          </w:pPr>
          <w:del w:id="769" w:author="Alexander Thomas Frase" w:date="2012-10-31T13:16:00Z">
            <w:r w:rsidRPr="00A46580" w:rsidDel="008E35AF">
              <w:rPr>
                <w:noProof/>
              </w:rPr>
              <w:delText>Step 1</w:delText>
            </w:r>
            <w:r w:rsidDel="008E35AF">
              <w:rPr>
                <w:noProof/>
              </w:rPr>
              <w:tab/>
              <w:delText>45</w:delText>
            </w:r>
          </w:del>
        </w:p>
        <w:p w14:paraId="1136AC29" w14:textId="77777777" w:rsidR="00832617" w:rsidDel="008E35AF" w:rsidRDefault="00832617">
          <w:pPr>
            <w:pStyle w:val="TOC3"/>
            <w:tabs>
              <w:tab w:val="right" w:leader="dot" w:pos="9962"/>
            </w:tabs>
            <w:rPr>
              <w:del w:id="770" w:author="Alexander Thomas Frase" w:date="2012-10-31T13:16:00Z"/>
              <w:rFonts w:eastAsiaTheme="minorEastAsia" w:cstheme="minorBidi"/>
              <w:i w:val="0"/>
              <w:noProof/>
              <w:kern w:val="0"/>
              <w:lang w:eastAsia="en-US" w:bidi="ar-SA"/>
            </w:rPr>
          </w:pPr>
          <w:del w:id="771" w:author="Alexander Thomas Frase" w:date="2012-10-31T13:16:00Z">
            <w:r w:rsidRPr="00A46580" w:rsidDel="008E35AF">
              <w:rPr>
                <w:noProof/>
              </w:rPr>
              <w:delText>Step 2</w:delText>
            </w:r>
            <w:r w:rsidDel="008E35AF">
              <w:rPr>
                <w:noProof/>
              </w:rPr>
              <w:tab/>
              <w:delText>46</w:delText>
            </w:r>
          </w:del>
        </w:p>
        <w:p w14:paraId="797762AE" w14:textId="77777777" w:rsidR="00832617" w:rsidDel="008E35AF" w:rsidRDefault="00832617">
          <w:pPr>
            <w:pStyle w:val="TOC3"/>
            <w:tabs>
              <w:tab w:val="right" w:leader="dot" w:pos="9962"/>
            </w:tabs>
            <w:rPr>
              <w:del w:id="772" w:author="Alexander Thomas Frase" w:date="2012-10-31T13:16:00Z"/>
              <w:rFonts w:eastAsiaTheme="minorEastAsia" w:cstheme="minorBidi"/>
              <w:i w:val="0"/>
              <w:noProof/>
              <w:kern w:val="0"/>
              <w:lang w:eastAsia="en-US" w:bidi="ar-SA"/>
            </w:rPr>
          </w:pPr>
          <w:del w:id="773" w:author="Alexander Thomas Frase" w:date="2012-10-31T13:16:00Z">
            <w:r w:rsidDel="008E35AF">
              <w:rPr>
                <w:noProof/>
              </w:rPr>
              <w:delText>Step 3</w:delText>
            </w:r>
            <w:r w:rsidDel="008E35AF">
              <w:rPr>
                <w:noProof/>
              </w:rPr>
              <w:tab/>
              <w:delText>46</w:delText>
            </w:r>
          </w:del>
        </w:p>
        <w:p w14:paraId="7411B07C" w14:textId="77777777" w:rsidR="00832617" w:rsidDel="008E35AF" w:rsidRDefault="00832617">
          <w:pPr>
            <w:pStyle w:val="TOC3"/>
            <w:tabs>
              <w:tab w:val="right" w:leader="dot" w:pos="9962"/>
            </w:tabs>
            <w:rPr>
              <w:del w:id="774" w:author="Alexander Thomas Frase" w:date="2012-10-31T13:16:00Z"/>
              <w:rFonts w:eastAsiaTheme="minorEastAsia" w:cstheme="minorBidi"/>
              <w:i w:val="0"/>
              <w:noProof/>
              <w:kern w:val="0"/>
              <w:lang w:eastAsia="en-US" w:bidi="ar-SA"/>
            </w:rPr>
          </w:pPr>
          <w:del w:id="775" w:author="Alexander Thomas Frase" w:date="2012-10-31T13:16:00Z">
            <w:r w:rsidDel="008E35AF">
              <w:rPr>
                <w:noProof/>
              </w:rPr>
              <w:delText>Changes in Biofilter 2.0 Modeling</w:delText>
            </w:r>
            <w:r w:rsidDel="008E35AF">
              <w:rPr>
                <w:noProof/>
              </w:rPr>
              <w:tab/>
              <w:delText>47</w:delText>
            </w:r>
          </w:del>
        </w:p>
        <w:p w14:paraId="65AC67E0" w14:textId="77777777" w:rsidR="00832617" w:rsidDel="008E35AF" w:rsidRDefault="00832617">
          <w:pPr>
            <w:pStyle w:val="TOC1"/>
            <w:tabs>
              <w:tab w:val="right" w:leader="dot" w:pos="9962"/>
            </w:tabs>
            <w:rPr>
              <w:del w:id="776" w:author="Alexander Thomas Frase" w:date="2012-10-31T13:16:00Z"/>
              <w:rFonts w:asciiTheme="minorHAnsi" w:eastAsiaTheme="minorEastAsia" w:hAnsiTheme="minorHAnsi" w:cstheme="minorBidi"/>
              <w:b w:val="0"/>
              <w:noProof/>
              <w:color w:val="auto"/>
              <w:kern w:val="0"/>
              <w:sz w:val="22"/>
              <w:szCs w:val="22"/>
              <w:lang w:eastAsia="en-US" w:bidi="ar-SA"/>
            </w:rPr>
          </w:pPr>
          <w:del w:id="777" w:author="Alexander Thomas Frase" w:date="2012-10-31T13:16:00Z">
            <w:r w:rsidDel="008E35AF">
              <w:rPr>
                <w:noProof/>
              </w:rPr>
              <w:delText>Appendix 1: Ambiguity in Prior Knowledge</w:delText>
            </w:r>
            <w:r w:rsidDel="008E35AF">
              <w:rPr>
                <w:noProof/>
              </w:rPr>
              <w:tab/>
              <w:delText>48</w:delText>
            </w:r>
          </w:del>
        </w:p>
        <w:p w14:paraId="2219ECB2" w14:textId="77777777" w:rsidR="00832617" w:rsidDel="008E35AF" w:rsidRDefault="00832617">
          <w:pPr>
            <w:pStyle w:val="TOC2"/>
            <w:tabs>
              <w:tab w:val="right" w:leader="dot" w:pos="9962"/>
            </w:tabs>
            <w:rPr>
              <w:del w:id="778" w:author="Alexander Thomas Frase" w:date="2012-10-31T13:16:00Z"/>
              <w:rFonts w:eastAsiaTheme="minorEastAsia" w:cstheme="minorBidi"/>
              <w:noProof/>
              <w:kern w:val="0"/>
              <w:lang w:eastAsia="en-US" w:bidi="ar-SA"/>
            </w:rPr>
          </w:pPr>
          <w:del w:id="779" w:author="Alexander Thomas Frase" w:date="2012-10-31T13:16:00Z">
            <w:r w:rsidDel="008E35AF">
              <w:rPr>
                <w:noProof/>
              </w:rPr>
              <w:delText>Ambiguity Reduction Heuristics</w:delText>
            </w:r>
            <w:r w:rsidDel="008E35AF">
              <w:rPr>
                <w:noProof/>
              </w:rPr>
              <w:tab/>
              <w:delText>48</w:delText>
            </w:r>
          </w:del>
        </w:p>
        <w:p w14:paraId="579A26DA" w14:textId="77777777" w:rsidR="00832617" w:rsidDel="008E35AF" w:rsidRDefault="00832617">
          <w:pPr>
            <w:pStyle w:val="TOC2"/>
            <w:tabs>
              <w:tab w:val="right" w:leader="dot" w:pos="9962"/>
            </w:tabs>
            <w:rPr>
              <w:del w:id="780" w:author="Alexander Thomas Frase" w:date="2012-10-31T13:16:00Z"/>
              <w:rFonts w:eastAsiaTheme="minorEastAsia" w:cstheme="minorBidi"/>
              <w:noProof/>
              <w:kern w:val="0"/>
              <w:lang w:eastAsia="en-US" w:bidi="ar-SA"/>
            </w:rPr>
          </w:pPr>
          <w:del w:id="781" w:author="Alexander Thomas Frase" w:date="2012-10-31T13:16:00Z">
            <w:r w:rsidDel="008E35AF">
              <w:rPr>
                <w:noProof/>
              </w:rPr>
              <w:delText>Ambiguity Options</w:delText>
            </w:r>
            <w:r w:rsidDel="008E35AF">
              <w:rPr>
                <w:noProof/>
              </w:rPr>
              <w:tab/>
              <w:delText>49</w:delText>
            </w:r>
          </w:del>
        </w:p>
        <w:p w14:paraId="4FD17041" w14:textId="77777777" w:rsidR="00832617" w:rsidDel="008E35AF" w:rsidRDefault="00832617">
          <w:pPr>
            <w:pStyle w:val="TOC2"/>
            <w:tabs>
              <w:tab w:val="right" w:leader="dot" w:pos="9962"/>
            </w:tabs>
            <w:rPr>
              <w:del w:id="782" w:author="Alexander Thomas Frase" w:date="2012-10-31T13:16:00Z"/>
              <w:rFonts w:eastAsiaTheme="minorEastAsia" w:cstheme="minorBidi"/>
              <w:noProof/>
              <w:kern w:val="0"/>
              <w:lang w:eastAsia="en-US" w:bidi="ar-SA"/>
            </w:rPr>
          </w:pPr>
          <w:del w:id="783" w:author="Alexander Thomas Frase" w:date="2012-10-31T13:16:00Z">
            <w:r w:rsidDel="008E35AF">
              <w:rPr>
                <w:noProof/>
              </w:rPr>
              <w:delText>Gene Ambiguity Examples</w:delText>
            </w:r>
            <w:r w:rsidDel="008E35AF">
              <w:rPr>
                <w:noProof/>
              </w:rPr>
              <w:tab/>
              <w:delText>49</w:delText>
            </w:r>
          </w:del>
        </w:p>
        <w:p w14:paraId="30CC5F81" w14:textId="77777777" w:rsidR="00832617" w:rsidDel="008E35AF" w:rsidRDefault="00832617">
          <w:pPr>
            <w:pStyle w:val="TOC3"/>
            <w:tabs>
              <w:tab w:val="right" w:leader="dot" w:pos="9962"/>
            </w:tabs>
            <w:rPr>
              <w:del w:id="784" w:author="Alexander Thomas Frase" w:date="2012-10-31T13:16:00Z"/>
              <w:rFonts w:eastAsiaTheme="minorEastAsia" w:cstheme="minorBidi"/>
              <w:i w:val="0"/>
              <w:noProof/>
              <w:kern w:val="0"/>
              <w:lang w:eastAsia="en-US" w:bidi="ar-SA"/>
            </w:rPr>
          </w:pPr>
          <w:del w:id="785" w:author="Alexander Thomas Frase" w:date="2012-10-31T13:16:00Z">
            <w:r w:rsidDel="008E35AF">
              <w:rPr>
                <w:noProof/>
              </w:rPr>
              <w:delText>Example 1: cyan</w:delText>
            </w:r>
            <w:r w:rsidDel="008E35AF">
              <w:rPr>
                <w:noProof/>
              </w:rPr>
              <w:tab/>
              <w:delText>49</w:delText>
            </w:r>
          </w:del>
        </w:p>
        <w:p w14:paraId="2B78B54D" w14:textId="77777777" w:rsidR="00832617" w:rsidDel="008E35AF" w:rsidRDefault="00832617">
          <w:pPr>
            <w:pStyle w:val="TOC3"/>
            <w:tabs>
              <w:tab w:val="right" w:leader="dot" w:pos="9962"/>
            </w:tabs>
            <w:rPr>
              <w:del w:id="786" w:author="Alexander Thomas Frase" w:date="2012-10-31T13:16:00Z"/>
              <w:rFonts w:eastAsiaTheme="minorEastAsia" w:cstheme="minorBidi"/>
              <w:i w:val="0"/>
              <w:noProof/>
              <w:kern w:val="0"/>
              <w:lang w:eastAsia="en-US" w:bidi="ar-SA"/>
            </w:rPr>
          </w:pPr>
          <w:del w:id="787" w:author="Alexander Thomas Frase" w:date="2012-10-31T13:16:00Z">
            <w:r w:rsidDel="008E35AF">
              <w:rPr>
                <w:noProof/>
              </w:rPr>
              <w:delText>Example 2: magenta</w:delText>
            </w:r>
            <w:r w:rsidDel="008E35AF">
              <w:rPr>
                <w:noProof/>
              </w:rPr>
              <w:tab/>
              <w:delText>50</w:delText>
            </w:r>
          </w:del>
        </w:p>
        <w:p w14:paraId="50D011DB" w14:textId="77777777" w:rsidR="00832617" w:rsidDel="008E35AF" w:rsidRDefault="00832617">
          <w:pPr>
            <w:pStyle w:val="TOC3"/>
            <w:tabs>
              <w:tab w:val="right" w:leader="dot" w:pos="9962"/>
            </w:tabs>
            <w:rPr>
              <w:del w:id="788" w:author="Alexander Thomas Frase" w:date="2012-10-31T13:16:00Z"/>
              <w:rFonts w:eastAsiaTheme="minorEastAsia" w:cstheme="minorBidi"/>
              <w:i w:val="0"/>
              <w:noProof/>
              <w:kern w:val="0"/>
              <w:lang w:eastAsia="en-US" w:bidi="ar-SA"/>
            </w:rPr>
          </w:pPr>
          <w:del w:id="789" w:author="Alexander Thomas Frase" w:date="2012-10-31T13:16:00Z">
            <w:r w:rsidDel="008E35AF">
              <w:rPr>
                <w:noProof/>
              </w:rPr>
              <w:delText>Example 3: yellow</w:delText>
            </w:r>
            <w:r w:rsidDel="008E35AF">
              <w:rPr>
                <w:noProof/>
              </w:rPr>
              <w:tab/>
              <w:delText>50</w:delText>
            </w:r>
          </w:del>
        </w:p>
        <w:p w14:paraId="5949D1F4" w14:textId="77777777" w:rsidR="00832617" w:rsidDel="008E35AF" w:rsidRDefault="00832617">
          <w:pPr>
            <w:pStyle w:val="TOC3"/>
            <w:tabs>
              <w:tab w:val="right" w:leader="dot" w:pos="9962"/>
            </w:tabs>
            <w:rPr>
              <w:del w:id="790" w:author="Alexander Thomas Frase" w:date="2012-10-31T13:16:00Z"/>
              <w:rFonts w:eastAsiaTheme="minorEastAsia" w:cstheme="minorBidi"/>
              <w:i w:val="0"/>
              <w:noProof/>
              <w:kern w:val="0"/>
              <w:lang w:eastAsia="en-US" w:bidi="ar-SA"/>
            </w:rPr>
          </w:pPr>
          <w:del w:id="791" w:author="Alexander Thomas Frase" w:date="2012-10-31T13:16:00Z">
            <w:r w:rsidDel="008E35AF">
              <w:rPr>
                <w:noProof/>
              </w:rPr>
              <w:delText>Example 4: gray/black</w:delText>
            </w:r>
            <w:r w:rsidDel="008E35AF">
              <w:rPr>
                <w:noProof/>
              </w:rPr>
              <w:tab/>
              <w:delText>50</w:delText>
            </w:r>
          </w:del>
        </w:p>
        <w:p w14:paraId="00085DDA" w14:textId="77777777" w:rsidR="00832617" w:rsidDel="008E35AF" w:rsidRDefault="00832617">
          <w:pPr>
            <w:pStyle w:val="TOC2"/>
            <w:tabs>
              <w:tab w:val="right" w:leader="dot" w:pos="9962"/>
            </w:tabs>
            <w:rPr>
              <w:del w:id="792" w:author="Alexander Thomas Frase" w:date="2012-10-31T13:16:00Z"/>
              <w:rFonts w:eastAsiaTheme="minorEastAsia" w:cstheme="minorBidi"/>
              <w:noProof/>
              <w:kern w:val="0"/>
              <w:lang w:eastAsia="en-US" w:bidi="ar-SA"/>
            </w:rPr>
          </w:pPr>
          <w:del w:id="793" w:author="Alexander Thomas Frase" w:date="2012-10-31T13:16:00Z">
            <w:r w:rsidDel="008E35AF">
              <w:rPr>
                <w:noProof/>
              </w:rPr>
              <w:delText>Protein Identifiers</w:delText>
            </w:r>
            <w:r w:rsidDel="008E35AF">
              <w:rPr>
                <w:noProof/>
              </w:rPr>
              <w:tab/>
              <w:delText>50</w:delText>
            </w:r>
          </w:del>
        </w:p>
        <w:p w14:paraId="5C05305D" w14:textId="77777777" w:rsidR="00832617" w:rsidDel="008E35AF" w:rsidRDefault="00832617">
          <w:pPr>
            <w:pStyle w:val="TOC2"/>
            <w:tabs>
              <w:tab w:val="right" w:leader="dot" w:pos="9962"/>
            </w:tabs>
            <w:rPr>
              <w:del w:id="794" w:author="Alexander Thomas Frase" w:date="2012-10-31T13:16:00Z"/>
              <w:rFonts w:eastAsiaTheme="minorEastAsia" w:cstheme="minorBidi"/>
              <w:noProof/>
              <w:kern w:val="0"/>
              <w:lang w:eastAsia="en-US" w:bidi="ar-SA"/>
            </w:rPr>
          </w:pPr>
          <w:del w:id="795" w:author="Alexander Thomas Frase" w:date="2012-10-31T13:16:00Z">
            <w:r w:rsidDel="008E35AF">
              <w:rPr>
                <w:noProof/>
              </w:rPr>
              <w:delText>Protein Ambiguity Examples</w:delText>
            </w:r>
            <w:r w:rsidDel="008E35AF">
              <w:rPr>
                <w:noProof/>
              </w:rPr>
              <w:tab/>
              <w:delText>52</w:delText>
            </w:r>
          </w:del>
        </w:p>
        <w:p w14:paraId="4E1D3428" w14:textId="77777777" w:rsidR="00832617" w:rsidDel="008E35AF" w:rsidRDefault="00832617">
          <w:pPr>
            <w:pStyle w:val="TOC3"/>
            <w:tabs>
              <w:tab w:val="right" w:leader="dot" w:pos="9962"/>
            </w:tabs>
            <w:rPr>
              <w:del w:id="796" w:author="Alexander Thomas Frase" w:date="2012-10-31T13:16:00Z"/>
              <w:rFonts w:eastAsiaTheme="minorEastAsia" w:cstheme="minorBidi"/>
              <w:i w:val="0"/>
              <w:noProof/>
              <w:kern w:val="0"/>
              <w:lang w:eastAsia="en-US" w:bidi="ar-SA"/>
            </w:rPr>
          </w:pPr>
          <w:del w:id="797" w:author="Alexander Thomas Frase" w:date="2012-10-31T13:16:00Z">
            <w:r w:rsidDel="008E35AF">
              <w:rPr>
                <w:noProof/>
              </w:rPr>
              <w:delText>Example 1: orange</w:delText>
            </w:r>
            <w:r w:rsidDel="008E35AF">
              <w:rPr>
                <w:noProof/>
              </w:rPr>
              <w:tab/>
              <w:delText>52</w:delText>
            </w:r>
          </w:del>
        </w:p>
        <w:p w14:paraId="5166B7E0" w14:textId="77777777" w:rsidR="00832617" w:rsidDel="008E35AF" w:rsidRDefault="00832617">
          <w:pPr>
            <w:pStyle w:val="TOC3"/>
            <w:tabs>
              <w:tab w:val="right" w:leader="dot" w:pos="9962"/>
            </w:tabs>
            <w:rPr>
              <w:del w:id="798" w:author="Alexander Thomas Frase" w:date="2012-10-31T13:16:00Z"/>
              <w:rFonts w:eastAsiaTheme="minorEastAsia" w:cstheme="minorBidi"/>
              <w:i w:val="0"/>
              <w:noProof/>
              <w:kern w:val="0"/>
              <w:lang w:eastAsia="en-US" w:bidi="ar-SA"/>
            </w:rPr>
          </w:pPr>
          <w:del w:id="799" w:author="Alexander Thomas Frase" w:date="2012-10-31T13:16:00Z">
            <w:r w:rsidDel="008E35AF">
              <w:rPr>
                <w:noProof/>
              </w:rPr>
              <w:delText>Example 2: indigo</w:delText>
            </w:r>
            <w:r w:rsidDel="008E35AF">
              <w:rPr>
                <w:noProof/>
              </w:rPr>
              <w:tab/>
              <w:delText>52</w:delText>
            </w:r>
          </w:del>
        </w:p>
        <w:p w14:paraId="6CA8E1F1" w14:textId="77777777" w:rsidR="00832617" w:rsidDel="008E35AF" w:rsidRDefault="00832617">
          <w:pPr>
            <w:pStyle w:val="TOC3"/>
            <w:tabs>
              <w:tab w:val="right" w:leader="dot" w:pos="9962"/>
            </w:tabs>
            <w:rPr>
              <w:del w:id="800" w:author="Alexander Thomas Frase" w:date="2012-10-31T13:16:00Z"/>
              <w:rFonts w:eastAsiaTheme="minorEastAsia" w:cstheme="minorBidi"/>
              <w:i w:val="0"/>
              <w:noProof/>
              <w:kern w:val="0"/>
              <w:lang w:eastAsia="en-US" w:bidi="ar-SA"/>
            </w:rPr>
          </w:pPr>
          <w:del w:id="801" w:author="Alexander Thomas Frase" w:date="2012-10-31T13:16:00Z">
            <w:r w:rsidDel="008E35AF">
              <w:rPr>
                <w:noProof/>
              </w:rPr>
              <w:delText>Example 3: violet</w:delText>
            </w:r>
            <w:r w:rsidDel="008E35AF">
              <w:rPr>
                <w:noProof/>
              </w:rPr>
              <w:tab/>
              <w:delText>52</w:delText>
            </w:r>
          </w:del>
        </w:p>
        <w:p w14:paraId="25F0C507" w14:textId="77777777" w:rsidR="00832617" w:rsidDel="008E35AF" w:rsidRDefault="00832617">
          <w:pPr>
            <w:pStyle w:val="TOC1"/>
            <w:tabs>
              <w:tab w:val="right" w:leader="dot" w:pos="9962"/>
            </w:tabs>
            <w:rPr>
              <w:del w:id="802" w:author="Alexander Thomas Frase" w:date="2012-10-31T13:16:00Z"/>
              <w:rFonts w:asciiTheme="minorHAnsi" w:eastAsiaTheme="minorEastAsia" w:hAnsiTheme="minorHAnsi" w:cstheme="minorBidi"/>
              <w:b w:val="0"/>
              <w:noProof/>
              <w:color w:val="auto"/>
              <w:kern w:val="0"/>
              <w:sz w:val="22"/>
              <w:szCs w:val="22"/>
              <w:lang w:eastAsia="en-US" w:bidi="ar-SA"/>
            </w:rPr>
          </w:pPr>
          <w:del w:id="803" w:author="Alexander Thomas Frase" w:date="2012-10-31T13:16:00Z">
            <w:r w:rsidDel="008E35AF">
              <w:rPr>
                <w:noProof/>
              </w:rPr>
              <w:delText>Appendix 2: LD Profiles</w:delText>
            </w:r>
            <w:r w:rsidDel="008E35AF">
              <w:rPr>
                <w:noProof/>
              </w:rPr>
              <w:tab/>
              <w:delText>52</w:delText>
            </w:r>
          </w:del>
        </w:p>
        <w:p w14:paraId="20C3555E" w14:textId="77777777" w:rsidR="00832617" w:rsidDel="008E35AF" w:rsidRDefault="00832617">
          <w:pPr>
            <w:pStyle w:val="TOC2"/>
            <w:tabs>
              <w:tab w:val="right" w:leader="dot" w:pos="9962"/>
            </w:tabs>
            <w:rPr>
              <w:del w:id="804" w:author="Alexander Thomas Frase" w:date="2012-10-31T13:16:00Z"/>
              <w:rFonts w:eastAsiaTheme="minorEastAsia" w:cstheme="minorBidi"/>
              <w:noProof/>
              <w:kern w:val="0"/>
              <w:lang w:eastAsia="en-US" w:bidi="ar-SA"/>
            </w:rPr>
          </w:pPr>
          <w:del w:id="805" w:author="Alexander Thomas Frase" w:date="2012-10-31T13:16:00Z">
            <w:r w:rsidDel="008E35AF">
              <w:rPr>
                <w:noProof/>
              </w:rPr>
              <w:delText>Installing LD Spline</w:delText>
            </w:r>
            <w:r w:rsidDel="008E35AF">
              <w:rPr>
                <w:noProof/>
              </w:rPr>
              <w:tab/>
              <w:delText>52</w:delText>
            </w:r>
          </w:del>
        </w:p>
        <w:p w14:paraId="00AEB6FE" w14:textId="77777777" w:rsidR="00832617" w:rsidDel="008E35AF" w:rsidRDefault="00832617">
          <w:pPr>
            <w:pStyle w:val="TOC2"/>
            <w:tabs>
              <w:tab w:val="right" w:leader="dot" w:pos="9962"/>
            </w:tabs>
            <w:rPr>
              <w:del w:id="806" w:author="Alexander Thomas Frase" w:date="2012-10-31T13:16:00Z"/>
              <w:rFonts w:eastAsiaTheme="minorEastAsia" w:cstheme="minorBidi"/>
              <w:noProof/>
              <w:kern w:val="0"/>
              <w:lang w:eastAsia="en-US" w:bidi="ar-SA"/>
            </w:rPr>
          </w:pPr>
          <w:del w:id="807" w:author="Alexander Thomas Frase" w:date="2012-10-31T13:16:00Z">
            <w:r w:rsidDel="008E35AF">
              <w:rPr>
                <w:noProof/>
              </w:rPr>
              <w:delText>Generating LD Profiles</w:delText>
            </w:r>
            <w:r w:rsidDel="008E35AF">
              <w:rPr>
                <w:noProof/>
              </w:rPr>
              <w:tab/>
              <w:delText>53</w:delText>
            </w:r>
          </w:del>
        </w:p>
        <w:p w14:paraId="49AED875" w14:textId="77777777" w:rsidR="00832617" w:rsidDel="008E35AF" w:rsidRDefault="00832617">
          <w:pPr>
            <w:pStyle w:val="TOC3"/>
            <w:tabs>
              <w:tab w:val="right" w:leader="dot" w:pos="9962"/>
            </w:tabs>
            <w:rPr>
              <w:del w:id="808" w:author="Alexander Thomas Frase" w:date="2012-10-31T13:16:00Z"/>
              <w:rFonts w:eastAsiaTheme="minorEastAsia" w:cstheme="minorBidi"/>
              <w:i w:val="0"/>
              <w:noProof/>
              <w:kern w:val="0"/>
              <w:lang w:eastAsia="en-US" w:bidi="ar-SA"/>
            </w:rPr>
          </w:pPr>
          <w:del w:id="809" w:author="Alexander Thomas Frase" w:date="2012-10-31T13:16:00Z">
            <w:r w:rsidDel="008E35AF">
              <w:rPr>
                <w:noProof/>
              </w:rPr>
              <w:delText>Population Build Script Options</w:delText>
            </w:r>
            <w:r w:rsidDel="008E35AF">
              <w:rPr>
                <w:noProof/>
              </w:rPr>
              <w:tab/>
              <w:delText>53</w:delText>
            </w:r>
          </w:del>
        </w:p>
        <w:p w14:paraId="5E394B49" w14:textId="46D2D35F" w:rsidR="00B2421E" w:rsidRPr="00C5773D" w:rsidRDefault="00A85390" w:rsidP="00060560">
          <w:pPr>
            <w:sectPr w:rsidR="00B2421E" w:rsidRPr="00C5773D" w:rsidSect="00D26325">
              <w:footerReference w:type="even" r:id="rId12"/>
              <w:footerReference w:type="default" r:id="rId13"/>
              <w:pgSz w:w="12240" w:h="15840"/>
              <w:pgMar w:top="1134" w:right="1134" w:bottom="1134" w:left="1134" w:header="720" w:footer="720" w:gutter="0"/>
              <w:cols w:space="720"/>
              <w:titlePg/>
            </w:sectPr>
          </w:pPr>
          <w:r>
            <w:rPr>
              <w:color w:val="548DD4"/>
            </w:rPr>
            <w:fldChar w:fldCharType="end"/>
          </w:r>
        </w:p>
      </w:sdtContent>
    </w:sdt>
    <w:p w14:paraId="7C6A4FD0" w14:textId="52ADB486" w:rsidR="00D26325" w:rsidRPr="008550BA" w:rsidRDefault="00D26325" w:rsidP="008550BA">
      <w:pPr>
        <w:pStyle w:val="Heading1"/>
      </w:pPr>
      <w:bookmarkStart w:id="810" w:name="_Toc208459915"/>
      <w:bookmarkStart w:id="811" w:name="_Toc208460008"/>
      <w:bookmarkStart w:id="812" w:name="_Toc208460039"/>
      <w:bookmarkStart w:id="813" w:name="_Toc339626752"/>
      <w:r w:rsidRPr="00C5773D">
        <w:lastRenderedPageBreak/>
        <w:t>Introduction</w:t>
      </w:r>
      <w:bookmarkEnd w:id="810"/>
      <w:bookmarkEnd w:id="811"/>
      <w:bookmarkEnd w:id="812"/>
      <w:bookmarkEnd w:id="813"/>
    </w:p>
    <w:p w14:paraId="7F7A714B" w14:textId="77777777" w:rsidR="00864F8E" w:rsidRDefault="00864F8E" w:rsidP="00864F8E">
      <w:pPr>
        <w:pStyle w:val="Heading2"/>
      </w:pPr>
      <w:bookmarkStart w:id="814" w:name="_Toc339626753"/>
      <w:r>
        <w:t xml:space="preserve">What is </w:t>
      </w:r>
      <w:proofErr w:type="spellStart"/>
      <w:r>
        <w:t>Biofilter</w:t>
      </w:r>
      <w:proofErr w:type="spellEnd"/>
      <w:r>
        <w:t>?</w:t>
      </w:r>
      <w:bookmarkEnd w:id="814"/>
    </w:p>
    <w:p w14:paraId="17593492" w14:textId="77777777" w:rsidR="00864F8E" w:rsidRDefault="00864F8E" w:rsidP="00864F8E"/>
    <w:p w14:paraId="54429549" w14:textId="01B5F7FF" w:rsidR="00864F8E" w:rsidRDefault="00864F8E" w:rsidP="00864F8E">
      <w:proofErr w:type="spellStart"/>
      <w:r>
        <w:t>Biofilter</w:t>
      </w:r>
      <w:proofErr w:type="spellEnd"/>
      <w:r>
        <w:t xml:space="preserve"> is a software tool that provides a convenient single interface </w:t>
      </w:r>
      <w:r w:rsidR="00F22163">
        <w:t>for accessing</w:t>
      </w:r>
      <w:r>
        <w:t xml:space="preserve"> multiple publicly available human genetic data sources. These sources include information about the genomic locations of SNPs and genes, as well as relationships among genes and proteins such as interaction pairs, pathways and ontological categories. </w:t>
      </w:r>
      <w:proofErr w:type="spellStart"/>
      <w:r>
        <w:t>Biofilter</w:t>
      </w:r>
      <w:proofErr w:type="spellEnd"/>
      <w:r>
        <w:t xml:space="preserve"> </w:t>
      </w:r>
      <w:r w:rsidR="00F22163">
        <w:t>will</w:t>
      </w:r>
      <w:r>
        <w:t xml:space="preserve"> cross-reference all of this prior biological knowledge in several different ways, with any number of combinations of input data.</w:t>
      </w:r>
    </w:p>
    <w:p w14:paraId="7F51C834" w14:textId="01A186E6" w:rsidR="00864F8E" w:rsidRDefault="00A65744" w:rsidP="00943DD1">
      <w:pPr>
        <w:pStyle w:val="Heading2"/>
      </w:pPr>
      <w:bookmarkStart w:id="815" w:name="_Toc339626754"/>
      <w:r>
        <w:t xml:space="preserve">Why use </w:t>
      </w:r>
      <w:proofErr w:type="spellStart"/>
      <w:r>
        <w:t>Biofilter</w:t>
      </w:r>
      <w:proofErr w:type="spellEnd"/>
      <w:r>
        <w:t>?</w:t>
      </w:r>
      <w:bookmarkEnd w:id="815"/>
    </w:p>
    <w:p w14:paraId="2CC0DB0E" w14:textId="77777777" w:rsidR="00A65744" w:rsidRPr="00943DD1" w:rsidRDefault="00A65744"/>
    <w:p w14:paraId="44742DDD" w14:textId="377C5246" w:rsidR="00296A88" w:rsidRDefault="005151D5" w:rsidP="00864F8E">
      <w:pPr>
        <w:rPr>
          <w:rFonts w:cs="Times New Roman"/>
          <w:bCs/>
        </w:rPr>
      </w:pPr>
      <w:r>
        <w:rPr>
          <w:rFonts w:cs="Times New Roman"/>
          <w:bCs/>
        </w:rPr>
        <w:t>While g</w:t>
      </w:r>
      <w:r w:rsidRPr="00C5773D">
        <w:rPr>
          <w:rFonts w:cs="Times New Roman"/>
          <w:bCs/>
        </w:rPr>
        <w:t xml:space="preserve">enome-wide association studies (GWAS) </w:t>
      </w:r>
      <w:r>
        <w:rPr>
          <w:rFonts w:cs="Times New Roman"/>
          <w:bCs/>
        </w:rPr>
        <w:t xml:space="preserve">have been used to </w:t>
      </w:r>
      <w:r w:rsidRPr="00C5773D">
        <w:rPr>
          <w:rFonts w:cs="Times New Roman"/>
          <w:bCs/>
        </w:rPr>
        <w:t>ident</w:t>
      </w:r>
      <w:r>
        <w:rPr>
          <w:rFonts w:cs="Times New Roman"/>
          <w:bCs/>
        </w:rPr>
        <w:t xml:space="preserve">ify </w:t>
      </w:r>
      <w:r w:rsidRPr="00C5773D">
        <w:rPr>
          <w:rFonts w:cs="Times New Roman"/>
          <w:bCs/>
        </w:rPr>
        <w:t>genetic variants that contribute to disease susceptibility</w:t>
      </w:r>
      <w:r>
        <w:rPr>
          <w:rFonts w:cs="Times New Roman"/>
          <w:bCs/>
        </w:rPr>
        <w:t xml:space="preserve"> on a single-variant single-phenotype level, other approaches can be used to investigate the association between genetic and phenotypic variation. Use of the software tool </w:t>
      </w:r>
      <w:proofErr w:type="spellStart"/>
      <w:r>
        <w:rPr>
          <w:rFonts w:cs="Times New Roman"/>
          <w:bCs/>
        </w:rPr>
        <w:t>Biofilter</w:t>
      </w:r>
      <w:proofErr w:type="spellEnd"/>
      <w:r>
        <w:rPr>
          <w:rFonts w:cs="Times New Roman"/>
          <w:bCs/>
        </w:rPr>
        <w:t xml:space="preserve"> is one such example of a complementary but alternate approach. </w:t>
      </w:r>
      <w:proofErr w:type="spellStart"/>
      <w:r>
        <w:rPr>
          <w:rFonts w:cs="Times New Roman"/>
          <w:bCs/>
        </w:rPr>
        <w:t>Biofilter</w:t>
      </w:r>
      <w:proofErr w:type="spellEnd"/>
      <w:r w:rsidR="00A23854">
        <w:rPr>
          <w:rFonts w:cs="Times New Roman"/>
          <w:bCs/>
        </w:rPr>
        <w:t xml:space="preserve"> allows users to work with a range of types and formats of data, including SNPs, copy number variant (CNV), and gene location information, along with </w:t>
      </w:r>
      <w:r>
        <w:rPr>
          <w:rFonts w:cs="Times New Roman"/>
          <w:bCs/>
        </w:rPr>
        <w:t xml:space="preserve">a repository of </w:t>
      </w:r>
      <w:r w:rsidR="00A23854">
        <w:rPr>
          <w:rFonts w:cs="Times New Roman"/>
          <w:bCs/>
        </w:rPr>
        <w:t xml:space="preserve">diverse </w:t>
      </w:r>
      <w:r>
        <w:rPr>
          <w:rFonts w:cs="Times New Roman"/>
          <w:bCs/>
        </w:rPr>
        <w:t xml:space="preserve">biological knowledge distilled from multiple external databases. </w:t>
      </w:r>
      <w:r w:rsidR="00A23854">
        <w:rPr>
          <w:rFonts w:cs="Times New Roman"/>
          <w:bCs/>
        </w:rPr>
        <w:t xml:space="preserve">Via </w:t>
      </w:r>
      <w:proofErr w:type="spellStart"/>
      <w:r w:rsidR="00A23854">
        <w:rPr>
          <w:rFonts w:cs="Times New Roman"/>
          <w:bCs/>
        </w:rPr>
        <w:t>Biofilter</w:t>
      </w:r>
      <w:proofErr w:type="spellEnd"/>
      <w:r w:rsidR="00A23854">
        <w:rPr>
          <w:rFonts w:cs="Times New Roman"/>
          <w:bCs/>
        </w:rPr>
        <w:t xml:space="preserve">, users can annotate data or results with relevant biological knowledge for analysis and interpretation.  </w:t>
      </w:r>
      <w:proofErr w:type="spellStart"/>
      <w:r w:rsidR="00A23854">
        <w:rPr>
          <w:rFonts w:cs="Times New Roman"/>
          <w:bCs/>
        </w:rPr>
        <w:t>Biofilter</w:t>
      </w:r>
      <w:proofErr w:type="spellEnd"/>
      <w:r w:rsidR="00A23854">
        <w:rPr>
          <w:rFonts w:cs="Times New Roman"/>
          <w:bCs/>
        </w:rPr>
        <w:t xml:space="preserve"> also allows users to filter data based on biological criteria, allowing</w:t>
      </w:r>
      <w:r>
        <w:rPr>
          <w:rFonts w:cs="Times New Roman"/>
          <w:bCs/>
        </w:rPr>
        <w:t xml:space="preserve"> users to harness information from multiple sources for the reduction of</w:t>
      </w:r>
      <w:r w:rsidRPr="00C5773D">
        <w:rPr>
          <w:rFonts w:cs="Times New Roman"/>
          <w:bCs/>
        </w:rPr>
        <w:t xml:space="preserve"> </w:t>
      </w:r>
      <w:r w:rsidR="00A23854">
        <w:rPr>
          <w:rFonts w:cs="Times New Roman"/>
          <w:bCs/>
        </w:rPr>
        <w:t xml:space="preserve">data for analysis. Finally, </w:t>
      </w:r>
      <w:proofErr w:type="spellStart"/>
      <w:r w:rsidR="00A23854">
        <w:rPr>
          <w:rFonts w:cs="Times New Roman"/>
          <w:bCs/>
        </w:rPr>
        <w:t>Biofilter</w:t>
      </w:r>
      <w:proofErr w:type="spellEnd"/>
      <w:r w:rsidR="00A23854">
        <w:rPr>
          <w:rFonts w:cs="Times New Roman"/>
          <w:bCs/>
        </w:rPr>
        <w:t xml:space="preserve"> can</w:t>
      </w:r>
      <w:r w:rsidR="00461EC4">
        <w:rPr>
          <w:rFonts w:cs="Times New Roman"/>
          <w:bCs/>
        </w:rPr>
        <w:t xml:space="preserve"> be used to generate biological-information derived </w:t>
      </w:r>
      <w:r w:rsidR="00A23854">
        <w:rPr>
          <w:rFonts w:cs="Times New Roman"/>
          <w:bCs/>
        </w:rPr>
        <w:t xml:space="preserve">pairwise interaction models for reducing </w:t>
      </w:r>
      <w:r w:rsidRPr="00C5773D">
        <w:rPr>
          <w:rFonts w:cs="Times New Roman"/>
          <w:bCs/>
        </w:rPr>
        <w:t xml:space="preserve">the computational and statistical burden of large-scale interaction data analysis, </w:t>
      </w:r>
      <w:r>
        <w:rPr>
          <w:rFonts w:cs="Times New Roman"/>
          <w:bCs/>
        </w:rPr>
        <w:t xml:space="preserve">while also </w:t>
      </w:r>
      <w:r w:rsidRPr="00C5773D">
        <w:rPr>
          <w:rFonts w:cs="Times New Roman"/>
          <w:bCs/>
        </w:rPr>
        <w:t>prov</w:t>
      </w:r>
      <w:r>
        <w:rPr>
          <w:rFonts w:cs="Times New Roman"/>
          <w:bCs/>
        </w:rPr>
        <w:t xml:space="preserve">iding a biological foundation to support </w:t>
      </w:r>
      <w:r w:rsidRPr="00C5773D">
        <w:rPr>
          <w:rFonts w:cs="Times New Roman"/>
          <w:bCs/>
        </w:rPr>
        <w:t>the relevance of statistically significant results.</w:t>
      </w:r>
      <w:r>
        <w:rPr>
          <w:rFonts w:cs="Times New Roman"/>
          <w:bCs/>
        </w:rPr>
        <w:t xml:space="preserve"> The use of </w:t>
      </w:r>
      <w:proofErr w:type="spellStart"/>
      <w:r>
        <w:rPr>
          <w:rFonts w:cs="Times New Roman"/>
          <w:bCs/>
        </w:rPr>
        <w:t>Biofilter</w:t>
      </w:r>
      <w:proofErr w:type="spellEnd"/>
      <w:r>
        <w:rPr>
          <w:rFonts w:cs="Times New Roman"/>
          <w:bCs/>
        </w:rPr>
        <w:t xml:space="preserve"> may help </w:t>
      </w:r>
      <w:r w:rsidR="00C14612">
        <w:rPr>
          <w:rFonts w:cs="Times New Roman"/>
          <w:bCs/>
        </w:rPr>
        <w:t xml:space="preserve">to </w:t>
      </w:r>
      <w:r>
        <w:rPr>
          <w:rFonts w:cs="Times New Roman"/>
          <w:bCs/>
        </w:rPr>
        <w:t xml:space="preserve">elucidate a new picture of the relationship between genetic architecture and complex phenotypic outcomes such as the presence or absence of disease. </w:t>
      </w:r>
      <w:r w:rsidR="0048513E">
        <w:rPr>
          <w:rFonts w:cs="Times New Roman"/>
          <w:bCs/>
        </w:rPr>
        <w:tab/>
      </w:r>
      <w:r w:rsidR="00D26325">
        <w:rPr>
          <w:rFonts w:cs="Times New Roman"/>
          <w:bCs/>
        </w:rPr>
        <w:t xml:space="preserve"> </w:t>
      </w:r>
    </w:p>
    <w:p w14:paraId="146B5B05" w14:textId="63F3CBAA" w:rsidR="00EC4D92" w:rsidRPr="00D2164A" w:rsidRDefault="00EC4D92" w:rsidP="008B14A2">
      <w:pPr>
        <w:pStyle w:val="Heading2"/>
      </w:pPr>
      <w:bookmarkStart w:id="816" w:name="_Toc208459918"/>
      <w:bookmarkStart w:id="817" w:name="_Toc208460011"/>
      <w:bookmarkStart w:id="818" w:name="_Toc208460042"/>
      <w:bookmarkStart w:id="819" w:name="_Toc339626755"/>
      <w:r w:rsidRPr="00D2164A">
        <w:t>Library of Knowledge Integration (LOKI)</w:t>
      </w:r>
      <w:bookmarkEnd w:id="816"/>
      <w:bookmarkEnd w:id="817"/>
      <w:bookmarkEnd w:id="818"/>
      <w:bookmarkEnd w:id="819"/>
    </w:p>
    <w:p w14:paraId="758F7C38" w14:textId="152BF549" w:rsidR="00EC4D92" w:rsidRPr="00C5773D" w:rsidRDefault="00EC4D92" w:rsidP="00EC4D92">
      <w:pPr>
        <w:rPr>
          <w:rFonts w:cs="Times New Roman"/>
          <w:b/>
          <w:sz w:val="28"/>
          <w:szCs w:val="28"/>
        </w:rPr>
      </w:pPr>
    </w:p>
    <w:p w14:paraId="4F06F5A1" w14:textId="2602C8B3" w:rsidR="002F3899" w:rsidRDefault="00406EEB" w:rsidP="00BB7BCC">
      <w:r>
        <w:rPr>
          <w:noProof/>
          <w:lang w:eastAsia="en-US" w:bidi="ar-SA"/>
        </w:rPr>
        <w:drawing>
          <wp:anchor distT="0" distB="0" distL="114300" distR="114300" simplePos="0" relativeHeight="251679744" behindDoc="0" locked="0" layoutInCell="1" allowOverlap="1" wp14:anchorId="223B6FD6" wp14:editId="42AA2D22">
            <wp:simplePos x="0" y="0"/>
            <wp:positionH relativeFrom="margin">
              <wp:align>right</wp:align>
            </wp:positionH>
            <wp:positionV relativeFrom="line">
              <wp:align>top</wp:align>
            </wp:positionV>
            <wp:extent cx="3035808" cy="2761488"/>
            <wp:effectExtent l="0" t="0" r="0" b="1270"/>
            <wp:wrapSquare wrapText="lef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5808" cy="27614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2D">
        <w:t xml:space="preserve">Rather than </w:t>
      </w:r>
      <w:r w:rsidR="00FD42F8">
        <w:t>issuing queries in real-time to a</w:t>
      </w:r>
      <w:r w:rsidR="00BB7BCC">
        <w:t xml:space="preserve"> series of </w:t>
      </w:r>
      <w:r w:rsidR="0008462D">
        <w:t>external data</w:t>
      </w:r>
      <w:r w:rsidR="00A63643">
        <w:t>bases</w:t>
      </w:r>
      <w:r w:rsidR="0008462D">
        <w:t xml:space="preserve">, </w:t>
      </w:r>
      <w:proofErr w:type="spellStart"/>
      <w:r w:rsidR="0008462D">
        <w:t>Biofilter</w:t>
      </w:r>
      <w:proofErr w:type="spellEnd"/>
      <w:r w:rsidR="0008462D">
        <w:t xml:space="preserve"> consults a local </w:t>
      </w:r>
      <w:r w:rsidR="00FD42F8">
        <w:t>database</w:t>
      </w:r>
      <w:r w:rsidR="002F3899">
        <w:t xml:space="preserve"> called the Library of Knowledge Integration, or LOKI</w:t>
      </w:r>
      <w:r w:rsidR="00BB7BCC">
        <w:t xml:space="preserve">. </w:t>
      </w:r>
      <w:r w:rsidR="002F3899">
        <w:t>This local repository</w:t>
      </w:r>
      <w:r w:rsidR="0008462D">
        <w:t xml:space="preserve"> contains </w:t>
      </w:r>
      <w:r w:rsidR="00FD42F8">
        <w:t xml:space="preserve">all the </w:t>
      </w:r>
      <w:r w:rsidR="0008462D">
        <w:t xml:space="preserve">knowledge from bulk downloads of </w:t>
      </w:r>
      <w:r w:rsidR="00FD42F8">
        <w:t xml:space="preserve">the raw data from </w:t>
      </w:r>
      <w:r w:rsidR="0008462D">
        <w:t xml:space="preserve">each external source. </w:t>
      </w:r>
    </w:p>
    <w:p w14:paraId="6E57BE8E" w14:textId="77777777" w:rsidR="002F3899" w:rsidRDefault="002F3899" w:rsidP="00BB7BCC"/>
    <w:p w14:paraId="0B062972" w14:textId="03DB0319" w:rsidR="008011EB" w:rsidRDefault="0008462D" w:rsidP="00943DD1">
      <w:r>
        <w:t xml:space="preserve">LOKI must be generated on </w:t>
      </w:r>
      <w:r w:rsidR="00A63643">
        <w:t>the</w:t>
      </w:r>
      <w:r>
        <w:t xml:space="preserve"> local system before </w:t>
      </w:r>
      <w:proofErr w:type="spellStart"/>
      <w:r>
        <w:t>Biofilter</w:t>
      </w:r>
      <w:proofErr w:type="spellEnd"/>
      <w:r>
        <w:t xml:space="preserve"> can be used</w:t>
      </w:r>
      <w:r w:rsidR="002F3899">
        <w:t>, but b</w:t>
      </w:r>
      <w:r w:rsidR="00BB7BCC">
        <w:t xml:space="preserve">ecause the resulting knowledge database is a single local file, </w:t>
      </w:r>
      <w:proofErr w:type="spellStart"/>
      <w:r w:rsidR="00BB7BCC">
        <w:t>Biofilter</w:t>
      </w:r>
      <w:proofErr w:type="spellEnd"/>
      <w:r w:rsidR="00BB7BCC">
        <w:t xml:space="preserve"> itself does not require an internet connection to run.</w:t>
      </w:r>
      <w:r w:rsidR="002F3899">
        <w:t xml:space="preserve"> </w:t>
      </w:r>
      <w:r>
        <w:t>Th</w:t>
      </w:r>
      <w:r w:rsidR="00BB7BCC">
        <w:t>e</w:t>
      </w:r>
      <w:r>
        <w:t xml:space="preserve"> process</w:t>
      </w:r>
      <w:r w:rsidR="00BB7BCC">
        <w:t xml:space="preserve"> of building LOKI</w:t>
      </w:r>
      <w:r>
        <w:t xml:space="preserve"> requires </w:t>
      </w:r>
      <w:r w:rsidR="00E60D40">
        <w:t xml:space="preserve">a relatively large amount of time and disk space to complete, but </w:t>
      </w:r>
      <w:r w:rsidR="00BB7BCC">
        <w:t>only</w:t>
      </w:r>
      <w:r>
        <w:t xml:space="preserve"> needs to be done </w:t>
      </w:r>
      <w:r w:rsidR="00BB7BCC">
        <w:t xml:space="preserve">occasionally </w:t>
      </w:r>
      <w:r>
        <w:t xml:space="preserve">to </w:t>
      </w:r>
      <w:r w:rsidR="008B3BEC">
        <w:t>incorporate</w:t>
      </w:r>
      <w:r>
        <w:t xml:space="preserve"> updated data files from the various sources. </w:t>
      </w:r>
    </w:p>
    <w:p w14:paraId="6F9A0356" w14:textId="17BEE5D2" w:rsidR="00F5484A" w:rsidRDefault="00180ADA" w:rsidP="00CD7BFE">
      <w:pPr>
        <w:pStyle w:val="Heading2"/>
      </w:pPr>
      <w:bookmarkStart w:id="820" w:name="_Toc339626756"/>
      <w:r>
        <w:lastRenderedPageBreak/>
        <w:t>Knowledge Sources</w:t>
      </w:r>
      <w:bookmarkEnd w:id="820"/>
    </w:p>
    <w:p w14:paraId="6D7AE33E" w14:textId="77777777" w:rsidR="009D5E1B" w:rsidRDefault="009D5E1B">
      <w:pPr>
        <w:rPr>
          <w:rFonts w:cs="Times New Roman"/>
          <w:b/>
          <w:bCs/>
          <w:sz w:val="28"/>
          <w:szCs w:val="28"/>
        </w:rPr>
      </w:pPr>
    </w:p>
    <w:tbl>
      <w:tblPr>
        <w:tblStyle w:val="TableGrid"/>
        <w:tblW w:w="9888" w:type="dxa"/>
        <w:tblInd w:w="115" w:type="dxa"/>
        <w:tblLayout w:type="fixed"/>
        <w:tblCellMar>
          <w:left w:w="115" w:type="dxa"/>
          <w:right w:w="115" w:type="dxa"/>
        </w:tblCellMar>
        <w:tblLook w:val="04A0" w:firstRow="1" w:lastRow="0" w:firstColumn="1" w:lastColumn="0" w:noHBand="0" w:noVBand="1"/>
      </w:tblPr>
      <w:tblGrid>
        <w:gridCol w:w="1530"/>
        <w:gridCol w:w="2340"/>
        <w:gridCol w:w="6018"/>
      </w:tblGrid>
      <w:tr w:rsidR="00CD7BFE" w:rsidRPr="00932E09" w14:paraId="7AE7E58D" w14:textId="77777777" w:rsidTr="00864F8E">
        <w:tc>
          <w:tcPr>
            <w:tcW w:w="1530" w:type="dxa"/>
          </w:tcPr>
          <w:p w14:paraId="714A881E" w14:textId="0530782F" w:rsidR="00CD7BFE" w:rsidRPr="00943DD1" w:rsidRDefault="00CD7BFE">
            <w:pPr>
              <w:rPr>
                <w:rFonts w:cs="Times New Roman"/>
                <w:b/>
                <w:bCs/>
              </w:rPr>
            </w:pPr>
            <w:r w:rsidRPr="00943DD1">
              <w:rPr>
                <w:rFonts w:cs="Times New Roman"/>
                <w:b/>
                <w:bCs/>
              </w:rPr>
              <w:t>Source</w:t>
            </w:r>
          </w:p>
        </w:tc>
        <w:tc>
          <w:tcPr>
            <w:tcW w:w="2340" w:type="dxa"/>
          </w:tcPr>
          <w:p w14:paraId="6F5A0331" w14:textId="5073B1B1" w:rsidR="00CD7BFE" w:rsidRPr="00943DD1" w:rsidRDefault="00CD7BFE">
            <w:pPr>
              <w:rPr>
                <w:rFonts w:cs="Times New Roman"/>
                <w:b/>
                <w:bCs/>
              </w:rPr>
            </w:pPr>
            <w:r w:rsidRPr="00943DD1">
              <w:rPr>
                <w:rFonts w:cs="Times New Roman"/>
                <w:b/>
                <w:bCs/>
              </w:rPr>
              <w:t>URL</w:t>
            </w:r>
          </w:p>
        </w:tc>
        <w:tc>
          <w:tcPr>
            <w:tcW w:w="6018" w:type="dxa"/>
          </w:tcPr>
          <w:p w14:paraId="5354E527" w14:textId="0174B4DD" w:rsidR="00CD7BFE" w:rsidRPr="00943DD1" w:rsidRDefault="00CD7BFE">
            <w:pPr>
              <w:rPr>
                <w:rFonts w:cs="Times New Roman"/>
                <w:b/>
                <w:bCs/>
              </w:rPr>
            </w:pPr>
            <w:r w:rsidRPr="00943DD1">
              <w:rPr>
                <w:rFonts w:cs="Times New Roman"/>
                <w:b/>
                <w:bCs/>
              </w:rPr>
              <w:t>Summary</w:t>
            </w:r>
          </w:p>
        </w:tc>
      </w:tr>
      <w:tr w:rsidR="002E42D4" w14:paraId="27E336DC" w14:textId="77777777" w:rsidTr="00864F8E">
        <w:tc>
          <w:tcPr>
            <w:tcW w:w="1530" w:type="dxa"/>
          </w:tcPr>
          <w:p w14:paraId="2B4A5503" w14:textId="77777777" w:rsidR="00F765F3" w:rsidRPr="00943DD1" w:rsidRDefault="00F765F3">
            <w:pPr>
              <w:rPr>
                <w:rFonts w:cs="Times New Roman"/>
                <w:b/>
                <w:bCs/>
                <w:sz w:val="22"/>
                <w:szCs w:val="22"/>
              </w:rPr>
            </w:pPr>
            <w:proofErr w:type="spellStart"/>
            <w:r w:rsidRPr="00943DD1">
              <w:rPr>
                <w:rFonts w:cs="Times New Roman"/>
                <w:b/>
                <w:bCs/>
                <w:sz w:val="22"/>
                <w:szCs w:val="22"/>
              </w:rPr>
              <w:t>BioGRID</w:t>
            </w:r>
            <w:proofErr w:type="spellEnd"/>
          </w:p>
        </w:tc>
        <w:tc>
          <w:tcPr>
            <w:tcW w:w="2340" w:type="dxa"/>
          </w:tcPr>
          <w:p w14:paraId="5DAC2024" w14:textId="0412995F" w:rsidR="00F765F3" w:rsidRPr="002E42D4" w:rsidRDefault="00F765F3">
            <w:pPr>
              <w:rPr>
                <w:rFonts w:cs="Times New Roman"/>
                <w:b/>
                <w:bCs/>
                <w:sz w:val="16"/>
                <w:szCs w:val="16"/>
              </w:rPr>
            </w:pPr>
            <w:r w:rsidRPr="002E42D4">
              <w:rPr>
                <w:rFonts w:cs="Times New Roman"/>
                <w:bCs/>
                <w:sz w:val="16"/>
                <w:szCs w:val="16"/>
              </w:rPr>
              <w:t>http://thebiogrid.org</w:t>
            </w:r>
          </w:p>
        </w:tc>
        <w:tc>
          <w:tcPr>
            <w:tcW w:w="6018" w:type="dxa"/>
          </w:tcPr>
          <w:p w14:paraId="2F59ECEE" w14:textId="77777777" w:rsidR="00F765F3" w:rsidRPr="00943DD1" w:rsidRDefault="00F765F3">
            <w:pPr>
              <w:rPr>
                <w:rFonts w:cs="Times New Roman"/>
                <w:bCs/>
                <w:sz w:val="22"/>
                <w:szCs w:val="22"/>
              </w:rPr>
            </w:pPr>
            <w:proofErr w:type="spellStart"/>
            <w:r w:rsidRPr="00943DD1">
              <w:rPr>
                <w:rFonts w:cs="Times New Roman"/>
                <w:bCs/>
                <w:sz w:val="22"/>
                <w:szCs w:val="22"/>
              </w:rPr>
              <w:t>BioGRID</w:t>
            </w:r>
            <w:proofErr w:type="spellEnd"/>
            <w:r w:rsidRPr="00943DD1">
              <w:rPr>
                <w:rFonts w:cs="Times New Roman"/>
                <w:bCs/>
                <w:sz w:val="22"/>
                <w:szCs w:val="22"/>
              </w:rPr>
              <w:t xml:space="preserve"> is a repository with genetic and protein interaction data from model organisms and humans used by </w:t>
            </w:r>
            <w:proofErr w:type="spellStart"/>
            <w:r w:rsidRPr="00943DD1">
              <w:rPr>
                <w:rFonts w:cs="Times New Roman"/>
                <w:bCs/>
                <w:sz w:val="22"/>
                <w:szCs w:val="22"/>
              </w:rPr>
              <w:t>Biofilter</w:t>
            </w:r>
            <w:proofErr w:type="spellEnd"/>
            <w:r w:rsidRPr="00943DD1">
              <w:rPr>
                <w:rFonts w:cs="Times New Roman"/>
                <w:bCs/>
                <w:sz w:val="22"/>
                <w:szCs w:val="22"/>
              </w:rPr>
              <w:t xml:space="preserve"> for linking position and region data to interaction information.</w:t>
            </w:r>
          </w:p>
        </w:tc>
      </w:tr>
      <w:tr w:rsidR="002E42D4" w14:paraId="44B0C811" w14:textId="77777777" w:rsidTr="00864F8E">
        <w:tc>
          <w:tcPr>
            <w:tcW w:w="1530" w:type="dxa"/>
          </w:tcPr>
          <w:p w14:paraId="52BC6BF0" w14:textId="0893D784" w:rsidR="00F765F3" w:rsidRPr="00943DD1" w:rsidRDefault="00180ADA">
            <w:pPr>
              <w:rPr>
                <w:rFonts w:cs="Times New Roman"/>
                <w:b/>
                <w:bCs/>
                <w:sz w:val="22"/>
                <w:szCs w:val="22"/>
              </w:rPr>
            </w:pPr>
            <w:r w:rsidRPr="00943DD1">
              <w:rPr>
                <w:rFonts w:cs="Times New Roman"/>
                <w:b/>
                <w:bCs/>
                <w:sz w:val="22"/>
                <w:szCs w:val="22"/>
              </w:rPr>
              <w:t xml:space="preserve">NCBI </w:t>
            </w:r>
            <w:proofErr w:type="spellStart"/>
            <w:r w:rsidR="00F765F3" w:rsidRPr="00943DD1">
              <w:rPr>
                <w:rFonts w:cs="Times New Roman"/>
                <w:b/>
                <w:bCs/>
                <w:sz w:val="22"/>
                <w:szCs w:val="22"/>
              </w:rPr>
              <w:t>dbSNP</w:t>
            </w:r>
            <w:proofErr w:type="spellEnd"/>
          </w:p>
        </w:tc>
        <w:tc>
          <w:tcPr>
            <w:tcW w:w="2340" w:type="dxa"/>
          </w:tcPr>
          <w:p w14:paraId="2185C41C" w14:textId="1BABB871"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BB7BCC">
              <w:rPr>
                <w:rFonts w:cs="Times New Roman"/>
                <w:bCs/>
                <w:sz w:val="16"/>
                <w:szCs w:val="16"/>
              </w:rPr>
              <w:t>/</w:t>
            </w:r>
            <w:proofErr w:type="spellStart"/>
            <w:r w:rsidR="00180ADA">
              <w:rPr>
                <w:rFonts w:cs="Times New Roman"/>
                <w:bCs/>
                <w:sz w:val="16"/>
                <w:szCs w:val="16"/>
              </w:rPr>
              <w:t>snp</w:t>
            </w:r>
            <w:proofErr w:type="spellEnd"/>
          </w:p>
        </w:tc>
        <w:tc>
          <w:tcPr>
            <w:tcW w:w="6018" w:type="dxa"/>
          </w:tcPr>
          <w:p w14:paraId="23C12B8F" w14:textId="77777777" w:rsidR="00F765F3" w:rsidRPr="00943DD1" w:rsidRDefault="00F765F3" w:rsidP="008B14A2">
            <w:pPr>
              <w:rPr>
                <w:rFonts w:cs="Times New Roman"/>
                <w:b/>
                <w:bCs/>
                <w:sz w:val="22"/>
                <w:szCs w:val="22"/>
              </w:rPr>
            </w:pPr>
            <w:r w:rsidRPr="00943DD1">
              <w:rPr>
                <w:rFonts w:cs="Times New Roman"/>
                <w:bCs/>
                <w:sz w:val="22"/>
                <w:szCs w:val="22"/>
              </w:rPr>
              <w:t xml:space="preserve">A database of SNPs and multiple small-scale variations including insertions, deletions, microsatellites and non-polymorphic variants.  This resource includes a </w:t>
            </w:r>
            <w:r w:rsidRPr="00943DD1">
              <w:rPr>
                <w:sz w:val="22"/>
                <w:szCs w:val="22"/>
              </w:rPr>
              <w:t xml:space="preserve">complete list of known human SNPs and their base pair positions relative to the human reference genome.  </w:t>
            </w:r>
            <w:proofErr w:type="spellStart"/>
            <w:r w:rsidRPr="00943DD1">
              <w:rPr>
                <w:sz w:val="22"/>
                <w:szCs w:val="22"/>
              </w:rPr>
              <w:t>Biofilter</w:t>
            </w:r>
            <w:proofErr w:type="spellEnd"/>
            <w:r w:rsidRPr="00943DD1">
              <w:rPr>
                <w:sz w:val="22"/>
                <w:szCs w:val="22"/>
              </w:rPr>
              <w:t xml:space="preserve"> uses the data of </w:t>
            </w:r>
            <w:proofErr w:type="spellStart"/>
            <w:r w:rsidRPr="00943DD1">
              <w:rPr>
                <w:sz w:val="22"/>
                <w:szCs w:val="22"/>
              </w:rPr>
              <w:t>dbSNP</w:t>
            </w:r>
            <w:proofErr w:type="spellEnd"/>
            <w:r w:rsidRPr="00943DD1">
              <w:rPr>
                <w:sz w:val="22"/>
                <w:szCs w:val="22"/>
              </w:rPr>
              <w:t xml:space="preserve"> in two ways: connecting SNP identifiers (RS numbers) of </w:t>
            </w:r>
            <w:proofErr w:type="spellStart"/>
            <w:r w:rsidRPr="00943DD1">
              <w:rPr>
                <w:sz w:val="22"/>
                <w:szCs w:val="22"/>
              </w:rPr>
              <w:t>dbSNP</w:t>
            </w:r>
            <w:proofErr w:type="spellEnd"/>
            <w:r w:rsidRPr="00943DD1">
              <w:rPr>
                <w:sz w:val="22"/>
                <w:szCs w:val="22"/>
              </w:rPr>
              <w:t xml:space="preserve"> to genomic positions and connecting retired identifiers to current identifiers.</w:t>
            </w:r>
          </w:p>
        </w:tc>
      </w:tr>
      <w:tr w:rsidR="002E42D4" w14:paraId="72431252" w14:textId="77777777" w:rsidTr="00864F8E">
        <w:tc>
          <w:tcPr>
            <w:tcW w:w="1530" w:type="dxa"/>
          </w:tcPr>
          <w:p w14:paraId="4CF81A14" w14:textId="7ABAF825" w:rsidR="00180ADA" w:rsidRPr="00943DD1" w:rsidRDefault="00180ADA">
            <w:pPr>
              <w:rPr>
                <w:rFonts w:cs="Times New Roman"/>
                <w:b/>
                <w:bCs/>
                <w:sz w:val="22"/>
                <w:szCs w:val="22"/>
              </w:rPr>
            </w:pPr>
            <w:r w:rsidRPr="00943DD1">
              <w:rPr>
                <w:rFonts w:cs="Times New Roman"/>
                <w:b/>
                <w:bCs/>
                <w:sz w:val="22"/>
                <w:szCs w:val="22"/>
              </w:rPr>
              <w:t>NCBI Gene</w:t>
            </w:r>
          </w:p>
        </w:tc>
        <w:tc>
          <w:tcPr>
            <w:tcW w:w="2340" w:type="dxa"/>
          </w:tcPr>
          <w:p w14:paraId="650D4C4D" w14:textId="151B4258" w:rsidR="00F765F3" w:rsidRPr="002E42D4" w:rsidRDefault="00F765F3" w:rsidP="00180ADA">
            <w:pPr>
              <w:rPr>
                <w:rFonts w:cs="Times New Roman"/>
                <w:b/>
                <w:bCs/>
                <w:sz w:val="16"/>
                <w:szCs w:val="16"/>
              </w:rPr>
            </w:pPr>
            <w:r w:rsidRPr="002E42D4">
              <w:rPr>
                <w:rFonts w:cs="Times New Roman"/>
                <w:bCs/>
                <w:sz w:val="16"/>
                <w:szCs w:val="16"/>
              </w:rPr>
              <w:t>http://www.ncbi.nlm.nih.gov</w:t>
            </w:r>
            <w:r w:rsidR="00713D76">
              <w:rPr>
                <w:rFonts w:cs="Times New Roman"/>
                <w:bCs/>
                <w:sz w:val="16"/>
                <w:szCs w:val="16"/>
              </w:rPr>
              <w:br/>
            </w:r>
            <w:r w:rsidR="00180ADA">
              <w:rPr>
                <w:rFonts w:cs="Times New Roman"/>
                <w:bCs/>
                <w:sz w:val="16"/>
                <w:szCs w:val="16"/>
              </w:rPr>
              <w:t>/gene</w:t>
            </w:r>
          </w:p>
        </w:tc>
        <w:tc>
          <w:tcPr>
            <w:tcW w:w="6018" w:type="dxa"/>
          </w:tcPr>
          <w:p w14:paraId="4A351A69" w14:textId="77777777" w:rsidR="00F765F3" w:rsidRPr="00943DD1" w:rsidRDefault="00F765F3">
            <w:pPr>
              <w:rPr>
                <w:rFonts w:cs="Times New Roman"/>
                <w:bCs/>
                <w:sz w:val="22"/>
                <w:szCs w:val="22"/>
              </w:rPr>
            </w:pPr>
            <w:proofErr w:type="spellStart"/>
            <w:r w:rsidRPr="00943DD1">
              <w:rPr>
                <w:rFonts w:cs="Times New Roman"/>
                <w:bCs/>
                <w:sz w:val="22"/>
                <w:szCs w:val="22"/>
              </w:rPr>
              <w:t>Entrez</w:t>
            </w:r>
            <w:proofErr w:type="spellEnd"/>
            <w:r w:rsidRPr="00943DD1">
              <w:rPr>
                <w:rFonts w:cs="Times New Roman"/>
                <w:bCs/>
                <w:sz w:val="22"/>
                <w:szCs w:val="22"/>
              </w:rPr>
              <w:t xml:space="preserve"> is a search engine that allows users to search many discrete health sciences databases at the NCBI. </w:t>
            </w:r>
            <w:r w:rsidRPr="00943DD1">
              <w:rPr>
                <w:sz w:val="22"/>
                <w:szCs w:val="22"/>
              </w:rPr>
              <w:t xml:space="preserve">The database provides an extensive list of known human genes, their beginning and ending base pair positions, and many alternate names and cross-referenced database identifiers. This data is used in two ways within </w:t>
            </w:r>
            <w:proofErr w:type="spellStart"/>
            <w:r w:rsidRPr="00943DD1">
              <w:rPr>
                <w:sz w:val="22"/>
                <w:szCs w:val="22"/>
              </w:rPr>
              <w:t>Biofilter</w:t>
            </w:r>
            <w:proofErr w:type="spellEnd"/>
            <w:r w:rsidRPr="00943DD1">
              <w:rPr>
                <w:sz w:val="22"/>
                <w:szCs w:val="22"/>
              </w:rPr>
              <w:t>: to connect gene symbols to their genomic regions, and to connect equivalent gene symbols and identifiers to each other.</w:t>
            </w:r>
          </w:p>
        </w:tc>
      </w:tr>
      <w:tr w:rsidR="002E42D4" w14:paraId="1178505B" w14:textId="77777777" w:rsidTr="00864F8E">
        <w:tc>
          <w:tcPr>
            <w:tcW w:w="1530" w:type="dxa"/>
          </w:tcPr>
          <w:p w14:paraId="1222CE60" w14:textId="77777777" w:rsidR="00F765F3" w:rsidRPr="00943DD1" w:rsidRDefault="00F765F3">
            <w:pPr>
              <w:rPr>
                <w:rFonts w:cs="Times New Roman"/>
                <w:b/>
                <w:bCs/>
                <w:sz w:val="22"/>
                <w:szCs w:val="22"/>
              </w:rPr>
            </w:pPr>
            <w:r w:rsidRPr="00943DD1">
              <w:rPr>
                <w:rFonts w:cs="Times New Roman"/>
                <w:b/>
                <w:bCs/>
                <w:sz w:val="22"/>
                <w:szCs w:val="22"/>
              </w:rPr>
              <w:t>Gene Ontology</w:t>
            </w:r>
          </w:p>
        </w:tc>
        <w:tc>
          <w:tcPr>
            <w:tcW w:w="2340" w:type="dxa"/>
          </w:tcPr>
          <w:p w14:paraId="5C53F2A5" w14:textId="58928955" w:rsidR="00F765F3" w:rsidRPr="002E42D4" w:rsidRDefault="00F765F3">
            <w:pPr>
              <w:rPr>
                <w:rFonts w:cs="Times New Roman"/>
                <w:bCs/>
                <w:sz w:val="16"/>
                <w:szCs w:val="16"/>
              </w:rPr>
            </w:pPr>
            <w:r w:rsidRPr="002E42D4">
              <w:rPr>
                <w:rFonts w:cs="Times New Roman"/>
                <w:bCs/>
                <w:sz w:val="16"/>
                <w:szCs w:val="16"/>
              </w:rPr>
              <w:t>http://www.geneontology.org</w:t>
            </w:r>
          </w:p>
        </w:tc>
        <w:tc>
          <w:tcPr>
            <w:tcW w:w="6018" w:type="dxa"/>
          </w:tcPr>
          <w:p w14:paraId="1B907F82" w14:textId="7BD7B373" w:rsidR="00F765F3" w:rsidRPr="00943DD1" w:rsidRDefault="00805D53" w:rsidP="00805D53">
            <w:pPr>
              <w:rPr>
                <w:sz w:val="22"/>
                <w:szCs w:val="22"/>
              </w:rPr>
            </w:pPr>
            <w:r w:rsidRPr="00943DD1">
              <w:rPr>
                <w:sz w:val="22"/>
                <w:szCs w:val="22"/>
              </w:rPr>
              <w:t xml:space="preserve">The </w:t>
            </w:r>
            <w:r w:rsidR="00F765F3" w:rsidRPr="00943DD1">
              <w:rPr>
                <w:sz w:val="22"/>
                <w:szCs w:val="22"/>
              </w:rPr>
              <w:t xml:space="preserve">Gene Ontology </w:t>
            </w:r>
            <w:r w:rsidRPr="00943DD1">
              <w:rPr>
                <w:sz w:val="22"/>
                <w:szCs w:val="22"/>
              </w:rPr>
              <w:t xml:space="preserve">database defines </w:t>
            </w:r>
            <w:r w:rsidR="00F765F3" w:rsidRPr="00943DD1">
              <w:rPr>
                <w:sz w:val="22"/>
                <w:szCs w:val="22"/>
              </w:rPr>
              <w:t>terms representing gene product properties, such as cellular compo</w:t>
            </w:r>
            <w:r w:rsidRPr="00943DD1">
              <w:rPr>
                <w:sz w:val="22"/>
                <w:szCs w:val="22"/>
              </w:rPr>
              <w:t>n</w:t>
            </w:r>
            <w:r w:rsidR="00F765F3" w:rsidRPr="00943DD1">
              <w:rPr>
                <w:sz w:val="22"/>
                <w:szCs w:val="22"/>
              </w:rPr>
              <w:t>ents, molecular function, and biological processes, within a hierarchical tree of ontology groups and related proteins.</w:t>
            </w:r>
          </w:p>
        </w:tc>
      </w:tr>
      <w:tr w:rsidR="002E42D4" w14:paraId="459F4A02" w14:textId="77777777" w:rsidTr="00864F8E">
        <w:tc>
          <w:tcPr>
            <w:tcW w:w="1530" w:type="dxa"/>
          </w:tcPr>
          <w:p w14:paraId="4FAF7A64" w14:textId="77777777" w:rsidR="00F765F3" w:rsidRPr="00943DD1" w:rsidRDefault="00F765F3">
            <w:pPr>
              <w:rPr>
                <w:rFonts w:cs="Times New Roman"/>
                <w:b/>
                <w:bCs/>
                <w:sz w:val="22"/>
                <w:szCs w:val="22"/>
              </w:rPr>
            </w:pPr>
            <w:r w:rsidRPr="00943DD1">
              <w:rPr>
                <w:rFonts w:cs="Times New Roman"/>
                <w:b/>
                <w:bCs/>
                <w:sz w:val="22"/>
                <w:szCs w:val="22"/>
              </w:rPr>
              <w:t>MINT</w:t>
            </w:r>
          </w:p>
        </w:tc>
        <w:tc>
          <w:tcPr>
            <w:tcW w:w="2340" w:type="dxa"/>
          </w:tcPr>
          <w:p w14:paraId="19F7252C" w14:textId="36D1573C" w:rsidR="00F765F3" w:rsidRPr="002E42D4" w:rsidRDefault="00F765F3">
            <w:pPr>
              <w:rPr>
                <w:rFonts w:cs="Times New Roman"/>
                <w:b/>
                <w:bCs/>
                <w:sz w:val="16"/>
                <w:szCs w:val="16"/>
              </w:rPr>
            </w:pPr>
            <w:r w:rsidRPr="002E42D4">
              <w:rPr>
                <w:rFonts w:cs="Times New Roman"/>
                <w:bCs/>
                <w:sz w:val="16"/>
                <w:szCs w:val="16"/>
              </w:rPr>
              <w:t>http://mint.bio.uniroma2.it</w:t>
            </w:r>
            <w:r w:rsidR="00180ADA">
              <w:rPr>
                <w:rFonts w:cs="Times New Roman"/>
                <w:bCs/>
                <w:sz w:val="16"/>
                <w:szCs w:val="16"/>
              </w:rPr>
              <w:br/>
            </w:r>
            <w:r w:rsidRPr="002E42D4">
              <w:rPr>
                <w:rFonts w:cs="Times New Roman"/>
                <w:bCs/>
                <w:sz w:val="16"/>
                <w:szCs w:val="16"/>
              </w:rPr>
              <w:t>/mint/Welcome.do</w:t>
            </w:r>
          </w:p>
        </w:tc>
        <w:tc>
          <w:tcPr>
            <w:tcW w:w="6018" w:type="dxa"/>
          </w:tcPr>
          <w:p w14:paraId="3959D077" w14:textId="7B723D58" w:rsidR="00F765F3" w:rsidRPr="00943DD1" w:rsidRDefault="00F765F3" w:rsidP="00805D53">
            <w:pPr>
              <w:rPr>
                <w:rFonts w:cs="Times New Roman"/>
                <w:b/>
                <w:bCs/>
                <w:sz w:val="22"/>
                <w:szCs w:val="22"/>
              </w:rPr>
            </w:pPr>
            <w:r w:rsidRPr="00943DD1">
              <w:rPr>
                <w:rFonts w:cs="Times New Roman"/>
                <w:bCs/>
                <w:sz w:val="22"/>
                <w:szCs w:val="22"/>
              </w:rPr>
              <w:t xml:space="preserve">The Molecular Interaction database contains experimentally verified protein-protein interactions from the scientific literature, </w:t>
            </w:r>
            <w:r w:rsidR="00805D53" w:rsidRPr="00943DD1">
              <w:rPr>
                <w:rFonts w:cs="Times New Roman"/>
                <w:bCs/>
                <w:sz w:val="22"/>
                <w:szCs w:val="22"/>
              </w:rPr>
              <w:t xml:space="preserve">which </w:t>
            </w:r>
            <w:r w:rsidRPr="00943DD1">
              <w:rPr>
                <w:rFonts w:cs="Times New Roman"/>
                <w:bCs/>
                <w:sz w:val="22"/>
                <w:szCs w:val="22"/>
              </w:rPr>
              <w:t xml:space="preserve">are used in </w:t>
            </w:r>
            <w:proofErr w:type="spellStart"/>
            <w:r w:rsidRPr="00943DD1">
              <w:rPr>
                <w:rFonts w:cs="Times New Roman"/>
                <w:bCs/>
                <w:sz w:val="22"/>
                <w:szCs w:val="22"/>
              </w:rPr>
              <w:t>Biofilter</w:t>
            </w:r>
            <w:proofErr w:type="spellEnd"/>
            <w:r w:rsidRPr="00943DD1">
              <w:rPr>
                <w:rFonts w:cs="Times New Roman"/>
                <w:bCs/>
                <w:sz w:val="22"/>
                <w:szCs w:val="22"/>
              </w:rPr>
              <w:t xml:space="preserve"> for linking position and region data to interacting protein pairs</w:t>
            </w:r>
            <w:r w:rsidR="00805D53" w:rsidRPr="00943DD1">
              <w:rPr>
                <w:rFonts w:cs="Times New Roman"/>
                <w:bCs/>
                <w:sz w:val="22"/>
                <w:szCs w:val="22"/>
              </w:rPr>
              <w:t>.</w:t>
            </w:r>
          </w:p>
        </w:tc>
      </w:tr>
      <w:tr w:rsidR="002E42D4" w14:paraId="6CB1DE44" w14:textId="77777777" w:rsidTr="00864F8E">
        <w:tc>
          <w:tcPr>
            <w:tcW w:w="1530" w:type="dxa"/>
          </w:tcPr>
          <w:p w14:paraId="0AE71455" w14:textId="77777777" w:rsidR="00F765F3" w:rsidRPr="00943DD1" w:rsidRDefault="00F765F3">
            <w:pPr>
              <w:rPr>
                <w:rFonts w:cs="Times New Roman"/>
                <w:b/>
                <w:bCs/>
                <w:sz w:val="22"/>
                <w:szCs w:val="22"/>
              </w:rPr>
            </w:pPr>
            <w:proofErr w:type="spellStart"/>
            <w:r w:rsidRPr="00943DD1">
              <w:rPr>
                <w:rFonts w:cs="Times New Roman"/>
                <w:b/>
                <w:bCs/>
                <w:sz w:val="22"/>
                <w:szCs w:val="22"/>
              </w:rPr>
              <w:t>NetPath</w:t>
            </w:r>
            <w:proofErr w:type="spellEnd"/>
          </w:p>
        </w:tc>
        <w:tc>
          <w:tcPr>
            <w:tcW w:w="2340" w:type="dxa"/>
          </w:tcPr>
          <w:p w14:paraId="5E03C00B" w14:textId="68A84337" w:rsidR="00F765F3" w:rsidRPr="002E42D4" w:rsidRDefault="00F765F3" w:rsidP="00180ADA">
            <w:pPr>
              <w:rPr>
                <w:sz w:val="16"/>
                <w:szCs w:val="16"/>
              </w:rPr>
            </w:pPr>
            <w:r w:rsidRPr="002E42D4">
              <w:rPr>
                <w:rFonts w:cs="Times New Roman"/>
                <w:bCs/>
                <w:sz w:val="16"/>
                <w:szCs w:val="16"/>
              </w:rPr>
              <w:t>http://www.netpath.org</w:t>
            </w:r>
          </w:p>
        </w:tc>
        <w:tc>
          <w:tcPr>
            <w:tcW w:w="6018" w:type="dxa"/>
          </w:tcPr>
          <w:p w14:paraId="50EB448E" w14:textId="4D53C445" w:rsidR="00F765F3" w:rsidRPr="00943DD1" w:rsidRDefault="00F765F3" w:rsidP="00F765F3">
            <w:pPr>
              <w:rPr>
                <w:sz w:val="22"/>
                <w:szCs w:val="22"/>
              </w:rPr>
            </w:pPr>
            <w:r w:rsidRPr="00943DD1">
              <w:rPr>
                <w:rFonts w:cs="Times New Roman"/>
                <w:bCs/>
                <w:sz w:val="22"/>
                <w:szCs w:val="22"/>
              </w:rPr>
              <w:t xml:space="preserve">The </w:t>
            </w:r>
            <w:proofErr w:type="spellStart"/>
            <w:r w:rsidRPr="00943DD1">
              <w:rPr>
                <w:rFonts w:cs="Times New Roman"/>
                <w:bCs/>
                <w:sz w:val="22"/>
                <w:szCs w:val="22"/>
              </w:rPr>
              <w:t>NetPath</w:t>
            </w:r>
            <w:proofErr w:type="spellEnd"/>
            <w:r w:rsidRPr="00943DD1">
              <w:rPr>
                <w:rFonts w:cs="Times New Roman"/>
                <w:bCs/>
                <w:sz w:val="22"/>
                <w:szCs w:val="22"/>
              </w:rPr>
              <w:t xml:space="preserve"> database consists of curated human signaling pathways which are used by </w:t>
            </w:r>
            <w:proofErr w:type="spellStart"/>
            <w:r w:rsidRPr="00943DD1">
              <w:rPr>
                <w:rFonts w:cs="Times New Roman"/>
                <w:bCs/>
                <w:sz w:val="22"/>
                <w:szCs w:val="22"/>
              </w:rPr>
              <w:t>Biofilter</w:t>
            </w:r>
            <w:proofErr w:type="spellEnd"/>
            <w:r w:rsidRPr="00943DD1">
              <w:rPr>
                <w:rFonts w:cs="Times New Roman"/>
                <w:bCs/>
                <w:sz w:val="22"/>
                <w:szCs w:val="22"/>
              </w:rPr>
              <w:t>.</w:t>
            </w:r>
          </w:p>
        </w:tc>
      </w:tr>
      <w:tr w:rsidR="002E42D4" w14:paraId="14A88D1A" w14:textId="77777777" w:rsidTr="00864F8E">
        <w:tc>
          <w:tcPr>
            <w:tcW w:w="1530" w:type="dxa"/>
          </w:tcPr>
          <w:p w14:paraId="7EA8B901" w14:textId="77777777" w:rsidR="00F765F3" w:rsidRPr="00943DD1" w:rsidRDefault="00F765F3">
            <w:pPr>
              <w:rPr>
                <w:rFonts w:cs="Times New Roman"/>
                <w:b/>
                <w:bCs/>
                <w:sz w:val="22"/>
                <w:szCs w:val="22"/>
              </w:rPr>
            </w:pPr>
            <w:proofErr w:type="spellStart"/>
            <w:r w:rsidRPr="00943DD1">
              <w:rPr>
                <w:rFonts w:cs="Times New Roman"/>
                <w:b/>
                <w:bCs/>
                <w:sz w:val="22"/>
                <w:szCs w:val="22"/>
              </w:rPr>
              <w:t>OregAnno</w:t>
            </w:r>
            <w:proofErr w:type="spellEnd"/>
          </w:p>
        </w:tc>
        <w:tc>
          <w:tcPr>
            <w:tcW w:w="2340" w:type="dxa"/>
          </w:tcPr>
          <w:p w14:paraId="29CE678E" w14:textId="1A2784B4" w:rsidR="00F765F3" w:rsidRPr="002E42D4" w:rsidRDefault="00F765F3">
            <w:pPr>
              <w:rPr>
                <w:rFonts w:cs="Times New Roman"/>
                <w:b/>
                <w:bCs/>
                <w:sz w:val="16"/>
                <w:szCs w:val="16"/>
              </w:rPr>
            </w:pPr>
            <w:r w:rsidRPr="002E42D4">
              <w:rPr>
                <w:rFonts w:cs="Times New Roman"/>
                <w:bCs/>
                <w:sz w:val="16"/>
                <w:szCs w:val="16"/>
              </w:rPr>
              <w:t>http://www.oreganno.org</w:t>
            </w:r>
            <w:r w:rsidR="00180ADA">
              <w:rPr>
                <w:rFonts w:cs="Times New Roman"/>
                <w:bCs/>
                <w:sz w:val="16"/>
                <w:szCs w:val="16"/>
              </w:rPr>
              <w:br/>
            </w:r>
            <w:r w:rsidRPr="002E42D4">
              <w:rPr>
                <w:rFonts w:cs="Times New Roman"/>
                <w:bCs/>
                <w:sz w:val="16"/>
                <w:szCs w:val="16"/>
              </w:rPr>
              <w:t>/oregano</w:t>
            </w:r>
          </w:p>
        </w:tc>
        <w:tc>
          <w:tcPr>
            <w:tcW w:w="6018" w:type="dxa"/>
          </w:tcPr>
          <w:p w14:paraId="6E6786BA" w14:textId="219D6429" w:rsidR="00F765F3" w:rsidRPr="00943DD1" w:rsidRDefault="00F765F3" w:rsidP="00C1152D">
            <w:pPr>
              <w:rPr>
                <w:rFonts w:cs="Times New Roman"/>
                <w:bCs/>
                <w:sz w:val="22"/>
                <w:szCs w:val="22"/>
              </w:rPr>
            </w:pPr>
            <w:r w:rsidRPr="00943DD1">
              <w:rPr>
                <w:sz w:val="22"/>
                <w:szCs w:val="22"/>
              </w:rPr>
              <w:t xml:space="preserve">The Open </w:t>
            </w:r>
            <w:proofErr w:type="spellStart"/>
            <w:r w:rsidRPr="00943DD1">
              <w:rPr>
                <w:sz w:val="22"/>
                <w:szCs w:val="22"/>
              </w:rPr>
              <w:t>REGulatory</w:t>
            </w:r>
            <w:proofErr w:type="spellEnd"/>
            <w:r w:rsidRPr="00943DD1">
              <w:rPr>
                <w:sz w:val="22"/>
                <w:szCs w:val="22"/>
              </w:rPr>
              <w:t xml:space="preserve"> </w:t>
            </w:r>
            <w:proofErr w:type="spellStart"/>
            <w:r w:rsidRPr="00943DD1">
              <w:rPr>
                <w:sz w:val="22"/>
                <w:szCs w:val="22"/>
              </w:rPr>
              <w:t>ANNOtation</w:t>
            </w:r>
            <w:proofErr w:type="spellEnd"/>
            <w:r w:rsidRPr="00943DD1">
              <w:rPr>
                <w:sz w:val="22"/>
                <w:szCs w:val="22"/>
              </w:rPr>
              <w:t xml:space="preserve"> database is used by </w:t>
            </w:r>
            <w:proofErr w:type="spellStart"/>
            <w:r w:rsidRPr="00943DD1">
              <w:rPr>
                <w:sz w:val="22"/>
                <w:szCs w:val="22"/>
              </w:rPr>
              <w:t>Biofilter</w:t>
            </w:r>
            <w:proofErr w:type="spellEnd"/>
            <w:r w:rsidRPr="00943DD1">
              <w:rPr>
                <w:sz w:val="22"/>
                <w:szCs w:val="22"/>
              </w:rPr>
              <w:t xml:space="preserve"> for </w:t>
            </w:r>
            <w:proofErr w:type="spellStart"/>
            <w:r w:rsidRPr="00943DD1">
              <w:rPr>
                <w:sz w:val="22"/>
                <w:szCs w:val="22"/>
              </w:rPr>
              <w:t>curation</w:t>
            </w:r>
            <w:proofErr w:type="spellEnd"/>
            <w:r w:rsidRPr="00943DD1">
              <w:rPr>
                <w:sz w:val="22"/>
                <w:szCs w:val="22"/>
              </w:rPr>
              <w:t xml:space="preserve"> information about known regulatory elements from the scientific literature.</w:t>
            </w:r>
          </w:p>
        </w:tc>
      </w:tr>
      <w:tr w:rsidR="002E42D4" w14:paraId="45ABC56E" w14:textId="77777777" w:rsidTr="00864F8E">
        <w:tc>
          <w:tcPr>
            <w:tcW w:w="1530" w:type="dxa"/>
          </w:tcPr>
          <w:p w14:paraId="2139D7EB" w14:textId="77777777" w:rsidR="00F765F3" w:rsidRPr="00943DD1" w:rsidRDefault="00F765F3" w:rsidP="008B14A2">
            <w:pPr>
              <w:rPr>
                <w:rFonts w:cs="Times New Roman"/>
                <w:b/>
                <w:bCs/>
                <w:sz w:val="22"/>
                <w:szCs w:val="22"/>
              </w:rPr>
            </w:pPr>
            <w:proofErr w:type="spellStart"/>
            <w:r w:rsidRPr="00943DD1">
              <w:rPr>
                <w:rFonts w:cs="Times New Roman"/>
                <w:b/>
                <w:bCs/>
                <w:sz w:val="22"/>
                <w:szCs w:val="22"/>
              </w:rPr>
              <w:t>Pfam</w:t>
            </w:r>
            <w:proofErr w:type="spellEnd"/>
          </w:p>
        </w:tc>
        <w:tc>
          <w:tcPr>
            <w:tcW w:w="2340" w:type="dxa"/>
          </w:tcPr>
          <w:p w14:paraId="431D120F" w14:textId="791A9A32" w:rsidR="00F765F3" w:rsidRPr="002E42D4" w:rsidRDefault="00F765F3">
            <w:pPr>
              <w:rPr>
                <w:rFonts w:cs="Times New Roman"/>
                <w:b/>
                <w:bCs/>
                <w:sz w:val="16"/>
                <w:szCs w:val="16"/>
              </w:rPr>
            </w:pPr>
            <w:r w:rsidRPr="002E42D4">
              <w:rPr>
                <w:rFonts w:cs="Times New Roman"/>
                <w:bCs/>
                <w:sz w:val="16"/>
                <w:szCs w:val="16"/>
              </w:rPr>
              <w:t>http://pfam.sanger.ac.uk</w:t>
            </w:r>
          </w:p>
        </w:tc>
        <w:tc>
          <w:tcPr>
            <w:tcW w:w="6018" w:type="dxa"/>
          </w:tcPr>
          <w:p w14:paraId="4D4AB26C" w14:textId="77777777" w:rsidR="00F765F3" w:rsidRPr="00943DD1" w:rsidRDefault="00F765F3">
            <w:pPr>
              <w:rPr>
                <w:rFonts w:cs="Times New Roman"/>
                <w:bCs/>
                <w:sz w:val="22"/>
                <w:szCs w:val="22"/>
              </w:rPr>
            </w:pPr>
            <w:r w:rsidRPr="00943DD1">
              <w:rPr>
                <w:rFonts w:cs="Times New Roman"/>
                <w:bCs/>
                <w:sz w:val="22"/>
                <w:szCs w:val="22"/>
              </w:rPr>
              <w:t xml:space="preserve">The </w:t>
            </w:r>
            <w:proofErr w:type="spellStart"/>
            <w:r w:rsidRPr="00943DD1">
              <w:rPr>
                <w:rFonts w:cs="Times New Roman"/>
                <w:bCs/>
                <w:sz w:val="22"/>
                <w:szCs w:val="22"/>
              </w:rPr>
              <w:t>Pfam</w:t>
            </w:r>
            <w:proofErr w:type="spellEnd"/>
            <w:r w:rsidRPr="00943DD1">
              <w:rPr>
                <w:rFonts w:cs="Times New Roman"/>
                <w:bCs/>
                <w:sz w:val="22"/>
                <w:szCs w:val="22"/>
              </w:rPr>
              <w:t xml:space="preserve"> database is a large collection of protein families. The annotation of data respective to proteins within </w:t>
            </w:r>
            <w:proofErr w:type="spellStart"/>
            <w:r w:rsidRPr="00943DD1">
              <w:rPr>
                <w:rFonts w:cs="Times New Roman"/>
                <w:bCs/>
                <w:sz w:val="22"/>
                <w:szCs w:val="22"/>
              </w:rPr>
              <w:t>Biofilter</w:t>
            </w:r>
            <w:proofErr w:type="spellEnd"/>
            <w:r w:rsidRPr="00943DD1">
              <w:rPr>
                <w:rFonts w:cs="Times New Roman"/>
                <w:bCs/>
                <w:sz w:val="22"/>
                <w:szCs w:val="22"/>
              </w:rPr>
              <w:t xml:space="preserve"> is based on the information from </w:t>
            </w:r>
            <w:proofErr w:type="spellStart"/>
            <w:r w:rsidRPr="00943DD1">
              <w:rPr>
                <w:rFonts w:cs="Times New Roman"/>
                <w:bCs/>
                <w:sz w:val="22"/>
                <w:szCs w:val="22"/>
              </w:rPr>
              <w:t>Pfam</w:t>
            </w:r>
            <w:proofErr w:type="spellEnd"/>
            <w:r w:rsidRPr="00943DD1">
              <w:rPr>
                <w:rFonts w:cs="Times New Roman"/>
                <w:bCs/>
                <w:sz w:val="22"/>
                <w:szCs w:val="22"/>
              </w:rPr>
              <w:t>.</w:t>
            </w:r>
          </w:p>
        </w:tc>
      </w:tr>
      <w:tr w:rsidR="002E42D4" w14:paraId="225C439E" w14:textId="77777777" w:rsidTr="00864F8E">
        <w:tc>
          <w:tcPr>
            <w:tcW w:w="1530" w:type="dxa"/>
          </w:tcPr>
          <w:p w14:paraId="69C1F1E3" w14:textId="77777777" w:rsidR="00F765F3" w:rsidRPr="00943DD1" w:rsidRDefault="00F765F3">
            <w:pPr>
              <w:rPr>
                <w:rFonts w:cs="Times New Roman"/>
                <w:b/>
                <w:bCs/>
                <w:sz w:val="22"/>
                <w:szCs w:val="22"/>
              </w:rPr>
            </w:pPr>
            <w:proofErr w:type="spellStart"/>
            <w:r w:rsidRPr="00943DD1">
              <w:rPr>
                <w:rFonts w:cs="Times New Roman"/>
                <w:b/>
                <w:bCs/>
                <w:sz w:val="22"/>
                <w:szCs w:val="22"/>
              </w:rPr>
              <w:t>PharmGKB</w:t>
            </w:r>
            <w:proofErr w:type="spellEnd"/>
          </w:p>
        </w:tc>
        <w:tc>
          <w:tcPr>
            <w:tcW w:w="2340" w:type="dxa"/>
          </w:tcPr>
          <w:p w14:paraId="50698501" w14:textId="59E1278C" w:rsidR="00F765F3" w:rsidRPr="002E42D4" w:rsidRDefault="00F765F3">
            <w:pPr>
              <w:rPr>
                <w:rFonts w:cs="Times New Roman"/>
                <w:b/>
                <w:bCs/>
                <w:sz w:val="16"/>
                <w:szCs w:val="16"/>
              </w:rPr>
            </w:pPr>
            <w:r w:rsidRPr="002E42D4">
              <w:rPr>
                <w:rFonts w:cs="Times New Roman"/>
                <w:bCs/>
                <w:sz w:val="16"/>
                <w:szCs w:val="16"/>
              </w:rPr>
              <w:t>http://www.pharmgkb.org</w:t>
            </w:r>
          </w:p>
        </w:tc>
        <w:tc>
          <w:tcPr>
            <w:tcW w:w="6018" w:type="dxa"/>
          </w:tcPr>
          <w:p w14:paraId="7B2054A5" w14:textId="1D791B89" w:rsidR="00F765F3" w:rsidRPr="00943DD1" w:rsidRDefault="008D31DC" w:rsidP="008D31DC">
            <w:pPr>
              <w:rPr>
                <w:rFonts w:cs="Times New Roman"/>
                <w:bCs/>
                <w:sz w:val="22"/>
                <w:szCs w:val="22"/>
              </w:rPr>
            </w:pPr>
            <w:proofErr w:type="spellStart"/>
            <w:r w:rsidRPr="00943DD1">
              <w:rPr>
                <w:rFonts w:cs="Times New Roman"/>
                <w:bCs/>
                <w:sz w:val="22"/>
                <w:szCs w:val="22"/>
              </w:rPr>
              <w:t>Biofilture</w:t>
            </w:r>
            <w:proofErr w:type="spellEnd"/>
            <w:r w:rsidRPr="00943DD1">
              <w:rPr>
                <w:rFonts w:cs="Times New Roman"/>
                <w:bCs/>
                <w:sz w:val="22"/>
                <w:szCs w:val="22"/>
              </w:rPr>
              <w:t xml:space="preserve"> currently uses this database for pathway based data, future releases of </w:t>
            </w:r>
            <w:proofErr w:type="spellStart"/>
            <w:r w:rsidRPr="00943DD1">
              <w:rPr>
                <w:rFonts w:cs="Times New Roman"/>
                <w:bCs/>
                <w:sz w:val="22"/>
                <w:szCs w:val="22"/>
              </w:rPr>
              <w:t>Biofilter</w:t>
            </w:r>
            <w:proofErr w:type="spellEnd"/>
            <w:r w:rsidRPr="00943DD1">
              <w:rPr>
                <w:rFonts w:cs="Times New Roman"/>
                <w:bCs/>
                <w:sz w:val="22"/>
                <w:szCs w:val="22"/>
              </w:rPr>
              <w:t xml:space="preserve"> will also include drug-related data of</w:t>
            </w:r>
            <w:r w:rsidR="00F765F3" w:rsidRPr="00943DD1">
              <w:rPr>
                <w:rFonts w:cs="Times New Roman"/>
                <w:bCs/>
                <w:sz w:val="22"/>
                <w:szCs w:val="22"/>
              </w:rPr>
              <w:t xml:space="preserve"> gene-drug associations and pharmacological association study results.</w:t>
            </w:r>
          </w:p>
        </w:tc>
      </w:tr>
      <w:tr w:rsidR="002E42D4" w14:paraId="7DA157EA" w14:textId="77777777" w:rsidTr="00864F8E">
        <w:tc>
          <w:tcPr>
            <w:tcW w:w="1530" w:type="dxa"/>
          </w:tcPr>
          <w:p w14:paraId="489AB9AC" w14:textId="77777777" w:rsidR="00F765F3" w:rsidRPr="00943DD1" w:rsidRDefault="00F765F3">
            <w:pPr>
              <w:rPr>
                <w:rFonts w:cs="Times New Roman"/>
                <w:b/>
                <w:bCs/>
                <w:sz w:val="22"/>
                <w:szCs w:val="22"/>
              </w:rPr>
            </w:pPr>
            <w:proofErr w:type="spellStart"/>
            <w:r w:rsidRPr="00943DD1">
              <w:rPr>
                <w:rFonts w:cs="Times New Roman"/>
                <w:b/>
                <w:bCs/>
                <w:sz w:val="22"/>
                <w:szCs w:val="22"/>
              </w:rPr>
              <w:t>Reactome</w:t>
            </w:r>
            <w:proofErr w:type="spellEnd"/>
          </w:p>
        </w:tc>
        <w:tc>
          <w:tcPr>
            <w:tcW w:w="2340" w:type="dxa"/>
          </w:tcPr>
          <w:p w14:paraId="72D1DAF1" w14:textId="14BB56E8" w:rsidR="00F765F3" w:rsidRPr="002E42D4" w:rsidRDefault="00F765F3">
            <w:pPr>
              <w:rPr>
                <w:rFonts w:cs="Times New Roman"/>
                <w:bCs/>
                <w:sz w:val="16"/>
                <w:szCs w:val="16"/>
              </w:rPr>
            </w:pPr>
            <w:r w:rsidRPr="002E42D4">
              <w:rPr>
                <w:rFonts w:cs="Times New Roman"/>
                <w:bCs/>
                <w:sz w:val="16"/>
                <w:szCs w:val="16"/>
              </w:rPr>
              <w:t>http://www.reactome.org</w:t>
            </w:r>
            <w:r w:rsidR="00180ADA">
              <w:rPr>
                <w:rFonts w:cs="Times New Roman"/>
                <w:bCs/>
                <w:sz w:val="16"/>
                <w:szCs w:val="16"/>
              </w:rPr>
              <w:br/>
            </w:r>
            <w:r w:rsidRPr="002E42D4">
              <w:rPr>
                <w:rFonts w:cs="Times New Roman"/>
                <w:bCs/>
                <w:sz w:val="16"/>
                <w:szCs w:val="16"/>
              </w:rPr>
              <w:t>/</w:t>
            </w:r>
            <w:proofErr w:type="spellStart"/>
            <w:r w:rsidRPr="002E42D4">
              <w:rPr>
                <w:rFonts w:cs="Times New Roman"/>
                <w:bCs/>
                <w:sz w:val="16"/>
                <w:szCs w:val="16"/>
              </w:rPr>
              <w:t>ReactomeGWT</w:t>
            </w:r>
            <w:proofErr w:type="spellEnd"/>
            <w:r w:rsidRPr="002E42D4">
              <w:rPr>
                <w:rFonts w:cs="Times New Roman"/>
                <w:bCs/>
                <w:sz w:val="16"/>
                <w:szCs w:val="16"/>
              </w:rPr>
              <w:t>/entrypoint.html</w:t>
            </w:r>
          </w:p>
        </w:tc>
        <w:tc>
          <w:tcPr>
            <w:tcW w:w="6018" w:type="dxa"/>
          </w:tcPr>
          <w:p w14:paraId="77C9391F" w14:textId="4A221DBA" w:rsidR="00F765F3" w:rsidRPr="00943DD1" w:rsidRDefault="00F765F3" w:rsidP="00805D53">
            <w:pPr>
              <w:rPr>
                <w:sz w:val="22"/>
                <w:szCs w:val="22"/>
              </w:rPr>
            </w:pPr>
            <w:proofErr w:type="spellStart"/>
            <w:r w:rsidRPr="00943DD1">
              <w:rPr>
                <w:sz w:val="22"/>
                <w:szCs w:val="22"/>
              </w:rPr>
              <w:t>Biofilter</w:t>
            </w:r>
            <w:proofErr w:type="spellEnd"/>
            <w:r w:rsidRPr="00943DD1">
              <w:rPr>
                <w:sz w:val="22"/>
                <w:szCs w:val="22"/>
              </w:rPr>
              <w:t xml:space="preserve"> uses the information contained in </w:t>
            </w:r>
            <w:proofErr w:type="spellStart"/>
            <w:r w:rsidR="00805D53" w:rsidRPr="00943DD1">
              <w:rPr>
                <w:sz w:val="22"/>
                <w:szCs w:val="22"/>
              </w:rPr>
              <w:t>Reactome</w:t>
            </w:r>
            <w:proofErr w:type="spellEnd"/>
            <w:r w:rsidR="00805D53" w:rsidRPr="00943DD1">
              <w:rPr>
                <w:sz w:val="22"/>
                <w:szCs w:val="22"/>
              </w:rPr>
              <w:t xml:space="preserve"> </w:t>
            </w:r>
            <w:r w:rsidRPr="00943DD1">
              <w:rPr>
                <w:sz w:val="22"/>
                <w:szCs w:val="22"/>
              </w:rPr>
              <w:t>to establish pathway and network relationships between genes.</w:t>
            </w:r>
          </w:p>
        </w:tc>
      </w:tr>
      <w:tr w:rsidR="002E42D4" w14:paraId="5F0B2A65" w14:textId="77777777" w:rsidTr="00864F8E">
        <w:tc>
          <w:tcPr>
            <w:tcW w:w="1530" w:type="dxa"/>
          </w:tcPr>
          <w:p w14:paraId="31B69D60" w14:textId="77777777" w:rsidR="00F765F3" w:rsidRPr="00943DD1" w:rsidRDefault="00F765F3">
            <w:pPr>
              <w:rPr>
                <w:rFonts w:cs="Times New Roman"/>
                <w:b/>
                <w:bCs/>
                <w:sz w:val="22"/>
                <w:szCs w:val="22"/>
              </w:rPr>
            </w:pPr>
            <w:r w:rsidRPr="00943DD1">
              <w:rPr>
                <w:rFonts w:cs="Times New Roman"/>
                <w:b/>
                <w:bCs/>
                <w:sz w:val="22"/>
                <w:szCs w:val="22"/>
              </w:rPr>
              <w:t>UCSC genome browser</w:t>
            </w:r>
          </w:p>
        </w:tc>
        <w:tc>
          <w:tcPr>
            <w:tcW w:w="2340" w:type="dxa"/>
          </w:tcPr>
          <w:p w14:paraId="45C03EF8" w14:textId="77777777" w:rsidR="00F765F3" w:rsidRPr="002E42D4" w:rsidRDefault="00F765F3">
            <w:pPr>
              <w:rPr>
                <w:rFonts w:cs="Times New Roman"/>
                <w:b/>
                <w:bCs/>
                <w:sz w:val="16"/>
                <w:szCs w:val="16"/>
              </w:rPr>
            </w:pPr>
            <w:r w:rsidRPr="002E42D4">
              <w:rPr>
                <w:sz w:val="16"/>
                <w:szCs w:val="16"/>
              </w:rPr>
              <w:t>http://</w:t>
            </w:r>
            <w:r w:rsidRPr="002E42D4">
              <w:rPr>
                <w:rStyle w:val="highlight"/>
                <w:sz w:val="16"/>
                <w:szCs w:val="16"/>
              </w:rPr>
              <w:t>genome</w:t>
            </w:r>
            <w:r w:rsidRPr="002E42D4">
              <w:rPr>
                <w:sz w:val="16"/>
                <w:szCs w:val="16"/>
              </w:rPr>
              <w:t>.</w:t>
            </w:r>
            <w:r w:rsidRPr="002E42D4">
              <w:rPr>
                <w:rStyle w:val="highlight"/>
                <w:sz w:val="16"/>
                <w:szCs w:val="16"/>
              </w:rPr>
              <w:t>ucsc</w:t>
            </w:r>
            <w:r w:rsidRPr="002E42D4">
              <w:rPr>
                <w:sz w:val="16"/>
                <w:szCs w:val="16"/>
              </w:rPr>
              <w:t>.edu</w:t>
            </w:r>
          </w:p>
        </w:tc>
        <w:tc>
          <w:tcPr>
            <w:tcW w:w="6018" w:type="dxa"/>
          </w:tcPr>
          <w:p w14:paraId="7B3C9ACA" w14:textId="68486755" w:rsidR="00F765F3" w:rsidRPr="00943DD1" w:rsidRDefault="00F765F3">
            <w:pPr>
              <w:rPr>
                <w:rFonts w:cs="Times New Roman"/>
                <w:b/>
                <w:bCs/>
                <w:sz w:val="22"/>
                <w:szCs w:val="22"/>
              </w:rPr>
            </w:pPr>
            <w:r w:rsidRPr="00943DD1">
              <w:rPr>
                <w:sz w:val="22"/>
                <w:szCs w:val="22"/>
              </w:rPr>
              <w:t xml:space="preserve">This source provides access to a growing database of genomic sequence and annotations for a wide variety of organisms, </w:t>
            </w:r>
            <w:r w:rsidR="008D31DC" w:rsidRPr="00943DD1">
              <w:rPr>
                <w:sz w:val="22"/>
                <w:szCs w:val="22"/>
              </w:rPr>
              <w:t xml:space="preserve">currently we use the UCSC </w:t>
            </w:r>
            <w:r w:rsidRPr="00943DD1">
              <w:rPr>
                <w:sz w:val="22"/>
                <w:szCs w:val="22"/>
              </w:rPr>
              <w:t>for location information for evolutionary conserved regions</w:t>
            </w:r>
            <w:r w:rsidR="00EB579C" w:rsidRPr="00943DD1">
              <w:rPr>
                <w:sz w:val="22"/>
                <w:szCs w:val="22"/>
              </w:rPr>
              <w:t xml:space="preserve"> (ECRs)</w:t>
            </w:r>
            <w:r w:rsidRPr="00943DD1">
              <w:rPr>
                <w:sz w:val="22"/>
                <w:szCs w:val="22"/>
              </w:rPr>
              <w:t xml:space="preserve"> for </w:t>
            </w:r>
            <w:proofErr w:type="spellStart"/>
            <w:r w:rsidRPr="00943DD1">
              <w:rPr>
                <w:sz w:val="22"/>
                <w:szCs w:val="22"/>
              </w:rPr>
              <w:t>Biofilter</w:t>
            </w:r>
            <w:proofErr w:type="spellEnd"/>
            <w:r w:rsidR="008D31DC" w:rsidRPr="00943DD1">
              <w:rPr>
                <w:sz w:val="22"/>
                <w:szCs w:val="22"/>
              </w:rPr>
              <w:t xml:space="preserve"> and to </w:t>
            </w:r>
            <w:proofErr w:type="spellStart"/>
            <w:r w:rsidR="008D31DC" w:rsidRPr="00943DD1">
              <w:rPr>
                <w:sz w:val="22"/>
                <w:szCs w:val="22"/>
              </w:rPr>
              <w:t>acess</w:t>
            </w:r>
            <w:proofErr w:type="spellEnd"/>
            <w:r w:rsidR="008D31DC" w:rsidRPr="00943DD1">
              <w:rPr>
                <w:sz w:val="22"/>
                <w:szCs w:val="22"/>
              </w:rPr>
              <w:t xml:space="preserve"> </w:t>
            </w:r>
            <w:proofErr w:type="spellStart"/>
            <w:r w:rsidR="008D31DC" w:rsidRPr="00943DD1">
              <w:rPr>
                <w:sz w:val="22"/>
                <w:szCs w:val="22"/>
              </w:rPr>
              <w:t>OregAnno’s</w:t>
            </w:r>
            <w:proofErr w:type="spellEnd"/>
            <w:r w:rsidR="008D31DC" w:rsidRPr="00943DD1">
              <w:rPr>
                <w:sz w:val="22"/>
                <w:szCs w:val="22"/>
              </w:rPr>
              <w:t xml:space="preserve"> regulatory region data</w:t>
            </w:r>
            <w:r w:rsidRPr="00943DD1">
              <w:rPr>
                <w:sz w:val="22"/>
                <w:szCs w:val="22"/>
              </w:rPr>
              <w:t>.</w:t>
            </w:r>
          </w:p>
        </w:tc>
      </w:tr>
    </w:tbl>
    <w:p w14:paraId="43DC9D9D" w14:textId="5A3E170D" w:rsidR="008011EB" w:rsidRDefault="008011EB" w:rsidP="008011EB"/>
    <w:p w14:paraId="6A09B43F" w14:textId="2AC8AD74" w:rsidR="0008462D" w:rsidRDefault="0008462D" w:rsidP="0008462D">
      <w:pPr>
        <w:pStyle w:val="Heading2"/>
      </w:pPr>
      <w:bookmarkStart w:id="821" w:name="_Toc339626757"/>
      <w:r>
        <w:lastRenderedPageBreak/>
        <w:t>Data Types</w:t>
      </w:r>
      <w:bookmarkEnd w:id="821"/>
    </w:p>
    <w:p w14:paraId="1154D398" w14:textId="77777777" w:rsidR="0008462D" w:rsidRDefault="0008462D" w:rsidP="0008462D">
      <w:pPr>
        <w:jc w:val="both"/>
        <w:rPr>
          <w:rFonts w:cs="Times New Roman"/>
        </w:rPr>
      </w:pPr>
    </w:p>
    <w:p w14:paraId="7E46279C" w14:textId="67864CD3" w:rsidR="0008462D" w:rsidRDefault="00485F05" w:rsidP="0008462D">
      <w:pPr>
        <w:jc w:val="both"/>
        <w:rPr>
          <w:rFonts w:cs="Times New Roman"/>
        </w:rPr>
      </w:pPr>
      <w:proofErr w:type="spellStart"/>
      <w:r>
        <w:rPr>
          <w:rFonts w:cs="Times New Roman"/>
        </w:rPr>
        <w:t>Biofilter</w:t>
      </w:r>
      <w:proofErr w:type="spellEnd"/>
      <w:r>
        <w:rPr>
          <w:rFonts w:cs="Times New Roman"/>
        </w:rPr>
        <w:t xml:space="preserve"> can </w:t>
      </w:r>
      <w:r w:rsidR="00A63643">
        <w:rPr>
          <w:rFonts w:cs="Times New Roman"/>
        </w:rPr>
        <w:t>work with</w:t>
      </w:r>
      <w:r>
        <w:rPr>
          <w:rFonts w:cs="Times New Roman"/>
        </w:rPr>
        <w:t xml:space="preserve"> and understand the relationships between </w:t>
      </w:r>
      <w:r w:rsidR="00111AFA">
        <w:rPr>
          <w:rFonts w:cs="Times New Roman"/>
        </w:rPr>
        <w:t>six</w:t>
      </w:r>
      <w:r w:rsidR="00135D6B">
        <w:rPr>
          <w:rFonts w:cs="Times New Roman"/>
        </w:rPr>
        <w:t xml:space="preserve"> basic types of data:</w:t>
      </w:r>
    </w:p>
    <w:p w14:paraId="4F0D0463" w14:textId="77777777" w:rsidR="006176D3" w:rsidRDefault="006176D3" w:rsidP="0008462D">
      <w:pPr>
        <w:jc w:val="both"/>
        <w:rPr>
          <w:rFonts w:cs="Times New Roman"/>
        </w:rPr>
      </w:pPr>
    </w:p>
    <w:tbl>
      <w:tblPr>
        <w:tblStyle w:val="TableGrid"/>
        <w:tblW w:w="10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043"/>
        <w:gridCol w:w="955"/>
        <w:gridCol w:w="8274"/>
      </w:tblGrid>
      <w:tr w:rsidR="00FA7045" w14:paraId="6E5C0DDF" w14:textId="77777777" w:rsidTr="008D31DC">
        <w:tc>
          <w:tcPr>
            <w:tcW w:w="1043" w:type="dxa"/>
          </w:tcPr>
          <w:p w14:paraId="2894A249" w14:textId="31D02144" w:rsidR="00FA7045" w:rsidRPr="008D31DC" w:rsidRDefault="00FA7045" w:rsidP="0008462D">
            <w:pPr>
              <w:keepNext/>
              <w:keepLines/>
              <w:spacing w:before="200"/>
              <w:jc w:val="both"/>
              <w:outlineLvl w:val="8"/>
              <w:rPr>
                <w:rFonts w:cs="Times New Roman"/>
                <w:b/>
              </w:rPr>
            </w:pPr>
            <w:r w:rsidRPr="008D31DC">
              <w:rPr>
                <w:rFonts w:cs="Times New Roman"/>
                <w:b/>
              </w:rPr>
              <w:t>SNP</w:t>
            </w:r>
          </w:p>
        </w:tc>
        <w:tc>
          <w:tcPr>
            <w:tcW w:w="955" w:type="dxa"/>
            <w:vAlign w:val="center"/>
          </w:tcPr>
          <w:p w14:paraId="4353BCC1" w14:textId="4F00A432" w:rsidR="00FA7045" w:rsidRPr="004056F0" w:rsidRDefault="00FA7045"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6672" behindDoc="0" locked="0" layoutInCell="1" allowOverlap="1" wp14:anchorId="56E6E1BA" wp14:editId="0197524E">
                      <wp:simplePos x="1454150" y="8229600"/>
                      <wp:positionH relativeFrom="column">
                        <wp:align>center</wp:align>
                      </wp:positionH>
                      <wp:positionV relativeFrom="line">
                        <wp:align>top</wp:align>
                      </wp:positionV>
                      <wp:extent cx="320040" cy="320040"/>
                      <wp:effectExtent l="0" t="0" r="22860" b="22860"/>
                      <wp:wrapNone/>
                      <wp:docPr id="16" name="Diamond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20040" cy="320040"/>
                              </a:xfrm>
                              <a:prstGeom prst="diamond">
                                <a:avLst/>
                              </a:prstGeom>
                              <a:solidFill>
                                <a:srgbClr val="FFFF7F"/>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6" o:spid="_x0000_s1026" type="#_x0000_t4" style="position:absolute;margin-left:0;margin-top:0;width:25.2pt;height:25.2pt;z-index:251676672;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" fillcolor="#ffff7f" strokecolor="#5a5a5a [2109]">
                      <v:path arrowok="t"/>
                      <o:lock v:ext="edit" aspectratio="t"/>
                      <w10:wrap anchory="line"/>
                    </v:shape>
                  </w:pict>
                </mc:Fallback>
              </mc:AlternateContent>
            </w:r>
          </w:p>
        </w:tc>
        <w:tc>
          <w:tcPr>
            <w:tcW w:w="8274" w:type="dxa"/>
          </w:tcPr>
          <w:p w14:paraId="24097642" w14:textId="0C284B47" w:rsidR="00FA7045" w:rsidRDefault="00FA7045" w:rsidP="008D31DC">
            <w:pPr>
              <w:rPr>
                <w:rFonts w:cs="Times New Roman"/>
              </w:rPr>
            </w:pPr>
            <w:r>
              <w:rPr>
                <w:rFonts w:cs="Times New Roman"/>
              </w:rPr>
              <w:t xml:space="preserve">Specified by an RS number, </w:t>
            </w:r>
            <w:r w:rsidR="00764B6B">
              <w:rPr>
                <w:rFonts w:cs="Times New Roman"/>
              </w:rPr>
              <w:t>i.e.</w:t>
            </w:r>
            <w:r>
              <w:rPr>
                <w:rFonts w:cs="Times New Roman"/>
              </w:rPr>
              <w:t xml:space="preserve"> “rs1234”</w:t>
            </w:r>
            <w:r w:rsidR="00764B6B">
              <w:rPr>
                <w:rFonts w:cs="Times New Roman"/>
              </w:rPr>
              <w:t>.</w:t>
            </w:r>
          </w:p>
          <w:p w14:paraId="7F4FE493" w14:textId="325C4363" w:rsidR="00764B6B" w:rsidRDefault="00764B6B" w:rsidP="008D31DC">
            <w:pPr>
              <w:rPr>
                <w:rFonts w:cs="Times New Roman"/>
              </w:rPr>
            </w:pPr>
            <w:r>
              <w:rPr>
                <w:rFonts w:cs="Times New Roman"/>
              </w:rPr>
              <w:t>Used to refer to a known and documented SNP whose position can be retrieved from the knowledge database.</w:t>
            </w:r>
          </w:p>
          <w:p w14:paraId="69229286" w14:textId="6C02669E" w:rsidR="00764B6B" w:rsidRDefault="00764B6B" w:rsidP="008D31DC">
            <w:pPr>
              <w:rPr>
                <w:rFonts w:cs="Times New Roman"/>
              </w:rPr>
            </w:pPr>
          </w:p>
        </w:tc>
      </w:tr>
      <w:tr w:rsidR="00FA7045" w14:paraId="15B827DC" w14:textId="77777777" w:rsidTr="008D31DC">
        <w:tc>
          <w:tcPr>
            <w:tcW w:w="1043" w:type="dxa"/>
          </w:tcPr>
          <w:p w14:paraId="5C8D1321" w14:textId="2DD34DB5" w:rsidR="00FA7045" w:rsidRPr="008D31DC" w:rsidRDefault="00FA7045" w:rsidP="0008462D">
            <w:pPr>
              <w:keepNext/>
              <w:keepLines/>
              <w:spacing w:before="200"/>
              <w:jc w:val="both"/>
              <w:outlineLvl w:val="8"/>
              <w:rPr>
                <w:rFonts w:cs="Times New Roman"/>
                <w:b/>
              </w:rPr>
            </w:pPr>
            <w:r w:rsidRPr="008D31DC">
              <w:rPr>
                <w:rFonts w:cs="Times New Roman"/>
                <w:b/>
              </w:rPr>
              <w:t>Position</w:t>
            </w:r>
          </w:p>
        </w:tc>
        <w:tc>
          <w:tcPr>
            <w:tcW w:w="955" w:type="dxa"/>
            <w:vAlign w:val="center"/>
          </w:tcPr>
          <w:p w14:paraId="1F127038" w14:textId="40846112" w:rsidR="00FA7045" w:rsidRPr="004056F0" w:rsidRDefault="008D31DC" w:rsidP="008D31DC">
            <w:pPr>
              <w:jc w:val="center"/>
              <w:rPr>
                <w:noProof/>
                <w:sz w:val="28"/>
                <w:szCs w:val="28"/>
                <w:lang w:eastAsia="en-US" w:bidi="ar-SA"/>
              </w:rPr>
            </w:pPr>
            <w:r w:rsidRPr="008D31DC">
              <w:rPr>
                <w:noProof/>
                <w:sz w:val="28"/>
                <w:szCs w:val="28"/>
                <w:lang w:eastAsia="en-US" w:bidi="ar-SA"/>
              </w:rPr>
              <mc:AlternateContent>
                <mc:Choice Requires="wps">
                  <w:drawing>
                    <wp:anchor distT="0" distB="0" distL="114300" distR="114300" simplePos="0" relativeHeight="251672576" behindDoc="0" locked="0" layoutInCell="1" allowOverlap="1" wp14:anchorId="4975C18A" wp14:editId="2075B265">
                      <wp:simplePos x="0" y="0"/>
                      <wp:positionH relativeFrom="column">
                        <wp:posOffset>-16087</wp:posOffset>
                      </wp:positionH>
                      <wp:positionV relativeFrom="line">
                        <wp:posOffset>172085</wp:posOffset>
                      </wp:positionV>
                      <wp:extent cx="457200" cy="182880"/>
                      <wp:effectExtent l="0" t="0" r="25400" b="20320"/>
                      <wp:wrapNone/>
                      <wp:docPr id="23" name="Rounded Rectangle 23"/>
                      <wp:cNvGraphicFramePr/>
                      <a:graphic xmlns:a="http://schemas.openxmlformats.org/drawingml/2006/main">
                        <a:graphicData uri="http://schemas.microsoft.com/office/word/2010/wordprocessingShape">
                          <wps:wsp>
                            <wps:cNvSpPr/>
                            <wps:spPr>
                              <a:xfrm rot="10800000">
                                <a:off x="0" y="0"/>
                                <a:ext cx="45720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id="Rounded Rectangle 23" o:spid="_x0000_s1026" style="position:absolute;margin-left:-1.2pt;margin-top:13.55pt;width:36pt;height:14.4pt;rotation:180;z-index:251672576;visibility:visible;mso-wrap-style:square;mso-height-percent:0;mso-wrap-distance-left:9pt;mso-wrap-distance-top:0;mso-wrap-distance-right:9pt;mso-wrap-distance-bottom:0;mso-position-horizontal:absolute;mso-position-horizontal-relative:text;mso-position-vertical:absolute;mso-position-vertical-relative:line;mso-height-percent:0;mso-height-relative:margin;v-text-anchor:middle" arcsize=".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" fillcolor="#a5a5a5 [2092]" strokecolor="#5a5a5a [2109]">
                      <w10:wrap anchory="line"/>
                    </v:roundrect>
                  </w:pict>
                </mc:Fallback>
              </mc:AlternateContent>
            </w:r>
            <w:r w:rsidR="00315E77" w:rsidRPr="008D31DC">
              <w:rPr>
                <w:noProof/>
                <w:sz w:val="28"/>
                <w:szCs w:val="28"/>
                <w:lang w:eastAsia="en-US" w:bidi="ar-SA"/>
              </w:rPr>
              <mc:AlternateContent>
                <mc:Choice Requires="wps">
                  <w:drawing>
                    <wp:anchor distT="0" distB="0" distL="114300" distR="114300" simplePos="0" relativeHeight="251673600" behindDoc="0" locked="0" layoutInCell="1" allowOverlap="1" wp14:anchorId="67212851" wp14:editId="318CD8BD">
                      <wp:simplePos x="0" y="0"/>
                      <wp:positionH relativeFrom="column">
                        <wp:align>center</wp:align>
                      </wp:positionH>
                      <wp:positionV relativeFrom="line">
                        <wp:align>top</wp:align>
                      </wp:positionV>
                      <wp:extent cx="0" cy="320040"/>
                      <wp:effectExtent l="50800" t="25400" r="76200" b="86360"/>
                      <wp:wrapNone/>
                      <wp:docPr id="24" name="Straight Connector 24"/>
                      <wp:cNvGraphicFramePr/>
                      <a:graphic xmlns:a="http://schemas.openxmlformats.org/drawingml/2006/main">
                        <a:graphicData uri="http://schemas.microsoft.com/office/word/2010/wordprocessingShape">
                          <wps:wsp>
                            <wps:cNvCnPr/>
                            <wps:spPr>
                              <a:xfrm rot="10800000">
                                <a:off x="0" y="0"/>
                                <a:ext cx="0" cy="32004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rotation:180;z-index:25167360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 from="0,0" to="0,2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" strokecolor="black [3213]" strokeweight="2pt">
                      <v:shadow on="t" opacity="24903f" mv:blur="40000f" origin=",.5" offset="0,20000emu"/>
                      <w10:wrap anchory="line"/>
                    </v:line>
                  </w:pict>
                </mc:Fallback>
              </mc:AlternateContent>
            </w:r>
          </w:p>
        </w:tc>
        <w:tc>
          <w:tcPr>
            <w:tcW w:w="8274" w:type="dxa"/>
          </w:tcPr>
          <w:p w14:paraId="2333BC2B" w14:textId="7ABAB11E" w:rsidR="00FA7045" w:rsidRDefault="00FA7045" w:rsidP="008D31DC">
            <w:pPr>
              <w:rPr>
                <w:rFonts w:cs="Times New Roman"/>
              </w:rPr>
            </w:pPr>
            <w:r>
              <w:rPr>
                <w:rFonts w:cs="Times New Roman"/>
              </w:rPr>
              <w:t xml:space="preserve">Specified by a chromosome and </w:t>
            </w:r>
            <w:proofErr w:type="spellStart"/>
            <w:r>
              <w:rPr>
                <w:rFonts w:cs="Times New Roman"/>
              </w:rPr>
              <w:t>basepair</w:t>
            </w:r>
            <w:proofErr w:type="spellEnd"/>
            <w:r>
              <w:rPr>
                <w:rFonts w:cs="Times New Roman"/>
              </w:rPr>
              <w:t xml:space="preserve"> location, </w:t>
            </w:r>
            <w:r w:rsidR="00764B6B">
              <w:rPr>
                <w:rFonts w:cs="Times New Roman"/>
              </w:rPr>
              <w:t>i.e.</w:t>
            </w:r>
            <w:r>
              <w:rPr>
                <w:rFonts w:cs="Times New Roman"/>
              </w:rPr>
              <w:t xml:space="preserve"> “chr1:234”</w:t>
            </w:r>
            <w:r w:rsidR="00764B6B">
              <w:rPr>
                <w:rFonts w:cs="Times New Roman"/>
              </w:rPr>
              <w:t>.</w:t>
            </w:r>
          </w:p>
          <w:p w14:paraId="3700E9EB" w14:textId="4795EEE9" w:rsidR="00764B6B" w:rsidRDefault="00764B6B" w:rsidP="008D31DC">
            <w:pPr>
              <w:rPr>
                <w:rFonts w:cs="Times New Roman"/>
              </w:rPr>
            </w:pPr>
            <w:r>
              <w:rPr>
                <w:rFonts w:cs="Times New Roman"/>
              </w:rPr>
              <w:t>Used to refer to any single genomic location, such as a single nucleotide polymorphism (SNP), single nucleotide variation (SNV), rare variant, or any other position of interest.</w:t>
            </w:r>
          </w:p>
          <w:p w14:paraId="2B23C137" w14:textId="1507F183" w:rsidR="00764B6B" w:rsidRDefault="00764B6B" w:rsidP="008D31DC">
            <w:pPr>
              <w:rPr>
                <w:rFonts w:cs="Times New Roman"/>
              </w:rPr>
            </w:pPr>
          </w:p>
        </w:tc>
      </w:tr>
      <w:tr w:rsidR="00FA7045" w14:paraId="528E209F" w14:textId="77777777" w:rsidTr="008D31DC">
        <w:tc>
          <w:tcPr>
            <w:tcW w:w="1043" w:type="dxa"/>
          </w:tcPr>
          <w:p w14:paraId="54DDE455" w14:textId="1E58D154" w:rsidR="00FA7045" w:rsidRPr="008D31DC" w:rsidRDefault="00FA7045" w:rsidP="0008462D">
            <w:pPr>
              <w:keepNext/>
              <w:keepLines/>
              <w:spacing w:before="200"/>
              <w:jc w:val="both"/>
              <w:outlineLvl w:val="8"/>
              <w:rPr>
                <w:rFonts w:cs="Times New Roman"/>
                <w:b/>
              </w:rPr>
            </w:pPr>
            <w:r w:rsidRPr="008D31DC">
              <w:rPr>
                <w:rFonts w:cs="Times New Roman"/>
                <w:b/>
              </w:rPr>
              <w:t>Region</w:t>
            </w:r>
          </w:p>
        </w:tc>
        <w:tc>
          <w:tcPr>
            <w:tcW w:w="955" w:type="dxa"/>
            <w:vAlign w:val="center"/>
          </w:tcPr>
          <w:p w14:paraId="4C73F0C2" w14:textId="25DDB088" w:rsidR="0059664F" w:rsidRDefault="0059664F" w:rsidP="008D31DC">
            <w:pPr>
              <w:jc w:val="center"/>
              <w:rPr>
                <w:rFonts w:cs="Times New Roman"/>
              </w:rPr>
            </w:pPr>
            <w:r w:rsidRPr="00BB7BCC">
              <w:rPr>
                <w:rFonts w:cs="Times New Roman"/>
                <w:noProof/>
                <w:lang w:eastAsia="en-US" w:bidi="ar-SA"/>
              </w:rPr>
              <mc:AlternateContent>
                <mc:Choice Requires="wps">
                  <w:drawing>
                    <wp:anchor distT="0" distB="0" distL="114300" distR="114300" simplePos="0" relativeHeight="251674624" behindDoc="0" locked="0" layoutInCell="1" allowOverlap="1" wp14:anchorId="064FA35A" wp14:editId="35CB1B2E">
                      <wp:simplePos x="1506220" y="1586230"/>
                      <wp:positionH relativeFrom="column">
                        <wp:align>center</wp:align>
                      </wp:positionH>
                      <wp:positionV relativeFrom="line">
                        <wp:align>top</wp:align>
                      </wp:positionV>
                      <wp:extent cx="228600" cy="320040"/>
                      <wp:effectExtent l="0" t="7620" r="11430" b="11430"/>
                      <wp:wrapNone/>
                      <wp:docPr id="25" name="Left Brac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a:off x="0" y="0"/>
                                <a:ext cx="228600" cy="320040"/>
                              </a:xfrm>
                              <a:prstGeom prst="leftBrac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margin-left:0;margin-top:0;width:18pt;height:25.2pt;rotation:90;z-index:251674624;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" adj="1286" strokecolor="black [3213]" strokeweight="2pt">
                      <o:lock v:ext="edit" aspectratio="t"/>
                      <w10:wrap anchory="line"/>
                    </v:shape>
                  </w:pict>
                </mc:Fallback>
              </mc:AlternateContent>
            </w:r>
          </w:p>
          <w:p w14:paraId="29ADE3D2" w14:textId="146225C2" w:rsidR="00FA7045" w:rsidRDefault="0059664F"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58239" behindDoc="0" locked="0" layoutInCell="1" allowOverlap="1" wp14:anchorId="445239A1" wp14:editId="3919FB96">
                      <wp:simplePos x="0" y="0"/>
                      <wp:positionH relativeFrom="column">
                        <wp:align>center</wp:align>
                      </wp:positionH>
                      <wp:positionV relativeFrom="line">
                        <wp:align>center</wp:align>
                      </wp:positionV>
                      <wp:extent cx="411480" cy="182880"/>
                      <wp:effectExtent l="0" t="0" r="26670" b="26670"/>
                      <wp:wrapNone/>
                      <wp:docPr id="26" name="Rounded Rectangle 26"/>
                      <wp:cNvGraphicFramePr/>
                      <a:graphic xmlns:a="http://schemas.openxmlformats.org/drawingml/2006/main">
                        <a:graphicData uri="http://schemas.microsoft.com/office/word/2010/wordprocessingShape">
                          <wps:wsp>
                            <wps:cNvSpPr/>
                            <wps:spPr>
                              <a:xfrm>
                                <a:off x="0" y="0"/>
                                <a:ext cx="411480" cy="182880"/>
                              </a:xfrm>
                              <a:prstGeom prst="roundRect">
                                <a:avLst>
                                  <a:gd name="adj" fmla="val 50000"/>
                                </a:avLst>
                              </a:prstGeom>
                              <a:solidFill>
                                <a:schemeClr val="bg1">
                                  <a:lumMod val="65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oundrect id="Rounded Rectangle 26" o:spid="_x0000_s1026" style="position:absolute;margin-left:0;margin-top:0;width:32.4pt;height:14.4pt;z-index:251658239;visibility:visible;mso-wrap-style:square;mso-width-percent:0;mso-wrap-distance-left:9pt;mso-wrap-distance-top:0;mso-wrap-distance-right:9pt;mso-wrap-distance-bottom:0;mso-position-horizontal:center;mso-position-horizontal-relative:text;mso-position-vertical:center;mso-position-vertical-relative:line;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" fillcolor="#a5a5a5 [2092]" strokecolor="#5a5a5a [2109]">
                      <w10:wrap anchory="line"/>
                    </v:roundrect>
                  </w:pict>
                </mc:Fallback>
              </mc:AlternateContent>
            </w:r>
          </w:p>
        </w:tc>
        <w:tc>
          <w:tcPr>
            <w:tcW w:w="8274" w:type="dxa"/>
          </w:tcPr>
          <w:p w14:paraId="166333F9" w14:textId="1FD9B53B" w:rsidR="00FA7045" w:rsidRDefault="00FA7045" w:rsidP="008D31DC">
            <w:pPr>
              <w:rPr>
                <w:rFonts w:cs="Times New Roman"/>
              </w:rPr>
            </w:pPr>
            <w:r>
              <w:rPr>
                <w:rFonts w:cs="Times New Roman"/>
              </w:rPr>
              <w:t xml:space="preserve">Specified by a chromosome and </w:t>
            </w:r>
            <w:proofErr w:type="spellStart"/>
            <w:r>
              <w:rPr>
                <w:rFonts w:cs="Times New Roman"/>
              </w:rPr>
              <w:t>basepair</w:t>
            </w:r>
            <w:proofErr w:type="spellEnd"/>
            <w:r>
              <w:rPr>
                <w:rFonts w:cs="Times New Roman"/>
              </w:rPr>
              <w:t xml:space="preserve"> range, </w:t>
            </w:r>
            <w:r w:rsidR="00764B6B">
              <w:rPr>
                <w:rFonts w:cs="Times New Roman"/>
              </w:rPr>
              <w:t>i.e.</w:t>
            </w:r>
            <w:r>
              <w:rPr>
                <w:rFonts w:cs="Times New Roman"/>
              </w:rPr>
              <w:t xml:space="preserve"> “chr1:234-567”</w:t>
            </w:r>
            <w:r w:rsidR="00764B6B">
              <w:rPr>
                <w:rFonts w:cs="Times New Roman"/>
              </w:rPr>
              <w:t>.</w:t>
            </w:r>
          </w:p>
          <w:p w14:paraId="391AA26E" w14:textId="5B147876" w:rsidR="00764B6B" w:rsidRDefault="008B3BEC" w:rsidP="008D31DC">
            <w:pPr>
              <w:rPr>
                <w:rFonts w:cs="Times New Roman"/>
              </w:rPr>
            </w:pPr>
            <w:r>
              <w:rPr>
                <w:rFonts w:cs="Times New Roman"/>
              </w:rPr>
              <w:t>Used to refer to any</w:t>
            </w:r>
            <w:r w:rsidR="00764B6B">
              <w:rPr>
                <w:rFonts w:cs="Times New Roman"/>
              </w:rPr>
              <w:t xml:space="preserve"> genomic region, such as a copy number variation (CNV), insertion/deletion (</w:t>
            </w:r>
            <w:proofErr w:type="spellStart"/>
            <w:r w:rsidR="00764B6B">
              <w:rPr>
                <w:rFonts w:cs="Times New Roman"/>
              </w:rPr>
              <w:t>indel</w:t>
            </w:r>
            <w:proofErr w:type="spellEnd"/>
            <w:r w:rsidR="00764B6B">
              <w:rPr>
                <w:rFonts w:cs="Times New Roman"/>
              </w:rPr>
              <w:t>), gene coding region, evolutionarily conserved region (ECR), functional region, regulatory region, or any other region of interest.</w:t>
            </w:r>
          </w:p>
          <w:p w14:paraId="5F8D80AC" w14:textId="6D97E8FA" w:rsidR="00764B6B" w:rsidRDefault="00764B6B" w:rsidP="008D31DC">
            <w:pPr>
              <w:rPr>
                <w:rFonts w:cs="Times New Roman"/>
              </w:rPr>
            </w:pPr>
          </w:p>
        </w:tc>
      </w:tr>
      <w:tr w:rsidR="00FA7045" w14:paraId="11CEF609" w14:textId="77777777" w:rsidTr="008D31DC">
        <w:tc>
          <w:tcPr>
            <w:tcW w:w="1043" w:type="dxa"/>
          </w:tcPr>
          <w:p w14:paraId="3186614F" w14:textId="76CD9C3D" w:rsidR="00FA7045" w:rsidRPr="008D31DC" w:rsidRDefault="00FA7045" w:rsidP="0008462D">
            <w:pPr>
              <w:keepNext/>
              <w:keepLines/>
              <w:spacing w:before="200"/>
              <w:jc w:val="both"/>
              <w:outlineLvl w:val="8"/>
              <w:rPr>
                <w:rFonts w:cs="Times New Roman"/>
                <w:b/>
              </w:rPr>
            </w:pPr>
            <w:r w:rsidRPr="008D31DC">
              <w:rPr>
                <w:rFonts w:cs="Times New Roman"/>
                <w:b/>
              </w:rPr>
              <w:t>Gene</w:t>
            </w:r>
          </w:p>
        </w:tc>
        <w:tc>
          <w:tcPr>
            <w:tcW w:w="955" w:type="dxa"/>
            <w:vAlign w:val="center"/>
          </w:tcPr>
          <w:p w14:paraId="00AD3FC2" w14:textId="5532AFB3" w:rsidR="00FA7045" w:rsidRDefault="00FA7045"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5648" behindDoc="0" locked="0" layoutInCell="1" allowOverlap="1" wp14:anchorId="1A2702CA" wp14:editId="68E3AE01">
                      <wp:simplePos x="1397000" y="2501900"/>
                      <wp:positionH relativeFrom="column">
                        <wp:align>center</wp:align>
                      </wp:positionH>
                      <wp:positionV relativeFrom="line">
                        <wp:align>top</wp:align>
                      </wp:positionV>
                      <wp:extent cx="457200" cy="320419"/>
                      <wp:effectExtent l="0" t="0" r="19050" b="22860"/>
                      <wp:wrapNone/>
                      <wp:docPr id="19" name="Hexagon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57200" cy="320419"/>
                              </a:xfrm>
                              <a:prstGeom prst="hexagon">
                                <a:avLst/>
                              </a:prstGeom>
                              <a:solidFill>
                                <a:schemeClr val="accent6">
                                  <a:lumMod val="60000"/>
                                  <a:lumOff val="40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9" o:spid="_x0000_s1026" type="#_x0000_t9" style="position:absolute;margin-left:0;margin-top:0;width:36pt;height:25.25pt;z-index:251675648;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" adj="3784" fillcolor="#fabf8f [1945]" strokecolor="#5a5a5a [2109]">
                      <v:path arrowok="t"/>
                      <o:lock v:ext="edit" aspectratio="t"/>
                      <w10:wrap anchory="line"/>
                    </v:shape>
                  </w:pict>
                </mc:Fallback>
              </mc:AlternateContent>
            </w:r>
          </w:p>
        </w:tc>
        <w:tc>
          <w:tcPr>
            <w:tcW w:w="8274" w:type="dxa"/>
          </w:tcPr>
          <w:p w14:paraId="4DD6296E" w14:textId="537AB559" w:rsidR="00FA7045" w:rsidRDefault="00FA7045" w:rsidP="008D31DC">
            <w:pPr>
              <w:rPr>
                <w:rFonts w:cs="Times New Roman"/>
              </w:rPr>
            </w:pPr>
            <w:r>
              <w:rPr>
                <w:rFonts w:cs="Times New Roman"/>
              </w:rPr>
              <w:t xml:space="preserve">Specified by </w:t>
            </w:r>
            <w:r w:rsidR="00764B6B">
              <w:rPr>
                <w:rFonts w:cs="Times New Roman"/>
              </w:rPr>
              <w:t>a name or</w:t>
            </w:r>
            <w:r>
              <w:rPr>
                <w:rFonts w:cs="Times New Roman"/>
              </w:rPr>
              <w:t xml:space="preserve"> </w:t>
            </w:r>
            <w:r w:rsidR="00764B6B">
              <w:rPr>
                <w:rFonts w:cs="Times New Roman"/>
              </w:rPr>
              <w:t xml:space="preserve">other </w:t>
            </w:r>
            <w:r>
              <w:rPr>
                <w:rFonts w:cs="Times New Roman"/>
              </w:rPr>
              <w:t xml:space="preserve">identifier, </w:t>
            </w:r>
            <w:r w:rsidR="00764B6B">
              <w:rPr>
                <w:rFonts w:cs="Times New Roman"/>
              </w:rPr>
              <w:t>i.e.</w:t>
            </w:r>
            <w:r>
              <w:rPr>
                <w:rFonts w:cs="Times New Roman"/>
              </w:rPr>
              <w:t xml:space="preserve"> “A1</w:t>
            </w:r>
            <w:r w:rsidR="00A63643">
              <w:rPr>
                <w:rFonts w:cs="Times New Roman"/>
              </w:rPr>
              <w:t>BG</w:t>
            </w:r>
            <w:r>
              <w:rPr>
                <w:rFonts w:cs="Times New Roman"/>
              </w:rPr>
              <w:t>” or “</w:t>
            </w:r>
            <w:r w:rsidRPr="00C2103C">
              <w:rPr>
                <w:rFonts w:cs="Times New Roman"/>
              </w:rPr>
              <w:t>ENSG00000121410</w:t>
            </w:r>
            <w:r>
              <w:rPr>
                <w:rFonts w:cs="Times New Roman"/>
              </w:rPr>
              <w:t>”</w:t>
            </w:r>
            <w:r w:rsidR="00764B6B">
              <w:rPr>
                <w:rFonts w:cs="Times New Roman"/>
              </w:rPr>
              <w:t>.</w:t>
            </w:r>
          </w:p>
          <w:p w14:paraId="07CEBEF3" w14:textId="4A0C6B21" w:rsidR="00764B6B" w:rsidRDefault="00764B6B" w:rsidP="008D31DC">
            <w:pPr>
              <w:rPr>
                <w:rFonts w:cs="Times New Roman"/>
              </w:rPr>
            </w:pPr>
            <w:r>
              <w:rPr>
                <w:rFonts w:cs="Times New Roman"/>
              </w:rPr>
              <w:t>Used to refer to a known and documented gene, whose genomic region and associations with any pathways, interactions or other groups can be retrieved from the knowledge database.</w:t>
            </w:r>
          </w:p>
          <w:p w14:paraId="0B4FDC9C" w14:textId="0F09A936" w:rsidR="00764B6B" w:rsidRDefault="00764B6B" w:rsidP="008D31DC">
            <w:pPr>
              <w:rPr>
                <w:rFonts w:cs="Times New Roman"/>
              </w:rPr>
            </w:pPr>
          </w:p>
        </w:tc>
      </w:tr>
      <w:tr w:rsidR="00FA7045" w14:paraId="1169A0F9" w14:textId="77777777" w:rsidTr="008D31DC">
        <w:tc>
          <w:tcPr>
            <w:tcW w:w="1043" w:type="dxa"/>
          </w:tcPr>
          <w:p w14:paraId="4BC174EF" w14:textId="21801465" w:rsidR="00FA7045" w:rsidRPr="008D31DC" w:rsidRDefault="00FA7045" w:rsidP="0008462D">
            <w:pPr>
              <w:keepNext/>
              <w:keepLines/>
              <w:spacing w:before="200"/>
              <w:jc w:val="both"/>
              <w:outlineLvl w:val="8"/>
              <w:rPr>
                <w:rFonts w:cs="Times New Roman"/>
                <w:b/>
              </w:rPr>
            </w:pPr>
            <w:r w:rsidRPr="008D31DC">
              <w:rPr>
                <w:rFonts w:cs="Times New Roman"/>
                <w:b/>
              </w:rPr>
              <w:t>Group</w:t>
            </w:r>
          </w:p>
        </w:tc>
        <w:tc>
          <w:tcPr>
            <w:tcW w:w="955" w:type="dxa"/>
            <w:vAlign w:val="center"/>
          </w:tcPr>
          <w:p w14:paraId="1BB57ADF" w14:textId="30FCF234"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7696" behindDoc="0" locked="0" layoutInCell="1" allowOverlap="1" wp14:anchorId="235D554F" wp14:editId="2E89CA63">
                      <wp:simplePos x="1454150" y="3378200"/>
                      <wp:positionH relativeFrom="column">
                        <wp:align>center</wp:align>
                      </wp:positionH>
                      <wp:positionV relativeFrom="line">
                        <wp:align>top</wp:align>
                      </wp:positionV>
                      <wp:extent cx="320040" cy="320040"/>
                      <wp:effectExtent l="0" t="0" r="22860" b="22860"/>
                      <wp:wrapNone/>
                      <wp:docPr id="2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 cy="320040"/>
                              </a:xfrm>
                              <a:prstGeom prst="ellipse">
                                <a:avLst/>
                              </a:prstGeom>
                              <a:solidFill>
                                <a:schemeClr val="accent3"/>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1" o:spid="_x0000_s1026" style="position:absolute;margin-left:0;margin-top:0;width:25.2pt;height:25.2pt;z-index:251677696;visibility:visible;mso-wrap-style:square;mso-wrap-distance-left:9pt;mso-wrap-distance-top:0;mso-wrap-distance-right:9pt;mso-wrap-distance-bottom:0;mso-position-horizontal:center;mso-position-horizontal-relative:text;mso-position-vertical:top;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" fillcolor="#9bbb59 [3206]" strokecolor="#5a5a5a [2109]">
                      <v:path arrowok="t"/>
                      <w10:wrap anchory="line"/>
                    </v:oval>
                  </w:pict>
                </mc:Fallback>
              </mc:AlternateContent>
            </w:r>
          </w:p>
        </w:tc>
        <w:tc>
          <w:tcPr>
            <w:tcW w:w="8274" w:type="dxa"/>
          </w:tcPr>
          <w:p w14:paraId="345B86E4" w14:textId="77777777" w:rsidR="00FA7045" w:rsidRDefault="00FA7045" w:rsidP="008D31DC">
            <w:pPr>
              <w:rPr>
                <w:rFonts w:cs="Times New Roman"/>
              </w:rPr>
            </w:pPr>
            <w:r>
              <w:rPr>
                <w:rFonts w:cs="Times New Roman"/>
              </w:rPr>
              <w:t xml:space="preserve">Specified by a name or other identifier, </w:t>
            </w:r>
            <w:r w:rsidR="0059664F">
              <w:rPr>
                <w:rFonts w:cs="Times New Roman"/>
              </w:rPr>
              <w:t>i.e.</w:t>
            </w:r>
            <w:r>
              <w:rPr>
                <w:rFonts w:cs="Times New Roman"/>
              </w:rPr>
              <w:t xml:space="preserve"> “lipid metabolic process” or “GO:0006629”</w:t>
            </w:r>
            <w:r w:rsidR="0059664F">
              <w:rPr>
                <w:rFonts w:cs="Times New Roman"/>
              </w:rPr>
              <w:t>.</w:t>
            </w:r>
          </w:p>
          <w:p w14:paraId="427F675E" w14:textId="0CE86580" w:rsidR="0059664F" w:rsidRDefault="0059664F" w:rsidP="008D31DC">
            <w:pPr>
              <w:rPr>
                <w:rFonts w:cs="Times New Roman"/>
              </w:rPr>
            </w:pPr>
            <w:r>
              <w:rPr>
                <w:rFonts w:cs="Times New Roman"/>
              </w:rPr>
              <w:t xml:space="preserve">Used to refer to a known and documented </w:t>
            </w:r>
            <w:r w:rsidR="006176D3">
              <w:rPr>
                <w:rFonts w:cs="Times New Roman"/>
              </w:rPr>
              <w:t xml:space="preserve">pathway, ontological group, protein interaction, protein family, or any other </w:t>
            </w:r>
            <w:r>
              <w:rPr>
                <w:rFonts w:cs="Times New Roman"/>
              </w:rPr>
              <w:t>grouping of genes</w:t>
            </w:r>
            <w:r w:rsidR="006176D3">
              <w:rPr>
                <w:rFonts w:cs="Times New Roman"/>
              </w:rPr>
              <w:t>, proteins or genomic regions that was provided by one of the external data sources.</w:t>
            </w:r>
          </w:p>
          <w:p w14:paraId="57AFE178" w14:textId="6DE9EEEA" w:rsidR="006176D3" w:rsidRDefault="006176D3" w:rsidP="008D31DC">
            <w:pPr>
              <w:rPr>
                <w:rFonts w:cs="Times New Roman"/>
              </w:rPr>
            </w:pPr>
          </w:p>
        </w:tc>
      </w:tr>
      <w:tr w:rsidR="00FA7045" w14:paraId="0CF5971C" w14:textId="77777777" w:rsidTr="008D31DC">
        <w:tc>
          <w:tcPr>
            <w:tcW w:w="1043" w:type="dxa"/>
          </w:tcPr>
          <w:p w14:paraId="1C5124E9" w14:textId="2CAD4B67" w:rsidR="00FA7045" w:rsidRPr="008D31DC" w:rsidRDefault="00FA7045" w:rsidP="0008462D">
            <w:pPr>
              <w:keepNext/>
              <w:keepLines/>
              <w:spacing w:before="200"/>
              <w:jc w:val="both"/>
              <w:outlineLvl w:val="8"/>
              <w:rPr>
                <w:rFonts w:cs="Times New Roman"/>
                <w:b/>
              </w:rPr>
            </w:pPr>
            <w:r w:rsidRPr="008D31DC">
              <w:rPr>
                <w:rFonts w:cs="Times New Roman"/>
                <w:b/>
              </w:rPr>
              <w:t>Source</w:t>
            </w:r>
          </w:p>
        </w:tc>
        <w:tc>
          <w:tcPr>
            <w:tcW w:w="955" w:type="dxa"/>
            <w:vAlign w:val="center"/>
          </w:tcPr>
          <w:p w14:paraId="161B4A90" w14:textId="653E2BA8" w:rsidR="00FA7045" w:rsidRDefault="00764B6B" w:rsidP="008D31DC">
            <w:pPr>
              <w:jc w:val="center"/>
              <w:rPr>
                <w:rFonts w:cs="Times New Roman"/>
              </w:rPr>
            </w:pPr>
            <w:r w:rsidRPr="008D31DC">
              <w:rPr>
                <w:noProof/>
                <w:sz w:val="28"/>
                <w:szCs w:val="28"/>
                <w:lang w:eastAsia="en-US" w:bidi="ar-SA"/>
              </w:rPr>
              <mc:AlternateContent>
                <mc:Choice Requires="wps">
                  <w:drawing>
                    <wp:anchor distT="0" distB="0" distL="114300" distR="114300" simplePos="0" relativeHeight="251678720" behindDoc="0" locked="0" layoutInCell="1" allowOverlap="1" wp14:anchorId="0F68D991" wp14:editId="05F6D205">
                      <wp:simplePos x="1397000" y="3727450"/>
                      <wp:positionH relativeFrom="column">
                        <wp:align>center</wp:align>
                      </wp:positionH>
                      <wp:positionV relativeFrom="line">
                        <wp:align>top</wp:align>
                      </wp:positionV>
                      <wp:extent cx="457200" cy="320040"/>
                      <wp:effectExtent l="0" t="0" r="19050" b="22860"/>
                      <wp:wrapNone/>
                      <wp:docPr id="22" name="Flowchart: Direct Access Storag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flowChartMagneticDrum">
                                <a:avLst/>
                              </a:prstGeom>
                              <a:solidFill>
                                <a:schemeClr val="tx2">
                                  <a:lumMod val="60000"/>
                                  <a:lumOff val="40000"/>
                                </a:schemeClr>
                              </a:solidFill>
                              <a:ln>
                                <a:solidFill>
                                  <a:schemeClr val="tx1">
                                    <a:lumMod val="65000"/>
                                    <a:lumOff val="35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2" o:spid="_x0000_s1026" type="#_x0000_t133" style="position:absolute;margin-left:0;margin-top:0;width:36pt;height:25.2pt;z-index:251678720;visibility:visible;mso-wrap-style:square;mso-width-percent:0;mso-height-percent:0;mso-wrap-distance-left:9pt;mso-wrap-distance-top:0;mso-wrap-distance-right:9pt;mso-wrap-distance-bottom:0;mso-position-horizontal:center;mso-position-horizontal-relative:text;mso-position-vertical:top;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" fillcolor="#548dd4 [1951]" strokecolor="#5a5a5a [2109]">
                      <v:path arrowok="t"/>
                      <w10:wrap anchory="line"/>
                    </v:shape>
                  </w:pict>
                </mc:Fallback>
              </mc:AlternateContent>
            </w:r>
          </w:p>
        </w:tc>
        <w:tc>
          <w:tcPr>
            <w:tcW w:w="8274" w:type="dxa"/>
          </w:tcPr>
          <w:p w14:paraId="5F7F0062" w14:textId="77777777" w:rsidR="00FA7045" w:rsidRDefault="0059664F" w:rsidP="008D31DC">
            <w:pPr>
              <w:rPr>
                <w:rFonts w:cs="Times New Roman"/>
              </w:rPr>
            </w:pPr>
            <w:r>
              <w:rPr>
                <w:rFonts w:cs="Times New Roman"/>
              </w:rPr>
              <w:t>Specified by name, i.e. “GO”.</w:t>
            </w:r>
          </w:p>
          <w:p w14:paraId="7001B7D0" w14:textId="4478FB72" w:rsidR="0059664F" w:rsidRDefault="0059664F" w:rsidP="008D31DC">
            <w:pPr>
              <w:rPr>
                <w:rFonts w:cs="Times New Roman"/>
              </w:rPr>
            </w:pPr>
            <w:r>
              <w:rPr>
                <w:rFonts w:cs="Times New Roman"/>
              </w:rPr>
              <w:t>Used to refer to a specific external data source.</w:t>
            </w:r>
          </w:p>
        </w:tc>
      </w:tr>
    </w:tbl>
    <w:p w14:paraId="70651AE1" w14:textId="77777777" w:rsidR="00BE156B" w:rsidRDefault="00BE156B" w:rsidP="00BE156B">
      <w:pPr>
        <w:jc w:val="both"/>
        <w:rPr>
          <w:rFonts w:cs="Times New Roman"/>
        </w:rPr>
      </w:pPr>
    </w:p>
    <w:p w14:paraId="316E70C0" w14:textId="34BD572B" w:rsidR="00BE156B" w:rsidRDefault="00BE156B" w:rsidP="008D31DC">
      <w:pPr>
        <w:rPr>
          <w:rFonts w:cs="Times New Roman"/>
        </w:rPr>
      </w:pPr>
      <w:r>
        <w:rPr>
          <w:rFonts w:cs="Times New Roman"/>
        </w:rPr>
        <w:t xml:space="preserve">Some of these data types are closely related, but behave in slightly different ways. For example a SNP and a position may be interchangeable in most cases, but not always: some RS numbers have no known genomic position while some have more than one, and any given genomic position could be associated with more than one RS number, or none at all. Similarly, some genes have no confirmed genomic region while some have several, and a given region might overlap or contain </w:t>
      </w:r>
      <w:r w:rsidR="00D77AED">
        <w:rPr>
          <w:rFonts w:cs="Times New Roman"/>
        </w:rPr>
        <w:t xml:space="preserve">one gene, or </w:t>
      </w:r>
      <w:r>
        <w:rPr>
          <w:rFonts w:cs="Times New Roman"/>
        </w:rPr>
        <w:t>many</w:t>
      </w:r>
      <w:r w:rsidR="00D77AED">
        <w:rPr>
          <w:rFonts w:cs="Times New Roman"/>
        </w:rPr>
        <w:t>,</w:t>
      </w:r>
      <w:r>
        <w:rPr>
          <w:rFonts w:cs="Times New Roman"/>
        </w:rPr>
        <w:t xml:space="preserve"> or none.</w:t>
      </w:r>
    </w:p>
    <w:p w14:paraId="277696CC" w14:textId="77777777" w:rsidR="00E15DAD" w:rsidRDefault="00E15DAD" w:rsidP="00BE156B">
      <w:pPr>
        <w:jc w:val="both"/>
        <w:rPr>
          <w:rFonts w:cs="Times New Roman"/>
        </w:rPr>
      </w:pPr>
    </w:p>
    <w:p w14:paraId="0B83D2CD" w14:textId="08AB6816" w:rsidR="00E15DAD" w:rsidRDefault="00E15DAD" w:rsidP="008D31DC">
      <w:pPr>
        <w:rPr>
          <w:rFonts w:cs="Times New Roman"/>
        </w:rPr>
      </w:pPr>
      <w:r>
        <w:rPr>
          <w:rFonts w:cs="Times New Roman"/>
        </w:rPr>
        <w:t xml:space="preserve">The order in which these types have been listed is also significant: it is the sequence in which data can be cross-referenced within </w:t>
      </w:r>
      <w:proofErr w:type="spellStart"/>
      <w:r>
        <w:rPr>
          <w:rFonts w:cs="Times New Roman"/>
        </w:rPr>
        <w:t>Biofilter</w:t>
      </w:r>
      <w:proofErr w:type="spellEnd"/>
      <w:r>
        <w:rPr>
          <w:rFonts w:cs="Times New Roman"/>
        </w:rPr>
        <w:t>. For example, a SNP (or RS number) and a gene have no direct relationship, but a SNP may have a known genomic position (or several), and that position may lie within a known region</w:t>
      </w:r>
      <w:r w:rsidR="006E3BB7">
        <w:rPr>
          <w:rFonts w:cs="Times New Roman"/>
        </w:rPr>
        <w:t xml:space="preserve"> which is</w:t>
      </w:r>
      <w:r>
        <w:rPr>
          <w:rFonts w:cs="Times New Roman"/>
        </w:rPr>
        <w:t xml:space="preserve"> associated with a particular gene. To complete the chain, a gene may be associated with on</w:t>
      </w:r>
      <w:r w:rsidR="00990473">
        <w:rPr>
          <w:rFonts w:cs="Times New Roman"/>
        </w:rPr>
        <w:t>e</w:t>
      </w:r>
      <w:r>
        <w:rPr>
          <w:rFonts w:cs="Times New Roman"/>
        </w:rPr>
        <w:t xml:space="preserve"> </w:t>
      </w:r>
      <w:r w:rsidR="00990473">
        <w:rPr>
          <w:rFonts w:cs="Times New Roman"/>
        </w:rPr>
        <w:t>or more</w:t>
      </w:r>
      <w:r>
        <w:rPr>
          <w:rFonts w:cs="Times New Roman"/>
        </w:rPr>
        <w:t xml:space="preserve"> groups of various types (interactions, pathways, etc.), and each of those groups was provided from a particular external data source.</w:t>
      </w:r>
    </w:p>
    <w:p w14:paraId="111BB324" w14:textId="52CBE9FE" w:rsidR="00D77AED" w:rsidRDefault="00D77AED" w:rsidP="00D77AED">
      <w:pPr>
        <w:pStyle w:val="Heading2"/>
      </w:pPr>
      <w:bookmarkStart w:id="822" w:name="_Toc339626758"/>
      <w:r>
        <w:lastRenderedPageBreak/>
        <w:t>Analysis Modes</w:t>
      </w:r>
      <w:bookmarkEnd w:id="822"/>
    </w:p>
    <w:p w14:paraId="6EB421F3" w14:textId="77777777" w:rsidR="00D77AED" w:rsidRDefault="00D77AED" w:rsidP="001C43D6"/>
    <w:p w14:paraId="0A9F21E8" w14:textId="77CAD0A6" w:rsidR="00D77AED" w:rsidRDefault="00D77AED" w:rsidP="001C43D6">
      <w:proofErr w:type="spellStart"/>
      <w:r>
        <w:t>Biofilter</w:t>
      </w:r>
      <w:proofErr w:type="spellEnd"/>
      <w:r>
        <w:t xml:space="preserve"> has three primary analysis modes which each make use of the available biological knowledge in slightly different ways.</w:t>
      </w:r>
    </w:p>
    <w:p w14:paraId="4BC9665C" w14:textId="1DED90F2" w:rsidR="00FE1C09" w:rsidRDefault="00FE1C09" w:rsidP="003B534B">
      <w:pPr>
        <w:pStyle w:val="Heading3"/>
      </w:pPr>
      <w:bookmarkStart w:id="823" w:name="_Toc339626759"/>
      <w:r>
        <w:t>Filtering</w:t>
      </w:r>
      <w:bookmarkEnd w:id="823"/>
    </w:p>
    <w:p w14:paraId="31658008" w14:textId="77777777" w:rsidR="00FE1C09" w:rsidRDefault="00FE1C09" w:rsidP="001C43D6"/>
    <w:p w14:paraId="04D42898" w14:textId="78FEC1EF" w:rsidR="00FE1C09" w:rsidRDefault="00FE1C09" w:rsidP="001C43D6">
      <w:r>
        <w:t xml:space="preserve">The most straightforward of </w:t>
      </w:r>
      <w:proofErr w:type="spellStart"/>
      <w:r>
        <w:t>Biofilter’s</w:t>
      </w:r>
      <w:proofErr w:type="spellEnd"/>
      <w:r>
        <w:t xml:space="preserve"> primary functions</w:t>
      </w:r>
      <w:r w:rsidR="00A56EE7">
        <w:t xml:space="preserve"> is</w:t>
      </w:r>
      <w:r>
        <w:t xml:space="preserve">, as the name implies, filtering. </w:t>
      </w:r>
      <w:r w:rsidR="00EC3718">
        <w:t xml:space="preserve">Given any combination of input data, </w:t>
      </w:r>
      <w:proofErr w:type="spellStart"/>
      <w:r w:rsidR="00EC3718">
        <w:t>Biofilter</w:t>
      </w:r>
      <w:proofErr w:type="spellEnd"/>
      <w:r w:rsidR="00EC3718">
        <w:t xml:space="preserve"> can cross-reference </w:t>
      </w:r>
      <w:r w:rsidR="001C43D6">
        <w:t xml:space="preserve">the input data </w:t>
      </w:r>
      <w:r w:rsidR="00B64490">
        <w:t>using</w:t>
      </w:r>
      <w:r w:rsidR="00EC3718">
        <w:t xml:space="preserve"> </w:t>
      </w:r>
      <w:r w:rsidR="00A63643">
        <w:t xml:space="preserve">the relationships stored in the </w:t>
      </w:r>
      <w:r w:rsidR="00EC3718">
        <w:t>knowledge database to generate a filtered dataset of any supported type (or types).</w:t>
      </w:r>
    </w:p>
    <w:p w14:paraId="1F6C2F97" w14:textId="77777777" w:rsidR="00EC3718" w:rsidRDefault="00EC3718" w:rsidP="001C43D6"/>
    <w:p w14:paraId="55D94233" w14:textId="40C0A84D" w:rsidR="00EC3718" w:rsidRDefault="00EC3718" w:rsidP="001C43D6">
      <w:r>
        <w:t>For example, a user c</w:t>
      </w:r>
      <w:r w:rsidR="001C43D6">
        <w:t>an</w:t>
      </w:r>
      <w:r>
        <w:t xml:space="preserve"> provide a list of SNPs (such as those covered by a genotyping platform) and a list of genes (such as those </w:t>
      </w:r>
      <w:r w:rsidR="00A63643">
        <w:t>thought</w:t>
      </w:r>
      <w:r>
        <w:t xml:space="preserve"> to be related to a particular phenotype)</w:t>
      </w:r>
      <w:r w:rsidR="00270C94">
        <w:t xml:space="preserve"> and</w:t>
      </w:r>
      <w:r>
        <w:t xml:space="preserve"> request a filtered set of SNPs. </w:t>
      </w:r>
      <w:proofErr w:type="spellStart"/>
      <w:r>
        <w:t>Biofilter</w:t>
      </w:r>
      <w:proofErr w:type="spellEnd"/>
      <w:r>
        <w:t xml:space="preserve"> </w:t>
      </w:r>
      <w:r w:rsidR="001C43D6">
        <w:t xml:space="preserve">will use </w:t>
      </w:r>
      <w:r w:rsidR="00DA3A78">
        <w:t xml:space="preserve">LOKI’s </w:t>
      </w:r>
      <w:r>
        <w:t>knowledge of SNP positions and gene regions</w:t>
      </w:r>
      <w:r w:rsidR="00270C94">
        <w:t xml:space="preserve"> to filter the provided SNP list, removing all those that are not located within any of the provided genes.</w:t>
      </w:r>
    </w:p>
    <w:p w14:paraId="2854CC92" w14:textId="77777777" w:rsidR="00270C94" w:rsidRDefault="00270C94" w:rsidP="001C43D6"/>
    <w:p w14:paraId="0868A3ED" w14:textId="6964E20E" w:rsidR="00FE1C09" w:rsidRDefault="00270C94" w:rsidP="001C43D6">
      <w:r>
        <w:t xml:space="preserve">The </w:t>
      </w:r>
      <w:r w:rsidR="001C43D6">
        <w:t>ou</w:t>
      </w:r>
      <w:r w:rsidR="00AA1169">
        <w:t>t</w:t>
      </w:r>
      <w:r w:rsidR="001C43D6">
        <w:t>put data type</w:t>
      </w:r>
      <w:r>
        <w:t xml:space="preserve"> does not necessarily have to</w:t>
      </w:r>
      <w:r w:rsidR="006824D9">
        <w:t xml:space="preserve"> be the same </w:t>
      </w:r>
      <w:r w:rsidR="001C43D6">
        <w:t xml:space="preserve">data </w:t>
      </w:r>
      <w:r>
        <w:t>type</w:t>
      </w:r>
      <w:r w:rsidR="001C43D6">
        <w:t>(</w:t>
      </w:r>
      <w:r>
        <w:t>s</w:t>
      </w:r>
      <w:r w:rsidR="001C43D6">
        <w:t>)</w:t>
      </w:r>
      <w:r>
        <w:t xml:space="preserve"> provided as inpu</w:t>
      </w:r>
      <w:r w:rsidR="006824D9">
        <w:t>t</w:t>
      </w:r>
      <w:r w:rsidR="00DA3A78">
        <w:t>.</w:t>
      </w:r>
      <w:r w:rsidR="00DA3A78" w:rsidDel="00DA3A78">
        <w:t xml:space="preserve"> </w:t>
      </w:r>
      <w:r w:rsidR="00DA3A78">
        <w:t>F</w:t>
      </w:r>
      <w:r w:rsidR="003C285A">
        <w:t>or example</w:t>
      </w:r>
      <w:r w:rsidR="00DA3A78">
        <w:t>,</w:t>
      </w:r>
      <w:r w:rsidR="003C285A">
        <w:t xml:space="preserve"> </w:t>
      </w:r>
      <w:r w:rsidR="0026723D">
        <w:t>a</w:t>
      </w:r>
      <w:r>
        <w:t xml:space="preserve"> user c</w:t>
      </w:r>
      <w:r w:rsidR="003C285A">
        <w:t>an</w:t>
      </w:r>
      <w:r>
        <w:t xml:space="preserve"> provide a list of SNPs and a list of groups and request </w:t>
      </w:r>
      <w:r w:rsidR="003C285A">
        <w:t>the</w:t>
      </w:r>
      <w:r>
        <w:t xml:space="preserve"> set of genes</w:t>
      </w:r>
      <w:r w:rsidR="003C285A">
        <w:t xml:space="preserve"> that</w:t>
      </w:r>
      <w:r w:rsidR="00DA3A78">
        <w:t xml:space="preserve"> match both lists</w:t>
      </w:r>
      <w:r>
        <w:t>. In this case</w:t>
      </w:r>
      <w:r w:rsidR="00A56EE7">
        <w:t>,</w:t>
      </w:r>
      <w:r>
        <w:t xml:space="preserve"> there is no input set of gen</w:t>
      </w:r>
      <w:r w:rsidR="00A56EE7">
        <w:t>es to use as a starting point</w:t>
      </w:r>
      <w:r w:rsidR="003C285A">
        <w:t xml:space="preserve"> so</w:t>
      </w:r>
      <w:r w:rsidR="00A56EE7">
        <w:t xml:space="preserve"> </w:t>
      </w:r>
      <w:proofErr w:type="spellStart"/>
      <w:r w:rsidR="00A56EE7">
        <w:t>Biofilter</w:t>
      </w:r>
      <w:proofErr w:type="spellEnd"/>
      <w:r w:rsidR="00A56EE7">
        <w:t xml:space="preserve"> </w:t>
      </w:r>
      <w:r w:rsidR="00AA1169">
        <w:t xml:space="preserve">will </w:t>
      </w:r>
      <w:r>
        <w:t>c</w:t>
      </w:r>
      <w:r w:rsidR="00A56EE7">
        <w:t>heck</w:t>
      </w:r>
      <w:r>
        <w:t xml:space="preserve"> all known genes found i</w:t>
      </w:r>
      <w:r w:rsidR="00A56EE7">
        <w:t>n the</w:t>
      </w:r>
      <w:r>
        <w:t xml:space="preserve"> knowledge database</w:t>
      </w:r>
      <w:r w:rsidR="00A56EE7">
        <w:t xml:space="preserve">. The result </w:t>
      </w:r>
      <w:r w:rsidR="00AA1169">
        <w:t xml:space="preserve">is </w:t>
      </w:r>
      <w:r w:rsidR="003C285A">
        <w:t xml:space="preserve">a </w:t>
      </w:r>
      <w:r>
        <w:t xml:space="preserve">list </w:t>
      </w:r>
      <w:r w:rsidR="003C285A">
        <w:t xml:space="preserve">of </w:t>
      </w:r>
      <w:r w:rsidR="00A56EE7">
        <w:t>only</w:t>
      </w:r>
      <w:r>
        <w:t xml:space="preserve"> t</w:t>
      </w:r>
      <w:r w:rsidR="003C285A">
        <w:t>h</w:t>
      </w:r>
      <w:r>
        <w:t>e</w:t>
      </w:r>
      <w:r w:rsidR="00A56EE7">
        <w:t xml:space="preserve"> genes</w:t>
      </w:r>
      <w:r>
        <w:t xml:space="preserve"> which include at least one of the </w:t>
      </w:r>
      <w:r w:rsidR="0026723D">
        <w:t>specified</w:t>
      </w:r>
      <w:r>
        <w:t xml:space="preserve"> SNPs, and are </w:t>
      </w:r>
      <w:r w:rsidR="003C285A">
        <w:t>a</w:t>
      </w:r>
      <w:r>
        <w:t xml:space="preserve"> part of at least one of the specified groups.</w:t>
      </w:r>
    </w:p>
    <w:p w14:paraId="61100466" w14:textId="77777777" w:rsidR="00A56EE7" w:rsidRDefault="00A56EE7" w:rsidP="001C43D6"/>
    <w:p w14:paraId="3E859732" w14:textId="55FC20E8" w:rsidR="00A56EE7" w:rsidRDefault="00A56EE7" w:rsidP="001C43D6">
      <w:r>
        <w:t xml:space="preserve">Finally, filtering is not limited to a single data type: </w:t>
      </w:r>
      <w:proofErr w:type="spellStart"/>
      <w:r>
        <w:t>Biofilter</w:t>
      </w:r>
      <w:proofErr w:type="spellEnd"/>
      <w:r>
        <w:t xml:space="preserve"> can </w:t>
      </w:r>
      <w:r w:rsidR="00A63643">
        <w:t>also</w:t>
      </w:r>
      <w:r>
        <w:t xml:space="preserve"> identify all of the unique combinations of </w:t>
      </w:r>
      <w:r w:rsidR="003C285A">
        <w:t xml:space="preserve">data </w:t>
      </w:r>
      <w:r>
        <w:t xml:space="preserve">types which jointly meet the provided criteria. </w:t>
      </w:r>
      <w:r w:rsidR="003C285A">
        <w:t xml:space="preserve">For example, given a </w:t>
      </w:r>
      <w:r>
        <w:t xml:space="preserve">list of SNPs and genes, </w:t>
      </w:r>
      <w:proofErr w:type="spellStart"/>
      <w:r>
        <w:t>Biofilter</w:t>
      </w:r>
      <w:proofErr w:type="spellEnd"/>
      <w:r>
        <w:t xml:space="preserve"> </w:t>
      </w:r>
      <w:r w:rsidR="00AA1169">
        <w:t xml:space="preserve">can </w:t>
      </w:r>
      <w:r>
        <w:t xml:space="preserve">produce a filtered set of SNP-gene pairs. The result </w:t>
      </w:r>
      <w:r w:rsidR="00AA1169">
        <w:t xml:space="preserve">is </w:t>
      </w:r>
      <w:r w:rsidR="003C285A">
        <w:t>every</w:t>
      </w:r>
      <w:r w:rsidR="00AA1169">
        <w:t xml:space="preserve"> combination of</w:t>
      </w:r>
      <w:r w:rsidR="003C285A">
        <w:t xml:space="preserve"> SNP and gene </w:t>
      </w:r>
      <w:r w:rsidR="006150DD">
        <w:t xml:space="preserve">from the two lists </w:t>
      </w:r>
      <w:r w:rsidR="003C285A">
        <w:t xml:space="preserve">where </w:t>
      </w:r>
      <w:r w:rsidR="006150DD">
        <w:t xml:space="preserve">the </w:t>
      </w:r>
      <w:r>
        <w:t xml:space="preserve">SNP </w:t>
      </w:r>
      <w:r w:rsidR="003C285A">
        <w:t xml:space="preserve">is within the gene. </w:t>
      </w:r>
    </w:p>
    <w:p w14:paraId="65164985" w14:textId="1F09B272" w:rsidR="00296A88" w:rsidRDefault="00296A88" w:rsidP="003B534B">
      <w:pPr>
        <w:pStyle w:val="Heading3"/>
      </w:pPr>
      <w:bookmarkStart w:id="824" w:name="_Toc339626760"/>
      <w:r>
        <w:t>Annotation</w:t>
      </w:r>
      <w:bookmarkEnd w:id="824"/>
    </w:p>
    <w:p w14:paraId="2E104DB3" w14:textId="77777777" w:rsidR="0025547D" w:rsidRDefault="0025547D" w:rsidP="0025547D"/>
    <w:p w14:paraId="60925E22" w14:textId="276D9B9E" w:rsidR="00007663" w:rsidRDefault="00007663" w:rsidP="00406834">
      <w:proofErr w:type="spellStart"/>
      <w:r>
        <w:t>Biofilter</w:t>
      </w:r>
      <w:proofErr w:type="spellEnd"/>
      <w:r w:rsidR="00A63643">
        <w:t xml:space="preserve"> can also</w:t>
      </w:r>
      <w:r>
        <w:t xml:space="preserve"> annotat</w:t>
      </w:r>
      <w:r w:rsidR="00A63643">
        <w:t>e</w:t>
      </w:r>
      <w:r>
        <w:t xml:space="preserve"> any of the supported data types with respect to</w:t>
      </w:r>
      <w:r w:rsidR="00A63643">
        <w:t xml:space="preserve"> any</w:t>
      </w:r>
      <w:r>
        <w:t xml:space="preserve"> </w:t>
      </w:r>
      <w:r w:rsidR="0028094B">
        <w:t xml:space="preserve">of </w:t>
      </w:r>
      <w:r>
        <w:t xml:space="preserve">the others. </w:t>
      </w:r>
      <w:r w:rsidR="00A63643">
        <w:t>Like filtering, the annotations are based on the relationships stored in the knowledge database</w:t>
      </w:r>
      <w:r w:rsidR="00406834">
        <w:t xml:space="preserve">; unlike filtering, any data which cannot be annotated as requested (such as a SNP which is not located within any gene) </w:t>
      </w:r>
      <w:r w:rsidR="00871580">
        <w:t xml:space="preserve">will </w:t>
      </w:r>
      <w:r w:rsidR="00406834">
        <w:t xml:space="preserve">still </w:t>
      </w:r>
      <w:r w:rsidR="00871580">
        <w:t xml:space="preserve">be </w:t>
      </w:r>
      <w:r w:rsidR="00406834">
        <w:t xml:space="preserve">included in the output, with the annotation columns </w:t>
      </w:r>
      <w:r w:rsidR="003C285A">
        <w:t xml:space="preserve">of the output </w:t>
      </w:r>
      <w:r w:rsidR="00406834">
        <w:t>simply left blank.</w:t>
      </w:r>
      <w:r w:rsidR="001D2BF1">
        <w:t xml:space="preserve"> Put another way, the difference between filtering and annotation is that filtering does not allow any blanks.</w:t>
      </w:r>
    </w:p>
    <w:p w14:paraId="6A3233D6" w14:textId="77777777" w:rsidR="00007663" w:rsidRDefault="00007663" w:rsidP="00007663"/>
    <w:p w14:paraId="22FB91C1" w14:textId="3984BDAC" w:rsidR="00007663" w:rsidRDefault="00007663" w:rsidP="00007663">
      <w:r>
        <w:t xml:space="preserve">For example, a list of SNPs </w:t>
      </w:r>
      <w:r w:rsidR="00AA1169">
        <w:t xml:space="preserve">can </w:t>
      </w:r>
      <w:r>
        <w:t xml:space="preserve">be annotated </w:t>
      </w:r>
      <w:r w:rsidR="00BC7AC4">
        <w:t xml:space="preserve">with </w:t>
      </w:r>
      <w:r>
        <w:t>positions to generate a new list of all the same SNPs, but with extra columns containing the</w:t>
      </w:r>
      <w:r w:rsidR="00406834">
        <w:t xml:space="preserve"> chromosome and</w:t>
      </w:r>
      <w:r>
        <w:t xml:space="preserve"> genomic position for each SNP (if any). Any SNP with multiple known positions </w:t>
      </w:r>
      <w:r w:rsidR="00AA1169">
        <w:t xml:space="preserve">will </w:t>
      </w:r>
      <w:r>
        <w:t xml:space="preserve">be repeated, and any SNP with no known position </w:t>
      </w:r>
      <w:r w:rsidR="00AA1169">
        <w:t xml:space="preserve">will </w:t>
      </w:r>
      <w:r>
        <w:t>have blanks in the added columns.</w:t>
      </w:r>
    </w:p>
    <w:p w14:paraId="28135A01" w14:textId="77777777" w:rsidR="00007663" w:rsidRDefault="00007663" w:rsidP="00007663"/>
    <w:p w14:paraId="09709762" w14:textId="0D0BBF75" w:rsidR="00007663" w:rsidRDefault="00007663" w:rsidP="00007663">
      <w:r>
        <w:t xml:space="preserve">Similarly, those same SNPs </w:t>
      </w:r>
      <w:r w:rsidR="00AA1169">
        <w:t xml:space="preserve">can </w:t>
      </w:r>
      <w:r>
        <w:t>be annotated</w:t>
      </w:r>
      <w:r w:rsidR="00EF6AC7">
        <w:t xml:space="preserve"> with </w:t>
      </w:r>
      <w:r>
        <w:t>gene</w:t>
      </w:r>
      <w:r w:rsidR="00EF6AC7">
        <w:t xml:space="preserve"> information</w:t>
      </w:r>
      <w:r>
        <w:t xml:space="preserve">; the result </w:t>
      </w:r>
      <w:r w:rsidR="00AA1169">
        <w:t xml:space="preserve">is </w:t>
      </w:r>
      <w:r>
        <w:t>similar, except that the added column contain</w:t>
      </w:r>
      <w:r w:rsidR="00AA1169">
        <w:t>s</w:t>
      </w:r>
      <w:r>
        <w:t xml:space="preserve"> the name of the gene </w:t>
      </w:r>
      <w:r w:rsidR="006824D9">
        <w:t>containing</w:t>
      </w:r>
      <w:r>
        <w:t xml:space="preserve"> the SNP’s position. In this case a blank value </w:t>
      </w:r>
      <w:r w:rsidR="00AA1169">
        <w:t xml:space="preserve">can </w:t>
      </w:r>
      <w:r>
        <w:t xml:space="preserve">mean two things: either the SNP </w:t>
      </w:r>
      <w:r w:rsidR="00AA1169">
        <w:t xml:space="preserve">does </w:t>
      </w:r>
      <w:r>
        <w:t>not fall within any known gene region, or the SNP ha</w:t>
      </w:r>
      <w:r w:rsidR="00AA1169">
        <w:t>s</w:t>
      </w:r>
      <w:r>
        <w:t xml:space="preserve"> no known position with which to search for gene regions.</w:t>
      </w:r>
    </w:p>
    <w:p w14:paraId="0D22F81F" w14:textId="77777777" w:rsidR="003B534B" w:rsidRDefault="003B534B" w:rsidP="00007663"/>
    <w:p w14:paraId="1236EC03" w14:textId="77777777" w:rsidR="00696002" w:rsidRDefault="00696002" w:rsidP="00007663"/>
    <w:p w14:paraId="4E826736" w14:textId="42CF1E0B" w:rsidR="0025547D" w:rsidRDefault="007C5A0E" w:rsidP="00D933C9">
      <w:pPr>
        <w:rPr>
          <w:rFonts w:cs="Times New Roman"/>
        </w:rPr>
      </w:pPr>
      <w:r>
        <w:lastRenderedPageBreak/>
        <w:t xml:space="preserve">Annotations can also be generated </w:t>
      </w:r>
      <w:r w:rsidR="00747C9C">
        <w:t>for</w:t>
      </w:r>
      <w:r>
        <w:t xml:space="preserve"> combinations of</w:t>
      </w:r>
      <w:r w:rsidR="006824D9">
        <w:t xml:space="preserve"> data</w:t>
      </w:r>
      <w:r>
        <w:t xml:space="preserve"> types, or for</w:t>
      </w:r>
      <w:r w:rsidR="006824D9">
        <w:t xml:space="preserve"> data</w:t>
      </w:r>
      <w:r>
        <w:t xml:space="preserve"> types which were not provided as input. In these cases the annotation</w:t>
      </w:r>
      <w:r w:rsidR="006824D9">
        <w:t xml:space="preserve"> will be for the </w:t>
      </w:r>
      <w:r>
        <w:t>output of</w:t>
      </w:r>
      <w:r w:rsidR="006824D9">
        <w:t xml:space="preserve"> </w:t>
      </w:r>
      <w:r w:rsidR="00BC7AC4">
        <w:t xml:space="preserve">a </w:t>
      </w:r>
      <w:r>
        <w:t>filtering</w:t>
      </w:r>
      <w:r w:rsidR="006824D9">
        <w:t xml:space="preserve"> analysis</w:t>
      </w:r>
      <w:r>
        <w:t>.</w:t>
      </w:r>
      <w:r w:rsidR="00871580">
        <w:t xml:space="preserve"> For example, suppose the user provides a list of SNPs and a list of groups, and then requests an annotation of genes to regions. Since no genes were provided as input, </w:t>
      </w:r>
      <w:proofErr w:type="spellStart"/>
      <w:r w:rsidR="00871580">
        <w:t>Biofilter</w:t>
      </w:r>
      <w:proofErr w:type="spellEnd"/>
      <w:r w:rsidR="00871580">
        <w:t xml:space="preserve"> will first perform a filtering analysis to identify all genes which contain at least one of the provided SNPs, and are also part of at least one of the provided groups. This filtered set of genes will then appear in the first column of the annotation output, followed by each gene’s genomic region (if any).</w:t>
      </w:r>
    </w:p>
    <w:p w14:paraId="520F7609" w14:textId="6F71754B" w:rsidR="00296A88" w:rsidRDefault="00296A88" w:rsidP="003B534B">
      <w:pPr>
        <w:pStyle w:val="Heading3"/>
      </w:pPr>
      <w:bookmarkStart w:id="825" w:name="_Toc339626761"/>
      <w:r>
        <w:t>Modeling</w:t>
      </w:r>
      <w:bookmarkEnd w:id="825"/>
    </w:p>
    <w:p w14:paraId="069AF844" w14:textId="77777777" w:rsidR="000724C4" w:rsidRDefault="000724C4" w:rsidP="000712C2">
      <w:pPr>
        <w:rPr>
          <w:rFonts w:cs="Times New Roman"/>
          <w:bCs/>
        </w:rPr>
      </w:pPr>
    </w:p>
    <w:p w14:paraId="45766535" w14:textId="67D7EE77" w:rsidR="00080539" w:rsidRDefault="000E5DC7" w:rsidP="000E5DC7">
      <w:pPr>
        <w:rPr>
          <w:rFonts w:cs="Times New Roman"/>
          <w:bCs/>
        </w:rPr>
      </w:pPr>
      <w:r>
        <w:rPr>
          <w:rFonts w:cs="Times New Roman"/>
          <w:bCs/>
        </w:rPr>
        <w:t xml:space="preserve">The last of </w:t>
      </w:r>
      <w:proofErr w:type="spellStart"/>
      <w:r>
        <w:rPr>
          <w:rFonts w:cs="Times New Roman"/>
          <w:bCs/>
        </w:rPr>
        <w:t>Biofilter’s</w:t>
      </w:r>
      <w:proofErr w:type="spellEnd"/>
      <w:r>
        <w:rPr>
          <w:rFonts w:cs="Times New Roman"/>
          <w:bCs/>
        </w:rPr>
        <w:t xml:space="preserve"> primary analysis modes is a little different from f</w:t>
      </w:r>
      <w:r w:rsidR="00EF6AC7">
        <w:rPr>
          <w:rFonts w:cs="Times New Roman"/>
          <w:bCs/>
        </w:rPr>
        <w:t>iltering and an</w:t>
      </w:r>
      <w:r w:rsidR="00BC7AC4">
        <w:rPr>
          <w:rFonts w:cs="Times New Roman"/>
          <w:bCs/>
        </w:rPr>
        <w:t>n</w:t>
      </w:r>
      <w:r w:rsidR="00EF6AC7">
        <w:rPr>
          <w:rFonts w:cs="Times New Roman"/>
          <w:bCs/>
        </w:rPr>
        <w:t>otation</w:t>
      </w:r>
      <w:r>
        <w:rPr>
          <w:rFonts w:cs="Times New Roman"/>
          <w:bCs/>
        </w:rPr>
        <w:t xml:space="preserve">. In addition to simply cross-referencing any given data with the other available prior knowledge, </w:t>
      </w:r>
      <w:proofErr w:type="spellStart"/>
      <w:r>
        <w:rPr>
          <w:rFonts w:cs="Times New Roman"/>
          <w:bCs/>
        </w:rPr>
        <w:t>Biofilter</w:t>
      </w:r>
      <w:proofErr w:type="spellEnd"/>
      <w:r>
        <w:rPr>
          <w:rFonts w:cs="Times New Roman"/>
          <w:bCs/>
        </w:rPr>
        <w:t xml:space="preserve"> can also search for repeated patterns within the prior knowledge</w:t>
      </w:r>
      <w:r w:rsidR="00687EF4">
        <w:rPr>
          <w:rFonts w:cs="Times New Roman"/>
          <w:bCs/>
        </w:rPr>
        <w:t xml:space="preserve"> which might</w:t>
      </w:r>
      <w:r>
        <w:rPr>
          <w:rFonts w:cs="Times New Roman"/>
          <w:bCs/>
        </w:rPr>
        <w:t xml:space="preserve"> </w:t>
      </w:r>
      <w:r w:rsidR="005348D6">
        <w:rPr>
          <w:rFonts w:cs="Times New Roman"/>
          <w:bCs/>
        </w:rPr>
        <w:t>indicat</w:t>
      </w:r>
      <w:r w:rsidR="00687EF4">
        <w:rPr>
          <w:rFonts w:cs="Times New Roman"/>
          <w:bCs/>
        </w:rPr>
        <w:t>e</w:t>
      </w:r>
      <w:r w:rsidR="005348D6">
        <w:rPr>
          <w:rFonts w:cs="Times New Roman"/>
          <w:bCs/>
        </w:rPr>
        <w:t xml:space="preserve"> the potential for important</w:t>
      </w:r>
      <w:r>
        <w:rPr>
          <w:rFonts w:cs="Times New Roman"/>
          <w:bCs/>
        </w:rPr>
        <w:t xml:space="preserve"> interactions between SNPs or genes.</w:t>
      </w:r>
    </w:p>
    <w:p w14:paraId="574ECA72" w14:textId="77777777" w:rsidR="00080539" w:rsidRDefault="00080539" w:rsidP="000E5DC7">
      <w:pPr>
        <w:rPr>
          <w:rFonts w:cs="Times New Roman"/>
          <w:bCs/>
        </w:rPr>
      </w:pPr>
    </w:p>
    <w:p w14:paraId="4CC45268" w14:textId="09382C29" w:rsidR="000E5DC7" w:rsidRDefault="000E5DC7" w:rsidP="000E5DC7">
      <w:pPr>
        <w:rPr>
          <w:rFonts w:cs="Times New Roman"/>
          <w:bCs/>
        </w:rPr>
      </w:pPr>
      <w:r>
        <w:rPr>
          <w:rFonts w:cs="Times New Roman"/>
          <w:bCs/>
        </w:rPr>
        <w:t>The key idea behind this analysis is that any pathway, ontological category, protein family, experimental interaction</w:t>
      </w:r>
      <w:r w:rsidR="005348D6">
        <w:rPr>
          <w:rFonts w:cs="Times New Roman"/>
          <w:bCs/>
        </w:rPr>
        <w:t>,</w:t>
      </w:r>
      <w:r>
        <w:rPr>
          <w:rFonts w:cs="Times New Roman"/>
          <w:bCs/>
        </w:rPr>
        <w:t xml:space="preserve"> or other grouping of genes or proteins implies a relationship between each of those genes or proteins. If the same two genes appear together in more than one grouping, they’re likely to </w:t>
      </w:r>
      <w:r w:rsidR="005348D6">
        <w:rPr>
          <w:rFonts w:cs="Times New Roman"/>
          <w:bCs/>
        </w:rPr>
        <w:t>have an important biological relationship</w:t>
      </w:r>
      <w:r>
        <w:rPr>
          <w:rFonts w:cs="Times New Roman"/>
          <w:bCs/>
        </w:rPr>
        <w:t>; if they appear in multiple groups from several independent sources, then they’re even more likely to be biologically related</w:t>
      </w:r>
      <w:r w:rsidR="005348D6">
        <w:rPr>
          <w:rFonts w:cs="Times New Roman"/>
          <w:bCs/>
        </w:rPr>
        <w:t xml:space="preserve"> in some way</w:t>
      </w:r>
      <w:r>
        <w:rPr>
          <w:rFonts w:cs="Times New Roman"/>
          <w:bCs/>
        </w:rPr>
        <w:t>.</w:t>
      </w:r>
      <w:r w:rsidR="00080539">
        <w:rPr>
          <w:rFonts w:cs="Times New Roman"/>
          <w:bCs/>
        </w:rPr>
        <w:t xml:space="preserve"> </w:t>
      </w:r>
      <w:proofErr w:type="spellStart"/>
      <w:r>
        <w:rPr>
          <w:rFonts w:cs="Times New Roman"/>
          <w:bCs/>
        </w:rPr>
        <w:t>Biofilter</w:t>
      </w:r>
      <w:proofErr w:type="spellEnd"/>
      <w:r>
        <w:rPr>
          <w:rFonts w:cs="Times New Roman"/>
          <w:bCs/>
        </w:rPr>
        <w:t xml:space="preserve"> has access to thousands of such groupings and can analyze </w:t>
      </w:r>
      <w:r w:rsidR="00EF6AC7">
        <w:rPr>
          <w:rFonts w:cs="Times New Roman"/>
          <w:bCs/>
        </w:rPr>
        <w:t>all of the</w:t>
      </w:r>
      <w:r w:rsidR="00687EF4">
        <w:rPr>
          <w:rFonts w:cs="Times New Roman"/>
          <w:bCs/>
        </w:rPr>
        <w:t>m</w:t>
      </w:r>
      <w:r>
        <w:rPr>
          <w:rFonts w:cs="Times New Roman"/>
          <w:bCs/>
        </w:rPr>
        <w:t xml:space="preserve"> to identify the pairs of genes or SNPs appear</w:t>
      </w:r>
      <w:r w:rsidR="00EF6AC7">
        <w:rPr>
          <w:rFonts w:cs="Times New Roman"/>
          <w:bCs/>
        </w:rPr>
        <w:t>ing</w:t>
      </w:r>
      <w:r>
        <w:rPr>
          <w:rFonts w:cs="Times New Roman"/>
          <w:bCs/>
        </w:rPr>
        <w:t xml:space="preserve"> together in the greatest number of groupings and the widest array of original data sources. These pairs can then be tested for </w:t>
      </w:r>
      <w:r w:rsidR="00080539">
        <w:rPr>
          <w:rFonts w:cs="Times New Roman"/>
          <w:bCs/>
        </w:rPr>
        <w:t>significance</w:t>
      </w:r>
      <w:r>
        <w:rPr>
          <w:rFonts w:cs="Times New Roman"/>
          <w:bCs/>
        </w:rPr>
        <w:t xml:space="preserve"> within a research dataset</w:t>
      </w:r>
      <w:r w:rsidR="00080539">
        <w:rPr>
          <w:rFonts w:cs="Times New Roman"/>
          <w:bCs/>
        </w:rPr>
        <w:t>,</w:t>
      </w:r>
      <w:r>
        <w:rPr>
          <w:rFonts w:cs="Times New Roman"/>
          <w:bCs/>
        </w:rPr>
        <w:t xml:space="preserve"> avoid</w:t>
      </w:r>
      <w:r w:rsidR="00080539">
        <w:rPr>
          <w:rFonts w:cs="Times New Roman"/>
          <w:bCs/>
        </w:rPr>
        <w:t>ing</w:t>
      </w:r>
      <w:r>
        <w:rPr>
          <w:rFonts w:cs="Times New Roman"/>
          <w:bCs/>
        </w:rPr>
        <w:t xml:space="preserve"> the prohibitive computational and multiple-testing burden of an exhaustive pairwise analysis.</w:t>
      </w:r>
    </w:p>
    <w:p w14:paraId="0F645A2F" w14:textId="77777777" w:rsidR="000E5DC7" w:rsidRDefault="000E5DC7" w:rsidP="000E5DC7">
      <w:pPr>
        <w:rPr>
          <w:rFonts w:cs="Times New Roman"/>
          <w:bCs/>
        </w:rPr>
      </w:pPr>
    </w:p>
    <w:p w14:paraId="17E47FEA" w14:textId="01BBB43A" w:rsidR="000E5DC7" w:rsidRDefault="00080539" w:rsidP="000E5DC7">
      <w:pPr>
        <w:rPr>
          <w:rFonts w:cs="Times New Roman"/>
          <w:bCs/>
        </w:rPr>
      </w:pPr>
      <w:proofErr w:type="spellStart"/>
      <w:r>
        <w:rPr>
          <w:rFonts w:cs="Times New Roman"/>
          <w:bCs/>
        </w:rPr>
        <w:t>Biofilter</w:t>
      </w:r>
      <w:proofErr w:type="spellEnd"/>
      <w:r>
        <w:rPr>
          <w:rFonts w:cs="Times New Roman"/>
          <w:bCs/>
        </w:rPr>
        <w:t xml:space="preserve"> can take any combination of input data and use it to focus the search for likely pairwise interaction models. For example</w:t>
      </w:r>
      <w:r w:rsidR="0085428E">
        <w:rPr>
          <w:rFonts w:cs="Times New Roman"/>
          <w:bCs/>
        </w:rPr>
        <w:t>,</w:t>
      </w:r>
      <w:r>
        <w:rPr>
          <w:rFonts w:cs="Times New Roman"/>
          <w:bCs/>
        </w:rPr>
        <w:t xml:space="preserve"> </w:t>
      </w:r>
      <w:r w:rsidR="0085428E">
        <w:rPr>
          <w:rFonts w:cs="Times New Roman"/>
          <w:bCs/>
        </w:rPr>
        <w:t>a</w:t>
      </w:r>
      <w:r>
        <w:rPr>
          <w:rFonts w:cs="Times New Roman"/>
          <w:bCs/>
        </w:rPr>
        <w:t xml:space="preserve"> user</w:t>
      </w:r>
      <w:r w:rsidR="0085428E">
        <w:rPr>
          <w:rFonts w:cs="Times New Roman"/>
          <w:bCs/>
        </w:rPr>
        <w:t xml:space="preserve"> </w:t>
      </w:r>
      <w:r w:rsidR="002352C1">
        <w:rPr>
          <w:rFonts w:cs="Times New Roman"/>
          <w:bCs/>
        </w:rPr>
        <w:t xml:space="preserve">can </w:t>
      </w:r>
      <w:r>
        <w:rPr>
          <w:rFonts w:cs="Times New Roman"/>
          <w:bCs/>
        </w:rPr>
        <w:t>provide a list of SNPs and request gene-gene models</w:t>
      </w:r>
      <w:r w:rsidR="0085428E">
        <w:rPr>
          <w:rFonts w:cs="Times New Roman"/>
          <w:bCs/>
        </w:rPr>
        <w:t>;</w:t>
      </w:r>
      <w:r>
        <w:rPr>
          <w:rFonts w:cs="Times New Roman"/>
          <w:bCs/>
        </w:rPr>
        <w:t xml:space="preserve"> </w:t>
      </w:r>
      <w:proofErr w:type="spellStart"/>
      <w:r>
        <w:rPr>
          <w:rFonts w:cs="Times New Roman"/>
          <w:bCs/>
        </w:rPr>
        <w:t>Biofilter</w:t>
      </w:r>
      <w:proofErr w:type="spellEnd"/>
      <w:r w:rsidR="0085428E">
        <w:rPr>
          <w:rFonts w:cs="Times New Roman"/>
          <w:bCs/>
        </w:rPr>
        <w:t xml:space="preserve"> </w:t>
      </w:r>
      <w:r w:rsidR="002352C1">
        <w:rPr>
          <w:rFonts w:cs="Times New Roman"/>
          <w:bCs/>
        </w:rPr>
        <w:t xml:space="preserve">will </w:t>
      </w:r>
      <w:r w:rsidR="0085428E">
        <w:rPr>
          <w:rFonts w:cs="Times New Roman"/>
          <w:bCs/>
        </w:rPr>
        <w:t>then</w:t>
      </w:r>
      <w:r>
        <w:rPr>
          <w:rFonts w:cs="Times New Roman"/>
          <w:bCs/>
        </w:rPr>
        <w:t xml:space="preserve"> only consider models </w:t>
      </w:r>
      <w:r w:rsidR="0085428E">
        <w:rPr>
          <w:rFonts w:cs="Times New Roman"/>
          <w:bCs/>
        </w:rPr>
        <w:t>in</w:t>
      </w:r>
      <w:r>
        <w:rPr>
          <w:rFonts w:cs="Times New Roman"/>
          <w:bCs/>
        </w:rPr>
        <w:t xml:space="preserve"> which both genes contain at least one of the specified SNPs.</w:t>
      </w:r>
    </w:p>
    <w:p w14:paraId="41049323" w14:textId="77777777" w:rsidR="007050EC" w:rsidRDefault="007050EC" w:rsidP="000E5DC7">
      <w:pPr>
        <w:rPr>
          <w:rFonts w:cs="Times New Roman"/>
          <w:bCs/>
        </w:rPr>
      </w:pPr>
    </w:p>
    <w:p w14:paraId="678D8B17" w14:textId="3A612581" w:rsidR="007050EC" w:rsidRDefault="007050EC" w:rsidP="000E5DC7">
      <w:pPr>
        <w:rPr>
          <w:rFonts w:cs="Times New Roman"/>
          <w:bCs/>
        </w:rPr>
      </w:pPr>
      <w:r>
        <w:rPr>
          <w:rFonts w:cs="Times New Roman"/>
          <w:bCs/>
        </w:rPr>
        <w:t xml:space="preserve">The models suggested by </w:t>
      </w:r>
      <w:proofErr w:type="spellStart"/>
      <w:r>
        <w:rPr>
          <w:rFonts w:cs="Times New Roman"/>
          <w:bCs/>
        </w:rPr>
        <w:t>Biofilter</w:t>
      </w:r>
      <w:proofErr w:type="spellEnd"/>
      <w:r>
        <w:rPr>
          <w:rFonts w:cs="Times New Roman"/>
          <w:bCs/>
        </w:rPr>
        <w:t xml:space="preserve"> are also ranked in order of likelihood, using an “implication index.” This score is simply a </w:t>
      </w:r>
      <w:r w:rsidR="0026723D">
        <w:rPr>
          <w:rFonts w:cs="Times New Roman"/>
          <w:bCs/>
        </w:rPr>
        <w:t xml:space="preserve">combination of two tallies: the number of </w:t>
      </w:r>
      <w:r w:rsidR="002352C1">
        <w:rPr>
          <w:rFonts w:cs="Times New Roman"/>
          <w:bCs/>
        </w:rPr>
        <w:t xml:space="preserve">original </w:t>
      </w:r>
      <w:r w:rsidR="0026723D">
        <w:rPr>
          <w:rFonts w:cs="Times New Roman"/>
          <w:bCs/>
        </w:rPr>
        <w:t>data sources which contained the pair, and the number of different groups among those sources. For example a score of “2-3” indicate</w:t>
      </w:r>
      <w:r w:rsidR="002352C1">
        <w:rPr>
          <w:rFonts w:cs="Times New Roman"/>
          <w:bCs/>
        </w:rPr>
        <w:t>s</w:t>
      </w:r>
      <w:r w:rsidR="0026723D">
        <w:rPr>
          <w:rFonts w:cs="Times New Roman"/>
          <w:bCs/>
        </w:rPr>
        <w:t xml:space="preserve"> that the model appear</w:t>
      </w:r>
      <w:r w:rsidR="002352C1">
        <w:rPr>
          <w:rFonts w:cs="Times New Roman"/>
          <w:bCs/>
        </w:rPr>
        <w:t>s</w:t>
      </w:r>
      <w:r w:rsidR="0026723D">
        <w:rPr>
          <w:rFonts w:cs="Times New Roman"/>
          <w:bCs/>
        </w:rPr>
        <w:t xml:space="preserve"> in three different groups, and those groups originated with two different sources.</w:t>
      </w:r>
    </w:p>
    <w:p w14:paraId="41884F18" w14:textId="77777777" w:rsidR="00687EF4" w:rsidRDefault="00687EF4" w:rsidP="00687EF4">
      <w:pPr>
        <w:rPr>
          <w:rFonts w:cs="Times New Roman"/>
          <w:bCs/>
        </w:rPr>
      </w:pPr>
    </w:p>
    <w:p w14:paraId="69151EF2" w14:textId="6BB6C2C3" w:rsidR="00687EF4" w:rsidRDefault="00687EF4" w:rsidP="00687EF4">
      <w:pPr>
        <w:rPr>
          <w:rFonts w:cs="Times New Roman"/>
          <w:bCs/>
        </w:rPr>
      </w:pPr>
      <w:r>
        <w:rPr>
          <w:rFonts w:cs="Times New Roman"/>
          <w:bCs/>
        </w:rPr>
        <w:t xml:space="preserve">Since the interaction models are based on genes appearing together in multiple groups, </w:t>
      </w:r>
      <w:proofErr w:type="spellStart"/>
      <w:r>
        <w:rPr>
          <w:rFonts w:cs="Times New Roman"/>
          <w:bCs/>
        </w:rPr>
        <w:t>Biofilter</w:t>
      </w:r>
      <w:proofErr w:type="spellEnd"/>
      <w:r>
        <w:rPr>
          <w:rFonts w:cs="Times New Roman"/>
          <w:bCs/>
        </w:rPr>
        <w:t xml:space="preserve"> performs all model-building analyses by first generating gene-gene models. These baseline models can then be converted into models of any type by expanding each side independently</w:t>
      </w:r>
      <w:r w:rsidR="00DF479E">
        <w:rPr>
          <w:rFonts w:cs="Times New Roman"/>
          <w:bCs/>
        </w:rPr>
        <w:t>,</w:t>
      </w:r>
      <w:r>
        <w:rPr>
          <w:rFonts w:cs="Times New Roman"/>
          <w:bCs/>
        </w:rPr>
        <w:t xml:space="preserve"> </w:t>
      </w:r>
      <w:r w:rsidR="00DF479E">
        <w:rPr>
          <w:rFonts w:cs="Times New Roman"/>
          <w:bCs/>
        </w:rPr>
        <w:t>just like</w:t>
      </w:r>
      <w:r>
        <w:rPr>
          <w:rFonts w:cs="Times New Roman"/>
          <w:bCs/>
        </w:rPr>
        <w:t xml:space="preserve"> in a filtering analysis. For example if the user requests SNP models, </w:t>
      </w:r>
      <w:proofErr w:type="spellStart"/>
      <w:r>
        <w:rPr>
          <w:rFonts w:cs="Times New Roman"/>
          <w:bCs/>
        </w:rPr>
        <w:t>Biofilter</w:t>
      </w:r>
      <w:proofErr w:type="spellEnd"/>
      <w:r>
        <w:rPr>
          <w:rFonts w:cs="Times New Roman"/>
          <w:bCs/>
        </w:rPr>
        <w:t xml:space="preserve"> </w:t>
      </w:r>
      <w:r w:rsidR="000F3BBC">
        <w:rPr>
          <w:rFonts w:cs="Times New Roman"/>
          <w:bCs/>
        </w:rPr>
        <w:t>will</w:t>
      </w:r>
      <w:r>
        <w:rPr>
          <w:rFonts w:cs="Times New Roman"/>
          <w:bCs/>
        </w:rPr>
        <w:t xml:space="preserve"> take each baseline gene-gene model, separately map the two genes to all applicable SNPs, and then return all possible pairings between those two sets of SNPs.</w:t>
      </w:r>
    </w:p>
    <w:p w14:paraId="2A866728" w14:textId="30484B35" w:rsidR="008B4C34" w:rsidRDefault="008B4C34" w:rsidP="00FD42F8">
      <w:pPr>
        <w:pStyle w:val="Heading2"/>
      </w:pPr>
      <w:bookmarkStart w:id="826" w:name="_Toc339626762"/>
      <w:bookmarkStart w:id="827" w:name="_Toc208459920"/>
      <w:bookmarkStart w:id="828" w:name="_Toc208460013"/>
      <w:bookmarkStart w:id="829" w:name="_Toc208460044"/>
      <w:r>
        <w:t>Primary and Alternate Input Datasets</w:t>
      </w:r>
      <w:bookmarkEnd w:id="826"/>
    </w:p>
    <w:p w14:paraId="01302D58" w14:textId="77777777" w:rsidR="008B4C34" w:rsidRDefault="008B4C34" w:rsidP="00943DD1"/>
    <w:p w14:paraId="6079F99C" w14:textId="12BE4B3C" w:rsidR="008B4C34" w:rsidRDefault="00467D68" w:rsidP="00943DD1">
      <w:r>
        <w:t xml:space="preserve">So far, the descriptions and examples of </w:t>
      </w:r>
      <w:proofErr w:type="spellStart"/>
      <w:r>
        <w:t>Biofilter’s</w:t>
      </w:r>
      <w:proofErr w:type="spellEnd"/>
      <w:r>
        <w:t xml:space="preserve"> various analysis modes have implied that all user input </w:t>
      </w:r>
      <w:r w:rsidR="003E03A9">
        <w:t>exists in a</w:t>
      </w:r>
      <w:r>
        <w:t xml:space="preserve"> sing</w:t>
      </w:r>
      <w:r w:rsidR="003E03A9">
        <w:t xml:space="preserve">le dataset. However, </w:t>
      </w:r>
      <w:proofErr w:type="spellStart"/>
      <w:r w:rsidR="003E03A9">
        <w:t>Biofilter</w:t>
      </w:r>
      <w:proofErr w:type="spellEnd"/>
      <w:r w:rsidR="003E03A9">
        <w:t xml:space="preserve"> can support</w:t>
      </w:r>
      <w:r>
        <w:t xml:space="preserve"> two independent sets of user input data</w:t>
      </w:r>
      <w:r w:rsidR="00A87697">
        <w:t xml:space="preserve">. </w:t>
      </w:r>
      <w:commentRangeStart w:id="830"/>
      <w:commentRangeStart w:id="831"/>
      <w:r w:rsidR="00A87697">
        <w:t>These two datasets</w:t>
      </w:r>
      <w:r>
        <w:t xml:space="preserve"> are used for slightly different things depending on the context</w:t>
      </w:r>
      <w:r w:rsidR="00A87697">
        <w:t>, and so w</w:t>
      </w:r>
      <w:r>
        <w:t xml:space="preserve">henever </w:t>
      </w:r>
      <w:r>
        <w:lastRenderedPageBreak/>
        <w:t xml:space="preserve">input data is provided to </w:t>
      </w:r>
      <w:proofErr w:type="spellStart"/>
      <w:r>
        <w:t>Biofilter</w:t>
      </w:r>
      <w:proofErr w:type="spellEnd"/>
      <w:r>
        <w:t xml:space="preserve">, the user must specify which dataset </w:t>
      </w:r>
      <w:r w:rsidR="008122E8">
        <w:t>it should be added to</w:t>
      </w:r>
      <w:r>
        <w:t>.</w:t>
      </w:r>
      <w:commentRangeEnd w:id="830"/>
      <w:r w:rsidR="003E03A9">
        <w:rPr>
          <w:rStyle w:val="CommentReference"/>
        </w:rPr>
        <w:commentReference w:id="830"/>
      </w:r>
      <w:commentRangeEnd w:id="831"/>
      <w:r w:rsidR="00834538">
        <w:rPr>
          <w:rStyle w:val="CommentReference"/>
        </w:rPr>
        <w:commentReference w:id="831"/>
      </w:r>
      <w:r>
        <w:t xml:space="preserve"> </w:t>
      </w:r>
      <w:r w:rsidR="00107CB0">
        <w:t>For</w:t>
      </w:r>
      <w:r>
        <w:t xml:space="preserve"> this</w:t>
      </w:r>
      <w:r w:rsidR="00107CB0">
        <w:t xml:space="preserve"> purpose</w:t>
      </w:r>
      <w:r>
        <w:t xml:space="preserve"> there are corresponding primary and alternate input options for each type</w:t>
      </w:r>
      <w:r w:rsidR="00B73E33">
        <w:t xml:space="preserve"> of data: “SNP” and “ALT_SNP”, “REGION” and “ALT_REGION”, and so on</w:t>
      </w:r>
      <w:r>
        <w:t>.</w:t>
      </w:r>
    </w:p>
    <w:p w14:paraId="53CDD9C3" w14:textId="77777777" w:rsidR="00467D68" w:rsidRDefault="00467D68" w:rsidP="00943DD1"/>
    <w:p w14:paraId="63D05CD0" w14:textId="386ADE39" w:rsidR="00467D68" w:rsidRDefault="00467D68" w:rsidP="00943DD1">
      <w:commentRangeStart w:id="832"/>
      <w:commentRangeStart w:id="833"/>
      <w:r>
        <w:t xml:space="preserve">In a filtering analysis, </w:t>
      </w:r>
      <w:r w:rsidR="00B73E33">
        <w:t xml:space="preserve">only </w:t>
      </w:r>
      <w:r>
        <w:t xml:space="preserve">the primary </w:t>
      </w:r>
      <w:r w:rsidR="000935B4">
        <w:t>input dataset</w:t>
      </w:r>
      <w:r w:rsidR="00B73E33">
        <w:t xml:space="preserve"> is used; any alternate input data has no effect.</w:t>
      </w:r>
      <w:commentRangeEnd w:id="832"/>
      <w:r w:rsidR="003E03A9">
        <w:rPr>
          <w:rStyle w:val="CommentReference"/>
        </w:rPr>
        <w:commentReference w:id="832"/>
      </w:r>
      <w:commentRangeEnd w:id="833"/>
      <w:r w:rsidR="00834538">
        <w:rPr>
          <w:rStyle w:val="CommentReference"/>
        </w:rPr>
        <w:commentReference w:id="833"/>
      </w:r>
    </w:p>
    <w:p w14:paraId="55299CA2" w14:textId="77777777" w:rsidR="00B73E33" w:rsidRDefault="00B73E33" w:rsidP="00943DD1"/>
    <w:p w14:paraId="76DC15B5" w14:textId="6991969C" w:rsidR="00B73E33" w:rsidRDefault="00B73E33" w:rsidP="00943DD1">
      <w:r>
        <w:t>In an annotation analysis, the primary and alternate input datasets are used separately on the two sides of the annotation. For example, if a user annotat</w:t>
      </w:r>
      <w:r w:rsidR="00A87697">
        <w:t>es</w:t>
      </w:r>
      <w:r>
        <w:t xml:space="preserve"> SNPs with genes then the primary input data </w:t>
      </w:r>
      <w:r w:rsidR="00A87697">
        <w:t xml:space="preserve">is </w:t>
      </w:r>
      <w:r>
        <w:t xml:space="preserve">used to limit which SNPs </w:t>
      </w:r>
      <w:r w:rsidR="00A87697">
        <w:t>are</w:t>
      </w:r>
      <w:r>
        <w:t xml:space="preserve"> annotated at all</w:t>
      </w:r>
      <w:r w:rsidR="00A87697">
        <w:t xml:space="preserve">, while </w:t>
      </w:r>
      <w:r w:rsidR="00AD30F6">
        <w:t xml:space="preserve">the alternate input data </w:t>
      </w:r>
      <w:r w:rsidR="00A87697">
        <w:t>is</w:t>
      </w:r>
      <w:r w:rsidR="00AD30F6">
        <w:t xml:space="preserve"> used to limit which genes </w:t>
      </w:r>
      <w:r w:rsidR="00A87697">
        <w:t>can</w:t>
      </w:r>
      <w:r w:rsidR="00AD30F6">
        <w:t xml:space="preserve"> be considered for annotation</w:t>
      </w:r>
      <w:r w:rsidR="00A87697">
        <w:t xml:space="preserve">. Put another way, this means that </w:t>
      </w:r>
      <w:r w:rsidR="000059D9">
        <w:t xml:space="preserve">if a </w:t>
      </w:r>
      <w:r w:rsidR="00A87697">
        <w:t xml:space="preserve">SNP cannot be linked with the primary input data </w:t>
      </w:r>
      <w:r w:rsidR="000059D9">
        <w:t xml:space="preserve">then it </w:t>
      </w:r>
      <w:r w:rsidR="00A87697">
        <w:t>will not appear at all in the annotation output (even with blank annotation columns)</w:t>
      </w:r>
      <w:r w:rsidR="000059D9">
        <w:t xml:space="preserve">; likewise if a </w:t>
      </w:r>
      <w:r w:rsidR="00AD30F6">
        <w:t xml:space="preserve">gene cannot be linked with the alternate input data </w:t>
      </w:r>
      <w:r w:rsidR="000059D9">
        <w:t xml:space="preserve">then it </w:t>
      </w:r>
      <w:r w:rsidR="00AD30F6">
        <w:t xml:space="preserve">will not appear as </w:t>
      </w:r>
      <w:r w:rsidR="00A87697">
        <w:t xml:space="preserve">an </w:t>
      </w:r>
      <w:r w:rsidR="00AD30F6">
        <w:t xml:space="preserve">annotation for any SNP, even if </w:t>
      </w:r>
      <w:r w:rsidR="002D0A68">
        <w:t>its</w:t>
      </w:r>
      <w:r w:rsidR="00AD30F6">
        <w:t xml:space="preserve"> genomic region do</w:t>
      </w:r>
      <w:r w:rsidR="00A87697">
        <w:t>es</w:t>
      </w:r>
      <w:r w:rsidR="00AD30F6">
        <w:t xml:space="preserve"> contain the SNP’s position.</w:t>
      </w:r>
    </w:p>
    <w:p w14:paraId="6C8BAA3B" w14:textId="77777777" w:rsidR="00A87697" w:rsidRDefault="00A87697" w:rsidP="00943DD1"/>
    <w:p w14:paraId="63D82C90" w14:textId="3CCBD3B0" w:rsidR="00AD30F6" w:rsidRPr="00AD30F6" w:rsidRDefault="00AD30F6" w:rsidP="00943DD1">
      <w:r>
        <w:t xml:space="preserve">In a modeling analysis, the primary and alternate </w:t>
      </w:r>
      <w:r w:rsidR="003E03A9">
        <w:t>input datasets are used similar</w:t>
      </w:r>
      <w:r w:rsidR="006567BC">
        <w:t>ly</w:t>
      </w:r>
      <w:r w:rsidR="003E03A9">
        <w:t xml:space="preserve"> to</w:t>
      </w:r>
      <w:r>
        <w:t xml:space="preserve"> annotation, with one extra option.</w:t>
      </w:r>
      <w:r w:rsidR="00834538">
        <w:t xml:space="preserve"> By default, </w:t>
      </w:r>
      <w:r w:rsidR="006567BC">
        <w:t xml:space="preserve">both parts of a model must match the primary input data in order for that model to be generated. If there is any alternate input data, then one of the two parts of the model must also match the alternate input. For example, the user could provide SNP list A as primary input and SNP list B as alternate input, and then request SNP models. </w:t>
      </w:r>
      <w:proofErr w:type="spellStart"/>
      <w:r w:rsidR="006567BC">
        <w:t>Biofilter</w:t>
      </w:r>
      <w:proofErr w:type="spellEnd"/>
      <w:r w:rsidR="006567BC">
        <w:t xml:space="preserve"> would then only generate SNP-SNP models in which both SNPs appear in list A, and at least one of them also appears in list B. With the ALTERNATE_MODEL_FILTERING option, the effect of the primary input is relaxed a bit so that it only applies to one part of the model, while the alternate input applies to the other. In this case, </w:t>
      </w:r>
      <w:proofErr w:type="spellStart"/>
      <w:r w:rsidR="006567BC">
        <w:t>Biofilter</w:t>
      </w:r>
      <w:proofErr w:type="spellEnd"/>
      <w:r w:rsidR="006567BC">
        <w:t xml:space="preserve"> would generate SNP-SNP models where one SNP is in list A and the other SNP is in list B.</w:t>
      </w:r>
    </w:p>
    <w:p w14:paraId="4817493B" w14:textId="35D7BE56" w:rsidR="00FD42F8" w:rsidRDefault="00FD42F8" w:rsidP="00FD42F8">
      <w:pPr>
        <w:pStyle w:val="Heading2"/>
      </w:pPr>
      <w:bookmarkStart w:id="834" w:name="_Toc339626763"/>
      <w:r>
        <w:t>Identifiers</w:t>
      </w:r>
      <w:bookmarkEnd w:id="834"/>
    </w:p>
    <w:p w14:paraId="40613FB7" w14:textId="77777777" w:rsidR="00FD42F8" w:rsidRDefault="00FD42F8" w:rsidP="00FD42F8">
      <w:pPr>
        <w:rPr>
          <w:rFonts w:cs="Times New Roman"/>
        </w:rPr>
      </w:pPr>
    </w:p>
    <w:p w14:paraId="6DD61CCE" w14:textId="2794F330" w:rsidR="00FD42F8" w:rsidRDefault="00974291" w:rsidP="00FD42F8">
      <w:pPr>
        <w:rPr>
          <w:rFonts w:cs="Times New Roman"/>
        </w:rPr>
      </w:pPr>
      <w:r>
        <w:rPr>
          <w:rFonts w:cs="Times New Roman"/>
        </w:rPr>
        <w:t xml:space="preserve">Any </w:t>
      </w:r>
      <w:r w:rsidR="00FD42F8">
        <w:rPr>
          <w:rFonts w:cs="Times New Roman"/>
        </w:rPr>
        <w:t>given gene or group might go by many different names in different contexts</w:t>
      </w:r>
      <w:r>
        <w:rPr>
          <w:rFonts w:cs="Times New Roman"/>
        </w:rPr>
        <w:t xml:space="preserve">, and </w:t>
      </w:r>
      <w:proofErr w:type="spellStart"/>
      <w:r>
        <w:rPr>
          <w:rFonts w:cs="Times New Roman"/>
        </w:rPr>
        <w:t>Biofilter</w:t>
      </w:r>
      <w:proofErr w:type="spellEnd"/>
      <w:r>
        <w:rPr>
          <w:rFonts w:cs="Times New Roman"/>
        </w:rPr>
        <w:t>/LOKI accommodate this</w:t>
      </w:r>
      <w:r w:rsidR="00FD42F8">
        <w:rPr>
          <w:rFonts w:cs="Times New Roman"/>
        </w:rPr>
        <w:t xml:space="preserve">. For example, a single gene (let’s say “alpha-1-B glycoprotein”) might have one ID number assigned by NCBI’s </w:t>
      </w:r>
      <w:proofErr w:type="spellStart"/>
      <w:r w:rsidR="00FD42F8">
        <w:rPr>
          <w:rFonts w:cs="Times New Roman"/>
        </w:rPr>
        <w:t>Entrez</w:t>
      </w:r>
      <w:proofErr w:type="spellEnd"/>
      <w:r w:rsidR="00FD42F8">
        <w:rPr>
          <w:rFonts w:cs="Times New Roman"/>
        </w:rPr>
        <w:t xml:space="preserve"> Gene database</w:t>
      </w:r>
      <w:r w:rsidR="00EB41FC">
        <w:rPr>
          <w:rFonts w:cs="Times New Roman"/>
        </w:rPr>
        <w:t xml:space="preserve"> (“1”)</w:t>
      </w:r>
      <w:r w:rsidR="00FD42F8">
        <w:rPr>
          <w:rFonts w:cs="Times New Roman"/>
        </w:rPr>
        <w:t xml:space="preserve">, a different identifier assigned by </w:t>
      </w:r>
      <w:proofErr w:type="spellStart"/>
      <w:r w:rsidR="00FD42F8">
        <w:rPr>
          <w:rFonts w:cs="Times New Roman"/>
        </w:rPr>
        <w:t>Ensembl</w:t>
      </w:r>
      <w:proofErr w:type="spellEnd"/>
      <w:r w:rsidR="00FD42F8">
        <w:rPr>
          <w:rFonts w:cs="Times New Roman"/>
        </w:rPr>
        <w:t xml:space="preserve"> (</w:t>
      </w:r>
      <w:r w:rsidR="00EB41FC">
        <w:rPr>
          <w:rFonts w:cs="Times New Roman"/>
        </w:rPr>
        <w:t>“</w:t>
      </w:r>
      <w:r w:rsidR="00FD42F8">
        <w:rPr>
          <w:rFonts w:cs="Times New Roman"/>
        </w:rPr>
        <w:t>ENSG00000121410</w:t>
      </w:r>
      <w:r w:rsidR="00EB41FC">
        <w:rPr>
          <w:rFonts w:cs="Times New Roman"/>
        </w:rPr>
        <w:t>”</w:t>
      </w:r>
      <w:r w:rsidR="00FD42F8">
        <w:rPr>
          <w:rFonts w:cs="Times New Roman"/>
        </w:rPr>
        <w:t>), another one from HGNC</w:t>
      </w:r>
      <w:r w:rsidR="00EB41FC">
        <w:rPr>
          <w:rFonts w:cs="Times New Roman"/>
        </w:rPr>
        <w:t xml:space="preserve"> (“5”)</w:t>
      </w:r>
      <w:r w:rsidR="00FD42F8">
        <w:rPr>
          <w:rFonts w:cs="Times New Roman"/>
        </w:rPr>
        <w:t>, plus any number of symbolic abbreviations (</w:t>
      </w:r>
      <w:r w:rsidR="00FD42F8" w:rsidRPr="002F01DE">
        <w:rPr>
          <w:rFonts w:cs="Times New Roman"/>
          <w:i/>
        </w:rPr>
        <w:t>A1BG, A1B, ABG, GAB, HYST2477</w:t>
      </w:r>
      <w:r w:rsidR="00FD42F8">
        <w:rPr>
          <w:rFonts w:cs="Times New Roman"/>
        </w:rPr>
        <w:t>).</w:t>
      </w:r>
    </w:p>
    <w:p w14:paraId="4A1BF60F" w14:textId="77777777" w:rsidR="00FD42F8" w:rsidRDefault="00FD42F8" w:rsidP="00FD42F8">
      <w:pPr>
        <w:rPr>
          <w:rFonts w:cs="Times New Roman"/>
        </w:rPr>
      </w:pPr>
    </w:p>
    <w:p w14:paraId="2DBB7498" w14:textId="2F025DE3" w:rsidR="00FD42F8" w:rsidRDefault="00FD42F8" w:rsidP="00FD42F8">
      <w:pPr>
        <w:rPr>
          <w:rFonts w:cs="Times New Roman"/>
        </w:rPr>
      </w:pPr>
      <w:r>
        <w:rPr>
          <w:rFonts w:cs="Times New Roman"/>
        </w:rPr>
        <w:t xml:space="preserve">Just as </w:t>
      </w:r>
      <w:r w:rsidR="0085428E">
        <w:rPr>
          <w:rFonts w:cs="Times New Roman"/>
        </w:rPr>
        <w:t>a single</w:t>
      </w:r>
      <w:r>
        <w:rPr>
          <w:rFonts w:cs="Times New Roman"/>
        </w:rPr>
        <w:t xml:space="preserve"> gene can have </w:t>
      </w:r>
      <w:r w:rsidR="0085428E">
        <w:rPr>
          <w:rFonts w:cs="Times New Roman"/>
        </w:rPr>
        <w:t>more than one name</w:t>
      </w:r>
      <w:r>
        <w:rPr>
          <w:rFonts w:cs="Times New Roman"/>
        </w:rPr>
        <w:t>, there are also names which are known to be associated with more than one gene</w:t>
      </w:r>
      <w:r w:rsidR="0009089D">
        <w:rPr>
          <w:rFonts w:cs="Times New Roman"/>
        </w:rPr>
        <w:t>; these names are considered ambiguous</w:t>
      </w:r>
      <w:r>
        <w:rPr>
          <w:rFonts w:cs="Times New Roman"/>
        </w:rPr>
        <w:t xml:space="preserve">. For example, although </w:t>
      </w:r>
      <w:r w:rsidRPr="002F01DE">
        <w:rPr>
          <w:rFonts w:cs="Times New Roman"/>
          <w:i/>
        </w:rPr>
        <w:t>A1B</w:t>
      </w:r>
      <w:r>
        <w:rPr>
          <w:rFonts w:cs="Times New Roman"/>
        </w:rPr>
        <w:t xml:space="preserve"> is an alias of the gene </w:t>
      </w:r>
      <w:r w:rsidRPr="002F01DE">
        <w:rPr>
          <w:rFonts w:cs="Times New Roman"/>
          <w:i/>
        </w:rPr>
        <w:t>A1BG</w:t>
      </w:r>
      <w:r>
        <w:rPr>
          <w:rFonts w:cs="Times New Roman"/>
        </w:rPr>
        <w:t xml:space="preserve">, it is also an alias of the gene </w:t>
      </w:r>
      <w:r w:rsidRPr="002F01DE">
        <w:rPr>
          <w:rFonts w:cs="Times New Roman"/>
          <w:i/>
        </w:rPr>
        <w:t>SNTB1</w:t>
      </w:r>
      <w:r>
        <w:rPr>
          <w:rFonts w:cs="Times New Roman"/>
        </w:rPr>
        <w:t xml:space="preserve"> (</w:t>
      </w:r>
      <w:proofErr w:type="spellStart"/>
      <w:r>
        <w:rPr>
          <w:rFonts w:cs="Times New Roman"/>
        </w:rPr>
        <w:t>syntrophin</w:t>
      </w:r>
      <w:proofErr w:type="spellEnd"/>
      <w:r>
        <w:rPr>
          <w:rFonts w:cs="Times New Roman"/>
        </w:rPr>
        <w:t xml:space="preserve">, beta 1). </w:t>
      </w:r>
      <w:r w:rsidR="0009089D">
        <w:rPr>
          <w:rFonts w:cs="Times New Roman"/>
        </w:rPr>
        <w:t xml:space="preserve">Therefore if </w:t>
      </w:r>
      <w:r w:rsidR="0009089D" w:rsidRPr="00943DD1">
        <w:rPr>
          <w:rFonts w:cs="Times New Roman"/>
          <w:i/>
        </w:rPr>
        <w:t>A1B</w:t>
      </w:r>
      <w:r w:rsidR="0009089D">
        <w:rPr>
          <w:rFonts w:cs="Times New Roman"/>
        </w:rPr>
        <w:t xml:space="preserve"> appears in an input gene list file, </w:t>
      </w:r>
      <w:proofErr w:type="spellStart"/>
      <w:r>
        <w:rPr>
          <w:rFonts w:cs="Times New Roman"/>
        </w:rPr>
        <w:t>Biofilter</w:t>
      </w:r>
      <w:proofErr w:type="spellEnd"/>
      <w:r>
        <w:rPr>
          <w:rFonts w:cs="Times New Roman"/>
        </w:rPr>
        <w:t xml:space="preserve"> </w:t>
      </w:r>
      <w:r w:rsidR="002F01DE">
        <w:rPr>
          <w:rFonts w:cs="Times New Roman"/>
        </w:rPr>
        <w:t xml:space="preserve">will not inherently </w:t>
      </w:r>
      <w:r w:rsidR="003E03A9">
        <w:rPr>
          <w:rFonts w:cs="Times New Roman"/>
        </w:rPr>
        <w:t xml:space="preserve">recognize </w:t>
      </w:r>
      <w:r w:rsidR="0009089D">
        <w:rPr>
          <w:rFonts w:cs="Times New Roman"/>
        </w:rPr>
        <w:t xml:space="preserve">which gene the user </w:t>
      </w:r>
      <w:r>
        <w:rPr>
          <w:rFonts w:cs="Times New Roman"/>
        </w:rPr>
        <w:t>intended</w:t>
      </w:r>
      <w:r w:rsidR="0009089D">
        <w:rPr>
          <w:rFonts w:cs="Times New Roman"/>
        </w:rPr>
        <w:t xml:space="preserve"> to include</w:t>
      </w:r>
      <w:r w:rsidR="002F01DE">
        <w:rPr>
          <w:rFonts w:cs="Times New Roman"/>
        </w:rPr>
        <w:t xml:space="preserve">. </w:t>
      </w:r>
      <w:r w:rsidR="0009089D">
        <w:rPr>
          <w:rFonts w:cs="Times New Roman"/>
        </w:rPr>
        <w:t xml:space="preserve">Likewise if </w:t>
      </w:r>
      <w:r w:rsidR="0009089D" w:rsidRPr="00943DD1">
        <w:rPr>
          <w:rFonts w:cs="Times New Roman"/>
          <w:i/>
        </w:rPr>
        <w:t>A1B</w:t>
      </w:r>
      <w:r w:rsidR="0009089D">
        <w:rPr>
          <w:rFonts w:cs="Times New Roman"/>
        </w:rPr>
        <w:t xml:space="preserve"> were to appear </w:t>
      </w:r>
      <w:r w:rsidR="002F01DE">
        <w:rPr>
          <w:rFonts w:cs="Times New Roman"/>
        </w:rPr>
        <w:t>within</w:t>
      </w:r>
      <w:r>
        <w:rPr>
          <w:rFonts w:cs="Times New Roman"/>
        </w:rPr>
        <w:t xml:space="preserve"> the bulk </w:t>
      </w:r>
      <w:r w:rsidR="002F01DE">
        <w:rPr>
          <w:rFonts w:cs="Times New Roman"/>
        </w:rPr>
        <w:t xml:space="preserve">biological </w:t>
      </w:r>
      <w:r>
        <w:rPr>
          <w:rFonts w:cs="Times New Roman"/>
        </w:rPr>
        <w:t xml:space="preserve">data downloaded </w:t>
      </w:r>
      <w:r w:rsidR="002F01DE">
        <w:rPr>
          <w:rFonts w:cs="Times New Roman"/>
        </w:rPr>
        <w:t>for LOKI</w:t>
      </w:r>
      <w:r w:rsidR="003E03A9">
        <w:rPr>
          <w:rFonts w:cs="Times New Roman"/>
        </w:rPr>
        <w:t xml:space="preserve">, then </w:t>
      </w:r>
      <w:proofErr w:type="spellStart"/>
      <w:r w:rsidR="003E03A9">
        <w:rPr>
          <w:rFonts w:cs="Times New Roman"/>
        </w:rPr>
        <w:t>Biofilter</w:t>
      </w:r>
      <w:proofErr w:type="spellEnd"/>
      <w:r w:rsidR="003E03A9">
        <w:rPr>
          <w:rFonts w:cs="Times New Roman"/>
        </w:rPr>
        <w:t xml:space="preserve"> might not recognize</w:t>
      </w:r>
      <w:r w:rsidR="0009089D">
        <w:rPr>
          <w:rFonts w:cs="Times New Roman"/>
        </w:rPr>
        <w:t xml:space="preserve"> which gene is actually part of some pathway</w:t>
      </w:r>
      <w:r>
        <w:rPr>
          <w:rFonts w:cs="Times New Roman"/>
        </w:rPr>
        <w:t>.</w:t>
      </w:r>
    </w:p>
    <w:p w14:paraId="0B74A837" w14:textId="77777777" w:rsidR="00FD42F8" w:rsidRDefault="00FD42F8" w:rsidP="00FD42F8">
      <w:pPr>
        <w:rPr>
          <w:rFonts w:cs="Times New Roman"/>
        </w:rPr>
      </w:pPr>
    </w:p>
    <w:p w14:paraId="1565F3EA" w14:textId="330F1212" w:rsidR="00FD42F8" w:rsidRPr="001712F0" w:rsidRDefault="00FD42F8" w:rsidP="00FD42F8">
      <w:pPr>
        <w:rPr>
          <w:rFonts w:cs="Times New Roman"/>
        </w:rPr>
      </w:pPr>
      <w:r>
        <w:rPr>
          <w:rFonts w:cs="Times New Roman"/>
        </w:rPr>
        <w:t xml:space="preserve">Rather than attempting to compromise on a “one size fits all” approach to this ambiguity, </w:t>
      </w:r>
      <w:proofErr w:type="spellStart"/>
      <w:r>
        <w:rPr>
          <w:rFonts w:cs="Times New Roman"/>
        </w:rPr>
        <w:t>Biofilter</w:t>
      </w:r>
      <w:proofErr w:type="spellEnd"/>
      <w:r>
        <w:rPr>
          <w:rFonts w:cs="Times New Roman"/>
        </w:rPr>
        <w:t xml:space="preserve"> and LOKI support multiple interpretations of any ambiguity that was encountered while compiling the knowledge database. Each of these interpretations comes with a slightly different trade</w:t>
      </w:r>
      <w:r w:rsidR="00C75967">
        <w:rPr>
          <w:rFonts w:cs="Times New Roman"/>
        </w:rPr>
        <w:t>-</w:t>
      </w:r>
      <w:r>
        <w:rPr>
          <w:rFonts w:cs="Times New Roman"/>
        </w:rPr>
        <w:t xml:space="preserve">off between false-positives and false-negatives, and the interpretation most appropriate to the task can be selected by the user at run-time. This is covered in greater detail in a later section, but it is important to bear in mind that ambiguity </w:t>
      </w:r>
      <w:r w:rsidR="002F01DE">
        <w:rPr>
          <w:rFonts w:cs="Times New Roman"/>
        </w:rPr>
        <w:t>will be a part of relating</w:t>
      </w:r>
      <w:r>
        <w:rPr>
          <w:rFonts w:cs="Times New Roman"/>
        </w:rPr>
        <w:t xml:space="preserve"> and cross-referenc</w:t>
      </w:r>
      <w:r w:rsidR="002F01DE">
        <w:rPr>
          <w:rFonts w:cs="Times New Roman"/>
        </w:rPr>
        <w:t>ing</w:t>
      </w:r>
      <w:r>
        <w:rPr>
          <w:rFonts w:cs="Times New Roman"/>
        </w:rPr>
        <w:t xml:space="preserve"> data </w:t>
      </w:r>
      <w:r w:rsidR="002F01DE">
        <w:rPr>
          <w:rFonts w:cs="Times New Roman"/>
        </w:rPr>
        <w:t>across</w:t>
      </w:r>
      <w:r>
        <w:rPr>
          <w:rFonts w:cs="Times New Roman"/>
        </w:rPr>
        <w:t xml:space="preserve"> multiple independent sources</w:t>
      </w:r>
      <w:r w:rsidR="002F01DE">
        <w:rPr>
          <w:rFonts w:cs="Times New Roman"/>
        </w:rPr>
        <w:t>.</w:t>
      </w:r>
      <w:r>
        <w:rPr>
          <w:rFonts w:cs="Times New Roman"/>
        </w:rPr>
        <w:t xml:space="preserve"> </w:t>
      </w:r>
      <w:proofErr w:type="spellStart"/>
      <w:r>
        <w:rPr>
          <w:rFonts w:cs="Times New Roman"/>
        </w:rPr>
        <w:t>Biofilter’s</w:t>
      </w:r>
      <w:proofErr w:type="spellEnd"/>
      <w:r>
        <w:rPr>
          <w:rFonts w:cs="Times New Roman"/>
        </w:rPr>
        <w:t xml:space="preserve"> results can change depending on the</w:t>
      </w:r>
      <w:r w:rsidR="002F01DE">
        <w:rPr>
          <w:rFonts w:cs="Times New Roman"/>
        </w:rPr>
        <w:t xml:space="preserve"> users</w:t>
      </w:r>
      <w:r>
        <w:rPr>
          <w:rFonts w:cs="Times New Roman"/>
        </w:rPr>
        <w:t xml:space="preserve"> cho</w:t>
      </w:r>
      <w:r w:rsidR="002F01DE">
        <w:rPr>
          <w:rFonts w:cs="Times New Roman"/>
        </w:rPr>
        <w:t xml:space="preserve">ice for handling </w:t>
      </w:r>
      <w:r>
        <w:rPr>
          <w:rFonts w:cs="Times New Roman"/>
        </w:rPr>
        <w:t>ambiguity.</w:t>
      </w:r>
    </w:p>
    <w:p w14:paraId="4009C94F" w14:textId="2128B226" w:rsidR="00FA1623" w:rsidRPr="008550BA" w:rsidRDefault="00FA1623" w:rsidP="00943DD1">
      <w:pPr>
        <w:pStyle w:val="Heading1"/>
      </w:pPr>
      <w:bookmarkStart w:id="835" w:name="_Toc339626764"/>
      <w:r w:rsidRPr="00C5773D">
        <w:lastRenderedPageBreak/>
        <w:t>Install</w:t>
      </w:r>
      <w:r w:rsidR="00085F71">
        <w:t>ation &amp; Setup</w:t>
      </w:r>
      <w:bookmarkEnd w:id="827"/>
      <w:bookmarkEnd w:id="828"/>
      <w:bookmarkEnd w:id="829"/>
      <w:bookmarkEnd w:id="835"/>
    </w:p>
    <w:p w14:paraId="527CC3A0" w14:textId="77777777" w:rsidR="00FA1623" w:rsidRPr="00771807" w:rsidRDefault="00FA1623" w:rsidP="003B534B">
      <w:pPr>
        <w:pStyle w:val="Heading2"/>
      </w:pPr>
      <w:bookmarkStart w:id="836" w:name="_Toc208459921"/>
      <w:bookmarkStart w:id="837" w:name="_Toc208460014"/>
      <w:bookmarkStart w:id="838" w:name="_Toc208460045"/>
      <w:bookmarkStart w:id="839" w:name="_Toc339626765"/>
      <w:r w:rsidRPr="00771807">
        <w:t>Prerequisites</w:t>
      </w:r>
      <w:bookmarkEnd w:id="836"/>
      <w:bookmarkEnd w:id="837"/>
      <w:bookmarkEnd w:id="838"/>
      <w:bookmarkEnd w:id="839"/>
    </w:p>
    <w:p w14:paraId="1769A87F" w14:textId="6C2B4F5F" w:rsidR="00FA1623" w:rsidRDefault="003A4444" w:rsidP="003A4444">
      <w:pPr>
        <w:tabs>
          <w:tab w:val="left" w:pos="480"/>
        </w:tabs>
        <w:rPr>
          <w:rFonts w:cs="Times New Roman"/>
          <w:b/>
          <w:bCs/>
          <w:sz w:val="28"/>
          <w:szCs w:val="28"/>
        </w:rPr>
      </w:pPr>
      <w:r>
        <w:rPr>
          <w:rFonts w:cs="Times New Roman"/>
          <w:b/>
          <w:bCs/>
          <w:sz w:val="28"/>
          <w:szCs w:val="28"/>
        </w:rPr>
        <w:tab/>
      </w:r>
    </w:p>
    <w:p w14:paraId="290F2A7B" w14:textId="34BCE122" w:rsidR="004B3D16" w:rsidRPr="008550BA" w:rsidRDefault="00FA1623">
      <w:pPr>
        <w:rPr>
          <w:rFonts w:cs="Times New Roman"/>
        </w:rPr>
      </w:pPr>
      <w:r w:rsidRPr="008550BA">
        <w:rPr>
          <w:rFonts w:cs="Times New Roman"/>
        </w:rPr>
        <w:t xml:space="preserve">The following prerequisites </w:t>
      </w:r>
      <w:r w:rsidR="007500A3">
        <w:rPr>
          <w:rFonts w:cs="Times New Roman"/>
        </w:rPr>
        <w:t xml:space="preserve">are required </w:t>
      </w:r>
      <w:r w:rsidR="00312DBC">
        <w:rPr>
          <w:rFonts w:cs="Times New Roman"/>
        </w:rPr>
        <w:t>to compil</w:t>
      </w:r>
      <w:r w:rsidR="007500A3">
        <w:rPr>
          <w:rFonts w:cs="Times New Roman"/>
        </w:rPr>
        <w:t>e</w:t>
      </w:r>
      <w:r w:rsidR="00312DBC">
        <w:rPr>
          <w:rFonts w:cs="Times New Roman"/>
        </w:rPr>
        <w:t xml:space="preserve"> the LOKI database</w:t>
      </w:r>
      <w:r w:rsidRPr="008550BA">
        <w:rPr>
          <w:rFonts w:cs="Times New Roman"/>
        </w:rPr>
        <w:t xml:space="preserve"> and run </w:t>
      </w:r>
      <w:proofErr w:type="spellStart"/>
      <w:r w:rsidRPr="008550BA">
        <w:rPr>
          <w:rFonts w:cs="Times New Roman"/>
        </w:rPr>
        <w:t>Biofilter</w:t>
      </w:r>
      <w:proofErr w:type="spellEnd"/>
      <w:r w:rsidR="00312DBC">
        <w:rPr>
          <w:rFonts w:cs="Times New Roman"/>
        </w:rPr>
        <w:t>:</w:t>
      </w:r>
    </w:p>
    <w:p w14:paraId="65397D6A" w14:textId="77777777" w:rsidR="00FA1623" w:rsidRPr="008550BA" w:rsidRDefault="00FA1623">
      <w:pPr>
        <w:rPr>
          <w:rFonts w:cs="Times New Roman"/>
        </w:rPr>
      </w:pPr>
    </w:p>
    <w:p w14:paraId="6BDDD4CE" w14:textId="77777777" w:rsidR="007500A3" w:rsidRDefault="00FA1623" w:rsidP="006A52A8">
      <w:pPr>
        <w:pStyle w:val="ListParagraph"/>
        <w:numPr>
          <w:ilvl w:val="0"/>
          <w:numId w:val="15"/>
        </w:numPr>
        <w:rPr>
          <w:rFonts w:cs="Times New Roman"/>
        </w:rPr>
      </w:pPr>
      <w:r w:rsidRPr="00345B3B">
        <w:rPr>
          <w:rFonts w:cs="Times New Roman"/>
        </w:rPr>
        <w:t xml:space="preserve">Python, version 2.7 </w:t>
      </w:r>
      <w:r w:rsidR="00345B3B">
        <w:rPr>
          <w:rFonts w:cs="Times New Roman"/>
        </w:rPr>
        <w:t xml:space="preserve"> or later</w:t>
      </w:r>
    </w:p>
    <w:p w14:paraId="3ED82235" w14:textId="3839CEE2" w:rsidR="00FA1623" w:rsidRDefault="006A52A8" w:rsidP="006A52A8">
      <w:pPr>
        <w:pStyle w:val="ListParagraph"/>
        <w:numPr>
          <w:ilvl w:val="0"/>
          <w:numId w:val="15"/>
        </w:numPr>
        <w:rPr>
          <w:rFonts w:cs="Times New Roman"/>
        </w:rPr>
      </w:pPr>
      <w:r>
        <w:rPr>
          <w:rFonts w:cs="Times New Roman"/>
        </w:rPr>
        <w:t>Python module “</w:t>
      </w:r>
      <w:proofErr w:type="spellStart"/>
      <w:r w:rsidR="00345B3B" w:rsidRPr="008550BA">
        <w:rPr>
          <w:rFonts w:cs="Times New Roman"/>
        </w:rPr>
        <w:t>apsw</w:t>
      </w:r>
      <w:proofErr w:type="spellEnd"/>
      <w:r>
        <w:rPr>
          <w:rFonts w:cs="Times New Roman"/>
        </w:rPr>
        <w:t>”</w:t>
      </w:r>
      <w:r w:rsidR="00345B3B" w:rsidRPr="008550BA">
        <w:rPr>
          <w:rFonts w:cs="Times New Roman"/>
        </w:rPr>
        <w:t xml:space="preserve"> (Another Python SQLite Wrapper)</w:t>
      </w:r>
    </w:p>
    <w:p w14:paraId="0D9D742D" w14:textId="4E499CB4" w:rsidR="00906C9A" w:rsidRPr="007138BD" w:rsidRDefault="00906C9A" w:rsidP="006A52A8">
      <w:pPr>
        <w:pStyle w:val="ListParagraph"/>
        <w:numPr>
          <w:ilvl w:val="0"/>
          <w:numId w:val="15"/>
        </w:numPr>
        <w:rPr>
          <w:rFonts w:cs="Times New Roman"/>
        </w:rPr>
      </w:pPr>
      <w:r>
        <w:rPr>
          <w:rFonts w:cs="Times New Roman"/>
        </w:rPr>
        <w:t>SQLite, version 3.6 or later</w:t>
      </w:r>
    </w:p>
    <w:p w14:paraId="0CBCFF6D" w14:textId="77777777" w:rsidR="007500A3" w:rsidRDefault="007500A3" w:rsidP="003B534B"/>
    <w:p w14:paraId="7C616A8F" w14:textId="7143718C" w:rsidR="00AA2B1A" w:rsidRDefault="00AA2B1A">
      <w:r>
        <w:t xml:space="preserve">Note that </w:t>
      </w:r>
      <w:r w:rsidR="00906C9A">
        <w:t>the dependency on SQLite may be satisfied via the “</w:t>
      </w:r>
      <w:proofErr w:type="spellStart"/>
      <w:r w:rsidR="00906C9A">
        <w:t>apsw</w:t>
      </w:r>
      <w:proofErr w:type="spellEnd"/>
      <w:r w:rsidR="00906C9A">
        <w:t>” Python module, since it often comes with an embedded copy of the necessary SQLite functionality. However, if LD Spline will be used (see below) then the SQLite development files will also be required, and these are not packaged with “</w:t>
      </w:r>
      <w:proofErr w:type="spellStart"/>
      <w:r w:rsidR="00906C9A">
        <w:t>apsw</w:t>
      </w:r>
      <w:proofErr w:type="spellEnd"/>
      <w:r w:rsidR="00906C9A">
        <w:t xml:space="preserve">”. In either case, if in doubt, </w:t>
      </w:r>
      <w:r>
        <w:t>consult your system administrator.</w:t>
      </w:r>
    </w:p>
    <w:p w14:paraId="5BE1ED56" w14:textId="08FDB491" w:rsidR="004B3D16" w:rsidRDefault="004B3D16" w:rsidP="003B534B">
      <w:pPr>
        <w:pStyle w:val="Heading2"/>
      </w:pPr>
      <w:bookmarkStart w:id="840" w:name="_Toc339626766"/>
      <w:r>
        <w:t>Platforms</w:t>
      </w:r>
      <w:bookmarkEnd w:id="840"/>
    </w:p>
    <w:p w14:paraId="0CEA063B" w14:textId="77777777" w:rsidR="004B3D16" w:rsidRDefault="004B3D16">
      <w:pPr>
        <w:rPr>
          <w:rFonts w:cs="Times New Roman"/>
          <w:b/>
          <w:bCs/>
        </w:rPr>
      </w:pPr>
    </w:p>
    <w:p w14:paraId="055AF15C" w14:textId="4D15A633" w:rsidR="004B3D16" w:rsidRPr="004B3D16" w:rsidRDefault="004B3D16">
      <w:pPr>
        <w:rPr>
          <w:rFonts w:cs="Times New Roman"/>
          <w:bCs/>
        </w:rPr>
      </w:pPr>
      <w:proofErr w:type="spellStart"/>
      <w:r w:rsidRPr="004B3D16">
        <w:rPr>
          <w:rFonts w:cs="Times New Roman"/>
          <w:bCs/>
        </w:rPr>
        <w:t>Biofilter</w:t>
      </w:r>
      <w:proofErr w:type="spellEnd"/>
      <w:r w:rsidRPr="004B3D16">
        <w:rPr>
          <w:rFonts w:cs="Times New Roman"/>
          <w:bCs/>
        </w:rPr>
        <w:t xml:space="preserve"> was</w:t>
      </w:r>
      <w:r w:rsidR="00312DBC">
        <w:rPr>
          <w:rFonts w:cs="Times New Roman"/>
          <w:bCs/>
        </w:rPr>
        <w:t xml:space="preserve"> developed in </w:t>
      </w:r>
      <w:r w:rsidR="005A35C0">
        <w:rPr>
          <w:rFonts w:cs="Times New Roman"/>
          <w:bCs/>
        </w:rPr>
        <w:t>P</w:t>
      </w:r>
      <w:r w:rsidR="00312DBC">
        <w:rPr>
          <w:rFonts w:cs="Times New Roman"/>
          <w:bCs/>
        </w:rPr>
        <w:t xml:space="preserve">ython, and functions on the command line for </w:t>
      </w:r>
      <w:r w:rsidR="000C19E0">
        <w:rPr>
          <w:rFonts w:cs="Times New Roman"/>
          <w:bCs/>
        </w:rPr>
        <w:t xml:space="preserve">Linux, Mac OS X or Windows </w:t>
      </w:r>
      <w:r w:rsidRPr="004B3D16">
        <w:rPr>
          <w:rFonts w:cs="Times New Roman"/>
          <w:bCs/>
        </w:rPr>
        <w:t>based machines</w:t>
      </w:r>
      <w:r w:rsidR="00312DBC">
        <w:rPr>
          <w:rFonts w:cs="Times New Roman"/>
          <w:bCs/>
        </w:rPr>
        <w:t>.</w:t>
      </w:r>
    </w:p>
    <w:p w14:paraId="1D0AA3DA" w14:textId="073A8643" w:rsidR="004B3D16" w:rsidRDefault="00AA2B1A" w:rsidP="00943DD1">
      <w:pPr>
        <w:pStyle w:val="Heading2"/>
      </w:pPr>
      <w:bookmarkStart w:id="841" w:name="_Toc339626767"/>
      <w:r>
        <w:t>Install</w:t>
      </w:r>
      <w:r w:rsidR="00085F71">
        <w:t xml:space="preserve">ing </w:t>
      </w:r>
      <w:proofErr w:type="spellStart"/>
      <w:r w:rsidR="00085F71">
        <w:t>Biofilter</w:t>
      </w:r>
      <w:bookmarkEnd w:id="841"/>
      <w:proofErr w:type="spellEnd"/>
    </w:p>
    <w:p w14:paraId="7EBAE525" w14:textId="77777777" w:rsidR="00AA2B1A" w:rsidRDefault="00AA2B1A" w:rsidP="004B3D16"/>
    <w:p w14:paraId="071049AF" w14:textId="3006C15E" w:rsidR="00A5014B" w:rsidRDefault="00312DBC" w:rsidP="00BB3D16">
      <w:proofErr w:type="spellStart"/>
      <w:r>
        <w:t>Biofilter</w:t>
      </w:r>
      <w:proofErr w:type="spellEnd"/>
      <w:r w:rsidR="00AA2B1A">
        <w:t xml:space="preserve"> can be downloaded</w:t>
      </w:r>
      <w:r>
        <w:t xml:space="preserve"> from </w:t>
      </w:r>
      <w:hyperlink r:id="rId16" w:history="1">
        <w:r w:rsidR="004B3D16" w:rsidRPr="008025F7">
          <w:rPr>
            <w:rStyle w:val="Hyperlink"/>
            <w:i/>
          </w:rPr>
          <w:t>www.ritchielab.psu.edu</w:t>
        </w:r>
      </w:hyperlink>
      <w:r w:rsidR="00AA2B1A">
        <w:t>.</w:t>
      </w:r>
      <w:r w:rsidR="00AA2B1A" w:rsidRPr="00AA2B1A">
        <w:t xml:space="preserve"> </w:t>
      </w:r>
      <w:r w:rsidR="00AA2B1A">
        <w:t xml:space="preserve">To install </w:t>
      </w:r>
      <w:r w:rsidR="00BB3D16">
        <w:t>it</w:t>
      </w:r>
      <w:r w:rsidR="00AA2B1A">
        <w:t xml:space="preserve"> onto your system,</w:t>
      </w:r>
      <w:r w:rsidR="00BB3D16">
        <w:t xml:space="preserve"> simply use Python to run the included “setup.py” script with the “install” option:</w:t>
      </w:r>
    </w:p>
    <w:p w14:paraId="34F3353E" w14:textId="77777777" w:rsidR="00576366" w:rsidRDefault="00576366" w:rsidP="00BB3D16"/>
    <w:p w14:paraId="08AEFBD0" w14:textId="77777777" w:rsidR="00A5014B" w:rsidRDefault="00BB3D16" w:rsidP="00943DD1">
      <w:pPr>
        <w:pStyle w:val="ListParagraph"/>
      </w:pPr>
      <w:r>
        <w:t>python setup.py install</w:t>
      </w:r>
    </w:p>
    <w:p w14:paraId="6552CF9A" w14:textId="77777777" w:rsidR="00576366" w:rsidRDefault="00576366"/>
    <w:p w14:paraId="7D2CA1D9" w14:textId="7318A4D1" w:rsidR="00BB3D16" w:rsidRPr="00AA2B1A" w:rsidRDefault="00BB3D16" w:rsidP="00A5014B">
      <w:r>
        <w:t xml:space="preserve">This will place the </w:t>
      </w:r>
      <w:proofErr w:type="spellStart"/>
      <w:r>
        <w:t>Biofilter</w:t>
      </w:r>
      <w:proofErr w:type="spellEnd"/>
      <w:r>
        <w:t xml:space="preserve"> and LOKI files in your system’s usual place for Python-based software, which is </w:t>
      </w:r>
      <w:r w:rsidR="00475D6B">
        <w:t>typically</w:t>
      </w:r>
      <w:r>
        <w:t xml:space="preserve"> alongside Python itself. The installation can also be done in a different location by using the “</w:t>
      </w:r>
      <w:r>
        <w:noBreakHyphen/>
      </w:r>
      <w:r>
        <w:noBreakHyphen/>
        <w:t>prefix” or “</w:t>
      </w:r>
      <w:r>
        <w:noBreakHyphen/>
      </w:r>
      <w:r>
        <w:noBreakHyphen/>
        <w:t>exec</w:t>
      </w:r>
      <w:r>
        <w:noBreakHyphen/>
        <w:t>prefix” options.</w:t>
      </w:r>
      <w:ins w:id="842" w:author="Alexander Thomas Frase" w:date="2013-01-25T16:10:00Z">
        <w:r w:rsidR="004B77C6">
          <w:t xml:space="preserve"> If you wish to use LD profiles, add the “</w:t>
        </w:r>
      </w:ins>
      <w:ins w:id="843" w:author="Alexander Thomas Frase" w:date="2013-01-25T16:11:00Z">
        <w:r w:rsidR="004B77C6">
          <w:noBreakHyphen/>
        </w:r>
        <w:r w:rsidR="004B77C6">
          <w:noBreakHyphen/>
        </w:r>
      </w:ins>
      <w:proofErr w:type="spellStart"/>
      <w:ins w:id="844" w:author="Alexander Thomas Frase" w:date="2013-01-25T16:10:00Z">
        <w:r w:rsidR="004B77C6">
          <w:t>ldprofile</w:t>
        </w:r>
        <w:proofErr w:type="spellEnd"/>
        <w:r w:rsidR="004B77C6">
          <w:t>” option</w:t>
        </w:r>
      </w:ins>
      <w:ins w:id="845" w:author="Alexander Thomas Frase" w:date="2013-01-25T16:11:00Z">
        <w:r w:rsidR="004B77C6">
          <w:t xml:space="preserve"> in order to compile and install </w:t>
        </w:r>
        <w:proofErr w:type="spellStart"/>
        <w:r w:rsidR="004B77C6">
          <w:t>ldspline</w:t>
        </w:r>
        <w:proofErr w:type="spellEnd"/>
        <w:r w:rsidR="004B77C6">
          <w:t xml:space="preserve"> (see </w:t>
        </w:r>
        <w:r w:rsidR="004B77C6" w:rsidRPr="004B77C6">
          <w:rPr>
            <w:b/>
            <w:rPrChange w:id="846" w:author="Alexander Thomas Frase" w:date="2013-01-25T16:11:00Z">
              <w:rPr/>
            </w:rPrChange>
          </w:rPr>
          <w:t xml:space="preserve">Appendix </w:t>
        </w:r>
        <w:r w:rsidR="004B77C6">
          <w:rPr>
            <w:b/>
          </w:rPr>
          <w:t>2</w:t>
        </w:r>
        <w:r w:rsidR="004B77C6">
          <w:t>).</w:t>
        </w:r>
      </w:ins>
    </w:p>
    <w:p w14:paraId="2E6C18C1" w14:textId="7F04C606" w:rsidR="004B3D16" w:rsidRDefault="00AA2B1A" w:rsidP="00943DD1">
      <w:pPr>
        <w:pStyle w:val="Heading2"/>
      </w:pPr>
      <w:bookmarkStart w:id="847" w:name="_Toc339626768"/>
      <w:r>
        <w:t>Compiling Prior Knowledge</w:t>
      </w:r>
      <w:bookmarkEnd w:id="847"/>
    </w:p>
    <w:p w14:paraId="39153E53" w14:textId="77777777" w:rsidR="00AA2B1A" w:rsidRDefault="00AA2B1A" w:rsidP="004B3D16"/>
    <w:p w14:paraId="5AE40594" w14:textId="0845DA34" w:rsidR="000C427C" w:rsidRDefault="0027788A" w:rsidP="000C427C">
      <w:r>
        <w:t>T</w:t>
      </w:r>
      <w:r w:rsidR="000C427C">
        <w:t>he LOKI prior knowledge database must be generated</w:t>
      </w:r>
      <w:r>
        <w:t xml:space="preserve"> before </w:t>
      </w:r>
      <w:proofErr w:type="spellStart"/>
      <w:r>
        <w:t>Biofilter</w:t>
      </w:r>
      <w:proofErr w:type="spellEnd"/>
      <w:r>
        <w:t xml:space="preserve"> can be used</w:t>
      </w:r>
      <w:r w:rsidR="000C427C">
        <w:t xml:space="preserve">. This is done with the “loki-build.py” script which was installed along with </w:t>
      </w:r>
      <w:proofErr w:type="spellStart"/>
      <w:r w:rsidR="000C427C">
        <w:t>Biofilter</w:t>
      </w:r>
      <w:proofErr w:type="spellEnd"/>
      <w:r w:rsidR="000C427C">
        <w:t xml:space="preserve">. There are several options for this utility </w:t>
      </w:r>
      <w:r w:rsidR="00B73CF2">
        <w:t xml:space="preserve">which are </w:t>
      </w:r>
      <w:r w:rsidR="000C427C">
        <w:t>detailed below, but to get started</w:t>
      </w:r>
      <w:del w:id="848" w:author="Alexander Thomas Frase" w:date="2013-01-25T16:13:00Z">
        <w:r w:rsidR="000C427C" w:rsidDel="004B77C6">
          <w:delText xml:space="preserve"> quickly</w:delText>
        </w:r>
      </w:del>
      <w:r w:rsidR="000C427C">
        <w:t xml:space="preserve">, </w:t>
      </w:r>
      <w:ins w:id="849" w:author="Alexander Thomas Frase" w:date="2013-01-25T16:13:00Z">
        <w:r w:rsidR="004B77C6">
          <w:t>you just need</w:t>
        </w:r>
      </w:ins>
      <w:ins w:id="850" w:author="Alexander Thomas Frase" w:date="2013-01-25T16:12:00Z">
        <w:r w:rsidR="004B77C6">
          <w:t xml:space="preserve"> “</w:t>
        </w:r>
      </w:ins>
      <w:ins w:id="851" w:author="Alexander Thomas Frase" w:date="2013-01-25T16:13:00Z">
        <w:r w:rsidR="004B77C6">
          <w:noBreakHyphen/>
        </w:r>
        <w:r w:rsidR="004B77C6">
          <w:noBreakHyphen/>
          <w:t xml:space="preserve">knowledge” and </w:t>
        </w:r>
      </w:ins>
      <w:del w:id="852" w:author="Alexander Thomas Frase" w:date="2013-01-25T16:12:00Z">
        <w:r w:rsidR="000C427C" w:rsidDel="004B77C6">
          <w:delText xml:space="preserve">all that is needed is the </w:delText>
        </w:r>
      </w:del>
      <w:r w:rsidR="000C427C">
        <w:t>“</w:t>
      </w:r>
      <w:r w:rsidR="000C427C">
        <w:noBreakHyphen/>
      </w:r>
      <w:r w:rsidR="000C427C">
        <w:noBreakHyphen/>
        <w:t>update”</w:t>
      </w:r>
      <w:del w:id="853" w:author="Alexander Thomas Frase" w:date="2013-01-25T16:13:00Z">
        <w:r w:rsidR="000C427C" w:rsidDel="004B77C6">
          <w:delText xml:space="preserve"> option and a filename </w:delText>
        </w:r>
        <w:r w:rsidR="003543D6" w:rsidDel="004B77C6">
          <w:delText xml:space="preserve">in which </w:delText>
        </w:r>
        <w:r w:rsidR="000C427C" w:rsidDel="004B77C6">
          <w:delText>to store the compiled knowledge:</w:delText>
        </w:r>
      </w:del>
      <w:ins w:id="854" w:author="Alexander Thomas Frase" w:date="2013-01-25T16:13:00Z">
        <w:r w:rsidR="004B77C6">
          <w:t>:</w:t>
        </w:r>
      </w:ins>
    </w:p>
    <w:p w14:paraId="78B6EAA9" w14:textId="77777777" w:rsidR="000C427C" w:rsidRDefault="000C427C" w:rsidP="000C427C"/>
    <w:p w14:paraId="1C5544D1" w14:textId="1377D041" w:rsidR="000C427C" w:rsidRDefault="000F102E" w:rsidP="00943DD1">
      <w:pPr>
        <w:pStyle w:val="ListParagraph"/>
      </w:pPr>
      <w:r>
        <w:t>loki</w:t>
      </w:r>
      <w:r w:rsidR="000C427C">
        <w:t>-</w:t>
      </w:r>
      <w:r>
        <w:t>build</w:t>
      </w:r>
      <w:r w:rsidR="000C427C">
        <w:t xml:space="preserve">.py </w:t>
      </w:r>
      <w:r w:rsidR="000C427C">
        <w:noBreakHyphen/>
      </w:r>
      <w:r w:rsidR="000C427C">
        <w:noBreakHyphen/>
        <w:t xml:space="preserve">knowledge </w:t>
      </w:r>
      <w:proofErr w:type="spellStart"/>
      <w:r w:rsidR="008025F7">
        <w:t>loki-DATE</w:t>
      </w:r>
      <w:r w:rsidR="000C427C">
        <w:t>.db</w:t>
      </w:r>
      <w:proofErr w:type="spellEnd"/>
      <w:r w:rsidR="000C427C">
        <w:t xml:space="preserve"> </w:t>
      </w:r>
      <w:r w:rsidR="000C427C">
        <w:noBreakHyphen/>
      </w:r>
      <w:r w:rsidR="000C427C">
        <w:noBreakHyphen/>
        <w:t>update</w:t>
      </w:r>
    </w:p>
    <w:p w14:paraId="0E3DBD4D" w14:textId="77777777" w:rsidR="000C427C" w:rsidRDefault="000C427C" w:rsidP="00943DD1"/>
    <w:p w14:paraId="7193EF5D" w14:textId="0EC8AE45" w:rsidR="000C427C" w:rsidRDefault="000C427C" w:rsidP="000C427C">
      <w:r>
        <w:t xml:space="preserve">This will download and process the bulk data files from all supported knowledge sources, storing the result in </w:t>
      </w:r>
      <w:r w:rsidR="008025F7">
        <w:t xml:space="preserve">the file </w:t>
      </w:r>
      <w:r>
        <w:t>“</w:t>
      </w:r>
      <w:proofErr w:type="spellStart"/>
      <w:r w:rsidR="008025F7">
        <w:t>loki-DATE</w:t>
      </w:r>
      <w:r>
        <w:t>.db</w:t>
      </w:r>
      <w:proofErr w:type="spellEnd"/>
      <w:r>
        <w:t>”</w:t>
      </w:r>
      <w:r w:rsidR="008025F7">
        <w:t xml:space="preserve"> (which we recommend naming after the current date)</w:t>
      </w:r>
      <w:r>
        <w:t xml:space="preserve">. The update process may take </w:t>
      </w:r>
      <w:del w:id="855" w:author="Alexander Thomas Frase" w:date="2013-01-25T16:43:00Z">
        <w:r w:rsidDel="00A41B1A">
          <w:delText xml:space="preserve">8 </w:delText>
        </w:r>
      </w:del>
      <w:ins w:id="856" w:author="Alexander Thomas Frase" w:date="2013-01-25T16:44:00Z">
        <w:r w:rsidR="00A41B1A">
          <w:t>4</w:t>
        </w:r>
      </w:ins>
      <w:ins w:id="857" w:author="Alexander Thomas Frase" w:date="2013-01-25T16:43:00Z">
        <w:r w:rsidR="00A41B1A">
          <w:t xml:space="preserve"> </w:t>
        </w:r>
      </w:ins>
      <w:r>
        <w:t xml:space="preserve">to </w:t>
      </w:r>
      <w:del w:id="858" w:author="Alexander Thomas Frase" w:date="2013-01-25T16:43:00Z">
        <w:r w:rsidDel="00A41B1A">
          <w:delText>12</w:delText>
        </w:r>
      </w:del>
      <w:ins w:id="859" w:author="Alexander Thomas Frase" w:date="2013-01-25T16:44:00Z">
        <w:r w:rsidR="00A41B1A">
          <w:t>8</w:t>
        </w:r>
      </w:ins>
      <w:r>
        <w:t xml:space="preserve"> hours depending on </w:t>
      </w:r>
      <w:r w:rsidR="00B83CEA">
        <w:t xml:space="preserve">the speed of </w:t>
      </w:r>
      <w:r>
        <w:t>your internet connection</w:t>
      </w:r>
      <w:r w:rsidR="00B83CEA">
        <w:t xml:space="preserve">, processor and </w:t>
      </w:r>
      <w:proofErr w:type="spellStart"/>
      <w:r w:rsidR="00B83CEA">
        <w:t>filesystem</w:t>
      </w:r>
      <w:proofErr w:type="spellEnd"/>
      <w:r>
        <w:t>, and requires up to 30 GB of free disk space: 10-20 GB of temporary storage (“C:\TEMP” on Windows, “/</w:t>
      </w:r>
      <w:proofErr w:type="spellStart"/>
      <w:r>
        <w:t>tmp</w:t>
      </w:r>
      <w:proofErr w:type="spellEnd"/>
      <w:r>
        <w:t xml:space="preserve">” on Linux, </w:t>
      </w:r>
      <w:proofErr w:type="spellStart"/>
      <w:r>
        <w:t>etc</w:t>
      </w:r>
      <w:proofErr w:type="spellEnd"/>
      <w:r>
        <w:t>) plus another 5-10 GB for the final knowledge database file.</w:t>
      </w:r>
    </w:p>
    <w:p w14:paraId="5352AC0F" w14:textId="77777777" w:rsidR="000C427C" w:rsidRDefault="000C427C" w:rsidP="000C427C"/>
    <w:p w14:paraId="775FBBD8" w14:textId="34A8C533" w:rsidR="000C427C" w:rsidRDefault="000C427C" w:rsidP="003543D6">
      <w:r>
        <w:t xml:space="preserve">By default, the LOKI build script will delete all sources’ bulk data downloads after they have been processed. If the knowledge database will be updated frequently, it is recommended to keep these </w:t>
      </w:r>
      <w:r w:rsidR="00227CD1">
        <w:t xml:space="preserve">bulk </w:t>
      </w:r>
      <w:r>
        <w:t>files available so that any unchang</w:t>
      </w:r>
      <w:r w:rsidR="00D21BAB">
        <w:t xml:space="preserve">ed files will not need to be </w:t>
      </w:r>
      <w:r>
        <w:t>downloaded</w:t>
      </w:r>
      <w:r w:rsidR="00D21BAB">
        <w:t xml:space="preserve"> again</w:t>
      </w:r>
      <w:r>
        <w:t>. This can be accomplished with the “</w:t>
      </w:r>
      <w:r>
        <w:noBreakHyphen/>
      </w:r>
      <w:r>
        <w:noBreakHyphen/>
      </w:r>
      <w:del w:id="860" w:author="Alexander Thomas Frase" w:date="2013-01-25T16:14:00Z">
        <w:r w:rsidDel="004B77C6">
          <w:delText>from</w:delText>
        </w:r>
        <w:r w:rsidDel="004B77C6">
          <w:noBreakHyphen/>
          <w:delText>archive” and “</w:delText>
        </w:r>
        <w:r w:rsidDel="004B77C6">
          <w:noBreakHyphen/>
        </w:r>
        <w:r w:rsidDel="004B77C6">
          <w:noBreakHyphen/>
          <w:delText>to</w:delText>
        </w:r>
        <w:r w:rsidDel="004B77C6">
          <w:noBreakHyphen/>
        </w:r>
      </w:del>
      <w:r>
        <w:t>archive” option</w:t>
      </w:r>
      <w:del w:id="861" w:author="Alexander Thomas Frase" w:date="2013-01-25T16:14:00Z">
        <w:r w:rsidDel="004B77C6">
          <w:delText>s</w:delText>
        </w:r>
      </w:del>
      <w:r>
        <w:t>.</w:t>
      </w:r>
    </w:p>
    <w:p w14:paraId="25236B9C" w14:textId="54DE96BA" w:rsidR="000C427C" w:rsidRDefault="0027788A" w:rsidP="00943DD1">
      <w:pPr>
        <w:pStyle w:val="Heading3"/>
      </w:pPr>
      <w:bookmarkStart w:id="862" w:name="_Toc339626769"/>
      <w:r>
        <w:t xml:space="preserve">LOKI </w:t>
      </w:r>
      <w:r w:rsidR="00F0773E">
        <w:t>Build Script</w:t>
      </w:r>
      <w:r>
        <w:t xml:space="preserve"> Options</w:t>
      </w:r>
      <w:bookmarkEnd w:id="862"/>
    </w:p>
    <w:p w14:paraId="3E619D38" w14:textId="77777777" w:rsidR="00D76454" w:rsidRPr="003543D6" w:rsidRDefault="00D76454"/>
    <w:p w14:paraId="3332FDC5" w14:textId="70029614" w:rsidR="0027788A" w:rsidRPr="00943DD1" w:rsidRDefault="0027788A" w:rsidP="000C427C">
      <w:pPr>
        <w:rPr>
          <w:b/>
          <w:i/>
        </w:rPr>
      </w:pPr>
      <w:r>
        <w:t>--</w:t>
      </w:r>
      <w:r w:rsidRPr="00943DD1">
        <w:rPr>
          <w:b/>
          <w:i/>
        </w:rPr>
        <w:t>help</w:t>
      </w:r>
    </w:p>
    <w:p w14:paraId="78BF336A" w14:textId="77777777" w:rsidR="007F2A03" w:rsidRDefault="007F2A03" w:rsidP="007F2A03">
      <w:r>
        <w:t>Displays the program usage and immediately exits.</w:t>
      </w:r>
    </w:p>
    <w:p w14:paraId="5A2462BE" w14:textId="77777777" w:rsidR="007F2A03" w:rsidRPr="00B01756" w:rsidRDefault="007F2A03" w:rsidP="007F2A03"/>
    <w:p w14:paraId="5F1627D2" w14:textId="1060E674" w:rsidR="0027788A" w:rsidRPr="00943DD1" w:rsidRDefault="0027788A" w:rsidP="000C427C">
      <w:pPr>
        <w:rPr>
          <w:b/>
          <w:i/>
        </w:rPr>
      </w:pPr>
      <w:r>
        <w:t>--</w:t>
      </w:r>
      <w:r w:rsidRPr="00943DD1">
        <w:rPr>
          <w:b/>
          <w:i/>
        </w:rPr>
        <w:t>version</w:t>
      </w:r>
    </w:p>
    <w:p w14:paraId="5E4F2D14" w14:textId="69AD3281" w:rsidR="007F2A03" w:rsidRDefault="007F2A03" w:rsidP="007F2A03">
      <w:r>
        <w:t>Displays the software versions and immediately exits. Note that LOKI is built upon SQLite, which will also report its own software versions.</w:t>
      </w:r>
    </w:p>
    <w:p w14:paraId="1E813960" w14:textId="77777777" w:rsidR="007F2A03" w:rsidRPr="00B01756" w:rsidRDefault="007F2A03" w:rsidP="007F2A03"/>
    <w:p w14:paraId="6F49E53E" w14:textId="2D008D6E" w:rsidR="007F2A03" w:rsidRDefault="0027788A" w:rsidP="007F2A03">
      <w:commentRangeStart w:id="863"/>
      <w:commentRangeStart w:id="864"/>
      <w:r>
        <w:t>--</w:t>
      </w:r>
      <w:r w:rsidRPr="00943DD1">
        <w:rPr>
          <w:b/>
          <w:i/>
        </w:rPr>
        <w:t>knowledge</w:t>
      </w:r>
      <w:r w:rsidR="007F2A03">
        <w:rPr>
          <w:b/>
          <w:i/>
        </w:rPr>
        <w:tab/>
      </w:r>
      <w:r w:rsidR="007F2A03">
        <w:rPr>
          <w:b/>
          <w:i/>
        </w:rPr>
        <w:tab/>
      </w:r>
      <w:r w:rsidR="007F2A03">
        <w:tab/>
        <w:t>Argument: &lt;file&gt;</w:t>
      </w:r>
      <w:r w:rsidR="007F2A03">
        <w:tab/>
      </w:r>
      <w:r w:rsidR="007F2A03">
        <w:tab/>
      </w:r>
      <w:r w:rsidR="007F2A03">
        <w:tab/>
        <w:t xml:space="preserve">Default: </w:t>
      </w:r>
      <w:r w:rsidR="007F2A03" w:rsidRPr="00A81A3D">
        <w:rPr>
          <w:i/>
        </w:rPr>
        <w:t>none</w:t>
      </w:r>
    </w:p>
    <w:p w14:paraId="00EC7BA8" w14:textId="598E3FF0" w:rsidR="007F2A03" w:rsidRDefault="007F2A03" w:rsidP="007F2A03">
      <w:r>
        <w:t>Specifies the prior knowledge database file to use.</w:t>
      </w:r>
    </w:p>
    <w:commentRangeEnd w:id="863"/>
    <w:p w14:paraId="2A5F59C4" w14:textId="77777777" w:rsidR="007F2A03" w:rsidRDefault="00227CD1" w:rsidP="007F2A03">
      <w:r>
        <w:rPr>
          <w:rStyle w:val="CommentReference"/>
        </w:rPr>
        <w:commentReference w:id="863"/>
      </w:r>
      <w:commentRangeEnd w:id="864"/>
      <w:r w:rsidR="006567BC">
        <w:rPr>
          <w:rStyle w:val="CommentReference"/>
        </w:rPr>
        <w:commentReference w:id="864"/>
      </w:r>
    </w:p>
    <w:p w14:paraId="7075A8A2" w14:textId="4DD3082B" w:rsidR="0027788A" w:rsidRDefault="0027788A" w:rsidP="000C427C">
      <w:r>
        <w:t>--</w:t>
      </w:r>
      <w:r w:rsidRPr="00943DD1">
        <w:rPr>
          <w:b/>
          <w:i/>
        </w:rPr>
        <w:t>archive</w:t>
      </w:r>
      <w:r w:rsidR="007F2A03">
        <w:tab/>
      </w:r>
      <w:r w:rsidR="007F2A03">
        <w:tab/>
      </w:r>
      <w:r w:rsidR="007F2A03">
        <w:tab/>
        <w:t>Argument: &lt;file&gt;</w:t>
      </w:r>
      <w:r w:rsidR="007F2A03">
        <w:tab/>
      </w:r>
      <w:r w:rsidR="007F2A03">
        <w:tab/>
      </w:r>
      <w:r w:rsidR="007F2A03">
        <w:tab/>
        <w:t xml:space="preserve">Default: </w:t>
      </w:r>
      <w:r w:rsidR="007F2A03">
        <w:rPr>
          <w:i/>
        </w:rPr>
        <w:t>none</w:t>
      </w:r>
    </w:p>
    <w:p w14:paraId="33ED3D5A" w14:textId="4D3EB020" w:rsidR="007F2A03" w:rsidRPr="003543D6" w:rsidRDefault="007F2A03" w:rsidP="000C427C">
      <w:r>
        <w:t xml:space="preserve">Shorthand for specifying the same file as both the </w:t>
      </w:r>
      <w:r w:rsidR="006E7F94">
        <w:t>“</w:t>
      </w:r>
      <w:r>
        <w:noBreakHyphen/>
      </w:r>
      <w:r>
        <w:noBreakHyphen/>
        <w:t>from</w:t>
      </w:r>
      <w:r>
        <w:noBreakHyphen/>
        <w:t>archive</w:t>
      </w:r>
      <w:r w:rsidR="006E7F94">
        <w:t>”</w:t>
      </w:r>
      <w:r>
        <w:t xml:space="preserve"> and </w:t>
      </w:r>
      <w:r w:rsidR="006E7F94">
        <w:t>“</w:t>
      </w:r>
      <w:r>
        <w:noBreakHyphen/>
      </w:r>
      <w:r>
        <w:noBreakHyphen/>
        <w:t>to</w:t>
      </w:r>
      <w:r>
        <w:noBreakHyphen/>
        <w:t>archive</w:t>
      </w:r>
      <w:r w:rsidR="006E7F94">
        <w:t>”</w:t>
      </w:r>
      <w:r>
        <w:t>.</w:t>
      </w:r>
    </w:p>
    <w:p w14:paraId="626540DE" w14:textId="1EE0E858" w:rsidR="0027788A" w:rsidRDefault="0027788A" w:rsidP="0027788A"/>
    <w:p w14:paraId="014D60AF" w14:textId="2150AB6B" w:rsidR="0027788A" w:rsidRPr="003543D6" w:rsidRDefault="0027788A" w:rsidP="000C427C">
      <w:r>
        <w:t>--</w:t>
      </w:r>
      <w:r w:rsidRPr="00943DD1">
        <w:rPr>
          <w:b/>
          <w:i/>
        </w:rPr>
        <w:t>from-archive</w:t>
      </w:r>
      <w:r w:rsidR="007F2A03">
        <w:tab/>
      </w:r>
      <w:r w:rsidR="007F2A03">
        <w:tab/>
        <w:t>Argument: &lt;file&gt;</w:t>
      </w:r>
      <w:r w:rsidR="007F2A03">
        <w:tab/>
      </w:r>
      <w:r w:rsidR="007F2A03">
        <w:tab/>
      </w:r>
      <w:r w:rsidR="007F2A03">
        <w:tab/>
        <w:t xml:space="preserve">Default: </w:t>
      </w:r>
      <w:r w:rsidR="007F2A03">
        <w:rPr>
          <w:i/>
        </w:rPr>
        <w:t>none</w:t>
      </w:r>
    </w:p>
    <w:p w14:paraId="61765D49" w14:textId="34C22A08" w:rsidR="0027788A" w:rsidRDefault="008438C1" w:rsidP="0027788A">
      <w:r>
        <w:t xml:space="preserve">An archive of downloaded bulk data from a previous run of the LOKI build script. The bulk data files available for download from each source will be compared against those found in the archive, and only files which have </w:t>
      </w:r>
      <w:r w:rsidR="00781419">
        <w:t>changed</w:t>
      </w:r>
      <w:r>
        <w:t xml:space="preserve"> will be downloaded.</w:t>
      </w:r>
      <w:r w:rsidR="00781419">
        <w:t xml:space="preserve"> If not specified, the script will start from scratch and download everything.</w:t>
      </w:r>
    </w:p>
    <w:p w14:paraId="2617E23D" w14:textId="77777777" w:rsidR="007F2A03" w:rsidRDefault="007F2A03" w:rsidP="0027788A"/>
    <w:p w14:paraId="02551C2E" w14:textId="3CB926F2" w:rsidR="0027788A" w:rsidRPr="00943DD1" w:rsidRDefault="0027788A" w:rsidP="000C427C">
      <w:pPr>
        <w:rPr>
          <w:b/>
          <w:i/>
        </w:rPr>
      </w:pPr>
      <w:r>
        <w:t>--</w:t>
      </w:r>
      <w:r w:rsidRPr="00943DD1">
        <w:rPr>
          <w:b/>
          <w:i/>
        </w:rPr>
        <w:t>to-archive</w:t>
      </w:r>
      <w:r w:rsidR="007F2A03">
        <w:tab/>
      </w:r>
      <w:r w:rsidR="007F2A03">
        <w:tab/>
      </w:r>
      <w:r w:rsidR="007F2A03">
        <w:tab/>
        <w:t>Argument: &lt;file&gt;</w:t>
      </w:r>
      <w:r w:rsidR="007F2A03">
        <w:tab/>
      </w:r>
      <w:r w:rsidR="007F2A03">
        <w:tab/>
      </w:r>
      <w:r w:rsidR="007F2A03">
        <w:tab/>
        <w:t xml:space="preserve">Default: </w:t>
      </w:r>
      <w:r w:rsidR="007F2A03">
        <w:rPr>
          <w:i/>
        </w:rPr>
        <w:t>none</w:t>
      </w:r>
    </w:p>
    <w:p w14:paraId="14E5B527" w14:textId="33EBAD06" w:rsidR="0027788A" w:rsidRDefault="008438C1" w:rsidP="0027788A">
      <w:r>
        <w:t>A file in which to archive the downloaded bulk data for a later run of the LOKI build script.</w:t>
      </w:r>
      <w:r w:rsidR="00781419">
        <w:t xml:space="preserve"> If not specified, the script will </w:t>
      </w:r>
      <w:r w:rsidR="001D0150">
        <w:t xml:space="preserve">reclaim disk space by </w:t>
      </w:r>
      <w:r w:rsidR="00781419">
        <w:t>delet</w:t>
      </w:r>
      <w:r w:rsidR="001D0150">
        <w:t>ing</w:t>
      </w:r>
      <w:r w:rsidR="00781419">
        <w:t xml:space="preserve"> all original data after processing it.</w:t>
      </w:r>
    </w:p>
    <w:p w14:paraId="7E0AD4C4" w14:textId="77777777" w:rsidR="007F2A03" w:rsidRDefault="007F2A03" w:rsidP="0027788A"/>
    <w:p w14:paraId="676B10BF" w14:textId="16BA8D39" w:rsidR="0027788A" w:rsidRPr="003543D6" w:rsidRDefault="0027788A" w:rsidP="000C427C">
      <w:r>
        <w:t>--</w:t>
      </w:r>
      <w:r w:rsidRPr="00943DD1">
        <w:rPr>
          <w:b/>
          <w:i/>
        </w:rPr>
        <w:t>temp-directory</w:t>
      </w:r>
      <w:r w:rsidR="00781419">
        <w:tab/>
      </w:r>
      <w:r w:rsidR="00781419">
        <w:tab/>
        <w:t>Argument: &lt;directory&gt;</w:t>
      </w:r>
      <w:r w:rsidR="00781419">
        <w:tab/>
      </w:r>
      <w:r w:rsidR="00781419">
        <w:tab/>
        <w:t xml:space="preserve">Default: </w:t>
      </w:r>
      <w:r w:rsidR="00781419">
        <w:rPr>
          <w:i/>
        </w:rPr>
        <w:t>platform-depend</w:t>
      </w:r>
      <w:r w:rsidR="00305A11">
        <w:rPr>
          <w:i/>
        </w:rPr>
        <w:t>e</w:t>
      </w:r>
      <w:r w:rsidR="00781419">
        <w:rPr>
          <w:i/>
        </w:rPr>
        <w:t>nt</w:t>
      </w:r>
    </w:p>
    <w:p w14:paraId="4B6367C4" w14:textId="4E3AE1F7" w:rsidR="0027788A" w:rsidRDefault="00F118C7" w:rsidP="0027788A">
      <w:r>
        <w:t xml:space="preserve">The directory in which to unpack the </w:t>
      </w:r>
      <w:r w:rsidR="006E7F94">
        <w:t>“</w:t>
      </w:r>
      <w:r>
        <w:noBreakHyphen/>
      </w:r>
      <w:r>
        <w:noBreakHyphen/>
        <w:t>from-archive</w:t>
      </w:r>
      <w:r w:rsidR="006E7F94">
        <w:t>”</w:t>
      </w:r>
      <w:r>
        <w:t xml:space="preserve"> (if any) and then download new bulk data. If not specified, the system’s default temporary directory is used.</w:t>
      </w:r>
    </w:p>
    <w:p w14:paraId="24FDC3AE" w14:textId="77777777" w:rsidR="00F118C7" w:rsidRDefault="00F118C7" w:rsidP="0027788A"/>
    <w:p w14:paraId="4F81B1B1" w14:textId="0FC98DBC" w:rsidR="0027788A" w:rsidRPr="003543D6" w:rsidRDefault="0027788A" w:rsidP="000C427C">
      <w:r>
        <w:t>--</w:t>
      </w:r>
      <w:r w:rsidRPr="00943DD1">
        <w:rPr>
          <w:b/>
          <w:i/>
        </w:rPr>
        <w:t>list-sources</w:t>
      </w:r>
      <w:r w:rsidR="00BE7E72">
        <w:tab/>
      </w:r>
      <w:r w:rsidR="00BE7E72">
        <w:tab/>
      </w:r>
      <w:r w:rsidR="00BE7E72">
        <w:tab/>
        <w:t>Arguments: [source] […]</w:t>
      </w:r>
      <w:r w:rsidR="00BE7E72">
        <w:tab/>
      </w:r>
      <w:r w:rsidR="00BE7E72">
        <w:tab/>
        <w:t xml:space="preserve">Default: </w:t>
      </w:r>
      <w:r w:rsidR="00BE7E72">
        <w:rPr>
          <w:i/>
        </w:rPr>
        <w:t>none</w:t>
      </w:r>
    </w:p>
    <w:p w14:paraId="3F90B8CC" w14:textId="380F0F75" w:rsidR="0027788A" w:rsidRDefault="00F118C7" w:rsidP="0027788A">
      <w:r>
        <w:t>List the specified source module loaders’ software versions and any options they accept. If no sources are specified, all available modules are listed.</w:t>
      </w:r>
    </w:p>
    <w:p w14:paraId="61EC0F2D" w14:textId="77777777" w:rsidR="00F118C7" w:rsidRDefault="00F118C7" w:rsidP="0027788A"/>
    <w:p w14:paraId="0B915638" w14:textId="7794172E" w:rsidR="0027788A" w:rsidRPr="003543D6" w:rsidRDefault="0027788A" w:rsidP="000C427C">
      <w:r>
        <w:t>--</w:t>
      </w:r>
      <w:r w:rsidRPr="00943DD1">
        <w:rPr>
          <w:b/>
          <w:i/>
        </w:rPr>
        <w:t>cache-only</w:t>
      </w:r>
      <w:r w:rsidR="00BE7E72">
        <w:tab/>
      </w:r>
      <w:r w:rsidR="00BE7E72">
        <w:tab/>
      </w:r>
      <w:r w:rsidR="00BE7E72">
        <w:tab/>
        <w:t xml:space="preserve">Argument: </w:t>
      </w:r>
      <w:r w:rsidR="00BE7E72">
        <w:rPr>
          <w:i/>
        </w:rPr>
        <w:t>none</w:t>
      </w:r>
    </w:p>
    <w:p w14:paraId="2E0E47D9" w14:textId="1DAE2914" w:rsidR="0027788A" w:rsidRDefault="001D0150" w:rsidP="0027788A">
      <w:r>
        <w:t xml:space="preserve">Causes the build script to </w:t>
      </w:r>
      <w:r w:rsidR="003C5558">
        <w:t xml:space="preserve">skip </w:t>
      </w:r>
      <w:r>
        <w:t>check</w:t>
      </w:r>
      <w:r w:rsidR="003C5558">
        <w:t>ing</w:t>
      </w:r>
      <w:r>
        <w:t xml:space="preserve"> any knowledge sources for available bulk data downloads, allowing it to function without an internet connection. Instead, only the files already available in the provided </w:t>
      </w:r>
      <w:r w:rsidR="006E7F94">
        <w:t>“</w:t>
      </w:r>
      <w:r>
        <w:noBreakHyphen/>
      </w:r>
      <w:r>
        <w:noBreakHyphen/>
        <w:t>from-archive</w:t>
      </w:r>
      <w:r w:rsidR="006E7F94">
        <w:t>”</w:t>
      </w:r>
      <w:r>
        <w:t xml:space="preserve"> file will be processed. </w:t>
      </w:r>
      <w:r w:rsidR="00D87E79">
        <w:t xml:space="preserve">If </w:t>
      </w:r>
      <w:r>
        <w:t>a</w:t>
      </w:r>
      <w:r w:rsidR="00D87E79">
        <w:t>ny</w:t>
      </w:r>
      <w:r>
        <w:t xml:space="preserve"> source loader module is unable to find an expected file</w:t>
      </w:r>
      <w:r w:rsidR="00D87E79">
        <w:t xml:space="preserve"> (such as if no archive was provided)</w:t>
      </w:r>
      <w:r>
        <w:t xml:space="preserve">, </w:t>
      </w:r>
      <w:r w:rsidR="00D87E79">
        <w:t>that source loader will fail and no data will be updated for that source.</w:t>
      </w:r>
    </w:p>
    <w:p w14:paraId="37D3C5EF" w14:textId="77777777" w:rsidR="009627F2" w:rsidRDefault="009627F2" w:rsidP="002A6D1F"/>
    <w:p w14:paraId="3B84CA5F" w14:textId="77777777" w:rsidR="003B534B" w:rsidRDefault="003B534B" w:rsidP="0027788A"/>
    <w:p w14:paraId="20EB132B" w14:textId="17D1010A" w:rsidR="0027788A" w:rsidRPr="003543D6" w:rsidRDefault="0027788A" w:rsidP="000C427C">
      <w:r>
        <w:lastRenderedPageBreak/>
        <w:t>--</w:t>
      </w:r>
      <w:r w:rsidRPr="00943DD1">
        <w:rPr>
          <w:b/>
          <w:i/>
        </w:rPr>
        <w:t>update</w:t>
      </w:r>
      <w:r w:rsidR="00BE7E72">
        <w:tab/>
      </w:r>
      <w:r w:rsidR="00BE7E72">
        <w:tab/>
      </w:r>
      <w:r w:rsidR="00BE7E72">
        <w:tab/>
        <w:t>Arguments: [source] […]</w:t>
      </w:r>
      <w:r w:rsidR="00BE7E72">
        <w:tab/>
      </w:r>
      <w:r w:rsidR="00BE7E72">
        <w:tab/>
        <w:t xml:space="preserve">Default: </w:t>
      </w:r>
      <w:r w:rsidR="00BE7E72">
        <w:rPr>
          <w:i/>
        </w:rPr>
        <w:t>all</w:t>
      </w:r>
    </w:p>
    <w:p w14:paraId="74E70C39" w14:textId="23A34696" w:rsidR="0027788A" w:rsidRDefault="001D0150" w:rsidP="0027788A">
      <w:r>
        <w:t xml:space="preserve">Instructs the build script to </w:t>
      </w:r>
      <w:r w:rsidR="006E7F94">
        <w:t>process the bulk data from the specified sources and update their representation in the knowledge database. If no sources are specified, all supported sources will be updated.</w:t>
      </w:r>
    </w:p>
    <w:p w14:paraId="369C422B" w14:textId="77777777" w:rsidR="006E7F94" w:rsidRDefault="006E7F94" w:rsidP="0027788A"/>
    <w:p w14:paraId="5C639E02" w14:textId="34254A9C" w:rsidR="0027788A" w:rsidRPr="003543D6" w:rsidRDefault="0027788A" w:rsidP="000C427C">
      <w:r>
        <w:t>--</w:t>
      </w:r>
      <w:r w:rsidRPr="00943DD1">
        <w:rPr>
          <w:b/>
          <w:i/>
        </w:rPr>
        <w:t>update-except</w:t>
      </w:r>
      <w:r w:rsidR="00BE7E72">
        <w:tab/>
      </w:r>
      <w:r w:rsidR="00BE7E72">
        <w:tab/>
        <w:t>Arguments: [source] […]</w:t>
      </w:r>
      <w:r w:rsidR="00BE7E72">
        <w:tab/>
      </w:r>
      <w:r w:rsidR="00BE7E72">
        <w:tab/>
        <w:t xml:space="preserve">Default: </w:t>
      </w:r>
      <w:r w:rsidR="00BE7E72">
        <w:rPr>
          <w:i/>
        </w:rPr>
        <w:t>none</w:t>
      </w:r>
    </w:p>
    <w:p w14:paraId="5ECCCFFB" w14:textId="274B1BD8" w:rsidR="0027788A" w:rsidRDefault="006E7F94" w:rsidP="0027788A">
      <w:r>
        <w:t>Similar to “</w:t>
      </w:r>
      <w:r>
        <w:noBreakHyphen/>
      </w:r>
      <w:r>
        <w:noBreakHyphen/>
        <w:t>update” but with the opposite meaning for the specified sources: all supported sources will be updated</w:t>
      </w:r>
      <w:r w:rsidRPr="00227CD1">
        <w:rPr>
          <w:b/>
        </w:rPr>
        <w:t xml:space="preserve"> except</w:t>
      </w:r>
      <w:r>
        <w:t xml:space="preserve"> for the ones specified. If no sources are specified, none are excluded, and all supported sources are updated.</w:t>
      </w:r>
    </w:p>
    <w:p w14:paraId="5079C323" w14:textId="77777777" w:rsidR="006E7F94" w:rsidRDefault="006E7F94" w:rsidP="0027788A"/>
    <w:p w14:paraId="5EAEB734" w14:textId="62278E85" w:rsidR="0027788A" w:rsidRPr="003543D6" w:rsidRDefault="0027788A" w:rsidP="000C427C">
      <w:r>
        <w:t>--</w:t>
      </w:r>
      <w:r w:rsidRPr="00943DD1">
        <w:rPr>
          <w:b/>
          <w:i/>
        </w:rPr>
        <w:t>option</w:t>
      </w:r>
      <w:r w:rsidR="00BE7E72">
        <w:tab/>
      </w:r>
      <w:r w:rsidR="00BE7E72">
        <w:tab/>
      </w:r>
      <w:r w:rsidR="00BE7E72">
        <w:tab/>
        <w:t>Arguments: &lt;source&gt; &lt;options&gt;</w:t>
      </w:r>
      <w:r w:rsidR="00BE7E72">
        <w:tab/>
        <w:t xml:space="preserve">Default: </w:t>
      </w:r>
      <w:r w:rsidR="00BE7E72">
        <w:rPr>
          <w:i/>
        </w:rPr>
        <w:t>none</w:t>
      </w:r>
    </w:p>
    <w:p w14:paraId="573D9647" w14:textId="7D603C25" w:rsidR="00A86A64" w:rsidRDefault="00A86A64" w:rsidP="0027788A">
      <w:r>
        <w:t xml:space="preserve">Passes additional options to the specified source loader module. </w:t>
      </w:r>
      <w:r w:rsidR="00840D00">
        <w:t xml:space="preserve">The options string must be of the form “option1=value,option2=value” for any number of options and values. </w:t>
      </w:r>
      <w:r>
        <w:t>Supported options and values for each source can be shown with “</w:t>
      </w:r>
      <w:r>
        <w:noBreakHyphen/>
      </w:r>
      <w:r>
        <w:noBreakHyphen/>
        <w:t>list-sources”.</w:t>
      </w:r>
    </w:p>
    <w:p w14:paraId="5390CADC" w14:textId="77777777" w:rsidR="00A86A64" w:rsidRDefault="00A86A64" w:rsidP="000C427C"/>
    <w:p w14:paraId="60460F39" w14:textId="12B9BBC6" w:rsidR="0027788A" w:rsidRPr="003543D6" w:rsidRDefault="0027788A" w:rsidP="000C427C">
      <w:r>
        <w:t>--</w:t>
      </w:r>
      <w:r w:rsidRPr="00943DD1">
        <w:rPr>
          <w:b/>
          <w:i/>
        </w:rPr>
        <w:t>finalize</w:t>
      </w:r>
      <w:r w:rsidR="00BE7E72">
        <w:tab/>
      </w:r>
      <w:r w:rsidR="00BE7E72">
        <w:tab/>
      </w:r>
      <w:r w:rsidR="00BE7E72">
        <w:tab/>
        <w:t xml:space="preserve">Argument: </w:t>
      </w:r>
      <w:r w:rsidR="00BE7E72">
        <w:rPr>
          <w:i/>
        </w:rPr>
        <w:t>none</w:t>
      </w:r>
    </w:p>
    <w:p w14:paraId="0FDF2C25" w14:textId="26C84999" w:rsidR="0027788A" w:rsidRDefault="00840D00" w:rsidP="0027788A">
      <w:r>
        <w:t>Causes the build script to discard all intermediate data and optimize the knowledge database (after performing an “</w:t>
      </w:r>
      <w:r>
        <w:noBreakHyphen/>
      </w:r>
      <w:r>
        <w:noBreakHyphen/>
        <w:t>update”, if any). This reduces the knowledge database file size and greatly improves its performance, however it will no longer be possible to update the file with any new source data.</w:t>
      </w:r>
    </w:p>
    <w:p w14:paraId="32BF70A5" w14:textId="77777777" w:rsidR="00840D00" w:rsidRDefault="00840D00" w:rsidP="0027788A"/>
    <w:p w14:paraId="22ED43D7" w14:textId="3D8DAC9E" w:rsidR="0027788A" w:rsidRPr="003543D6" w:rsidRDefault="0027788A" w:rsidP="000C427C">
      <w:r>
        <w:t>--</w:t>
      </w:r>
      <w:r w:rsidRPr="00943DD1">
        <w:rPr>
          <w:b/>
          <w:i/>
        </w:rPr>
        <w:t>verbose</w:t>
      </w:r>
      <w:r w:rsidR="00BE7E72">
        <w:tab/>
      </w:r>
      <w:r w:rsidR="00BE7E72">
        <w:tab/>
      </w:r>
      <w:r w:rsidR="00BE7E72">
        <w:tab/>
        <w:t xml:space="preserve">Argument: </w:t>
      </w:r>
      <w:r w:rsidR="00BE7E72">
        <w:rPr>
          <w:i/>
        </w:rPr>
        <w:t>none</w:t>
      </w:r>
    </w:p>
    <w:p w14:paraId="7FAD51FE" w14:textId="4F604F0C" w:rsidR="0027788A" w:rsidRDefault="000471CB" w:rsidP="0027788A">
      <w:r>
        <w:t>Prints additional informational messages to the screen.</w:t>
      </w:r>
    </w:p>
    <w:p w14:paraId="3CC55155" w14:textId="77777777" w:rsidR="000471CB" w:rsidRDefault="000471CB" w:rsidP="0027788A"/>
    <w:p w14:paraId="3B11090A" w14:textId="5EE75E0B" w:rsidR="0027788A" w:rsidRPr="003543D6" w:rsidRDefault="0027788A" w:rsidP="000C427C">
      <w:r>
        <w:t>--</w:t>
      </w:r>
      <w:r w:rsidRPr="00943DD1">
        <w:rPr>
          <w:b/>
          <w:i/>
        </w:rPr>
        <w:t>test-data</w:t>
      </w:r>
      <w:r w:rsidR="00BE7E72">
        <w:tab/>
      </w:r>
      <w:r w:rsidR="00BE7E72">
        <w:tab/>
      </w:r>
      <w:r w:rsidR="00BE7E72">
        <w:tab/>
        <w:t xml:space="preserve">Argument: </w:t>
      </w:r>
      <w:r w:rsidR="00BE7E72">
        <w:rPr>
          <w:i/>
        </w:rPr>
        <w:t>none</w:t>
      </w:r>
    </w:p>
    <w:p w14:paraId="372F7336" w14:textId="0EDC59E7" w:rsidR="0027788A" w:rsidRPr="0067707E" w:rsidRDefault="000471CB" w:rsidP="0027788A">
      <w:r>
        <w:t xml:space="preserve">Switches the build script into test mode, in which it uses an alternate set of source loader modules. These sources do not contain actual biological knowledge; instead, they </w:t>
      </w:r>
      <w:r w:rsidR="00106F29">
        <w:t>specify</w:t>
      </w:r>
      <w:r>
        <w:t xml:space="preserve"> a minimal simulated set of knowledge which can be easily visualized and used to test and understand the functionality of LOKI and </w:t>
      </w:r>
      <w:proofErr w:type="spellStart"/>
      <w:r>
        <w:t>Biofilter</w:t>
      </w:r>
      <w:proofErr w:type="spellEnd"/>
      <w:r>
        <w:t>. Knowledge database files created in test mode cannot be updated in the standard mode, and vice versa.</w:t>
      </w:r>
      <w:ins w:id="865" w:author="Alexander Thomas Frase" w:date="2012-10-24T14:03:00Z">
        <w:r w:rsidR="0067707E">
          <w:t xml:space="preserve"> Refer to the </w:t>
        </w:r>
        <w:r w:rsidR="0067707E">
          <w:rPr>
            <w:b/>
          </w:rPr>
          <w:t>Example Knowledge</w:t>
        </w:r>
      </w:ins>
      <w:ins w:id="866" w:author="Alexander Thomas Frase" w:date="2012-10-24T14:04:00Z">
        <w:r w:rsidR="0067707E">
          <w:t xml:space="preserve"> section for more information.</w:t>
        </w:r>
      </w:ins>
    </w:p>
    <w:p w14:paraId="0EAAEE0F" w14:textId="71B1DF13" w:rsidR="0030749A" w:rsidRDefault="00AA2B1A" w:rsidP="007138BD">
      <w:pPr>
        <w:pStyle w:val="Heading2"/>
      </w:pPr>
      <w:bookmarkStart w:id="867" w:name="_Toc339626770"/>
      <w:r>
        <w:t xml:space="preserve">Updating &amp; </w:t>
      </w:r>
      <w:r w:rsidR="0030749A">
        <w:t xml:space="preserve">Archiving </w:t>
      </w:r>
      <w:r>
        <w:t>Prior Knowledge</w:t>
      </w:r>
      <w:bookmarkEnd w:id="867"/>
    </w:p>
    <w:p w14:paraId="4E7B7477" w14:textId="77777777" w:rsidR="0030749A" w:rsidRDefault="0030749A" w:rsidP="0030749A"/>
    <w:p w14:paraId="6CD394D0" w14:textId="6E7E95F7" w:rsidR="002F01DE" w:rsidRDefault="0030749A" w:rsidP="0030749A">
      <w:r>
        <w:t xml:space="preserve">It is important to note that the </w:t>
      </w:r>
      <w:r w:rsidR="000F6212">
        <w:t xml:space="preserve">various </w:t>
      </w:r>
      <w:r>
        <w:t>data sources</w:t>
      </w:r>
      <w:r w:rsidR="00A70B69">
        <w:t xml:space="preserve"> integrated </w:t>
      </w:r>
      <w:r w:rsidR="000F6212">
        <w:t xml:space="preserve">into </w:t>
      </w:r>
      <w:r>
        <w:t>LOKI</w:t>
      </w:r>
      <w:r w:rsidR="000F6212">
        <w:t xml:space="preserve"> can publish updated data at any time, according to their own schedules. This new data will not be available to </w:t>
      </w:r>
      <w:proofErr w:type="spellStart"/>
      <w:r w:rsidR="000F6212">
        <w:t>Biofilter</w:t>
      </w:r>
      <w:proofErr w:type="spellEnd"/>
      <w:r w:rsidR="000F6212">
        <w:t xml:space="preserve"> until the LOKI prior knowledge database is </w:t>
      </w:r>
      <w:r w:rsidR="00914440">
        <w:t xml:space="preserve">updated or </w:t>
      </w:r>
      <w:r w:rsidR="000F6212">
        <w:t>regenerated</w:t>
      </w:r>
      <w:r>
        <w:t xml:space="preserve">.  We recommend </w:t>
      </w:r>
      <w:r w:rsidR="000F6212">
        <w:t xml:space="preserve">that </w:t>
      </w:r>
      <w:r>
        <w:t xml:space="preserve">users become familiar with </w:t>
      </w:r>
      <w:r w:rsidR="00A70B69">
        <w:t xml:space="preserve">how often </w:t>
      </w:r>
      <w:r>
        <w:t xml:space="preserve">the data sources </w:t>
      </w:r>
      <w:r w:rsidR="00A70B69">
        <w:t>are updated</w:t>
      </w:r>
      <w:r w:rsidR="000F6212">
        <w:t xml:space="preserve"> and plan to update LOKI accordingly, preferably</w:t>
      </w:r>
      <w:r>
        <w:t xml:space="preserve"> at least </w:t>
      </w:r>
      <w:r w:rsidR="00A70B69">
        <w:t xml:space="preserve">once every </w:t>
      </w:r>
      <w:r>
        <w:t>few months.</w:t>
      </w:r>
    </w:p>
    <w:p w14:paraId="189F5F1C" w14:textId="77777777" w:rsidR="002F01DE" w:rsidRDefault="002F01DE" w:rsidP="0030749A"/>
    <w:p w14:paraId="711FE3E7" w14:textId="4EED5F29" w:rsidR="004B3D16" w:rsidRDefault="00A70B69" w:rsidP="004B3D16">
      <w:r>
        <w:t>If a given set of analyses need to be repeatable</w:t>
      </w:r>
      <w:r w:rsidR="0030319D">
        <w:t xml:space="preserve"> or verifiable</w:t>
      </w:r>
      <w:r>
        <w:t xml:space="preserve">, such as </w:t>
      </w:r>
      <w:r w:rsidR="0030319D">
        <w:t xml:space="preserve">those </w:t>
      </w:r>
      <w:r>
        <w:t xml:space="preserve">published in a manuscript, we recommend storing an archived version of </w:t>
      </w:r>
      <w:r w:rsidR="0030319D">
        <w:t xml:space="preserve">the </w:t>
      </w:r>
      <w:r>
        <w:t xml:space="preserve">LOKI </w:t>
      </w:r>
      <w:r w:rsidR="0030319D">
        <w:t xml:space="preserve">knowledge database </w:t>
      </w:r>
      <w:r>
        <w:t xml:space="preserve">from the time of the analyses. </w:t>
      </w:r>
      <w:r w:rsidR="0030319D">
        <w:t xml:space="preserve">These archived versions of the database can then be used to repeat or augment an analysis based on exactly the same prior knowledge, </w:t>
      </w:r>
      <w:r>
        <w:t xml:space="preserve">regardless of </w:t>
      </w:r>
      <w:r w:rsidR="0030319D">
        <w:t xml:space="preserve">any </w:t>
      </w:r>
      <w:r>
        <w:t xml:space="preserve">updates that </w:t>
      </w:r>
      <w:r w:rsidR="0030319D">
        <w:t xml:space="preserve">may </w:t>
      </w:r>
      <w:r>
        <w:t>have occurred in various data sources after</w:t>
      </w:r>
      <w:r w:rsidR="0030319D">
        <w:t>wards</w:t>
      </w:r>
      <w:r>
        <w:t xml:space="preserve">. </w:t>
      </w:r>
      <w:r w:rsidR="00582DD4">
        <w:t>For this purpose i</w:t>
      </w:r>
      <w:r w:rsidR="0030319D">
        <w:t xml:space="preserve">t may be useful to include the date in the filename of </w:t>
      </w:r>
      <w:r>
        <w:t>each new</w:t>
      </w:r>
      <w:r w:rsidR="0030319D">
        <w:t>ly</w:t>
      </w:r>
      <w:r>
        <w:t xml:space="preserve"> compiled version of LOKI</w:t>
      </w:r>
      <w:r w:rsidR="0030319D">
        <w:t xml:space="preserve"> in order</w:t>
      </w:r>
      <w:r>
        <w:t xml:space="preserve"> to carefully distinguish between older versions.</w:t>
      </w:r>
    </w:p>
    <w:p w14:paraId="6F77133F" w14:textId="5EA4342B" w:rsidR="004B3D16" w:rsidRPr="003F6458" w:rsidRDefault="004B3D16" w:rsidP="00951A5D">
      <w:pPr>
        <w:pStyle w:val="Heading2"/>
      </w:pPr>
      <w:bookmarkStart w:id="868" w:name="_Toc339626771"/>
      <w:r w:rsidRPr="003F6458">
        <w:lastRenderedPageBreak/>
        <w:t xml:space="preserve">LD </w:t>
      </w:r>
      <w:r w:rsidR="000D051E">
        <w:t>Profiles</w:t>
      </w:r>
      <w:bookmarkEnd w:id="868"/>
    </w:p>
    <w:p w14:paraId="462A3B51" w14:textId="77777777" w:rsidR="004B3D16" w:rsidRPr="003F6458" w:rsidRDefault="004B3D16" w:rsidP="004B3D16"/>
    <w:p w14:paraId="0ED62570" w14:textId="2DDEA639" w:rsidR="000D051E" w:rsidRDefault="000D051E" w:rsidP="00DE161C">
      <w:proofErr w:type="spellStart"/>
      <w:r>
        <w:t>Biofilter</w:t>
      </w:r>
      <w:proofErr w:type="spellEnd"/>
      <w:r>
        <w:t xml:space="preserve"> and LOKI allow for gene regions to be </w:t>
      </w:r>
      <w:del w:id="869" w:author="Alexander Thomas Frase" w:date="2012-10-23T15:55:00Z">
        <w:r w:rsidR="006B1F4E" w:rsidDel="00BF423E">
          <w:delText xml:space="preserve">defined </w:delText>
        </w:r>
      </w:del>
      <w:ins w:id="870" w:author="Alexander Thomas Frase" w:date="2012-10-23T15:55:00Z">
        <w:r w:rsidR="00BF423E">
          <w:t xml:space="preserve">adjusted </w:t>
        </w:r>
      </w:ins>
      <w:r w:rsidR="006B1F4E">
        <w:t xml:space="preserve">by </w:t>
      </w:r>
      <w:ins w:id="871" w:author="Alexander Thomas Frase" w:date="2012-10-23T15:55:00Z">
        <w:r w:rsidR="00BF423E">
          <w:t xml:space="preserve">the </w:t>
        </w:r>
      </w:ins>
      <w:r>
        <w:t xml:space="preserve">linkage disequilibrium (LD) patterns in a given population. </w:t>
      </w:r>
      <w:r w:rsidR="006B1F4E">
        <w:t>When</w:t>
      </w:r>
      <w:r>
        <w:t xml:space="preserve"> comparing a known gene region to any other region or position (such as</w:t>
      </w:r>
      <w:r w:rsidR="006B1F4E">
        <w:t xml:space="preserve"> CNVs or SNPs), areas in high LD with a</w:t>
      </w:r>
      <w:r>
        <w:t xml:space="preserve"> gene can be considered part of the gene, even if </w:t>
      </w:r>
      <w:r w:rsidR="006B1F4E">
        <w:t>the region</w:t>
      </w:r>
      <w:r>
        <w:t xml:space="preserve"> lie</w:t>
      </w:r>
      <w:r w:rsidR="006B1F4E">
        <w:t>s</w:t>
      </w:r>
      <w:r>
        <w:t xml:space="preserve"> outside of the gene’s canonical boundaries.</w:t>
      </w:r>
    </w:p>
    <w:p w14:paraId="2F9C9652" w14:textId="77777777" w:rsidR="000D051E" w:rsidRDefault="000D051E" w:rsidP="00DE161C"/>
    <w:p w14:paraId="1F729737" w14:textId="7587EAD0" w:rsidR="00AB46EF" w:rsidRPr="00563B26" w:rsidRDefault="000D051E" w:rsidP="00DE161C">
      <w:r>
        <w:t xml:space="preserve">LD profiles can be generated using LD Spline, a separate software tool bundled with </w:t>
      </w:r>
      <w:proofErr w:type="spellStart"/>
      <w:r>
        <w:t>Biofilter</w:t>
      </w:r>
      <w:proofErr w:type="spellEnd"/>
      <w:r>
        <w:t>.</w:t>
      </w:r>
      <w:r w:rsidR="00AB46EF">
        <w:t xml:space="preserve"> For more information about LD Spline, </w:t>
      </w:r>
      <w:r w:rsidR="003F6458" w:rsidRPr="003F6458">
        <w:t xml:space="preserve">please visit the </w:t>
      </w:r>
      <w:hyperlink r:id="rId17" w:history="1">
        <w:r w:rsidR="003F6458" w:rsidRPr="003F6458">
          <w:rPr>
            <w:rStyle w:val="Hyperlink"/>
            <w:i/>
          </w:rPr>
          <w:t>www.ritchielab.psu.edu</w:t>
        </w:r>
      </w:hyperlink>
      <w:r w:rsidR="003F6458" w:rsidRPr="00A76B9A">
        <w:t xml:space="preserve"> website</w:t>
      </w:r>
      <w:r w:rsidR="00DE161C">
        <w:t xml:space="preserve">; for details on </w:t>
      </w:r>
      <w:r>
        <w:t>generating and using LD profiles</w:t>
      </w:r>
      <w:r w:rsidR="00DE161C">
        <w:t xml:space="preserve">, see </w:t>
      </w:r>
      <w:r w:rsidR="00DE161C" w:rsidRPr="00943DD1">
        <w:rPr>
          <w:b/>
        </w:rPr>
        <w:t xml:space="preserve">Appendix </w:t>
      </w:r>
      <w:r w:rsidR="00AA4A82">
        <w:rPr>
          <w:b/>
        </w:rPr>
        <w:t>2</w:t>
      </w:r>
      <w:r w:rsidR="00DE161C">
        <w:t>.</w:t>
      </w:r>
    </w:p>
    <w:p w14:paraId="487BA00E" w14:textId="367B771B" w:rsidR="00732363" w:rsidRDefault="00732363" w:rsidP="00943DD1">
      <w:pPr>
        <w:pStyle w:val="Heading1"/>
      </w:pPr>
      <w:bookmarkStart w:id="872" w:name="_Toc339626772"/>
      <w:bookmarkStart w:id="873" w:name="_Toc208459930"/>
      <w:bookmarkStart w:id="874" w:name="_Toc208460023"/>
      <w:bookmarkStart w:id="875" w:name="_Toc208460054"/>
      <w:r>
        <w:t xml:space="preserve">Using </w:t>
      </w:r>
      <w:proofErr w:type="spellStart"/>
      <w:r>
        <w:t>Biofilter</w:t>
      </w:r>
      <w:bookmarkEnd w:id="872"/>
      <w:proofErr w:type="spellEnd"/>
    </w:p>
    <w:p w14:paraId="6BB071D9" w14:textId="77777777" w:rsidR="009F3065" w:rsidRDefault="009F3065" w:rsidP="00732363">
      <w:pPr>
        <w:rPr>
          <w:ins w:id="876" w:author="Alexander Thomas Frase" w:date="2012-11-02T13:14:00Z"/>
        </w:rPr>
      </w:pPr>
    </w:p>
    <w:p w14:paraId="5A78D3CE" w14:textId="472D101C" w:rsidR="00732363" w:rsidRPr="006A6A57" w:rsidRDefault="00732363" w:rsidP="00732363">
      <w:proofErr w:type="spellStart"/>
      <w:r>
        <w:t>Biofilter</w:t>
      </w:r>
      <w:proofErr w:type="spellEnd"/>
      <w:r>
        <w:t xml:space="preserve"> can be run from a command-line terminal by executing “biofilter.py” (or “python biofilter.py”) and specifying the desired inputs, outputs and other optional settings. All options can either be </w:t>
      </w:r>
      <w:r w:rsidR="00DD66B2">
        <w:t>provided</w:t>
      </w:r>
      <w:r>
        <w:t xml:space="preserve"> directly on the comman</w:t>
      </w:r>
      <w:r w:rsidR="00DD66B2">
        <w:t xml:space="preserve">d line (such as “biofilter.py </w:t>
      </w:r>
      <w:r w:rsidR="00DD66B2">
        <w:noBreakHyphen/>
      </w:r>
      <w:r w:rsidR="00DD66B2">
        <w:noBreakHyphen/>
        <w:t>option</w:t>
      </w:r>
      <w:r w:rsidR="00DD66B2">
        <w:noBreakHyphen/>
      </w:r>
      <w:r>
        <w:t xml:space="preserve">name”) or placed in one or more configuration files whose filenames are then provided on the command line (such as “biofilter.py </w:t>
      </w:r>
      <w:proofErr w:type="spellStart"/>
      <w:r>
        <w:t>analysis.config</w:t>
      </w:r>
      <w:proofErr w:type="spellEnd"/>
      <w:r>
        <w:t>”). The former approach may be more convenient for setting up the necessary options to achieve the desired analysis, but the latter approach is recommended for any final runs, since the configuration file then serves as a record of exactly what was done. Any number of configuration files may be used, with options from later files overriding those from earlier files. Options on the command line override those from any configuration file.</w:t>
      </w:r>
    </w:p>
    <w:p w14:paraId="686262F8" w14:textId="77777777" w:rsidR="00732363" w:rsidRDefault="00732363" w:rsidP="00732363"/>
    <w:p w14:paraId="217BBBD5" w14:textId="182C7397" w:rsidR="00732363" w:rsidRDefault="00732363" w:rsidP="00732363">
      <w:r>
        <w:t>The available options are the same no matter where they appear, but are formatted differently. Options on the command line are lower-case, start with two dashes and may contain single dashes to separate words (such as “</w:t>
      </w:r>
      <w:r w:rsidR="00DD66B2">
        <w:noBreakHyphen/>
      </w:r>
      <w:r w:rsidR="00DD66B2">
        <w:noBreakHyphen/>
      </w:r>
      <w:proofErr w:type="spellStart"/>
      <w:r>
        <w:t>s</w:t>
      </w:r>
      <w:r w:rsidR="00DD66B2">
        <w:t>np</w:t>
      </w:r>
      <w:proofErr w:type="spellEnd"/>
      <w:r w:rsidR="00DD66B2">
        <w:noBreakHyphen/>
      </w:r>
      <w:r>
        <w:t xml:space="preserve">file”), while in a configuration file the same option would be in upper-case, contain no dashes and instead use underscores to separate words (i.e. “SNP_FILE”). Many </w:t>
      </w:r>
      <w:r w:rsidR="003920C1">
        <w:t xml:space="preserve">command line </w:t>
      </w:r>
      <w:r>
        <w:t xml:space="preserve">options also have alternative shorthand versions of </w:t>
      </w:r>
      <w:r w:rsidR="00DD66B2">
        <w:t>one or a few letters, such as “</w:t>
      </w:r>
      <w:r w:rsidR="00DD66B2">
        <w:noBreakHyphen/>
      </w:r>
      <w:r>
        <w:t>s” f</w:t>
      </w:r>
      <w:r w:rsidR="00DD66B2">
        <w:t>or “</w:t>
      </w:r>
      <w:r w:rsidR="00DD66B2">
        <w:noBreakHyphen/>
      </w:r>
      <w:r w:rsidR="00DD66B2">
        <w:noBreakHyphen/>
      </w:r>
      <w:proofErr w:type="spellStart"/>
      <w:r w:rsidR="00DD66B2">
        <w:t>snp</w:t>
      </w:r>
      <w:proofErr w:type="spellEnd"/>
      <w:r w:rsidR="00DD66B2">
        <w:noBreakHyphen/>
        <w:t xml:space="preserve">file” </w:t>
      </w:r>
      <w:r w:rsidR="003920C1">
        <w:t>and</w:t>
      </w:r>
      <w:r w:rsidR="00DD66B2">
        <w:t xml:space="preserve"> “</w:t>
      </w:r>
      <w:r w:rsidR="00DD66B2">
        <w:noBreakHyphen/>
      </w:r>
      <w:r w:rsidR="00DD66B2">
        <w:noBreakHyphen/>
      </w:r>
      <w:proofErr w:type="spellStart"/>
      <w:r w:rsidR="00DD66B2">
        <w:t>aag</w:t>
      </w:r>
      <w:proofErr w:type="spellEnd"/>
      <w:r w:rsidR="00DD66B2">
        <w:t>” for “</w:t>
      </w:r>
      <w:r w:rsidR="00DD66B2">
        <w:noBreakHyphen/>
      </w:r>
      <w:r w:rsidR="00DD66B2">
        <w:noBreakHyphen/>
      </w:r>
      <w:r>
        <w:t>allow</w:t>
      </w:r>
      <w:r w:rsidR="00DD66B2">
        <w:noBreakHyphen/>
      </w:r>
      <w:r>
        <w:t>ambiguous</w:t>
      </w:r>
      <w:r w:rsidR="00DD66B2">
        <w:noBreakHyphen/>
      </w:r>
      <w:r>
        <w:t>genes”.</w:t>
      </w:r>
    </w:p>
    <w:p w14:paraId="22E197E6" w14:textId="77777777" w:rsidR="00732363" w:rsidRDefault="00732363" w:rsidP="00732363"/>
    <w:p w14:paraId="438D0AE7" w14:textId="5195D30D" w:rsidR="00732363" w:rsidRDefault="003920C1" w:rsidP="00732363">
      <w:r>
        <w:t>A</w:t>
      </w:r>
      <w:r w:rsidR="00732363">
        <w:t xml:space="preserve">ll options are </w:t>
      </w:r>
      <w:r>
        <w:t>listed</w:t>
      </w:r>
      <w:r w:rsidR="00732363">
        <w:t xml:space="preserve"> here in both their command line and configuration file forms. If an option allows or requires any further arguments, they are </w:t>
      </w:r>
      <w:r>
        <w:t xml:space="preserve">also </w:t>
      </w:r>
      <w:r w:rsidR="00732363">
        <w:t xml:space="preserve">noted </w:t>
      </w:r>
      <w:r>
        <w:t>along with their default values, if any. A</w:t>
      </w:r>
      <w:r w:rsidR="00732363">
        <w:t>rguments which are required are enclosed in &lt;angle brackets&gt;, while arguments which are optional are enclosed in [square brackets].</w:t>
      </w:r>
    </w:p>
    <w:p w14:paraId="14E80A2D" w14:textId="77777777" w:rsidR="00732363" w:rsidRDefault="00732363" w:rsidP="00732363"/>
    <w:p w14:paraId="49B817F2" w14:textId="65CF2321" w:rsidR="00732363" w:rsidRDefault="00732363" w:rsidP="00943DD1">
      <w:pPr>
        <w:rPr>
          <w:ins w:id="877" w:author="Alexander Thomas Frase" w:date="2012-11-02T13:14:00Z"/>
        </w:rPr>
      </w:pPr>
      <w:r>
        <w:t xml:space="preserve">Many options have only two possible settings and therefore accept a single argument which can either be “yes” or “no” (or “on” or “off”, or “1” or “0”). Specifying these options with no argument is always interpreted as a </w:t>
      </w:r>
      <w:r w:rsidR="00DD66B2">
        <w:t>“yes”, such that for example “</w:t>
      </w:r>
      <w:r w:rsidR="003920C1">
        <w:t>VERBOSE</w:t>
      </w:r>
      <w:r w:rsidR="00DD66B2">
        <w:t xml:space="preserve"> yes” and “</w:t>
      </w:r>
      <w:r w:rsidR="003920C1">
        <w:t>VERBOSE</w:t>
      </w:r>
      <w:r>
        <w:t>” have the same meaning. However, omitting such options entirely may default to either “yes” or “no” depending on the option.</w:t>
      </w:r>
    </w:p>
    <w:p w14:paraId="6B0C891E" w14:textId="77777777" w:rsidR="009F3065" w:rsidRDefault="009F3065" w:rsidP="00943DD1"/>
    <w:p w14:paraId="06D1DC1C" w14:textId="77777777" w:rsidR="008A0C7A" w:rsidRDefault="008A0C7A" w:rsidP="008A0C7A">
      <w:pPr>
        <w:pStyle w:val="Heading2"/>
      </w:pPr>
      <w:bookmarkStart w:id="878" w:name="_Toc339626773"/>
      <w:r>
        <w:lastRenderedPageBreak/>
        <w:t>Configuration Options</w:t>
      </w:r>
      <w:bookmarkEnd w:id="878"/>
    </w:p>
    <w:p w14:paraId="3BF5E188" w14:textId="77777777" w:rsidR="008A0C7A" w:rsidRDefault="008A0C7A" w:rsidP="003B534B">
      <w:pPr>
        <w:pStyle w:val="Heading3"/>
      </w:pPr>
      <w:bookmarkStart w:id="879" w:name="_Toc339626774"/>
      <w:r>
        <w:t>--help  /  HELP</w:t>
      </w:r>
      <w:bookmarkEnd w:id="879"/>
    </w:p>
    <w:p w14:paraId="62DA038F" w14:textId="77777777" w:rsidR="008A0C7A" w:rsidRPr="00B01756" w:rsidRDefault="008A0C7A" w:rsidP="008A0C7A">
      <w:r>
        <w:t>Displays the program usage and immediately exits.</w:t>
      </w:r>
    </w:p>
    <w:p w14:paraId="60C76707" w14:textId="77777777" w:rsidR="008A0C7A" w:rsidRDefault="008A0C7A" w:rsidP="003B534B">
      <w:pPr>
        <w:pStyle w:val="Heading3"/>
      </w:pPr>
      <w:bookmarkStart w:id="880" w:name="_Toc339626775"/>
      <w:r>
        <w:t>--version  /  VERSION</w:t>
      </w:r>
      <w:bookmarkEnd w:id="880"/>
    </w:p>
    <w:p w14:paraId="5CC86ED4" w14:textId="77777777" w:rsidR="008A0C7A" w:rsidRPr="00B01756" w:rsidRDefault="008A0C7A" w:rsidP="008A0C7A">
      <w:r>
        <w:t xml:space="preserve">Displays the software versions and immediately exits. Note that </w:t>
      </w:r>
      <w:proofErr w:type="spellStart"/>
      <w:r>
        <w:t>Biofilter</w:t>
      </w:r>
      <w:proofErr w:type="spellEnd"/>
      <w:r>
        <w:t xml:space="preserve"> is built upon LOKI and SQLite, each of which will also report their own software versions.</w:t>
      </w:r>
    </w:p>
    <w:p w14:paraId="10509B74" w14:textId="77777777" w:rsidR="008A0C7A" w:rsidRDefault="008A0C7A" w:rsidP="003B534B">
      <w:pPr>
        <w:pStyle w:val="Heading3"/>
      </w:pPr>
      <w:bookmarkStart w:id="881" w:name="_Toc339626776"/>
      <w:r>
        <w:t>--report-configuration  /  REPORT_CONFIGURATION</w:t>
      </w:r>
      <w:bookmarkEnd w:id="881"/>
    </w:p>
    <w:p w14:paraId="7F685BD9" w14:textId="77777777" w:rsidR="008A0C7A" w:rsidRPr="00893593" w:rsidRDefault="008A0C7A" w:rsidP="008A0C7A">
      <w:pPr>
        <w:ind w:firstLine="709"/>
      </w:pPr>
      <w:r>
        <w:t>Argument: [yes/no]</w:t>
      </w:r>
      <w:r>
        <w:tab/>
      </w:r>
      <w:r>
        <w:tab/>
      </w:r>
      <w:r>
        <w:tab/>
      </w:r>
      <w:r>
        <w:tab/>
      </w:r>
      <w:r>
        <w:tab/>
      </w:r>
      <w:r>
        <w:tab/>
        <w:t>Default: no</w:t>
      </w:r>
    </w:p>
    <w:p w14:paraId="61988233" w14:textId="757A9337" w:rsidR="008A0C7A" w:rsidRDefault="008A0C7A" w:rsidP="008A0C7A">
      <w:r>
        <w:t xml:space="preserve">Generates a </w:t>
      </w:r>
      <w:proofErr w:type="spellStart"/>
      <w:r>
        <w:t>Biofilter</w:t>
      </w:r>
      <w:proofErr w:type="spellEnd"/>
      <w:r>
        <w:t xml:space="preserve"> configuration file which </w:t>
      </w:r>
      <w:r w:rsidR="00DD66B2">
        <w:t>specifies</w:t>
      </w:r>
      <w:r>
        <w:t xml:space="preserve"> the</w:t>
      </w:r>
      <w:r w:rsidR="00DD66B2">
        <w:t xml:space="preserve"> current</w:t>
      </w:r>
      <w:r>
        <w:t xml:space="preserve"> effective value of all program options, including any default options which were not overridden. This file can then be </w:t>
      </w:r>
      <w:r w:rsidR="00DD66B2">
        <w:t xml:space="preserve">passed back in </w:t>
      </w:r>
      <w:r>
        <w:t xml:space="preserve">to </w:t>
      </w:r>
      <w:proofErr w:type="spellStart"/>
      <w:r>
        <w:t>Biofilter</w:t>
      </w:r>
      <w:proofErr w:type="spellEnd"/>
      <w:r>
        <w:t xml:space="preserve"> again in order to repeat exactly the same analysis.</w:t>
      </w:r>
    </w:p>
    <w:p w14:paraId="32C7CDCC" w14:textId="77777777" w:rsidR="008A0C7A" w:rsidRDefault="008A0C7A" w:rsidP="003B534B">
      <w:pPr>
        <w:pStyle w:val="Heading3"/>
      </w:pPr>
      <w:bookmarkStart w:id="882" w:name="_Toc339626777"/>
      <w:r>
        <w:t>--report-replication-fingerprint  /  REPORT_REPLICATION_FINGERPRINT</w:t>
      </w:r>
      <w:bookmarkEnd w:id="882"/>
    </w:p>
    <w:p w14:paraId="362EDAD6" w14:textId="77777777" w:rsidR="008A0C7A" w:rsidRDefault="008A0C7A" w:rsidP="008A0C7A">
      <w:pPr>
        <w:ind w:firstLine="709"/>
      </w:pPr>
      <w:r>
        <w:t>Argument: [yes/no]</w:t>
      </w:r>
      <w:r>
        <w:tab/>
      </w:r>
      <w:r>
        <w:tab/>
      </w:r>
      <w:r>
        <w:tab/>
      </w:r>
      <w:r>
        <w:tab/>
      </w:r>
      <w:r>
        <w:tab/>
      </w:r>
      <w:r>
        <w:tab/>
        <w:t>Default: no</w:t>
      </w:r>
    </w:p>
    <w:p w14:paraId="3E8E0169" w14:textId="0913D1FE" w:rsidR="008A0C7A" w:rsidRDefault="008A0C7A" w:rsidP="008A0C7A">
      <w:r>
        <w:t xml:space="preserve">When used along with REPORT_CONFIGURATION, this adds additional validation options to the resulting configuration file. These extra options specify all relevant software versions as well as a fingerprint of the data contained in the knowledge database file. When re-running a configuration file with these extra replication options, </w:t>
      </w:r>
      <w:proofErr w:type="spellStart"/>
      <w:r>
        <w:t>Biofilter</w:t>
      </w:r>
      <w:proofErr w:type="spellEnd"/>
      <w:r>
        <w:t xml:space="preserve"> will </w:t>
      </w:r>
      <w:r w:rsidR="005C6331">
        <w:t xml:space="preserve">use them to ensure that neither </w:t>
      </w:r>
      <w:proofErr w:type="spellStart"/>
      <w:r w:rsidR="005C6331">
        <w:t>Biofilter</w:t>
      </w:r>
      <w:proofErr w:type="spellEnd"/>
      <w:r w:rsidR="005C6331">
        <w:t xml:space="preserve"> itself nor the LOKI knowledge database file have been updated since the original analysis; this in turn ensures that </w:t>
      </w:r>
      <w:r>
        <w:t xml:space="preserve">the </w:t>
      </w:r>
      <w:r w:rsidR="005C6331">
        <w:t>re-run</w:t>
      </w:r>
      <w:r>
        <w:t xml:space="preserve"> analysi</w:t>
      </w:r>
      <w:r w:rsidR="00213DFB">
        <w:t>s will produce the same (or compatible) results as the original.</w:t>
      </w:r>
    </w:p>
    <w:p w14:paraId="68D8DF6D" w14:textId="77777777" w:rsidR="008A0C7A" w:rsidRDefault="008A0C7A" w:rsidP="008A0C7A">
      <w:pPr>
        <w:pStyle w:val="Heading2"/>
      </w:pPr>
      <w:bookmarkStart w:id="883" w:name="_Toc339626778"/>
      <w:r>
        <w:t>Prior Knowledge Options</w:t>
      </w:r>
      <w:bookmarkEnd w:id="883"/>
    </w:p>
    <w:p w14:paraId="630040F9" w14:textId="77777777" w:rsidR="008A0C7A" w:rsidRDefault="008A0C7A" w:rsidP="003B534B">
      <w:pPr>
        <w:pStyle w:val="Heading3"/>
      </w:pPr>
      <w:bookmarkStart w:id="884" w:name="_Toc339626779"/>
      <w:r>
        <w:t>--knowledge  /  KNOWLEDGE</w:t>
      </w:r>
      <w:bookmarkEnd w:id="884"/>
    </w:p>
    <w:p w14:paraId="1BC96B46" w14:textId="77777777" w:rsidR="008A0C7A" w:rsidRDefault="008A0C7A" w:rsidP="008A0C7A">
      <w:r>
        <w:tab/>
        <w:t>Argument: &lt;file&gt;</w:t>
      </w:r>
      <w:r>
        <w:tab/>
      </w:r>
      <w:r>
        <w:tab/>
      </w:r>
      <w:r>
        <w:tab/>
      </w:r>
      <w:r>
        <w:tab/>
      </w:r>
      <w:r>
        <w:tab/>
      </w:r>
      <w:r>
        <w:tab/>
        <w:t xml:space="preserve">Default: </w:t>
      </w:r>
      <w:r w:rsidRPr="00A81A3D">
        <w:rPr>
          <w:i/>
        </w:rPr>
        <w:t>none</w:t>
      </w:r>
    </w:p>
    <w:p w14:paraId="1925159A" w14:textId="77777777" w:rsidR="008A0C7A" w:rsidRDefault="008A0C7A" w:rsidP="008A0C7A">
      <w:r>
        <w:t xml:space="preserve">Specifies the LOKI prior knowledge database file to use. If a relative path is provided it will be tried first from the current working directory, and then from the location of the </w:t>
      </w:r>
      <w:proofErr w:type="spellStart"/>
      <w:r>
        <w:t>Biofilter</w:t>
      </w:r>
      <w:proofErr w:type="spellEnd"/>
      <w:r>
        <w:t xml:space="preserve"> executable itself.</w:t>
      </w:r>
    </w:p>
    <w:p w14:paraId="3EBA7F20" w14:textId="77777777" w:rsidR="008A0C7A" w:rsidRDefault="008A0C7A" w:rsidP="003B534B">
      <w:pPr>
        <w:pStyle w:val="Heading3"/>
      </w:pPr>
      <w:bookmarkStart w:id="885" w:name="_Toc339626780"/>
      <w:r>
        <w:t>--report-genome-build  /  REPORT_GENOME_BUILD</w:t>
      </w:r>
      <w:bookmarkEnd w:id="885"/>
    </w:p>
    <w:p w14:paraId="13ABC1B9" w14:textId="77777777" w:rsidR="008A0C7A" w:rsidRPr="00740F50" w:rsidRDefault="008A0C7A" w:rsidP="008A0C7A">
      <w:r>
        <w:tab/>
        <w:t>Argument: [yes/no]</w:t>
      </w:r>
      <w:r>
        <w:tab/>
      </w:r>
      <w:r>
        <w:tab/>
      </w:r>
      <w:r>
        <w:tab/>
      </w:r>
      <w:r>
        <w:tab/>
      </w:r>
      <w:r>
        <w:tab/>
      </w:r>
      <w:r>
        <w:tab/>
        <w:t>Default: no</w:t>
      </w:r>
    </w:p>
    <w:p w14:paraId="3F339A8B" w14:textId="121C6D74" w:rsidR="008A0C7A" w:rsidRDefault="008A0C7A" w:rsidP="008A0C7A">
      <w:r>
        <w:t>Displays the build version(s) of the human reference genome which was used as the basis for all genomic positions in the prior knowledge database (such as for SNP</w:t>
      </w:r>
      <w:r w:rsidR="007744FA">
        <w:t xml:space="preserve"> position</w:t>
      </w:r>
      <w:r>
        <w:t>s and gene regions). Any position or region data</w:t>
      </w:r>
      <w:r w:rsidR="00130E8C">
        <w:t xml:space="preserve"> provided as input</w:t>
      </w:r>
      <w:r>
        <w:t xml:space="preserve"> must be converted to the same build version in order to match correctly with the prior knowledge.</w:t>
      </w:r>
    </w:p>
    <w:p w14:paraId="39BC9326" w14:textId="77777777" w:rsidR="008A0C7A" w:rsidRDefault="008A0C7A" w:rsidP="003B534B">
      <w:pPr>
        <w:pStyle w:val="Heading3"/>
      </w:pPr>
      <w:bookmarkStart w:id="886" w:name="_Toc339626781"/>
      <w:r>
        <w:t>--report-gene-name-stats  /  REPORT_GENE_NAME_STATS</w:t>
      </w:r>
      <w:bookmarkEnd w:id="886"/>
    </w:p>
    <w:p w14:paraId="1265EBAE" w14:textId="77777777" w:rsidR="008A0C7A" w:rsidRDefault="008A0C7A" w:rsidP="008A0C7A">
      <w:r>
        <w:tab/>
        <w:t>Argument: [yes/no]</w:t>
      </w:r>
      <w:r>
        <w:tab/>
      </w:r>
      <w:r>
        <w:tab/>
      </w:r>
      <w:r>
        <w:tab/>
      </w:r>
      <w:r>
        <w:tab/>
      </w:r>
      <w:r>
        <w:tab/>
      </w:r>
      <w:r>
        <w:tab/>
        <w:t>Default: no</w:t>
      </w:r>
    </w:p>
    <w:p w14:paraId="6B0F21A3" w14:textId="77777777" w:rsidR="008A0C7A" w:rsidRDefault="008A0C7A" w:rsidP="008A0C7A">
      <w:r>
        <w:t>Generates a report of the gene identifier types available in the knowledge database.</w:t>
      </w:r>
    </w:p>
    <w:p w14:paraId="3E8A6998" w14:textId="77777777" w:rsidR="008A0C7A" w:rsidRDefault="008A0C7A" w:rsidP="003B534B">
      <w:pPr>
        <w:pStyle w:val="Heading3"/>
      </w:pPr>
      <w:bookmarkStart w:id="887" w:name="_Toc339626782"/>
      <w:r>
        <w:t>--report-group-name-stats  /  REPORT_GROUP_NAME_STATS</w:t>
      </w:r>
      <w:bookmarkEnd w:id="887"/>
    </w:p>
    <w:p w14:paraId="5F01BDF7" w14:textId="77777777" w:rsidR="008A0C7A" w:rsidRDefault="008A0C7A" w:rsidP="008A0C7A">
      <w:r>
        <w:tab/>
        <w:t>Argument: [yes/no]</w:t>
      </w:r>
      <w:r>
        <w:tab/>
      </w:r>
      <w:r>
        <w:tab/>
      </w:r>
      <w:r>
        <w:tab/>
      </w:r>
      <w:r>
        <w:tab/>
      </w:r>
      <w:r>
        <w:tab/>
      </w:r>
      <w:r>
        <w:tab/>
        <w:t>Default: no</w:t>
      </w:r>
    </w:p>
    <w:p w14:paraId="60E18D16" w14:textId="77777777" w:rsidR="008A0C7A" w:rsidRDefault="008A0C7A" w:rsidP="008A0C7A">
      <w:r>
        <w:t>Generates a report of the group identifier types available in the knowledge database.</w:t>
      </w:r>
    </w:p>
    <w:p w14:paraId="5AF52454" w14:textId="77777777" w:rsidR="009F3065" w:rsidRDefault="009F3065">
      <w:pPr>
        <w:rPr>
          <w:ins w:id="888" w:author="Alexander Thomas Frase" w:date="2012-11-02T13:16:00Z"/>
        </w:rPr>
        <w:pPrChange w:id="889" w:author="Alexander Thomas Frase" w:date="2012-11-02T13:16:00Z">
          <w:pPr>
            <w:pStyle w:val="Heading3"/>
          </w:pPr>
        </w:pPrChange>
      </w:pPr>
    </w:p>
    <w:p w14:paraId="6E9663EE" w14:textId="77777777" w:rsidR="009F3065" w:rsidRDefault="009F3065">
      <w:pPr>
        <w:rPr>
          <w:ins w:id="890" w:author="Alexander Thomas Frase" w:date="2012-11-02T13:15:00Z"/>
        </w:rPr>
        <w:pPrChange w:id="891" w:author="Alexander Thomas Frase" w:date="2012-11-02T13:16:00Z">
          <w:pPr>
            <w:pStyle w:val="Heading3"/>
          </w:pPr>
        </w:pPrChange>
      </w:pPr>
    </w:p>
    <w:p w14:paraId="47EE7576" w14:textId="77777777" w:rsidR="008A0C7A" w:rsidRDefault="008A0C7A" w:rsidP="003B534B">
      <w:pPr>
        <w:pStyle w:val="Heading3"/>
      </w:pPr>
      <w:bookmarkStart w:id="892" w:name="_Toc339626783"/>
      <w:r>
        <w:lastRenderedPageBreak/>
        <w:t>--allow-</w:t>
      </w:r>
      <w:proofErr w:type="spellStart"/>
      <w:r>
        <w:t>unvalidated</w:t>
      </w:r>
      <w:proofErr w:type="spellEnd"/>
      <w:r>
        <w:t>-</w:t>
      </w:r>
      <w:proofErr w:type="spellStart"/>
      <w:r>
        <w:t>snp</w:t>
      </w:r>
      <w:proofErr w:type="spellEnd"/>
      <w:r>
        <w:t>-positions  /  ALLOW_UNVALIDATED_SNP_POSITIONS</w:t>
      </w:r>
      <w:bookmarkEnd w:id="892"/>
    </w:p>
    <w:p w14:paraId="221CFBFF" w14:textId="77777777" w:rsidR="008A0C7A" w:rsidRDefault="008A0C7A" w:rsidP="008A0C7A">
      <w:r>
        <w:tab/>
        <w:t>Argument: [yes/no]</w:t>
      </w:r>
      <w:r>
        <w:tab/>
      </w:r>
      <w:r>
        <w:tab/>
      </w:r>
      <w:r>
        <w:tab/>
      </w:r>
      <w:r>
        <w:tab/>
      </w:r>
      <w:r>
        <w:tab/>
      </w:r>
      <w:r>
        <w:tab/>
        <w:t>Default: yes</w:t>
      </w:r>
    </w:p>
    <w:p w14:paraId="3912A47A" w14:textId="28CE705A" w:rsidR="003B534B" w:rsidRDefault="000C6A70" w:rsidP="008A0C7A">
      <w:r>
        <w:t xml:space="preserve">Allows </w:t>
      </w:r>
      <w:proofErr w:type="spellStart"/>
      <w:r>
        <w:t>Biofilter</w:t>
      </w:r>
      <w:proofErr w:type="spellEnd"/>
      <w:r>
        <w:t xml:space="preserve"> to m</w:t>
      </w:r>
      <w:r w:rsidR="008A0C7A">
        <w:t>ake use of all SNP-position mappings available in the knowledge database, even ones which the original data source identified as un-validated. When disabled, only validated positions are considered.</w:t>
      </w:r>
    </w:p>
    <w:p w14:paraId="1FEFC28C" w14:textId="097FA208" w:rsidR="003B534B" w:rsidDel="009F3065" w:rsidRDefault="003B534B" w:rsidP="008A0C7A">
      <w:pPr>
        <w:rPr>
          <w:del w:id="893" w:author="Alexander Thomas Frase" w:date="2012-11-02T13:15:00Z"/>
        </w:rPr>
      </w:pPr>
    </w:p>
    <w:p w14:paraId="01811B00" w14:textId="77777777" w:rsidR="008A0C7A" w:rsidRDefault="008A0C7A" w:rsidP="003B534B">
      <w:pPr>
        <w:pStyle w:val="Heading3"/>
      </w:pPr>
      <w:bookmarkStart w:id="894" w:name="_Toc339626784"/>
      <w:r>
        <w:t>--allow-ambiguous-knowledge  /  ALLOW_AMBIGUOUS_KNOWLEDGE</w:t>
      </w:r>
      <w:bookmarkEnd w:id="894"/>
    </w:p>
    <w:p w14:paraId="50F57F07" w14:textId="77777777" w:rsidR="008A0C7A" w:rsidRDefault="008A0C7A" w:rsidP="008A0C7A">
      <w:r>
        <w:tab/>
        <w:t>Argument: [yes/no]</w:t>
      </w:r>
      <w:r>
        <w:tab/>
      </w:r>
      <w:r>
        <w:tab/>
      </w:r>
      <w:r>
        <w:tab/>
      </w:r>
      <w:r>
        <w:tab/>
      </w:r>
      <w:r>
        <w:tab/>
      </w:r>
      <w:r>
        <w:tab/>
        <w:t>Default: no</w:t>
      </w:r>
    </w:p>
    <w:p w14:paraId="751719F0" w14:textId="2CDE5DF0" w:rsidR="008A0C7A" w:rsidRDefault="000C6A70" w:rsidP="008A0C7A">
      <w:r>
        <w:t xml:space="preserve">Allows </w:t>
      </w:r>
      <w:proofErr w:type="spellStart"/>
      <w:r>
        <w:t>Biofilter</w:t>
      </w:r>
      <w:proofErr w:type="spellEnd"/>
      <w:r>
        <w:t xml:space="preserve"> to m</w:t>
      </w:r>
      <w:r w:rsidR="008A0C7A">
        <w:t xml:space="preserve">ake use of all </w:t>
      </w:r>
      <w:r>
        <w:t>potential</w:t>
      </w:r>
      <w:r w:rsidR="008A0C7A">
        <w:t xml:space="preserve"> gene-group mappings in the knowledge database, even if the gene was referred to with an ambiguous identifier. This will likely include some false-positive associations, but the alternative is likely to miss some true associations.</w:t>
      </w:r>
    </w:p>
    <w:p w14:paraId="124B1529" w14:textId="77777777" w:rsidR="008A0C7A" w:rsidRDefault="008A0C7A" w:rsidP="003B534B">
      <w:pPr>
        <w:pStyle w:val="Heading3"/>
      </w:pPr>
      <w:bookmarkStart w:id="895" w:name="_Toc339626785"/>
      <w:r>
        <w:t>--reduce-ambiguous-knowledge  /  REDUCE_AMBIGUOUS_KNOWLEDGE</w:t>
      </w:r>
      <w:bookmarkEnd w:id="895"/>
    </w:p>
    <w:p w14:paraId="65777ADE" w14:textId="77777777" w:rsidR="008A0C7A" w:rsidRDefault="008A0C7A" w:rsidP="008A0C7A">
      <w:r>
        <w:tab/>
        <w:t>Argument: [no/implication/quality/any]</w:t>
      </w:r>
      <w:r>
        <w:tab/>
      </w:r>
      <w:r>
        <w:tab/>
      </w:r>
      <w:r>
        <w:tab/>
        <w:t>Default: no</w:t>
      </w:r>
    </w:p>
    <w:p w14:paraId="33B18099" w14:textId="5F017CFD" w:rsidR="008A0C7A" w:rsidRDefault="000C6A70" w:rsidP="008A0C7A">
      <w:r>
        <w:t xml:space="preserve">Enables </w:t>
      </w:r>
      <w:r w:rsidR="008A0C7A">
        <w:t>a heuristic algorithm to attempt to resolve ambiguous gene-group mappings in the knowledge database. Providing this option with no argument is the same as using ‘any’, which applies all heuristic algorithms at once.</w:t>
      </w:r>
    </w:p>
    <w:p w14:paraId="7F62EB10" w14:textId="381C10C6" w:rsidR="00D051D5" w:rsidRDefault="00D051D5" w:rsidP="003B534B">
      <w:pPr>
        <w:pStyle w:val="Heading3"/>
      </w:pPr>
      <w:bookmarkStart w:id="896" w:name="_Toc339626786"/>
      <w:r>
        <w:t>--report-</w:t>
      </w:r>
      <w:proofErr w:type="spellStart"/>
      <w:r>
        <w:t>ld</w:t>
      </w:r>
      <w:proofErr w:type="spellEnd"/>
      <w:r>
        <w:t>-profiles  /  REPORT_LD_PROFILES</w:t>
      </w:r>
      <w:bookmarkEnd w:id="896"/>
    </w:p>
    <w:p w14:paraId="10E0CD1C" w14:textId="77777777" w:rsidR="00D051D5" w:rsidRDefault="00D051D5" w:rsidP="00D051D5">
      <w:r>
        <w:tab/>
        <w:t>Argument: [yes/no]</w:t>
      </w:r>
      <w:r>
        <w:tab/>
      </w:r>
      <w:r>
        <w:tab/>
      </w:r>
      <w:r>
        <w:tab/>
      </w:r>
      <w:r>
        <w:tab/>
      </w:r>
      <w:r>
        <w:tab/>
      </w:r>
      <w:r>
        <w:tab/>
        <w:t>Default: no</w:t>
      </w:r>
    </w:p>
    <w:p w14:paraId="13C4C915" w14:textId="11EAA243" w:rsidR="00D051D5" w:rsidRDefault="00D051D5" w:rsidP="003B534B">
      <w:r>
        <w:t>Generates a report of the LD profiles available in the knowledge database.</w:t>
      </w:r>
      <w:r w:rsidR="00C74CD1">
        <w:t xml:space="preserve"> See Appendix </w:t>
      </w:r>
      <w:r w:rsidR="00060560">
        <w:t>1</w:t>
      </w:r>
      <w:r w:rsidR="00C74CD1">
        <w:t xml:space="preserve"> for details on generating LD profiles using LD Spline.</w:t>
      </w:r>
    </w:p>
    <w:p w14:paraId="3B9F4147" w14:textId="77777777" w:rsidR="008A0C7A" w:rsidRDefault="008A0C7A" w:rsidP="003B534B">
      <w:pPr>
        <w:pStyle w:val="Heading3"/>
      </w:pPr>
      <w:bookmarkStart w:id="897" w:name="_Toc339626787"/>
      <w:r>
        <w:t>--</w:t>
      </w:r>
      <w:proofErr w:type="spellStart"/>
      <w:r>
        <w:t>ld</w:t>
      </w:r>
      <w:proofErr w:type="spellEnd"/>
      <w:r>
        <w:t>-profile  /  LD_PROFILE</w:t>
      </w:r>
      <w:bookmarkEnd w:id="897"/>
    </w:p>
    <w:p w14:paraId="67981682" w14:textId="77777777" w:rsidR="008A0C7A" w:rsidRDefault="008A0C7A" w:rsidP="008A0C7A">
      <w:r>
        <w:tab/>
        <w:t>Argument: [</w:t>
      </w:r>
      <w:proofErr w:type="spellStart"/>
      <w:r>
        <w:t>ldprofile</w:t>
      </w:r>
      <w:proofErr w:type="spellEnd"/>
      <w:r>
        <w:t>]</w:t>
      </w:r>
      <w:r>
        <w:tab/>
      </w:r>
      <w:r>
        <w:tab/>
      </w:r>
      <w:r>
        <w:tab/>
      </w:r>
      <w:r>
        <w:tab/>
      </w:r>
      <w:r>
        <w:tab/>
      </w:r>
      <w:r>
        <w:tab/>
        <w:t xml:space="preserve">Default: </w:t>
      </w:r>
      <w:r w:rsidRPr="00A81A3D">
        <w:rPr>
          <w:i/>
        </w:rPr>
        <w:t>none</w:t>
      </w:r>
    </w:p>
    <w:p w14:paraId="50A471A3" w14:textId="3B47B298" w:rsidR="008A0C7A" w:rsidRDefault="000C6A70" w:rsidP="008A0C7A">
      <w:r>
        <w:t xml:space="preserve">Specifies </w:t>
      </w:r>
      <w:r w:rsidR="008A0C7A">
        <w:t>an alternate set of gene region boundaries which were pre-calculated</w:t>
      </w:r>
      <w:r w:rsidR="00AF6ADA">
        <w:t xml:space="preserve"> by LD Spline</w:t>
      </w:r>
      <w:r w:rsidR="008A0C7A">
        <w:t xml:space="preserve"> to account for a population-specific linkage disequilibrium profile. When omitted or supplied with no argument, the default profile </w:t>
      </w:r>
      <w:r>
        <w:t>(</w:t>
      </w:r>
      <w:r w:rsidR="008A0C7A">
        <w:t>containing the original</w:t>
      </w:r>
      <w:r>
        <w:t xml:space="preserve"> unmodified</w:t>
      </w:r>
      <w:r w:rsidR="008A0C7A">
        <w:t xml:space="preserve"> gene boundaries</w:t>
      </w:r>
      <w:r>
        <w:t>)</w:t>
      </w:r>
      <w:r w:rsidR="008A0C7A">
        <w:t xml:space="preserve"> is used.</w:t>
      </w:r>
    </w:p>
    <w:p w14:paraId="4FA85015" w14:textId="77777777" w:rsidR="008A0C7A" w:rsidRDefault="008A0C7A" w:rsidP="003B534B">
      <w:pPr>
        <w:pStyle w:val="Heading3"/>
      </w:pPr>
      <w:bookmarkStart w:id="898" w:name="_Toc339626788"/>
      <w:r>
        <w:t>--verify-</w:t>
      </w:r>
      <w:proofErr w:type="spellStart"/>
      <w:r>
        <w:t>biofilter</w:t>
      </w:r>
      <w:proofErr w:type="spellEnd"/>
      <w:r>
        <w:t>-version  /  VERIFY_BIOFILTER_VERSION</w:t>
      </w:r>
      <w:bookmarkEnd w:id="898"/>
    </w:p>
    <w:p w14:paraId="0715159E" w14:textId="77777777" w:rsidR="008A0C7A" w:rsidRDefault="008A0C7A" w:rsidP="008A0C7A">
      <w:r>
        <w:tab/>
        <w:t>Argument: &lt;version&gt;</w:t>
      </w:r>
      <w:r>
        <w:tab/>
      </w:r>
      <w:r>
        <w:tab/>
      </w:r>
      <w:r>
        <w:tab/>
      </w:r>
      <w:r>
        <w:tab/>
      </w:r>
      <w:r>
        <w:tab/>
      </w:r>
      <w:r>
        <w:tab/>
        <w:t xml:space="preserve">Default: </w:t>
      </w:r>
      <w:r w:rsidRPr="00A81A3D">
        <w:rPr>
          <w:i/>
        </w:rPr>
        <w:t>none</w:t>
      </w:r>
    </w:p>
    <w:p w14:paraId="4EEAF5A9" w14:textId="77777777" w:rsidR="008A0C7A" w:rsidRDefault="008A0C7A" w:rsidP="008A0C7A">
      <w:r>
        <w:t xml:space="preserve">Ensure that the current version of </w:t>
      </w:r>
      <w:proofErr w:type="spellStart"/>
      <w:r>
        <w:t>Biofilter</w:t>
      </w:r>
      <w:proofErr w:type="spellEnd"/>
      <w:r>
        <w:t xml:space="preserve"> is the same as the one specified. This option is added automatically to configuration files generated with REPORT_REPLICATION_FINGERPRINT.</w:t>
      </w:r>
    </w:p>
    <w:p w14:paraId="26DF3521" w14:textId="77777777" w:rsidR="008A0C7A" w:rsidRDefault="008A0C7A" w:rsidP="003B534B">
      <w:pPr>
        <w:pStyle w:val="Heading3"/>
      </w:pPr>
      <w:bookmarkStart w:id="899" w:name="_Toc339626789"/>
      <w:r>
        <w:t>--verify-</w:t>
      </w:r>
      <w:proofErr w:type="spellStart"/>
      <w:r>
        <w:t>loki</w:t>
      </w:r>
      <w:proofErr w:type="spellEnd"/>
      <w:r>
        <w:t>-version  /  VERIFY_LOKI_VERSION</w:t>
      </w:r>
      <w:bookmarkEnd w:id="899"/>
    </w:p>
    <w:p w14:paraId="5C05F992" w14:textId="77777777" w:rsidR="008A0C7A" w:rsidRDefault="008A0C7A" w:rsidP="008A0C7A">
      <w:r>
        <w:tab/>
        <w:t>Argument: &lt;version&gt;</w:t>
      </w:r>
      <w:r>
        <w:tab/>
      </w:r>
      <w:r>
        <w:tab/>
      </w:r>
      <w:r>
        <w:tab/>
      </w:r>
      <w:r>
        <w:tab/>
      </w:r>
      <w:r>
        <w:tab/>
      </w:r>
      <w:r>
        <w:tab/>
        <w:t xml:space="preserve">Default: </w:t>
      </w:r>
      <w:r w:rsidRPr="00A81A3D">
        <w:rPr>
          <w:i/>
        </w:rPr>
        <w:t>none</w:t>
      </w:r>
    </w:p>
    <w:p w14:paraId="6C4433EC" w14:textId="77777777" w:rsidR="008A0C7A" w:rsidRDefault="008A0C7A" w:rsidP="008A0C7A">
      <w:r>
        <w:t>Ensure that the current version of LOKI is the same as the one specified. This option is added automatically to configuration files generated with REPORT_REPLICATION_FINGERPRINT.</w:t>
      </w:r>
    </w:p>
    <w:p w14:paraId="0F88D56E" w14:textId="77777777" w:rsidR="008A0C7A" w:rsidRDefault="008A0C7A" w:rsidP="003B534B">
      <w:pPr>
        <w:pStyle w:val="Heading3"/>
      </w:pPr>
      <w:bookmarkStart w:id="900" w:name="_Toc339626790"/>
      <w:r>
        <w:t>--verify-source-loader  /  VERIFY_SOURCE_LOADER</w:t>
      </w:r>
      <w:bookmarkEnd w:id="900"/>
    </w:p>
    <w:p w14:paraId="0F7097A2" w14:textId="77777777" w:rsidR="008A0C7A" w:rsidRDefault="008A0C7A" w:rsidP="008A0C7A">
      <w:r>
        <w:tab/>
        <w:t>Arguments: &lt;source&gt; &lt;version&gt;</w:t>
      </w:r>
      <w:r>
        <w:tab/>
      </w:r>
      <w:r>
        <w:tab/>
      </w:r>
      <w:r>
        <w:tab/>
      </w:r>
      <w:r>
        <w:tab/>
        <w:t xml:space="preserve">Default: </w:t>
      </w:r>
      <w:r w:rsidRPr="00A81A3D">
        <w:rPr>
          <w:i/>
        </w:rPr>
        <w:t>none</w:t>
      </w:r>
    </w:p>
    <w:p w14:paraId="6D75DDF1" w14:textId="7044FDBC" w:rsidR="008A0C7A" w:rsidRDefault="008A0C7A" w:rsidP="008A0C7A">
      <w:r>
        <w:t xml:space="preserve">Ensure that the knowledge database file was generated with the specified version of a source data loader module. </w:t>
      </w:r>
      <w:r w:rsidR="006C1430">
        <w:t xml:space="preserve">Can be used multiple times to specify versions for different sources. </w:t>
      </w:r>
      <w:r>
        <w:t>This option is added automatically to configuration files generated with REPORT_REPLICATION_FINGERPRINT.</w:t>
      </w:r>
    </w:p>
    <w:p w14:paraId="0077B586" w14:textId="77777777" w:rsidR="009F3065" w:rsidRDefault="009F3065">
      <w:pPr>
        <w:rPr>
          <w:ins w:id="901" w:author="Alexander Thomas Frase" w:date="2012-11-02T13:16:00Z"/>
        </w:rPr>
        <w:pPrChange w:id="902" w:author="Alexander Thomas Frase" w:date="2012-11-02T13:16:00Z">
          <w:pPr>
            <w:pStyle w:val="Heading3"/>
          </w:pPr>
        </w:pPrChange>
      </w:pPr>
    </w:p>
    <w:p w14:paraId="1A8485B8" w14:textId="77777777" w:rsidR="009F3065" w:rsidRDefault="009F3065">
      <w:pPr>
        <w:rPr>
          <w:ins w:id="903" w:author="Alexander Thomas Frase" w:date="2012-11-02T13:16:00Z"/>
        </w:rPr>
        <w:pPrChange w:id="904" w:author="Alexander Thomas Frase" w:date="2012-11-02T13:16:00Z">
          <w:pPr>
            <w:pStyle w:val="Heading3"/>
          </w:pPr>
        </w:pPrChange>
      </w:pPr>
    </w:p>
    <w:p w14:paraId="690A98D1" w14:textId="77777777" w:rsidR="009F3065" w:rsidRDefault="009F3065">
      <w:pPr>
        <w:rPr>
          <w:ins w:id="905" w:author="Alexander Thomas Frase" w:date="2012-11-02T13:15:00Z"/>
        </w:rPr>
        <w:pPrChange w:id="906" w:author="Alexander Thomas Frase" w:date="2012-11-02T13:16:00Z">
          <w:pPr>
            <w:pStyle w:val="Heading3"/>
          </w:pPr>
        </w:pPrChange>
      </w:pPr>
    </w:p>
    <w:p w14:paraId="5DD05A50" w14:textId="77777777" w:rsidR="008A0C7A" w:rsidRDefault="008A0C7A" w:rsidP="003B534B">
      <w:pPr>
        <w:pStyle w:val="Heading3"/>
      </w:pPr>
      <w:bookmarkStart w:id="907" w:name="_Toc339626791"/>
      <w:r>
        <w:lastRenderedPageBreak/>
        <w:t>--verify-source-option  /  VERIFY_SOURCE_OPTION</w:t>
      </w:r>
      <w:bookmarkEnd w:id="907"/>
    </w:p>
    <w:p w14:paraId="1D25A155" w14:textId="77777777" w:rsidR="008A0C7A" w:rsidRDefault="008A0C7A" w:rsidP="008A0C7A">
      <w:r>
        <w:tab/>
        <w:t>Arguments: &lt;source&gt; &lt;option&gt; &lt;value&gt;</w:t>
      </w:r>
      <w:r>
        <w:tab/>
      </w:r>
      <w:r>
        <w:tab/>
      </w:r>
      <w:r>
        <w:tab/>
        <w:t xml:space="preserve">Default: </w:t>
      </w:r>
      <w:r w:rsidRPr="00A81A3D">
        <w:rPr>
          <w:i/>
        </w:rPr>
        <w:t>none</w:t>
      </w:r>
    </w:p>
    <w:p w14:paraId="47AAED6E" w14:textId="3F587B83" w:rsidR="008A0C7A" w:rsidRDefault="008A0C7A" w:rsidP="008A0C7A">
      <w:r>
        <w:t xml:space="preserve">Ensure that the knowledge database file was generated with the specified option value supplied to a source data loader module. </w:t>
      </w:r>
      <w:r w:rsidR="006C1430">
        <w:t xml:space="preserve">Can be used multiple times to specify different options, or options for different sources. </w:t>
      </w:r>
      <w:r>
        <w:t>This option is added automatically to configuration files generated with REPORT_REPLICATION_FINGERPRINT.</w:t>
      </w:r>
    </w:p>
    <w:p w14:paraId="507C5165" w14:textId="0B7B7407" w:rsidR="003B534B" w:rsidDel="009F3065" w:rsidRDefault="003B534B" w:rsidP="008A0C7A">
      <w:pPr>
        <w:rPr>
          <w:del w:id="908" w:author="Alexander Thomas Frase" w:date="2012-11-02T13:15:00Z"/>
        </w:rPr>
      </w:pPr>
    </w:p>
    <w:p w14:paraId="7EF7DC1F" w14:textId="1A1EF9AD" w:rsidR="003B534B" w:rsidRPr="00740F50" w:rsidDel="009F3065" w:rsidRDefault="003B534B" w:rsidP="008A0C7A">
      <w:pPr>
        <w:rPr>
          <w:del w:id="909" w:author="Alexander Thomas Frase" w:date="2012-11-02T13:15:00Z"/>
        </w:rPr>
      </w:pPr>
    </w:p>
    <w:p w14:paraId="03636D9B" w14:textId="77777777" w:rsidR="008A0C7A" w:rsidRDefault="008A0C7A" w:rsidP="003B534B">
      <w:pPr>
        <w:pStyle w:val="Heading3"/>
      </w:pPr>
      <w:bookmarkStart w:id="910" w:name="_Toc339626792"/>
      <w:r>
        <w:t>--verify-source-file  /  VERIFY_SOURCE_FILE</w:t>
      </w:r>
      <w:bookmarkEnd w:id="910"/>
    </w:p>
    <w:p w14:paraId="18708237" w14:textId="77777777" w:rsidR="008A0C7A" w:rsidRPr="00740F50" w:rsidRDefault="008A0C7A" w:rsidP="008A0C7A">
      <w:r>
        <w:tab/>
        <w:t>Arguments: &lt;source&gt; &lt;file&gt; &lt;date&gt; &lt;size&gt; &lt;md5&gt;</w:t>
      </w:r>
      <w:r>
        <w:tab/>
      </w:r>
      <w:r>
        <w:tab/>
        <w:t xml:space="preserve">Default: </w:t>
      </w:r>
      <w:r w:rsidRPr="00A81A3D">
        <w:rPr>
          <w:i/>
        </w:rPr>
        <w:t>none</w:t>
      </w:r>
    </w:p>
    <w:p w14:paraId="2F404695" w14:textId="408713F3" w:rsidR="008A0C7A" w:rsidRDefault="008A0C7A" w:rsidP="008A0C7A">
      <w:r>
        <w:t xml:space="preserve">Ensure that the knowledge database file was generated with the specified source data file. </w:t>
      </w:r>
      <w:r w:rsidR="006C1430">
        <w:t xml:space="preserve">Can be used multiple times to specify different files, or files for different sources. </w:t>
      </w:r>
      <w:r>
        <w:t>This option is added automatically to configuration files generated with REPORT_REPLICATION_FINGERPRINT.</w:t>
      </w:r>
    </w:p>
    <w:p w14:paraId="4FE08A5C" w14:textId="77777777" w:rsidR="008A0C7A" w:rsidRDefault="008A0C7A" w:rsidP="008A0C7A">
      <w:pPr>
        <w:pStyle w:val="Heading2"/>
      </w:pPr>
      <w:bookmarkStart w:id="911" w:name="_Toc339626793"/>
      <w:r>
        <w:t>Primary Input Data Options</w:t>
      </w:r>
      <w:bookmarkEnd w:id="911"/>
    </w:p>
    <w:p w14:paraId="7428C928" w14:textId="77777777" w:rsidR="008A0C7A" w:rsidRDefault="008A0C7A" w:rsidP="003B534B">
      <w:pPr>
        <w:pStyle w:val="Heading3"/>
      </w:pPr>
      <w:bookmarkStart w:id="912" w:name="_Toc339626794"/>
      <w:r>
        <w:t>--</w:t>
      </w:r>
      <w:proofErr w:type="spellStart"/>
      <w:r>
        <w:t>snp</w:t>
      </w:r>
      <w:proofErr w:type="spellEnd"/>
      <w:r>
        <w:t xml:space="preserve">  /  SNP</w:t>
      </w:r>
      <w:bookmarkEnd w:id="912"/>
    </w:p>
    <w:p w14:paraId="5BB9E649" w14:textId="77777777" w:rsidR="008A0C7A" w:rsidRDefault="008A0C7A" w:rsidP="008A0C7A">
      <w:r>
        <w:tab/>
        <w:t>Arguments: &lt;</w:t>
      </w:r>
      <w:proofErr w:type="spellStart"/>
      <w:r>
        <w:t>snp</w:t>
      </w:r>
      <w:proofErr w:type="spellEnd"/>
      <w:r>
        <w:t>&gt; [</w:t>
      </w:r>
      <w:proofErr w:type="spellStart"/>
      <w:r>
        <w:t>snp</w:t>
      </w:r>
      <w:proofErr w:type="spellEnd"/>
      <w:r>
        <w:t>] […]</w:t>
      </w:r>
      <w:r>
        <w:tab/>
      </w:r>
      <w:r>
        <w:tab/>
      </w:r>
      <w:r>
        <w:tab/>
      </w:r>
      <w:r>
        <w:tab/>
      </w:r>
      <w:r>
        <w:tab/>
        <w:t xml:space="preserve">Default: </w:t>
      </w:r>
      <w:r w:rsidRPr="00A81A3D">
        <w:rPr>
          <w:i/>
        </w:rPr>
        <w:t>none</w:t>
      </w:r>
    </w:p>
    <w:p w14:paraId="05C467F3" w14:textId="17864876" w:rsidR="008A0C7A" w:rsidRDefault="008A0C7A" w:rsidP="008A0C7A">
      <w:r>
        <w:t xml:space="preserve">Adds </w:t>
      </w:r>
      <w:r w:rsidR="00324103">
        <w:t>(</w:t>
      </w:r>
      <w:r>
        <w:t>or intersects</w:t>
      </w:r>
      <w:r w:rsidR="00324103">
        <w:t>)</w:t>
      </w:r>
      <w:r>
        <w:t xml:space="preserve"> the specified set of SNPs to </w:t>
      </w:r>
      <w:r w:rsidR="00324103">
        <w:t>(</w:t>
      </w:r>
      <w:r>
        <w:t>or with</w:t>
      </w:r>
      <w:r w:rsidR="00324103">
        <w:t>)</w:t>
      </w:r>
      <w:r>
        <w:t xml:space="preserve"> the primary input dataset. SNPs must be provided as integer RS numbers with an optional “</w:t>
      </w:r>
      <w:proofErr w:type="spellStart"/>
      <w:r>
        <w:t>rs</w:t>
      </w:r>
      <w:proofErr w:type="spellEnd"/>
      <w:r>
        <w:t>” prefix.</w:t>
      </w:r>
    </w:p>
    <w:p w14:paraId="5AD47831" w14:textId="77777777" w:rsidR="008A0C7A" w:rsidRDefault="008A0C7A" w:rsidP="003B534B">
      <w:pPr>
        <w:pStyle w:val="Heading3"/>
      </w:pPr>
      <w:bookmarkStart w:id="913" w:name="_Toc339626795"/>
      <w:r>
        <w:t>--</w:t>
      </w:r>
      <w:proofErr w:type="spellStart"/>
      <w:r>
        <w:t>snp</w:t>
      </w:r>
      <w:proofErr w:type="spellEnd"/>
      <w:r>
        <w:t>-file  /  SNP_FILE</w:t>
      </w:r>
      <w:bookmarkEnd w:id="913"/>
    </w:p>
    <w:p w14:paraId="2413E25E" w14:textId="77777777" w:rsidR="008A0C7A" w:rsidRDefault="008A0C7A" w:rsidP="008A0C7A">
      <w:r>
        <w:tab/>
        <w:t>Arguments: &lt;file&gt; [file] […]</w:t>
      </w:r>
      <w:r>
        <w:tab/>
      </w:r>
      <w:r>
        <w:tab/>
      </w:r>
      <w:r>
        <w:tab/>
      </w:r>
      <w:r>
        <w:tab/>
      </w:r>
      <w:r>
        <w:tab/>
        <w:t xml:space="preserve">Default: </w:t>
      </w:r>
      <w:r w:rsidRPr="00C90761">
        <w:rPr>
          <w:i/>
        </w:rPr>
        <w:t>none</w:t>
      </w:r>
    </w:p>
    <w:p w14:paraId="29DFFF93" w14:textId="5FA7CC84" w:rsidR="008A0C7A" w:rsidRDefault="008A0C7A" w:rsidP="008A0C7A">
      <w:r>
        <w:t xml:space="preserve">Adds </w:t>
      </w:r>
      <w:r w:rsidR="00324103">
        <w:t>(</w:t>
      </w:r>
      <w:r>
        <w:t>or intersects</w:t>
      </w:r>
      <w:r w:rsidR="00324103">
        <w:t>)</w:t>
      </w:r>
      <w:r>
        <w:t xml:space="preserve"> the set of SNPs read from the specified files to </w:t>
      </w:r>
      <w:r w:rsidR="00324103">
        <w:t>(</w:t>
      </w:r>
      <w:r>
        <w:t>or with</w:t>
      </w:r>
      <w:r w:rsidR="00324103">
        <w:t>)</w:t>
      </w:r>
      <w:r>
        <w:t xml:space="preserve"> the primary input dataset. Files must contain a single column formatted as in the SNP option.</w:t>
      </w:r>
    </w:p>
    <w:p w14:paraId="115C7290" w14:textId="77777777" w:rsidR="008A0C7A" w:rsidRDefault="008A0C7A" w:rsidP="003B534B">
      <w:pPr>
        <w:pStyle w:val="Heading3"/>
      </w:pPr>
      <w:bookmarkStart w:id="914" w:name="_Toc339626796"/>
      <w:r>
        <w:t>--position  /  POSITION</w:t>
      </w:r>
      <w:bookmarkEnd w:id="914"/>
    </w:p>
    <w:p w14:paraId="22A3AEB8" w14:textId="77777777" w:rsidR="008A0C7A" w:rsidRDefault="008A0C7A" w:rsidP="008A0C7A">
      <w:r>
        <w:tab/>
        <w:t>Arguments: &lt;position&gt; [position] […]</w:t>
      </w:r>
      <w:r>
        <w:tab/>
      </w:r>
      <w:r>
        <w:tab/>
      </w:r>
      <w:r>
        <w:tab/>
        <w:t xml:space="preserve">Default: </w:t>
      </w:r>
      <w:r w:rsidRPr="00F11F94">
        <w:rPr>
          <w:i/>
        </w:rPr>
        <w:t>none</w:t>
      </w:r>
    </w:p>
    <w:p w14:paraId="7C72895B" w14:textId="10CBF38E" w:rsidR="008A0C7A" w:rsidRDefault="008A0C7A" w:rsidP="008A0C7A">
      <w:r>
        <w:t xml:space="preserve">Adds </w:t>
      </w:r>
      <w:r w:rsidR="00324103">
        <w:t>(</w:t>
      </w:r>
      <w:r>
        <w:t>or intersects</w:t>
      </w:r>
      <w:r w:rsidR="00324103">
        <w:t>)</w:t>
      </w:r>
      <w:r>
        <w:t xml:space="preserve"> the specified set of positions to </w:t>
      </w:r>
      <w:r w:rsidR="00324103">
        <w:t>(</w:t>
      </w:r>
      <w:r>
        <w:t>or with</w:t>
      </w:r>
      <w:r w:rsidR="00324103">
        <w:t>)</w:t>
      </w:r>
      <w:r>
        <w:t xml:space="preserve"> the primary input dataset. Positions must be provided as 2 to 4 fields separated by colons: “</w:t>
      </w:r>
      <w:proofErr w:type="spellStart"/>
      <w:r>
        <w:t>chr:pos</w:t>
      </w:r>
      <w:proofErr w:type="spellEnd"/>
      <w:r>
        <w:t>”, “</w:t>
      </w:r>
      <w:proofErr w:type="spellStart"/>
      <w:r>
        <w:t>chr:label:pos</w:t>
      </w:r>
      <w:proofErr w:type="spellEnd"/>
      <w:r>
        <w:t>” or “</w:t>
      </w:r>
      <w:proofErr w:type="spellStart"/>
      <w:r>
        <w:t>chr:label:ignored:pos</w:t>
      </w:r>
      <w:proofErr w:type="spellEnd"/>
      <w:r>
        <w:t>”. Chromosomes may have an optional “</w:t>
      </w:r>
      <w:proofErr w:type="spellStart"/>
      <w:r>
        <w:t>chr</w:t>
      </w:r>
      <w:proofErr w:type="spellEnd"/>
      <w:r>
        <w:t>” prefix.</w:t>
      </w:r>
    </w:p>
    <w:p w14:paraId="510C50F5" w14:textId="77777777" w:rsidR="008A0C7A" w:rsidRDefault="008A0C7A" w:rsidP="003B534B">
      <w:pPr>
        <w:pStyle w:val="Heading3"/>
      </w:pPr>
      <w:bookmarkStart w:id="915" w:name="_Toc339626797"/>
      <w:r>
        <w:t>--position-file  /  POSITION_FILE</w:t>
      </w:r>
      <w:bookmarkEnd w:id="915"/>
    </w:p>
    <w:p w14:paraId="608AAC3B" w14:textId="77777777" w:rsidR="008A0C7A" w:rsidRDefault="008A0C7A" w:rsidP="008A0C7A">
      <w:r>
        <w:tab/>
        <w:t>Arguments: &lt;file&gt; [file] […]</w:t>
      </w:r>
      <w:r>
        <w:tab/>
      </w:r>
      <w:r>
        <w:tab/>
      </w:r>
      <w:r>
        <w:tab/>
      </w:r>
      <w:r>
        <w:tab/>
      </w:r>
      <w:r>
        <w:tab/>
        <w:t xml:space="preserve">Default: </w:t>
      </w:r>
      <w:r w:rsidRPr="00C90761">
        <w:rPr>
          <w:i/>
        </w:rPr>
        <w:t>none</w:t>
      </w:r>
    </w:p>
    <w:p w14:paraId="42FE3C7C" w14:textId="584C66A6" w:rsidR="008A0C7A" w:rsidRDefault="008A0C7A" w:rsidP="008A0C7A">
      <w:r>
        <w:t xml:space="preserve">Adds </w:t>
      </w:r>
      <w:r w:rsidR="00324103">
        <w:t>(</w:t>
      </w:r>
      <w:r>
        <w:t>or intersects</w:t>
      </w:r>
      <w:r w:rsidR="00324103">
        <w:t>)</w:t>
      </w:r>
      <w:r>
        <w:t xml:space="preserve"> the set of positions read from the specified files to </w:t>
      </w:r>
      <w:r w:rsidR="00324103">
        <w:t>(</w:t>
      </w:r>
      <w:r>
        <w:t>or with</w:t>
      </w:r>
      <w:r w:rsidR="00324103">
        <w:t>)</w:t>
      </w:r>
      <w:r>
        <w:t xml:space="preserve"> the primary input dataset. Files must contain 2 to 4 columns formatted as in the POSITION option, but separated by tabs instead of colons.</w:t>
      </w:r>
    </w:p>
    <w:p w14:paraId="2E632DDA" w14:textId="77777777" w:rsidR="008A0C7A" w:rsidRDefault="008A0C7A" w:rsidP="003B534B">
      <w:pPr>
        <w:pStyle w:val="Heading3"/>
      </w:pPr>
      <w:bookmarkStart w:id="916" w:name="_Toc339626798"/>
      <w:r>
        <w:t>--region  /  REGION</w:t>
      </w:r>
      <w:bookmarkEnd w:id="916"/>
    </w:p>
    <w:p w14:paraId="2DE2BEA4" w14:textId="77777777" w:rsidR="008A0C7A" w:rsidRDefault="008A0C7A" w:rsidP="008A0C7A">
      <w:r>
        <w:tab/>
        <w:t>Arguments: &lt;region&gt; [region] […]</w:t>
      </w:r>
      <w:r>
        <w:tab/>
      </w:r>
      <w:r>
        <w:tab/>
      </w:r>
      <w:r>
        <w:tab/>
      </w:r>
      <w:r>
        <w:tab/>
        <w:t xml:space="preserve">Default: </w:t>
      </w:r>
      <w:r w:rsidRPr="00F11F94">
        <w:rPr>
          <w:i/>
        </w:rPr>
        <w:t>none</w:t>
      </w:r>
    </w:p>
    <w:p w14:paraId="6EB86720" w14:textId="3AA79618" w:rsidR="008A0C7A" w:rsidRDefault="008A0C7A" w:rsidP="008A0C7A">
      <w:r>
        <w:t xml:space="preserve">Adds </w:t>
      </w:r>
      <w:r w:rsidR="00324103">
        <w:t>(</w:t>
      </w:r>
      <w:r>
        <w:t>or intersects</w:t>
      </w:r>
      <w:r w:rsidR="00324103">
        <w:t>)</w:t>
      </w:r>
      <w:r>
        <w:t xml:space="preserve"> the specified set of regions to </w:t>
      </w:r>
      <w:r w:rsidR="00324103">
        <w:t>(</w:t>
      </w:r>
      <w:r>
        <w:t>or with</w:t>
      </w:r>
      <w:r w:rsidR="00324103">
        <w:t>)</w:t>
      </w:r>
      <w:r>
        <w:t xml:space="preserve"> the primary input dataset. Regions must be provided as 3 or 4 fields separated by colons: “</w:t>
      </w:r>
      <w:proofErr w:type="spellStart"/>
      <w:r>
        <w:t>chr:start:stop</w:t>
      </w:r>
      <w:proofErr w:type="spellEnd"/>
      <w:r>
        <w:t>” or “</w:t>
      </w:r>
      <w:proofErr w:type="spellStart"/>
      <w:r>
        <w:t>chr:label:start:stop</w:t>
      </w:r>
      <w:proofErr w:type="spellEnd"/>
      <w:r>
        <w:t>”. Chromosomes may have an optional “</w:t>
      </w:r>
      <w:proofErr w:type="spellStart"/>
      <w:r>
        <w:t>chr</w:t>
      </w:r>
      <w:proofErr w:type="spellEnd"/>
      <w:r>
        <w:t>” prefix.</w:t>
      </w:r>
    </w:p>
    <w:p w14:paraId="335936C1" w14:textId="77777777" w:rsidR="008A0C7A" w:rsidRDefault="008A0C7A" w:rsidP="003B534B">
      <w:pPr>
        <w:pStyle w:val="Heading3"/>
      </w:pPr>
      <w:bookmarkStart w:id="917" w:name="_Toc339626799"/>
      <w:r>
        <w:t>--region-file  /  REGION_FILE</w:t>
      </w:r>
      <w:bookmarkEnd w:id="917"/>
    </w:p>
    <w:p w14:paraId="009654F9" w14:textId="77777777" w:rsidR="008A0C7A" w:rsidRDefault="008A0C7A" w:rsidP="008A0C7A">
      <w:r>
        <w:tab/>
        <w:t>Arguments: &lt;file&gt; [file] […]</w:t>
      </w:r>
      <w:r>
        <w:tab/>
      </w:r>
      <w:r>
        <w:tab/>
      </w:r>
      <w:r>
        <w:tab/>
      </w:r>
      <w:r>
        <w:tab/>
      </w:r>
      <w:r>
        <w:tab/>
        <w:t xml:space="preserve">Default: </w:t>
      </w:r>
      <w:r w:rsidRPr="00C90761">
        <w:rPr>
          <w:i/>
        </w:rPr>
        <w:t>none</w:t>
      </w:r>
    </w:p>
    <w:p w14:paraId="2246732E" w14:textId="12B3299A" w:rsidR="008A0C7A" w:rsidRDefault="008A0C7A" w:rsidP="008A0C7A">
      <w:r>
        <w:t xml:space="preserve">Adds </w:t>
      </w:r>
      <w:r w:rsidR="00324103">
        <w:t>(</w:t>
      </w:r>
      <w:r>
        <w:t>or intersects</w:t>
      </w:r>
      <w:r w:rsidR="00324103">
        <w:t>)</w:t>
      </w:r>
      <w:r>
        <w:t xml:space="preserve"> the set of regions read from the specified files to </w:t>
      </w:r>
      <w:r w:rsidR="00324103">
        <w:t>(</w:t>
      </w:r>
      <w:r>
        <w:t>or with</w:t>
      </w:r>
      <w:r w:rsidR="00324103">
        <w:t>)</w:t>
      </w:r>
      <w:r>
        <w:t xml:space="preserve"> the primary input </w:t>
      </w:r>
      <w:r>
        <w:lastRenderedPageBreak/>
        <w:t>dataset. Files must contain 3 or 4 columns formatted as in the REGION option, but separated by tabs instead of colons.</w:t>
      </w:r>
    </w:p>
    <w:p w14:paraId="03BD7153" w14:textId="77777777" w:rsidR="008A0C7A" w:rsidRDefault="008A0C7A" w:rsidP="003B534B">
      <w:pPr>
        <w:pStyle w:val="Heading3"/>
      </w:pPr>
      <w:bookmarkStart w:id="918" w:name="_Toc339626800"/>
      <w:r>
        <w:t>--gene  /  GENE</w:t>
      </w:r>
      <w:bookmarkEnd w:id="918"/>
    </w:p>
    <w:p w14:paraId="15B13251" w14:textId="77777777" w:rsidR="008A0C7A" w:rsidRDefault="008A0C7A" w:rsidP="008A0C7A">
      <w:r>
        <w:tab/>
        <w:t>Arguments: &lt;gene&gt; [gene] […]</w:t>
      </w:r>
      <w:r>
        <w:tab/>
      </w:r>
      <w:r>
        <w:tab/>
      </w:r>
      <w:r>
        <w:tab/>
      </w:r>
      <w:r>
        <w:tab/>
        <w:t xml:space="preserve">Default: </w:t>
      </w:r>
      <w:r w:rsidRPr="00F11F94">
        <w:rPr>
          <w:i/>
        </w:rPr>
        <w:t>none</w:t>
      </w:r>
    </w:p>
    <w:p w14:paraId="49E40F40" w14:textId="21671F0F" w:rsidR="008A0C7A" w:rsidRDefault="008A0C7A" w:rsidP="008A0C7A">
      <w:r>
        <w:t xml:space="preserve">Adds </w:t>
      </w:r>
      <w:r w:rsidR="00324103">
        <w:t>(</w:t>
      </w:r>
      <w:r>
        <w:t>or intersects</w:t>
      </w:r>
      <w:r w:rsidR="00324103">
        <w:t>)</w:t>
      </w:r>
      <w:r>
        <w:t xml:space="preserve"> the specified set of genes to </w:t>
      </w:r>
      <w:r w:rsidR="00324103">
        <w:t>(</w:t>
      </w:r>
      <w:r>
        <w:t>or with</w:t>
      </w:r>
      <w:r w:rsidR="00324103">
        <w:t>)</w:t>
      </w:r>
      <w:r>
        <w:t xml:space="preserve"> the primary input dataset. The specified genes will be interpreted according to the GENE_IDENTIFIER_TYPE option.</w:t>
      </w:r>
    </w:p>
    <w:p w14:paraId="38C85BF4" w14:textId="7F69A083" w:rsidR="003B534B" w:rsidDel="009F3065" w:rsidRDefault="003B534B" w:rsidP="008A0C7A">
      <w:pPr>
        <w:rPr>
          <w:del w:id="919" w:author="Alexander Thomas Frase" w:date="2012-11-02T13:15:00Z"/>
        </w:rPr>
      </w:pPr>
    </w:p>
    <w:p w14:paraId="4D29E6D3" w14:textId="77777777" w:rsidR="008A0C7A" w:rsidRDefault="008A0C7A" w:rsidP="003B534B">
      <w:pPr>
        <w:pStyle w:val="Heading3"/>
      </w:pPr>
      <w:bookmarkStart w:id="920" w:name="_Toc339626801"/>
      <w:r>
        <w:t>--gene-file  /  GENE_FILE</w:t>
      </w:r>
      <w:bookmarkEnd w:id="920"/>
    </w:p>
    <w:p w14:paraId="5B890345" w14:textId="77777777" w:rsidR="008A0C7A" w:rsidRDefault="008A0C7A" w:rsidP="008A0C7A">
      <w:r>
        <w:tab/>
        <w:t>Arguments: &lt;file&gt; [file] […]</w:t>
      </w:r>
      <w:r>
        <w:tab/>
      </w:r>
      <w:r>
        <w:tab/>
      </w:r>
      <w:r>
        <w:tab/>
      </w:r>
      <w:r>
        <w:tab/>
      </w:r>
      <w:r>
        <w:tab/>
        <w:t xml:space="preserve">Default: </w:t>
      </w:r>
      <w:r w:rsidRPr="00C90761">
        <w:rPr>
          <w:i/>
        </w:rPr>
        <w:t>none</w:t>
      </w:r>
    </w:p>
    <w:p w14:paraId="324F4702" w14:textId="159FA9F8" w:rsidR="008A0C7A" w:rsidRDefault="008A0C7A" w:rsidP="008A0C7A">
      <w:r>
        <w:t xml:space="preserve">Adds </w:t>
      </w:r>
      <w:r w:rsidR="00324103">
        <w:t>(</w:t>
      </w:r>
      <w:r>
        <w:t>or intersects</w:t>
      </w:r>
      <w:r w:rsidR="00324103">
        <w:t>)</w:t>
      </w:r>
      <w:r>
        <w:t xml:space="preserve"> the set of genes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663E282" w14:textId="77777777" w:rsidR="008A0C7A" w:rsidRDefault="008A0C7A" w:rsidP="003B534B">
      <w:pPr>
        <w:pStyle w:val="Heading3"/>
      </w:pPr>
      <w:bookmarkStart w:id="921" w:name="_Toc339626802"/>
      <w:r>
        <w:t>--gene-identifier-type  /  GENE_IDENTIFIER_TYPE</w:t>
      </w:r>
      <w:bookmarkEnd w:id="921"/>
    </w:p>
    <w:p w14:paraId="60F55357" w14:textId="77777777" w:rsidR="008A0C7A" w:rsidRPr="00061710" w:rsidRDefault="008A0C7A" w:rsidP="008A0C7A">
      <w:r>
        <w:tab/>
        <w:t>Argument: [type]</w:t>
      </w:r>
      <w:r>
        <w:tab/>
      </w:r>
      <w:r>
        <w:tab/>
      </w:r>
      <w:r>
        <w:tab/>
      </w:r>
      <w:r>
        <w:tab/>
      </w:r>
      <w:r>
        <w:tab/>
      </w:r>
      <w:r>
        <w:tab/>
        <w:t>Default: -</w:t>
      </w:r>
    </w:p>
    <w:p w14:paraId="3E8B20B3" w14:textId="77777777" w:rsidR="008A0C7A" w:rsidRDefault="008A0C7A" w:rsidP="008A0C7A">
      <w:r>
        <w:t>Specifies the identifier type with which to interpret all input gene identifiers. If no type or an empty type is provided, all possible types are tried for each identifier. If the special type “-“ is provided (the default), identifiers are interpreted as primary gene labels.</w:t>
      </w:r>
    </w:p>
    <w:p w14:paraId="7A7242AC" w14:textId="77777777" w:rsidR="008A0C7A" w:rsidRDefault="008A0C7A" w:rsidP="003B534B">
      <w:pPr>
        <w:pStyle w:val="Heading3"/>
      </w:pPr>
      <w:bookmarkStart w:id="922" w:name="_Toc339626803"/>
      <w:r>
        <w:t>--allow-ambiguous-genes  /  ALLOW_AMBIGUOUS_GENES</w:t>
      </w:r>
      <w:bookmarkEnd w:id="922"/>
    </w:p>
    <w:p w14:paraId="0C74C3E9" w14:textId="77777777" w:rsidR="008A0C7A" w:rsidRDefault="008A0C7A" w:rsidP="008A0C7A">
      <w:r>
        <w:tab/>
        <w:t>Argument: [yes/no]</w:t>
      </w:r>
      <w:r>
        <w:tab/>
      </w:r>
      <w:r>
        <w:tab/>
      </w:r>
      <w:r>
        <w:tab/>
      </w:r>
      <w:r>
        <w:tab/>
      </w:r>
      <w:r>
        <w:tab/>
      </w:r>
      <w:r>
        <w:tab/>
        <w:t>Default: no</w:t>
      </w:r>
    </w:p>
    <w:p w14:paraId="768C8C32" w14:textId="77777777" w:rsidR="008A0C7A" w:rsidRPr="00740F50" w:rsidRDefault="008A0C7A" w:rsidP="008A0C7A">
      <w:r>
        <w:t>When enabled, any input gene identifier which matches multiple genes will be interpreted as if all of those genes had been specified. When disabled (the default), identifiers which match multiple genes are ignored.</w:t>
      </w:r>
    </w:p>
    <w:p w14:paraId="08EB501B" w14:textId="77777777" w:rsidR="008A0C7A" w:rsidRDefault="008A0C7A" w:rsidP="003B534B">
      <w:pPr>
        <w:pStyle w:val="Heading3"/>
      </w:pPr>
      <w:bookmarkStart w:id="923" w:name="_Toc339626804"/>
      <w:r>
        <w:t>--gene-search  /  GENE_SEARCH</w:t>
      </w:r>
      <w:bookmarkEnd w:id="923"/>
    </w:p>
    <w:p w14:paraId="466CCBB0" w14:textId="77777777" w:rsidR="008A0C7A" w:rsidRDefault="008A0C7A" w:rsidP="008A0C7A">
      <w:r>
        <w:tab/>
        <w:t>Argument: text</w:t>
      </w:r>
      <w:r>
        <w:tab/>
      </w:r>
      <w:r>
        <w:tab/>
      </w:r>
      <w:r>
        <w:tab/>
      </w:r>
      <w:r>
        <w:tab/>
      </w:r>
      <w:r>
        <w:tab/>
      </w:r>
      <w:r>
        <w:tab/>
        <w:t xml:space="preserve">Default: </w:t>
      </w:r>
      <w:r>
        <w:rPr>
          <w:i/>
        </w:rPr>
        <w:t>none</w:t>
      </w:r>
    </w:p>
    <w:p w14:paraId="56CEFB66" w14:textId="2B1C2578" w:rsidR="008A0C7A" w:rsidRPr="00890F6D" w:rsidRDefault="008A0C7A" w:rsidP="008A0C7A">
      <w:r>
        <w:t xml:space="preserve">Adds </w:t>
      </w:r>
      <w:r w:rsidR="00324103">
        <w:t>(</w:t>
      </w:r>
      <w:r>
        <w:t>or intersects</w:t>
      </w:r>
      <w:r w:rsidR="00324103">
        <w:t>)</w:t>
      </w:r>
      <w:r>
        <w:t xml:space="preserve"> the matching set of genes to </w:t>
      </w:r>
      <w:r w:rsidR="00324103">
        <w:t>(</w:t>
      </w:r>
      <w:r>
        <w:t>or with</w:t>
      </w:r>
      <w:r w:rsidR="00324103">
        <w:t>)</w:t>
      </w:r>
      <w:r>
        <w:t xml:space="preserve"> the primary input dataset. Matching genes are identified by searching for the provided text in all labels, descriptions and identifiers associated with each known gene.</w:t>
      </w:r>
    </w:p>
    <w:p w14:paraId="5D8F5770" w14:textId="77777777" w:rsidR="008A0C7A" w:rsidRDefault="008A0C7A" w:rsidP="003B534B">
      <w:pPr>
        <w:pStyle w:val="Heading3"/>
      </w:pPr>
      <w:bookmarkStart w:id="924" w:name="_Toc339626805"/>
      <w:r>
        <w:t>--group  /  GROUP</w:t>
      </w:r>
      <w:bookmarkEnd w:id="924"/>
    </w:p>
    <w:p w14:paraId="5F1A464B" w14:textId="77777777" w:rsidR="008A0C7A" w:rsidRDefault="008A0C7A" w:rsidP="008A0C7A">
      <w:r>
        <w:tab/>
        <w:t>Arguments: &lt;group&gt; [group] […]</w:t>
      </w:r>
      <w:r>
        <w:tab/>
      </w:r>
      <w:r>
        <w:tab/>
      </w:r>
      <w:r>
        <w:tab/>
      </w:r>
      <w:r>
        <w:tab/>
        <w:t xml:space="preserve">Default: </w:t>
      </w:r>
      <w:r w:rsidRPr="00F11F94">
        <w:rPr>
          <w:i/>
        </w:rPr>
        <w:t>none</w:t>
      </w:r>
    </w:p>
    <w:p w14:paraId="0E078696" w14:textId="4C00A650" w:rsidR="008A0C7A" w:rsidRDefault="008A0C7A" w:rsidP="008A0C7A">
      <w:r>
        <w:t xml:space="preserve">Adds </w:t>
      </w:r>
      <w:r w:rsidR="00324103">
        <w:t>(</w:t>
      </w:r>
      <w:r>
        <w:t>or intersects</w:t>
      </w:r>
      <w:r w:rsidR="00324103">
        <w:t>)</w:t>
      </w:r>
      <w:r>
        <w:t xml:space="preserve"> the specified set of groups to </w:t>
      </w:r>
      <w:r w:rsidR="00324103">
        <w:t>(</w:t>
      </w:r>
      <w:r>
        <w:t>or with</w:t>
      </w:r>
      <w:r w:rsidR="00324103">
        <w:t>)</w:t>
      </w:r>
      <w:r>
        <w:t xml:space="preserve"> the primary input dataset. The specified groups will be interpreted according to the GROUP_IDENTIFIER_TYPE option.</w:t>
      </w:r>
    </w:p>
    <w:p w14:paraId="51C2EC14" w14:textId="77777777" w:rsidR="008A0C7A" w:rsidRDefault="008A0C7A" w:rsidP="003B534B">
      <w:pPr>
        <w:pStyle w:val="Heading3"/>
      </w:pPr>
      <w:bookmarkStart w:id="925" w:name="_Toc339626806"/>
      <w:r>
        <w:t>--group-file  /  GROUP_FILE</w:t>
      </w:r>
      <w:bookmarkEnd w:id="925"/>
    </w:p>
    <w:p w14:paraId="3DE78EF6" w14:textId="77777777" w:rsidR="008A0C7A" w:rsidRDefault="008A0C7A" w:rsidP="008A0C7A">
      <w:r>
        <w:tab/>
        <w:t>Arguments: &lt;file&gt; [file] […]</w:t>
      </w:r>
      <w:r>
        <w:tab/>
      </w:r>
      <w:r>
        <w:tab/>
      </w:r>
      <w:r>
        <w:tab/>
      </w:r>
      <w:r>
        <w:tab/>
      </w:r>
      <w:r>
        <w:tab/>
        <w:t xml:space="preserve">Default: </w:t>
      </w:r>
      <w:r w:rsidRPr="00C90761">
        <w:rPr>
          <w:i/>
        </w:rPr>
        <w:t>none</w:t>
      </w:r>
    </w:p>
    <w:p w14:paraId="77644915" w14:textId="4D5C2CE3" w:rsidR="008A0C7A" w:rsidRDefault="008A0C7A" w:rsidP="008A0C7A">
      <w:r>
        <w:t xml:space="preserve">Adds </w:t>
      </w:r>
      <w:r w:rsidR="00324103">
        <w:t>(</w:t>
      </w:r>
      <w:r>
        <w:t>or intersects</w:t>
      </w:r>
      <w:r w:rsidR="00324103">
        <w:t>)</w:t>
      </w:r>
      <w:r>
        <w:t xml:space="preserve"> the set of groups read from the specified files to </w:t>
      </w:r>
      <w:r w:rsidR="00324103">
        <w:t>(</w:t>
      </w:r>
      <w:r>
        <w:t>or with</w:t>
      </w:r>
      <w:r w:rsidR="00324103">
        <w:t>)</w:t>
      </w:r>
      <w:r>
        <w:t xml:space="preserve"> the primary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5D54A30A" w14:textId="77777777" w:rsidR="008A0C7A" w:rsidRDefault="008A0C7A" w:rsidP="003B534B">
      <w:pPr>
        <w:pStyle w:val="Heading3"/>
      </w:pPr>
      <w:bookmarkStart w:id="926" w:name="_Toc339626807"/>
      <w:r>
        <w:t>--group-identifier-type  /  GROUP_IDENTIFIER_TYPE</w:t>
      </w:r>
      <w:bookmarkEnd w:id="926"/>
    </w:p>
    <w:p w14:paraId="12FF8C94" w14:textId="77777777" w:rsidR="008A0C7A" w:rsidRPr="00F11F94" w:rsidRDefault="008A0C7A" w:rsidP="008A0C7A">
      <w:r>
        <w:tab/>
        <w:t>Argument: [type]</w:t>
      </w:r>
      <w:r>
        <w:tab/>
      </w:r>
      <w:r>
        <w:tab/>
      </w:r>
      <w:r>
        <w:tab/>
      </w:r>
      <w:r>
        <w:tab/>
      </w:r>
      <w:r>
        <w:tab/>
      </w:r>
      <w:r>
        <w:tab/>
        <w:t>Default: -</w:t>
      </w:r>
    </w:p>
    <w:p w14:paraId="70C0CA5A" w14:textId="77777777" w:rsidR="008A0C7A" w:rsidRDefault="008A0C7A" w:rsidP="008A0C7A">
      <w:r>
        <w:t xml:space="preserve">Specifies the identifier type with which to interpret all input group identifiers. If no type or an empty </w:t>
      </w:r>
      <w:r>
        <w:lastRenderedPageBreak/>
        <w:t>type is provided, all possible types are tried for each identifier. If the special type “-“ is provided (the default), identifiers are interpreted as primary group labels.</w:t>
      </w:r>
    </w:p>
    <w:p w14:paraId="2F1FCE91" w14:textId="77777777" w:rsidR="008A0C7A" w:rsidRDefault="008A0C7A" w:rsidP="003B534B">
      <w:pPr>
        <w:pStyle w:val="Heading3"/>
      </w:pPr>
      <w:bookmarkStart w:id="927" w:name="_Toc339626808"/>
      <w:r>
        <w:t>--allow-ambiguous-groups  /  ALLOW_AMBIGUOUS_GROUPS</w:t>
      </w:r>
      <w:bookmarkEnd w:id="927"/>
    </w:p>
    <w:p w14:paraId="72444B7E" w14:textId="77777777" w:rsidR="008A0C7A" w:rsidRDefault="008A0C7A" w:rsidP="008A0C7A">
      <w:r>
        <w:tab/>
        <w:t>Argument: [yes/no]</w:t>
      </w:r>
      <w:r>
        <w:tab/>
      </w:r>
      <w:r>
        <w:tab/>
      </w:r>
      <w:r>
        <w:tab/>
      </w:r>
      <w:r>
        <w:tab/>
      </w:r>
      <w:r>
        <w:tab/>
      </w:r>
      <w:r>
        <w:tab/>
        <w:t>Default: no</w:t>
      </w:r>
    </w:p>
    <w:p w14:paraId="4111112B" w14:textId="77777777" w:rsidR="008A0C7A" w:rsidRDefault="008A0C7A" w:rsidP="008A0C7A">
      <w:r>
        <w:t>When enabled, any input group identifier which matches multiple groups will be interpreted as if all of those groups had been specified. When disabled (the default), identifiers which match multiple groups are ignored.</w:t>
      </w:r>
    </w:p>
    <w:p w14:paraId="46CC63C8" w14:textId="77777777" w:rsidR="008A0C7A" w:rsidRDefault="008A0C7A" w:rsidP="003B534B">
      <w:pPr>
        <w:pStyle w:val="Heading3"/>
      </w:pPr>
      <w:bookmarkStart w:id="928" w:name="_Toc339626809"/>
      <w:r>
        <w:t>--group-search  /  GROUP_SEARCH</w:t>
      </w:r>
      <w:bookmarkEnd w:id="928"/>
    </w:p>
    <w:p w14:paraId="2A1CBC3C" w14:textId="77777777" w:rsidR="008A0C7A" w:rsidRDefault="008A0C7A" w:rsidP="008A0C7A">
      <w:r>
        <w:tab/>
        <w:t>Argument: text</w:t>
      </w:r>
      <w:r>
        <w:tab/>
      </w:r>
      <w:r>
        <w:tab/>
      </w:r>
      <w:r>
        <w:tab/>
      </w:r>
      <w:r>
        <w:tab/>
      </w:r>
      <w:r>
        <w:tab/>
      </w:r>
      <w:r>
        <w:tab/>
        <w:t xml:space="preserve">Default: </w:t>
      </w:r>
      <w:r>
        <w:rPr>
          <w:i/>
        </w:rPr>
        <w:t>none</w:t>
      </w:r>
    </w:p>
    <w:p w14:paraId="2B6E15B3" w14:textId="16D57733" w:rsidR="008A0C7A" w:rsidRDefault="008A0C7A" w:rsidP="008A0C7A">
      <w:r>
        <w:t xml:space="preserve">Adds </w:t>
      </w:r>
      <w:r w:rsidR="00324103">
        <w:t>(</w:t>
      </w:r>
      <w:r>
        <w:t>or intersects</w:t>
      </w:r>
      <w:r w:rsidR="00324103">
        <w:t>)</w:t>
      </w:r>
      <w:r>
        <w:t xml:space="preserve"> the matching set of groups to </w:t>
      </w:r>
      <w:r w:rsidR="00324103">
        <w:t>(</w:t>
      </w:r>
      <w:r>
        <w:t>or with</w:t>
      </w:r>
      <w:r w:rsidR="00324103">
        <w:t>)</w:t>
      </w:r>
      <w:r>
        <w:t xml:space="preserve"> the primary input dataset. Matching groups are identified by searching for the provided text in all labels, descriptions and identifiers associated with each known group.</w:t>
      </w:r>
    </w:p>
    <w:p w14:paraId="39434DF1" w14:textId="77777777" w:rsidR="008A0C7A" w:rsidRDefault="008A0C7A" w:rsidP="003B534B">
      <w:pPr>
        <w:pStyle w:val="Heading3"/>
      </w:pPr>
      <w:bookmarkStart w:id="929" w:name="_Toc339626810"/>
      <w:r>
        <w:t>--source  /  SOURCE</w:t>
      </w:r>
      <w:bookmarkEnd w:id="929"/>
    </w:p>
    <w:p w14:paraId="6611EF30" w14:textId="77777777" w:rsidR="008A0C7A" w:rsidRDefault="008A0C7A" w:rsidP="008A0C7A">
      <w:r>
        <w:tab/>
        <w:t>Arguments: &lt;source&gt; [source] […]</w:t>
      </w:r>
      <w:r>
        <w:tab/>
      </w:r>
      <w:r>
        <w:tab/>
      </w:r>
      <w:r>
        <w:tab/>
      </w:r>
      <w:r>
        <w:tab/>
        <w:t xml:space="preserve">Default: </w:t>
      </w:r>
      <w:r w:rsidRPr="00F11F94">
        <w:rPr>
          <w:i/>
        </w:rPr>
        <w:t>none</w:t>
      </w:r>
    </w:p>
    <w:p w14:paraId="59120011" w14:textId="4F4072E1" w:rsidR="008A0C7A" w:rsidRDefault="008A0C7A" w:rsidP="008A0C7A">
      <w:r>
        <w:t xml:space="preserve">Adds </w:t>
      </w:r>
      <w:r w:rsidR="00324103">
        <w:t>(</w:t>
      </w:r>
      <w:r>
        <w:t>or intersects</w:t>
      </w:r>
      <w:r w:rsidR="00324103">
        <w:t>)</w:t>
      </w:r>
      <w:r>
        <w:t xml:space="preserve"> the specified set of sources to </w:t>
      </w:r>
      <w:r w:rsidR="00324103">
        <w:t>(</w:t>
      </w:r>
      <w:r>
        <w:t>or with</w:t>
      </w:r>
      <w:r w:rsidR="00324103">
        <w:t>)</w:t>
      </w:r>
      <w:r>
        <w:t xml:space="preserve"> the primary input dataset.</w:t>
      </w:r>
    </w:p>
    <w:p w14:paraId="22998124" w14:textId="77777777" w:rsidR="008A0C7A" w:rsidRDefault="008A0C7A" w:rsidP="003B534B">
      <w:pPr>
        <w:pStyle w:val="Heading3"/>
      </w:pPr>
      <w:bookmarkStart w:id="930" w:name="_Toc339626811"/>
      <w:r>
        <w:t>--source-file  /  SOURCE_FILE</w:t>
      </w:r>
      <w:bookmarkEnd w:id="930"/>
    </w:p>
    <w:p w14:paraId="75FC0A4E" w14:textId="77777777" w:rsidR="008A0C7A" w:rsidRDefault="008A0C7A" w:rsidP="008A0C7A">
      <w:r>
        <w:tab/>
        <w:t>Arguments: &lt;file&gt; [file] […]</w:t>
      </w:r>
      <w:r>
        <w:tab/>
      </w:r>
      <w:r>
        <w:tab/>
      </w:r>
      <w:r>
        <w:tab/>
      </w:r>
      <w:r>
        <w:tab/>
      </w:r>
      <w:r>
        <w:tab/>
        <w:t xml:space="preserve">Default: </w:t>
      </w:r>
      <w:r w:rsidRPr="00C90761">
        <w:rPr>
          <w:i/>
        </w:rPr>
        <w:t>none</w:t>
      </w:r>
    </w:p>
    <w:p w14:paraId="6124566F" w14:textId="237E4F30" w:rsidR="008A0C7A" w:rsidRDefault="008A0C7A" w:rsidP="008A0C7A">
      <w:r>
        <w:t xml:space="preserve">Adds </w:t>
      </w:r>
      <w:r w:rsidR="00324103">
        <w:t>(</w:t>
      </w:r>
      <w:r>
        <w:t>or intersects</w:t>
      </w:r>
      <w:r w:rsidR="00324103">
        <w:t>)</w:t>
      </w:r>
      <w:r>
        <w:t xml:space="preserve"> the set of sources read from the specified files to </w:t>
      </w:r>
      <w:r w:rsidR="00324103">
        <w:t>(</w:t>
      </w:r>
      <w:r>
        <w:t>or with</w:t>
      </w:r>
      <w:r w:rsidR="00324103">
        <w:t>)</w:t>
      </w:r>
      <w:r>
        <w:t xml:space="preserve"> the primary input dataset.</w:t>
      </w:r>
    </w:p>
    <w:p w14:paraId="4A14C328" w14:textId="77777777" w:rsidR="008A0C7A" w:rsidRDefault="008A0C7A" w:rsidP="008A0C7A">
      <w:pPr>
        <w:pStyle w:val="Heading2"/>
      </w:pPr>
      <w:bookmarkStart w:id="931" w:name="_Toc339626812"/>
      <w:r>
        <w:t>Alternate Input Data Options</w:t>
      </w:r>
      <w:bookmarkEnd w:id="931"/>
    </w:p>
    <w:p w14:paraId="198F9F6A" w14:textId="77777777" w:rsidR="008A0C7A" w:rsidRDefault="008A0C7A" w:rsidP="003B534B">
      <w:pPr>
        <w:pStyle w:val="Heading3"/>
      </w:pPr>
      <w:bookmarkStart w:id="932" w:name="_Toc339626813"/>
      <w:r>
        <w:t>--alt-</w:t>
      </w:r>
      <w:proofErr w:type="spellStart"/>
      <w:r>
        <w:t>snp</w:t>
      </w:r>
      <w:proofErr w:type="spellEnd"/>
      <w:r>
        <w:t xml:space="preserve">  /  ALT_SNP</w:t>
      </w:r>
      <w:bookmarkEnd w:id="932"/>
    </w:p>
    <w:p w14:paraId="35E35CBB" w14:textId="77777777" w:rsidR="008A0C7A" w:rsidRDefault="008A0C7A" w:rsidP="008A0C7A">
      <w:r>
        <w:tab/>
        <w:t>Arguments: &lt;</w:t>
      </w:r>
      <w:proofErr w:type="spellStart"/>
      <w:r>
        <w:t>snp</w:t>
      </w:r>
      <w:proofErr w:type="spellEnd"/>
      <w:r>
        <w:t>&gt; [</w:t>
      </w:r>
      <w:proofErr w:type="spellStart"/>
      <w:r>
        <w:t>snp</w:t>
      </w:r>
      <w:proofErr w:type="spellEnd"/>
      <w:r>
        <w:t>] […]</w:t>
      </w:r>
      <w:r>
        <w:tab/>
      </w:r>
      <w:r>
        <w:tab/>
      </w:r>
      <w:r>
        <w:tab/>
      </w:r>
      <w:r>
        <w:tab/>
      </w:r>
      <w:r>
        <w:tab/>
        <w:t xml:space="preserve">Default: </w:t>
      </w:r>
      <w:r w:rsidRPr="00F11F94">
        <w:rPr>
          <w:i/>
        </w:rPr>
        <w:t>none</w:t>
      </w:r>
    </w:p>
    <w:p w14:paraId="6E6946C0" w14:textId="30D55236" w:rsidR="008A0C7A" w:rsidRDefault="008A0C7A" w:rsidP="008A0C7A">
      <w:r>
        <w:t xml:space="preserve">Adds </w:t>
      </w:r>
      <w:r w:rsidR="00170AAA">
        <w:t>(</w:t>
      </w:r>
      <w:r>
        <w:t>or intersects</w:t>
      </w:r>
      <w:r w:rsidR="00170AAA">
        <w:t>)</w:t>
      </w:r>
      <w:r>
        <w:t xml:space="preserve"> the specified set of SNPs to </w:t>
      </w:r>
      <w:r w:rsidR="00170AAA">
        <w:t>(</w:t>
      </w:r>
      <w:r>
        <w:t>or with</w:t>
      </w:r>
      <w:r w:rsidR="00170AAA">
        <w:t>)</w:t>
      </w:r>
      <w:r>
        <w:t xml:space="preserve"> the alternate input dataset. SNPs must be provided as integer RS numbers with an optional “</w:t>
      </w:r>
      <w:proofErr w:type="spellStart"/>
      <w:r>
        <w:t>rs</w:t>
      </w:r>
      <w:proofErr w:type="spellEnd"/>
      <w:r>
        <w:t>” prefix.</w:t>
      </w:r>
    </w:p>
    <w:p w14:paraId="57CC2544" w14:textId="77777777" w:rsidR="008A0C7A" w:rsidRDefault="008A0C7A" w:rsidP="003B534B">
      <w:pPr>
        <w:pStyle w:val="Heading3"/>
      </w:pPr>
      <w:bookmarkStart w:id="933" w:name="_Toc339626814"/>
      <w:r>
        <w:t>--alt-</w:t>
      </w:r>
      <w:proofErr w:type="spellStart"/>
      <w:r>
        <w:t>snp</w:t>
      </w:r>
      <w:proofErr w:type="spellEnd"/>
      <w:r>
        <w:t>-file  /  ALT_SNP_FILE</w:t>
      </w:r>
      <w:bookmarkEnd w:id="933"/>
    </w:p>
    <w:p w14:paraId="4DBE82BC" w14:textId="77777777" w:rsidR="008A0C7A" w:rsidRDefault="008A0C7A" w:rsidP="008A0C7A">
      <w:r>
        <w:tab/>
        <w:t>Arguments: &lt;file&gt; [file] […]</w:t>
      </w:r>
      <w:r>
        <w:tab/>
      </w:r>
      <w:r>
        <w:tab/>
      </w:r>
      <w:r>
        <w:tab/>
      </w:r>
      <w:r>
        <w:tab/>
      </w:r>
      <w:r>
        <w:tab/>
        <w:t xml:space="preserve">Default: </w:t>
      </w:r>
      <w:r w:rsidRPr="00C90761">
        <w:rPr>
          <w:i/>
        </w:rPr>
        <w:t>none</w:t>
      </w:r>
    </w:p>
    <w:p w14:paraId="20AA48C1" w14:textId="668BCFA1" w:rsidR="008A0C7A" w:rsidRDefault="008A0C7A" w:rsidP="008A0C7A">
      <w:r>
        <w:t xml:space="preserve">Adds </w:t>
      </w:r>
      <w:r w:rsidR="00170AAA">
        <w:t>(</w:t>
      </w:r>
      <w:r>
        <w:t>or intersects</w:t>
      </w:r>
      <w:r w:rsidR="00170AAA">
        <w:t>)</w:t>
      </w:r>
      <w:r>
        <w:t xml:space="preserve"> the set of SNPs read from the specified files to </w:t>
      </w:r>
      <w:r w:rsidR="00170AAA">
        <w:t>(</w:t>
      </w:r>
      <w:r>
        <w:t>or with</w:t>
      </w:r>
      <w:r w:rsidR="00170AAA">
        <w:t>)</w:t>
      </w:r>
      <w:r>
        <w:t xml:space="preserve"> the alternate input dataset. Files must contain a single column formatted as in the SNP option.</w:t>
      </w:r>
    </w:p>
    <w:p w14:paraId="3FB5E184" w14:textId="77777777" w:rsidR="008A0C7A" w:rsidRDefault="008A0C7A" w:rsidP="003B534B">
      <w:pPr>
        <w:pStyle w:val="Heading3"/>
      </w:pPr>
      <w:bookmarkStart w:id="934" w:name="_Toc339626815"/>
      <w:r>
        <w:t>--alt-position  /  ALT_POSITION</w:t>
      </w:r>
      <w:bookmarkEnd w:id="934"/>
    </w:p>
    <w:p w14:paraId="3F9950C8" w14:textId="77777777" w:rsidR="008A0C7A" w:rsidRDefault="008A0C7A" w:rsidP="008A0C7A">
      <w:r>
        <w:tab/>
        <w:t>Arguments: &lt;position&gt; [position] […]</w:t>
      </w:r>
      <w:r>
        <w:tab/>
      </w:r>
      <w:r>
        <w:tab/>
      </w:r>
      <w:r>
        <w:tab/>
        <w:t xml:space="preserve">Default: </w:t>
      </w:r>
      <w:r w:rsidRPr="00F11F94">
        <w:rPr>
          <w:i/>
        </w:rPr>
        <w:t>none</w:t>
      </w:r>
    </w:p>
    <w:p w14:paraId="77BCDB99" w14:textId="009CBFE7" w:rsidR="008A0C7A" w:rsidRDefault="008A0C7A" w:rsidP="008A0C7A">
      <w:r>
        <w:t xml:space="preserve">Adds </w:t>
      </w:r>
      <w:r w:rsidR="00170AAA">
        <w:t>(</w:t>
      </w:r>
      <w:r>
        <w:t>or intersects</w:t>
      </w:r>
      <w:r w:rsidR="00170AAA">
        <w:t>)</w:t>
      </w:r>
      <w:r>
        <w:t xml:space="preserve"> the specified set of positions to </w:t>
      </w:r>
      <w:r w:rsidR="00170AAA">
        <w:t>(</w:t>
      </w:r>
      <w:r>
        <w:t>or with</w:t>
      </w:r>
      <w:r w:rsidR="00170AAA">
        <w:t>)</w:t>
      </w:r>
      <w:r>
        <w:t xml:space="preserve"> the alternate input dataset. Positions must be provided as 2 to 4 fields separated by colons: “</w:t>
      </w:r>
      <w:proofErr w:type="spellStart"/>
      <w:r>
        <w:t>chr:pos</w:t>
      </w:r>
      <w:proofErr w:type="spellEnd"/>
      <w:r>
        <w:t>”, “</w:t>
      </w:r>
      <w:proofErr w:type="spellStart"/>
      <w:r>
        <w:t>chr:label:pos</w:t>
      </w:r>
      <w:proofErr w:type="spellEnd"/>
      <w:r>
        <w:t>” or “</w:t>
      </w:r>
      <w:proofErr w:type="spellStart"/>
      <w:r>
        <w:t>chr:label:ignored:pos</w:t>
      </w:r>
      <w:proofErr w:type="spellEnd"/>
      <w:r>
        <w:t>”. Chromosomes may have an optional “</w:t>
      </w:r>
      <w:proofErr w:type="spellStart"/>
      <w:r>
        <w:t>chr</w:t>
      </w:r>
      <w:proofErr w:type="spellEnd"/>
      <w:r>
        <w:t>” prefix.</w:t>
      </w:r>
    </w:p>
    <w:p w14:paraId="23417FB5" w14:textId="77777777" w:rsidR="008A0C7A" w:rsidRDefault="008A0C7A" w:rsidP="003B534B">
      <w:pPr>
        <w:pStyle w:val="Heading3"/>
      </w:pPr>
      <w:bookmarkStart w:id="935" w:name="_Toc339626816"/>
      <w:r>
        <w:t>--alt-position-file  /  ALT_POSITION_FILE</w:t>
      </w:r>
      <w:bookmarkEnd w:id="935"/>
    </w:p>
    <w:p w14:paraId="22CD17CD" w14:textId="77777777" w:rsidR="008A0C7A" w:rsidRDefault="008A0C7A" w:rsidP="008A0C7A">
      <w:r>
        <w:tab/>
        <w:t>Arguments: &lt;file&gt; [file] […]</w:t>
      </w:r>
      <w:r>
        <w:tab/>
      </w:r>
      <w:r>
        <w:tab/>
      </w:r>
      <w:r>
        <w:tab/>
      </w:r>
      <w:r>
        <w:tab/>
      </w:r>
      <w:r>
        <w:tab/>
        <w:t xml:space="preserve">Default: </w:t>
      </w:r>
      <w:r w:rsidRPr="00C90761">
        <w:rPr>
          <w:i/>
        </w:rPr>
        <w:t>none</w:t>
      </w:r>
    </w:p>
    <w:p w14:paraId="3116CD2B" w14:textId="34B12EB8" w:rsidR="008A0C7A" w:rsidRDefault="008A0C7A" w:rsidP="008A0C7A">
      <w:r>
        <w:t xml:space="preserve">Adds </w:t>
      </w:r>
      <w:r w:rsidR="00170AAA">
        <w:t>(</w:t>
      </w:r>
      <w:r>
        <w:t>or intersects</w:t>
      </w:r>
      <w:r w:rsidR="00170AAA">
        <w:t>)</w:t>
      </w:r>
      <w:r>
        <w:t xml:space="preserve"> the set of positions read from the specified files to </w:t>
      </w:r>
      <w:r w:rsidR="00170AAA">
        <w:t>(</w:t>
      </w:r>
      <w:r>
        <w:t>or with</w:t>
      </w:r>
      <w:r w:rsidR="00170AAA">
        <w:t>)</w:t>
      </w:r>
      <w:r>
        <w:t xml:space="preserve"> the alternate input dataset. Files must contain 2 to 4 columns formatted as in the POSITION option, but separated by tabs instead of colons.</w:t>
      </w:r>
    </w:p>
    <w:p w14:paraId="6C2E05F2" w14:textId="77777777" w:rsidR="009F3065" w:rsidRDefault="009F3065">
      <w:pPr>
        <w:rPr>
          <w:ins w:id="936" w:author="Alexander Thomas Frase" w:date="2012-11-02T13:17:00Z"/>
        </w:rPr>
        <w:pPrChange w:id="937" w:author="Alexander Thomas Frase" w:date="2012-11-02T13:17:00Z">
          <w:pPr>
            <w:pStyle w:val="Heading3"/>
          </w:pPr>
        </w:pPrChange>
      </w:pPr>
    </w:p>
    <w:p w14:paraId="3CA7066E" w14:textId="77777777" w:rsidR="009F3065" w:rsidRDefault="009F3065">
      <w:pPr>
        <w:rPr>
          <w:ins w:id="938" w:author="Alexander Thomas Frase" w:date="2012-11-02T13:17:00Z"/>
        </w:rPr>
        <w:pPrChange w:id="939" w:author="Alexander Thomas Frase" w:date="2012-11-02T13:17:00Z">
          <w:pPr>
            <w:pStyle w:val="Heading3"/>
          </w:pPr>
        </w:pPrChange>
      </w:pPr>
    </w:p>
    <w:p w14:paraId="6EAE8AFE" w14:textId="77777777" w:rsidR="009F3065" w:rsidRDefault="009F3065">
      <w:pPr>
        <w:rPr>
          <w:ins w:id="940" w:author="Alexander Thomas Frase" w:date="2012-11-02T13:17:00Z"/>
        </w:rPr>
        <w:pPrChange w:id="941" w:author="Alexander Thomas Frase" w:date="2012-11-02T13:17:00Z">
          <w:pPr>
            <w:pStyle w:val="Heading3"/>
          </w:pPr>
        </w:pPrChange>
      </w:pPr>
    </w:p>
    <w:p w14:paraId="52C9BF37" w14:textId="77777777" w:rsidR="008A0C7A" w:rsidRDefault="008A0C7A" w:rsidP="003B534B">
      <w:pPr>
        <w:pStyle w:val="Heading3"/>
      </w:pPr>
      <w:bookmarkStart w:id="942" w:name="_Toc339626817"/>
      <w:r>
        <w:t>--alt-region  /  ALT_REGION</w:t>
      </w:r>
      <w:bookmarkEnd w:id="942"/>
    </w:p>
    <w:p w14:paraId="20B97D98" w14:textId="77777777" w:rsidR="008A0C7A" w:rsidRDefault="008A0C7A" w:rsidP="008A0C7A">
      <w:r>
        <w:tab/>
        <w:t>Arguments: &lt;region&gt; [region] […]</w:t>
      </w:r>
      <w:r>
        <w:tab/>
      </w:r>
      <w:r>
        <w:tab/>
      </w:r>
      <w:r>
        <w:tab/>
      </w:r>
      <w:r>
        <w:tab/>
        <w:t xml:space="preserve">Default: </w:t>
      </w:r>
      <w:r w:rsidRPr="00F11F94">
        <w:rPr>
          <w:i/>
        </w:rPr>
        <w:t>none</w:t>
      </w:r>
    </w:p>
    <w:p w14:paraId="0713F72E" w14:textId="402C210E" w:rsidR="008A0C7A" w:rsidRDefault="008A0C7A" w:rsidP="008A0C7A">
      <w:r>
        <w:t xml:space="preserve">Adds </w:t>
      </w:r>
      <w:r w:rsidR="00170AAA">
        <w:t>(</w:t>
      </w:r>
      <w:r>
        <w:t>or intersects</w:t>
      </w:r>
      <w:r w:rsidR="00170AAA">
        <w:t>)</w:t>
      </w:r>
      <w:r>
        <w:t xml:space="preserve"> the specified set of regions to </w:t>
      </w:r>
      <w:r w:rsidR="00170AAA">
        <w:t>(</w:t>
      </w:r>
      <w:r>
        <w:t>or with</w:t>
      </w:r>
      <w:r w:rsidR="00170AAA">
        <w:t>)</w:t>
      </w:r>
      <w:r>
        <w:t xml:space="preserve"> the alternate input dataset. Regions must be provided as 3 or 4 fields separated by colons: “</w:t>
      </w:r>
      <w:proofErr w:type="spellStart"/>
      <w:r>
        <w:t>chr:start:stop</w:t>
      </w:r>
      <w:proofErr w:type="spellEnd"/>
      <w:r>
        <w:t>” or “</w:t>
      </w:r>
      <w:proofErr w:type="spellStart"/>
      <w:r>
        <w:t>chr:label:start:stop</w:t>
      </w:r>
      <w:proofErr w:type="spellEnd"/>
      <w:r>
        <w:t>”. Chromosomes may have an optional “</w:t>
      </w:r>
      <w:proofErr w:type="spellStart"/>
      <w:r>
        <w:t>chr</w:t>
      </w:r>
      <w:proofErr w:type="spellEnd"/>
      <w:r>
        <w:t>” prefix.</w:t>
      </w:r>
    </w:p>
    <w:p w14:paraId="7BFAE339" w14:textId="391714BB" w:rsidR="003B534B" w:rsidDel="009F3065" w:rsidRDefault="003B534B" w:rsidP="008A0C7A">
      <w:pPr>
        <w:rPr>
          <w:del w:id="943" w:author="Alexander Thomas Frase" w:date="2012-11-02T13:17:00Z"/>
        </w:rPr>
      </w:pPr>
    </w:p>
    <w:p w14:paraId="162E1149" w14:textId="4583177C" w:rsidR="003B534B" w:rsidDel="009F3065" w:rsidRDefault="003B534B" w:rsidP="008A0C7A">
      <w:pPr>
        <w:rPr>
          <w:del w:id="944" w:author="Alexander Thomas Frase" w:date="2012-11-02T13:17:00Z"/>
        </w:rPr>
      </w:pPr>
    </w:p>
    <w:p w14:paraId="0C6C0BC2" w14:textId="5128C9CF" w:rsidR="003B534B" w:rsidDel="009F3065" w:rsidRDefault="003B534B" w:rsidP="008A0C7A">
      <w:pPr>
        <w:rPr>
          <w:del w:id="945" w:author="Alexander Thomas Frase" w:date="2012-11-02T13:17:00Z"/>
        </w:rPr>
      </w:pPr>
    </w:p>
    <w:p w14:paraId="23FE53B7" w14:textId="77777777" w:rsidR="008A0C7A" w:rsidRDefault="008A0C7A" w:rsidP="003B534B">
      <w:pPr>
        <w:pStyle w:val="Heading3"/>
      </w:pPr>
      <w:bookmarkStart w:id="946" w:name="_Toc339626818"/>
      <w:r>
        <w:t>--alt-region-file  /  ALT_REGION_FILE</w:t>
      </w:r>
      <w:bookmarkEnd w:id="946"/>
    </w:p>
    <w:p w14:paraId="6EDE4934" w14:textId="77777777" w:rsidR="008A0C7A" w:rsidRDefault="008A0C7A" w:rsidP="008A0C7A">
      <w:r>
        <w:tab/>
        <w:t>Arguments: &lt;file&gt; [file] […]</w:t>
      </w:r>
      <w:r>
        <w:tab/>
      </w:r>
      <w:r>
        <w:tab/>
      </w:r>
      <w:r>
        <w:tab/>
      </w:r>
      <w:r>
        <w:tab/>
      </w:r>
      <w:r>
        <w:tab/>
        <w:t xml:space="preserve">Default: </w:t>
      </w:r>
      <w:r w:rsidRPr="00C90761">
        <w:rPr>
          <w:i/>
        </w:rPr>
        <w:t>none</w:t>
      </w:r>
    </w:p>
    <w:p w14:paraId="60AB32CB" w14:textId="3F800427" w:rsidR="008A0C7A" w:rsidRDefault="008A0C7A" w:rsidP="008A0C7A">
      <w:r>
        <w:t xml:space="preserve">Adds </w:t>
      </w:r>
      <w:r w:rsidR="00170AAA">
        <w:t>(</w:t>
      </w:r>
      <w:r>
        <w:t>or intersects</w:t>
      </w:r>
      <w:r w:rsidR="00170AAA">
        <w:t>)</w:t>
      </w:r>
      <w:r>
        <w:t xml:space="preserve"> the set of regions read from the specified files to </w:t>
      </w:r>
      <w:r w:rsidR="00170AAA">
        <w:t>(</w:t>
      </w:r>
      <w:r>
        <w:t>or with</w:t>
      </w:r>
      <w:r w:rsidR="00170AAA">
        <w:t>)</w:t>
      </w:r>
      <w:r>
        <w:t xml:space="preserve"> the alternate input dataset. Files must contain 3 or 4 columns formatted as in the REGION option, but separated by tabs instead of colons.</w:t>
      </w:r>
    </w:p>
    <w:p w14:paraId="22C88CF6" w14:textId="77777777" w:rsidR="008A0C7A" w:rsidRDefault="008A0C7A" w:rsidP="003B534B">
      <w:pPr>
        <w:pStyle w:val="Heading3"/>
      </w:pPr>
      <w:bookmarkStart w:id="947" w:name="_Toc339626819"/>
      <w:r>
        <w:t>--alt-gene  /  ALT_GENE</w:t>
      </w:r>
      <w:bookmarkEnd w:id="947"/>
    </w:p>
    <w:p w14:paraId="02D46C79" w14:textId="77777777" w:rsidR="008A0C7A" w:rsidRDefault="008A0C7A" w:rsidP="008A0C7A">
      <w:r>
        <w:tab/>
        <w:t>Arguments: &lt;gene&gt; [gene] […]</w:t>
      </w:r>
      <w:r>
        <w:tab/>
      </w:r>
      <w:r>
        <w:tab/>
      </w:r>
      <w:r>
        <w:tab/>
      </w:r>
      <w:r>
        <w:tab/>
        <w:t xml:space="preserve">Default: </w:t>
      </w:r>
      <w:r w:rsidRPr="00F11F94">
        <w:rPr>
          <w:i/>
        </w:rPr>
        <w:t>none</w:t>
      </w:r>
    </w:p>
    <w:p w14:paraId="2A520CCA" w14:textId="3E9B5C38" w:rsidR="008A0C7A" w:rsidRDefault="008A0C7A" w:rsidP="008A0C7A">
      <w:r>
        <w:t xml:space="preserve">Adds </w:t>
      </w:r>
      <w:r w:rsidR="00170AAA">
        <w:t>(</w:t>
      </w:r>
      <w:r>
        <w:t>or intersects</w:t>
      </w:r>
      <w:r w:rsidR="00170AAA">
        <w:t>)</w:t>
      </w:r>
      <w:r>
        <w:t xml:space="preserve"> the specified set of genes to </w:t>
      </w:r>
      <w:r w:rsidR="00170AAA">
        <w:t>(</w:t>
      </w:r>
      <w:r>
        <w:t>or with</w:t>
      </w:r>
      <w:r w:rsidR="00170AAA">
        <w:t>)</w:t>
      </w:r>
      <w:r>
        <w:t xml:space="preserve"> the alternate input dataset. The specified genes will be interpreted according to the GENE_IDENTIFIER_TYPE option.</w:t>
      </w:r>
    </w:p>
    <w:p w14:paraId="28C16905" w14:textId="77777777" w:rsidR="008A0C7A" w:rsidRDefault="008A0C7A" w:rsidP="003B534B">
      <w:pPr>
        <w:pStyle w:val="Heading3"/>
      </w:pPr>
      <w:bookmarkStart w:id="948" w:name="_Toc339626820"/>
      <w:r>
        <w:t>--alt-gene-file  /  ALT_GENE_FILE</w:t>
      </w:r>
      <w:bookmarkEnd w:id="948"/>
    </w:p>
    <w:p w14:paraId="1EE6A1CF" w14:textId="77777777" w:rsidR="008A0C7A" w:rsidRDefault="008A0C7A" w:rsidP="008A0C7A">
      <w:r>
        <w:tab/>
        <w:t>Arguments: &lt;file&gt; [file] […]</w:t>
      </w:r>
      <w:r>
        <w:tab/>
      </w:r>
      <w:r>
        <w:tab/>
      </w:r>
      <w:r>
        <w:tab/>
      </w:r>
      <w:r>
        <w:tab/>
      </w:r>
      <w:r>
        <w:tab/>
        <w:t xml:space="preserve">Default: </w:t>
      </w:r>
      <w:r w:rsidRPr="00C90761">
        <w:rPr>
          <w:i/>
        </w:rPr>
        <w:t>none</w:t>
      </w:r>
    </w:p>
    <w:p w14:paraId="10DA567F" w14:textId="53929ACB" w:rsidR="008A0C7A" w:rsidRDefault="008A0C7A" w:rsidP="008A0C7A">
      <w:r>
        <w:t xml:space="preserve">Adds </w:t>
      </w:r>
      <w:r w:rsidR="00170AAA">
        <w:t>(</w:t>
      </w:r>
      <w:r>
        <w:t>or intersects</w:t>
      </w:r>
      <w:r w:rsidR="00170AAA">
        <w:t>)</w:t>
      </w:r>
      <w:r>
        <w:t xml:space="preserve"> the set of genes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233506E0" w14:textId="77777777" w:rsidR="008A0C7A" w:rsidRDefault="008A0C7A" w:rsidP="003B534B">
      <w:pPr>
        <w:pStyle w:val="Heading3"/>
      </w:pPr>
      <w:bookmarkStart w:id="949" w:name="_Toc339626821"/>
      <w:r>
        <w:t>--alt-gene-search  /  ALT_GENE_SEARCH</w:t>
      </w:r>
      <w:bookmarkEnd w:id="949"/>
    </w:p>
    <w:p w14:paraId="445596D1" w14:textId="77777777" w:rsidR="008A0C7A" w:rsidRDefault="008A0C7A" w:rsidP="008A0C7A">
      <w:r>
        <w:tab/>
        <w:t>Argument: text</w:t>
      </w:r>
      <w:r>
        <w:tab/>
      </w:r>
      <w:r>
        <w:tab/>
      </w:r>
      <w:r>
        <w:tab/>
      </w:r>
      <w:r>
        <w:tab/>
      </w:r>
      <w:r>
        <w:tab/>
      </w:r>
      <w:r>
        <w:tab/>
        <w:t xml:space="preserve">Default: </w:t>
      </w:r>
      <w:r>
        <w:rPr>
          <w:i/>
        </w:rPr>
        <w:t>none</w:t>
      </w:r>
    </w:p>
    <w:p w14:paraId="2287A8CB" w14:textId="02D33093" w:rsidR="008A0C7A" w:rsidRPr="00F11F94" w:rsidRDefault="008A0C7A" w:rsidP="008A0C7A">
      <w:r>
        <w:t xml:space="preserve">Adds </w:t>
      </w:r>
      <w:r w:rsidR="00170AAA">
        <w:t>(</w:t>
      </w:r>
      <w:r>
        <w:t>or intersects</w:t>
      </w:r>
      <w:r w:rsidR="00170AAA">
        <w:t>)</w:t>
      </w:r>
      <w:r>
        <w:t xml:space="preserve"> the matching set of genes to </w:t>
      </w:r>
      <w:r w:rsidR="00170AAA">
        <w:t>(</w:t>
      </w:r>
      <w:r>
        <w:t>or with</w:t>
      </w:r>
      <w:r w:rsidR="00170AAA">
        <w:t>)</w:t>
      </w:r>
      <w:r>
        <w:t xml:space="preserve"> the alternate input dataset. Matching genes are identified by searching for the provided text in all labels, descriptions and identifiers associated with each known gene.</w:t>
      </w:r>
    </w:p>
    <w:p w14:paraId="4963378E" w14:textId="77777777" w:rsidR="008A0C7A" w:rsidRDefault="008A0C7A" w:rsidP="003B534B">
      <w:pPr>
        <w:pStyle w:val="Heading3"/>
      </w:pPr>
      <w:bookmarkStart w:id="950" w:name="_Toc339626822"/>
      <w:r>
        <w:t>--alt-group  /  ALT_GROUP</w:t>
      </w:r>
      <w:bookmarkEnd w:id="950"/>
    </w:p>
    <w:p w14:paraId="7E572B2F" w14:textId="77777777" w:rsidR="008A0C7A" w:rsidRDefault="008A0C7A" w:rsidP="008A0C7A">
      <w:r>
        <w:tab/>
        <w:t>Arguments: &lt;group&gt; [group] […]</w:t>
      </w:r>
      <w:r>
        <w:tab/>
      </w:r>
      <w:r>
        <w:tab/>
      </w:r>
      <w:r>
        <w:tab/>
      </w:r>
      <w:r>
        <w:tab/>
        <w:t xml:space="preserve">Default: </w:t>
      </w:r>
      <w:r w:rsidRPr="00F11F94">
        <w:rPr>
          <w:i/>
        </w:rPr>
        <w:t>none</w:t>
      </w:r>
    </w:p>
    <w:p w14:paraId="712099CA" w14:textId="14C3150B" w:rsidR="008A0C7A" w:rsidRDefault="008A0C7A" w:rsidP="008A0C7A">
      <w:r>
        <w:t xml:space="preserve">Adds </w:t>
      </w:r>
      <w:r w:rsidR="00170AAA">
        <w:t>(</w:t>
      </w:r>
      <w:r>
        <w:t>or intersects</w:t>
      </w:r>
      <w:r w:rsidR="00170AAA">
        <w:t>)</w:t>
      </w:r>
      <w:r>
        <w:t xml:space="preserve"> the specified set of groups to </w:t>
      </w:r>
      <w:r w:rsidR="00170AAA">
        <w:t>(</w:t>
      </w:r>
      <w:r>
        <w:t>or with</w:t>
      </w:r>
      <w:r w:rsidR="00170AAA">
        <w:t>)</w:t>
      </w:r>
      <w:r>
        <w:t xml:space="preserve"> the alternate input dataset. The specified groups will be interpreted according to the GROUP_IDENTIFIER_TYPE option.</w:t>
      </w:r>
    </w:p>
    <w:p w14:paraId="0AB8D3FF" w14:textId="77777777" w:rsidR="008A0C7A" w:rsidRDefault="008A0C7A" w:rsidP="003B534B">
      <w:pPr>
        <w:pStyle w:val="Heading3"/>
      </w:pPr>
      <w:bookmarkStart w:id="951" w:name="_Toc339626823"/>
      <w:r>
        <w:t>--alt-group-file  /  ALT_GROUP_FILE</w:t>
      </w:r>
      <w:bookmarkEnd w:id="951"/>
    </w:p>
    <w:p w14:paraId="6FA9899E" w14:textId="77777777" w:rsidR="008A0C7A" w:rsidRDefault="008A0C7A" w:rsidP="008A0C7A">
      <w:r>
        <w:tab/>
        <w:t>Arguments: &lt;file&gt; [file] […]</w:t>
      </w:r>
      <w:r>
        <w:tab/>
      </w:r>
      <w:r>
        <w:tab/>
      </w:r>
      <w:r>
        <w:tab/>
      </w:r>
      <w:r>
        <w:tab/>
      </w:r>
      <w:r>
        <w:tab/>
        <w:t xml:space="preserve">Default: </w:t>
      </w:r>
      <w:r w:rsidRPr="00C90761">
        <w:rPr>
          <w:i/>
        </w:rPr>
        <w:t>none</w:t>
      </w:r>
    </w:p>
    <w:p w14:paraId="56116423" w14:textId="75D6CED1" w:rsidR="008A0C7A" w:rsidRDefault="008A0C7A" w:rsidP="008A0C7A">
      <w:r>
        <w:t xml:space="preserve">Adds </w:t>
      </w:r>
      <w:r w:rsidR="00170AAA">
        <w:t>(</w:t>
      </w:r>
      <w:r>
        <w:t>or intersects</w:t>
      </w:r>
      <w:r w:rsidR="00170AAA">
        <w:t>)</w:t>
      </w:r>
      <w:r>
        <w:t xml:space="preserve"> the set of groups read from the specified files to </w:t>
      </w:r>
      <w:r w:rsidR="00170AAA">
        <w:t>(</w:t>
      </w:r>
      <w:r>
        <w:t>or with</w:t>
      </w:r>
      <w:r w:rsidR="00170AAA">
        <w:t>)</w:t>
      </w:r>
      <w:r>
        <w:t xml:space="preserve"> the alternate input dataset. Files must contain 1 or 2 columns separated by tabs. For 1-column files, genes are interpreted according to the GENE_IDENTIFIER_TYPE option. For 2-column files, the first column specifies the gene identifier type by which the second column will be interpreted.</w:t>
      </w:r>
    </w:p>
    <w:p w14:paraId="743B88B9" w14:textId="77777777" w:rsidR="008A0C7A" w:rsidRDefault="008A0C7A" w:rsidP="003B534B">
      <w:pPr>
        <w:pStyle w:val="Heading3"/>
      </w:pPr>
      <w:bookmarkStart w:id="952" w:name="_Toc339626824"/>
      <w:r>
        <w:t>--alt-group-search  /  ALT_GROUP_SEARCH</w:t>
      </w:r>
      <w:bookmarkEnd w:id="952"/>
    </w:p>
    <w:p w14:paraId="2AF924A2" w14:textId="77777777" w:rsidR="008A0C7A" w:rsidRDefault="008A0C7A" w:rsidP="008A0C7A">
      <w:r>
        <w:tab/>
        <w:t>Argument: text</w:t>
      </w:r>
      <w:r>
        <w:tab/>
      </w:r>
      <w:r>
        <w:tab/>
      </w:r>
      <w:r>
        <w:tab/>
      </w:r>
      <w:r>
        <w:tab/>
      </w:r>
      <w:r>
        <w:tab/>
      </w:r>
      <w:r>
        <w:tab/>
        <w:t xml:space="preserve">Default: </w:t>
      </w:r>
      <w:r>
        <w:rPr>
          <w:i/>
        </w:rPr>
        <w:t>none</w:t>
      </w:r>
    </w:p>
    <w:p w14:paraId="32FF2568" w14:textId="2550B7C2" w:rsidR="008A0C7A" w:rsidRDefault="008A0C7A" w:rsidP="008A0C7A">
      <w:r>
        <w:lastRenderedPageBreak/>
        <w:t xml:space="preserve">Adds </w:t>
      </w:r>
      <w:r w:rsidR="00170AAA">
        <w:t>(</w:t>
      </w:r>
      <w:r>
        <w:t>or intersects</w:t>
      </w:r>
      <w:r w:rsidR="00170AAA">
        <w:t>)</w:t>
      </w:r>
      <w:r>
        <w:t xml:space="preserve"> the matching set of groups to </w:t>
      </w:r>
      <w:r w:rsidR="00170AAA">
        <w:t>(</w:t>
      </w:r>
      <w:r>
        <w:t>or with</w:t>
      </w:r>
      <w:r w:rsidR="00170AAA">
        <w:t>)</w:t>
      </w:r>
      <w:r>
        <w:t xml:space="preserve"> the alternate input dataset. Matching groups are identified by searching for the provided text in all labels, descriptions and identifiers associated with each known group.</w:t>
      </w:r>
    </w:p>
    <w:p w14:paraId="014AD65C" w14:textId="77777777" w:rsidR="008A0C7A" w:rsidRDefault="008A0C7A" w:rsidP="003B534B">
      <w:pPr>
        <w:pStyle w:val="Heading3"/>
      </w:pPr>
      <w:bookmarkStart w:id="953" w:name="_Toc339626825"/>
      <w:r>
        <w:t>--alt-source  /  ALT_SOURCE</w:t>
      </w:r>
      <w:bookmarkEnd w:id="953"/>
    </w:p>
    <w:p w14:paraId="2F0E3727" w14:textId="77777777" w:rsidR="008A0C7A" w:rsidRDefault="008A0C7A" w:rsidP="008A0C7A">
      <w:r>
        <w:tab/>
        <w:t>Arguments: &lt;source&gt; [source] […]</w:t>
      </w:r>
      <w:r>
        <w:tab/>
      </w:r>
      <w:r>
        <w:tab/>
      </w:r>
      <w:r>
        <w:tab/>
      </w:r>
      <w:r>
        <w:tab/>
        <w:t xml:space="preserve">Default: </w:t>
      </w:r>
      <w:r w:rsidRPr="00F11F94">
        <w:rPr>
          <w:i/>
        </w:rPr>
        <w:t>none</w:t>
      </w:r>
    </w:p>
    <w:p w14:paraId="4F66A1B2" w14:textId="66E4CEA6" w:rsidR="008A0C7A" w:rsidRDefault="008A0C7A" w:rsidP="008A0C7A">
      <w:r>
        <w:t xml:space="preserve">Adds </w:t>
      </w:r>
      <w:r w:rsidR="00170AAA">
        <w:t>(</w:t>
      </w:r>
      <w:r>
        <w:t>or intersects</w:t>
      </w:r>
      <w:r w:rsidR="00170AAA">
        <w:t>)</w:t>
      </w:r>
      <w:r>
        <w:t xml:space="preserve"> the specified set of sources to </w:t>
      </w:r>
      <w:r w:rsidR="00170AAA">
        <w:t>(</w:t>
      </w:r>
      <w:r>
        <w:t>or with</w:t>
      </w:r>
      <w:r w:rsidR="00170AAA">
        <w:t>)</w:t>
      </w:r>
      <w:r>
        <w:t xml:space="preserve"> the alternate input dataset.</w:t>
      </w:r>
    </w:p>
    <w:p w14:paraId="616AC789" w14:textId="507F34D5" w:rsidR="003B534B" w:rsidDel="009F3065" w:rsidRDefault="003B534B" w:rsidP="008A0C7A">
      <w:pPr>
        <w:rPr>
          <w:del w:id="954" w:author="Alexander Thomas Frase" w:date="2012-11-02T13:17:00Z"/>
        </w:rPr>
      </w:pPr>
    </w:p>
    <w:p w14:paraId="48D2A0C0" w14:textId="3B1A9EA7" w:rsidR="003B534B" w:rsidDel="009F3065" w:rsidRDefault="003B534B" w:rsidP="008A0C7A">
      <w:pPr>
        <w:rPr>
          <w:del w:id="955" w:author="Alexander Thomas Frase" w:date="2012-11-02T13:17:00Z"/>
        </w:rPr>
      </w:pPr>
    </w:p>
    <w:p w14:paraId="2F55F66E" w14:textId="77777777" w:rsidR="008A0C7A" w:rsidRDefault="008A0C7A" w:rsidP="003B534B">
      <w:pPr>
        <w:pStyle w:val="Heading3"/>
      </w:pPr>
      <w:bookmarkStart w:id="956" w:name="_Toc339626826"/>
      <w:r>
        <w:t>--alt-source-file  /  ALT_SOURCE_FILE</w:t>
      </w:r>
      <w:bookmarkEnd w:id="956"/>
    </w:p>
    <w:p w14:paraId="0FDBA425" w14:textId="77777777" w:rsidR="008A0C7A" w:rsidRDefault="008A0C7A" w:rsidP="008A0C7A">
      <w:r>
        <w:tab/>
        <w:t>Arguments: &lt;file&gt; [file] […]</w:t>
      </w:r>
      <w:r>
        <w:tab/>
      </w:r>
      <w:r>
        <w:tab/>
      </w:r>
      <w:r>
        <w:tab/>
      </w:r>
      <w:r>
        <w:tab/>
      </w:r>
      <w:r>
        <w:tab/>
        <w:t xml:space="preserve">Default: </w:t>
      </w:r>
      <w:r w:rsidRPr="00C90761">
        <w:rPr>
          <w:i/>
        </w:rPr>
        <w:t>none</w:t>
      </w:r>
    </w:p>
    <w:p w14:paraId="7834CC2C" w14:textId="0F1AC69D" w:rsidR="008A0C7A" w:rsidRDefault="008A0C7A" w:rsidP="008A0C7A">
      <w:r>
        <w:t xml:space="preserve">Adds </w:t>
      </w:r>
      <w:r w:rsidR="00170AAA">
        <w:t>(</w:t>
      </w:r>
      <w:r>
        <w:t>or intersects</w:t>
      </w:r>
      <w:r w:rsidR="00170AAA">
        <w:t>)</w:t>
      </w:r>
      <w:r>
        <w:t xml:space="preserve"> the set of sources read from the specified files to </w:t>
      </w:r>
      <w:r w:rsidR="00170AAA">
        <w:t>(</w:t>
      </w:r>
      <w:r>
        <w:t>or with</w:t>
      </w:r>
      <w:r w:rsidR="00170AAA">
        <w:t>)</w:t>
      </w:r>
      <w:r>
        <w:t xml:space="preserve"> the alternate input dataset.</w:t>
      </w:r>
    </w:p>
    <w:p w14:paraId="1C899EAF" w14:textId="77777777" w:rsidR="008A0C7A" w:rsidRDefault="008A0C7A" w:rsidP="008A0C7A">
      <w:pPr>
        <w:pStyle w:val="Heading2"/>
      </w:pPr>
      <w:bookmarkStart w:id="957" w:name="_Toc339626827"/>
      <w:r>
        <w:t>Positional Matching Options</w:t>
      </w:r>
      <w:bookmarkEnd w:id="957"/>
    </w:p>
    <w:p w14:paraId="66996C39" w14:textId="77777777" w:rsidR="008A0C7A" w:rsidRDefault="008A0C7A" w:rsidP="003B534B">
      <w:pPr>
        <w:pStyle w:val="Heading3"/>
      </w:pPr>
      <w:bookmarkStart w:id="958" w:name="_Toc339626828"/>
      <w:r>
        <w:t>--region-position-margin  /  REGION_POSITION_MARGIN</w:t>
      </w:r>
      <w:bookmarkEnd w:id="958"/>
    </w:p>
    <w:p w14:paraId="26D9BFF1" w14:textId="77777777" w:rsidR="008A0C7A" w:rsidRDefault="008A0C7A" w:rsidP="008A0C7A">
      <w:r>
        <w:tab/>
        <w:t>Argument: &lt;bases&gt;</w:t>
      </w:r>
      <w:r>
        <w:tab/>
      </w:r>
      <w:r>
        <w:tab/>
      </w:r>
      <w:r>
        <w:tab/>
      </w:r>
      <w:r>
        <w:tab/>
      </w:r>
      <w:r>
        <w:tab/>
      </w:r>
      <w:r>
        <w:tab/>
        <w:t>Default: 0</w:t>
      </w:r>
    </w:p>
    <w:p w14:paraId="0AA55659" w14:textId="77777777" w:rsidR="008A0C7A" w:rsidRDefault="008A0C7A" w:rsidP="008A0C7A">
      <w:r>
        <w:t xml:space="preserve">Defines an extra margin beyond the boundaries of all genomic regions within which a position will still be considered a match with the region. With no suffix or a “b” suffix the margin is interpreted as </w:t>
      </w:r>
      <w:proofErr w:type="spellStart"/>
      <w:r>
        <w:t>basepairs</w:t>
      </w:r>
      <w:proofErr w:type="spellEnd"/>
      <w:r>
        <w:t>; with a “kb” or “</w:t>
      </w:r>
      <w:proofErr w:type="spellStart"/>
      <w:r>
        <w:t>mb</w:t>
      </w:r>
      <w:proofErr w:type="spellEnd"/>
      <w:r>
        <w:t xml:space="preserve">” suffix it is measured in </w:t>
      </w:r>
      <w:proofErr w:type="spellStart"/>
      <w:r>
        <w:t>kilobases</w:t>
      </w:r>
      <w:proofErr w:type="spellEnd"/>
      <w:r>
        <w:t xml:space="preserve"> or </w:t>
      </w:r>
      <w:proofErr w:type="spellStart"/>
      <w:r>
        <w:t>megabases</w:t>
      </w:r>
      <w:proofErr w:type="spellEnd"/>
      <w:r>
        <w:t>, respectively.</w:t>
      </w:r>
    </w:p>
    <w:p w14:paraId="03EE46FD" w14:textId="77777777" w:rsidR="008A0C7A" w:rsidRDefault="008A0C7A" w:rsidP="003B534B">
      <w:pPr>
        <w:pStyle w:val="Heading3"/>
      </w:pPr>
      <w:bookmarkStart w:id="959" w:name="_Toc339626829"/>
      <w:r>
        <w:t>--region-match-percent  /  REGION_MATCH_PERCENT</w:t>
      </w:r>
      <w:bookmarkEnd w:id="959"/>
    </w:p>
    <w:p w14:paraId="6726034B" w14:textId="77777777" w:rsidR="008A0C7A" w:rsidRDefault="008A0C7A" w:rsidP="008A0C7A">
      <w:r>
        <w:tab/>
        <w:t>Argument: &lt;percentage&gt;</w:t>
      </w:r>
      <w:r>
        <w:tab/>
      </w:r>
      <w:r>
        <w:tab/>
      </w:r>
      <w:r>
        <w:tab/>
      </w:r>
      <w:r>
        <w:tab/>
      </w:r>
      <w:r>
        <w:tab/>
        <w:t>Default: 100</w:t>
      </w:r>
    </w:p>
    <w:p w14:paraId="3859349B" w14:textId="175B5E44" w:rsidR="008A0C7A" w:rsidRDefault="008A0C7A" w:rsidP="008A0C7A">
      <w:r>
        <w:t>Defines the minimum proportion of overlap between two regions in order to consider them a match. The percentage is measured in terms of the shorter region, such that 100% overlap always implies one region equal to or completely contained within the other. When combined with REGION_MATCH_BASES, both requirements are enforced independently.</w:t>
      </w:r>
      <w:r w:rsidR="008C1D68">
        <w:t xml:space="preserve"> For this reason, the default value for REGION_MATCH_PERCENT is ignored if REGION_MATCH_BASES is used alone.</w:t>
      </w:r>
    </w:p>
    <w:p w14:paraId="5143E869" w14:textId="77777777" w:rsidR="008A0C7A" w:rsidRDefault="008A0C7A" w:rsidP="003B534B">
      <w:pPr>
        <w:pStyle w:val="Heading3"/>
      </w:pPr>
      <w:bookmarkStart w:id="960" w:name="_Toc339626830"/>
      <w:r>
        <w:t>--region-match-bases  /  REGION_MATCH_BASES</w:t>
      </w:r>
      <w:bookmarkEnd w:id="960"/>
    </w:p>
    <w:p w14:paraId="3537F6A3" w14:textId="77777777" w:rsidR="008A0C7A" w:rsidRDefault="008A0C7A" w:rsidP="008A0C7A">
      <w:r>
        <w:tab/>
        <w:t>Argument: &lt;bases&gt;</w:t>
      </w:r>
      <w:r>
        <w:tab/>
      </w:r>
      <w:r>
        <w:tab/>
      </w:r>
      <w:r>
        <w:tab/>
      </w:r>
      <w:r>
        <w:tab/>
      </w:r>
      <w:r>
        <w:tab/>
      </w:r>
      <w:r>
        <w:tab/>
        <w:t>Default: 0</w:t>
      </w:r>
    </w:p>
    <w:p w14:paraId="3EFD93AC" w14:textId="77777777" w:rsidR="008A0C7A" w:rsidRDefault="008A0C7A" w:rsidP="008A0C7A">
      <w:r>
        <w:t xml:space="preserve">Defines the minimum number of </w:t>
      </w:r>
      <w:proofErr w:type="spellStart"/>
      <w:r>
        <w:t>basepairs</w:t>
      </w:r>
      <w:proofErr w:type="spellEnd"/>
      <w:r>
        <w:t xml:space="preserve"> of overlap between two regions in order to consider them a match.</w:t>
      </w:r>
      <w:r w:rsidRPr="003634C1">
        <w:t xml:space="preserve"> </w:t>
      </w:r>
      <w:r>
        <w:t xml:space="preserve">With no suffix or a “b” suffix the overlap is interpreted as </w:t>
      </w:r>
      <w:proofErr w:type="spellStart"/>
      <w:r>
        <w:t>basepairs</w:t>
      </w:r>
      <w:proofErr w:type="spellEnd"/>
      <w:r>
        <w:t>; with a “kb” or “</w:t>
      </w:r>
      <w:proofErr w:type="spellStart"/>
      <w:r>
        <w:t>mb</w:t>
      </w:r>
      <w:proofErr w:type="spellEnd"/>
      <w:r>
        <w:t xml:space="preserve">” suffix it is measured in </w:t>
      </w:r>
      <w:proofErr w:type="spellStart"/>
      <w:r>
        <w:t>kilobases</w:t>
      </w:r>
      <w:proofErr w:type="spellEnd"/>
      <w:r>
        <w:t xml:space="preserve"> or </w:t>
      </w:r>
      <w:proofErr w:type="spellStart"/>
      <w:r>
        <w:t>megabases</w:t>
      </w:r>
      <w:proofErr w:type="spellEnd"/>
      <w:r>
        <w:t>, respectively.</w:t>
      </w:r>
      <w:r w:rsidRPr="003634C1">
        <w:t xml:space="preserve"> </w:t>
      </w:r>
      <w:r>
        <w:t>When combined with REGION_MATCH_PERCENT, both requirements are enforced independently.</w:t>
      </w:r>
    </w:p>
    <w:p w14:paraId="2116F9C3" w14:textId="77777777" w:rsidR="008A0C7A" w:rsidRDefault="008A0C7A" w:rsidP="008A0C7A">
      <w:pPr>
        <w:pStyle w:val="Heading2"/>
      </w:pPr>
      <w:bookmarkStart w:id="961" w:name="_Toc339626831"/>
      <w:r>
        <w:t>Model Building Options</w:t>
      </w:r>
      <w:bookmarkEnd w:id="961"/>
    </w:p>
    <w:p w14:paraId="0978843C" w14:textId="77777777" w:rsidR="008A0C7A" w:rsidRDefault="008A0C7A" w:rsidP="003B534B">
      <w:pPr>
        <w:pStyle w:val="Heading3"/>
      </w:pPr>
      <w:bookmarkStart w:id="962" w:name="_Toc339626832"/>
      <w:r>
        <w:t>--maximum-model-count  /  MAXIMUM_MODEL_COUNT</w:t>
      </w:r>
      <w:bookmarkEnd w:id="962"/>
    </w:p>
    <w:p w14:paraId="6F75B5D4" w14:textId="77777777" w:rsidR="008A0C7A" w:rsidRDefault="008A0C7A" w:rsidP="008A0C7A">
      <w:r>
        <w:tab/>
        <w:t>Argument: &lt;count&gt;</w:t>
      </w:r>
      <w:r>
        <w:tab/>
      </w:r>
      <w:r>
        <w:tab/>
      </w:r>
      <w:r>
        <w:tab/>
      </w:r>
      <w:r>
        <w:tab/>
      </w:r>
      <w:r>
        <w:tab/>
      </w:r>
      <w:r>
        <w:tab/>
        <w:t>Default: 0</w:t>
      </w:r>
    </w:p>
    <w:p w14:paraId="11CD8386" w14:textId="77777777" w:rsidR="008A0C7A" w:rsidRDefault="008A0C7A" w:rsidP="008A0C7A">
      <w:r>
        <w:t>Limits the number of models that will be generated, in order to reduce processing time. A value of 0 (the default) means no limit.</w:t>
      </w:r>
    </w:p>
    <w:p w14:paraId="143B68C0" w14:textId="77777777" w:rsidR="008A0C7A" w:rsidRDefault="008A0C7A" w:rsidP="003B534B">
      <w:pPr>
        <w:pStyle w:val="Heading3"/>
      </w:pPr>
      <w:bookmarkStart w:id="963" w:name="_Toc339626833"/>
      <w:r>
        <w:t>--alternate-model-filtering  /  ALTERNATE_MODEL_FILTERING</w:t>
      </w:r>
      <w:bookmarkEnd w:id="963"/>
    </w:p>
    <w:p w14:paraId="462E42A6" w14:textId="77777777" w:rsidR="008A0C7A" w:rsidRDefault="008A0C7A" w:rsidP="008A0C7A">
      <w:r>
        <w:tab/>
        <w:t>Argument: [yes/no]</w:t>
      </w:r>
      <w:r>
        <w:tab/>
      </w:r>
      <w:r>
        <w:tab/>
      </w:r>
      <w:r>
        <w:tab/>
      </w:r>
      <w:r>
        <w:tab/>
      </w:r>
      <w:r>
        <w:tab/>
      </w:r>
      <w:r>
        <w:tab/>
        <w:t>Default: no</w:t>
      </w:r>
    </w:p>
    <w:p w14:paraId="77BFBD48" w14:textId="77777777" w:rsidR="008A0C7A" w:rsidRDefault="008A0C7A" w:rsidP="008A0C7A">
      <w:pPr>
        <w:rPr>
          <w:ins w:id="964" w:author="Alexander Thomas Frase" w:date="2012-11-02T13:17:00Z"/>
        </w:rPr>
      </w:pPr>
      <w:r>
        <w:t xml:space="preserve">When enabled, the primary input dataset is only applied to one side of a generated model, while the </w:t>
      </w:r>
      <w:r>
        <w:lastRenderedPageBreak/>
        <w:t>alternate input dataset is applied to the other. When disabled (the default), the primary input dataset applies to both sides of each model.</w:t>
      </w:r>
    </w:p>
    <w:p w14:paraId="1A061D1B" w14:textId="77777777" w:rsidR="009F3065" w:rsidRDefault="009F3065" w:rsidP="008A0C7A">
      <w:pPr>
        <w:rPr>
          <w:ins w:id="965" w:author="Alexander Thomas Frase" w:date="2012-11-02T13:17:00Z"/>
        </w:rPr>
      </w:pPr>
    </w:p>
    <w:p w14:paraId="77975E63" w14:textId="77777777" w:rsidR="009F3065" w:rsidRDefault="009F3065" w:rsidP="008A0C7A"/>
    <w:p w14:paraId="11CD7157" w14:textId="77777777" w:rsidR="008A0C7A" w:rsidRDefault="008A0C7A" w:rsidP="003B534B">
      <w:pPr>
        <w:pStyle w:val="Heading3"/>
      </w:pPr>
      <w:bookmarkStart w:id="966" w:name="_Toc339626834"/>
      <w:r>
        <w:t>--all-pairwise-models  /  ALL_PAIRWISE_MODELS</w:t>
      </w:r>
      <w:bookmarkEnd w:id="966"/>
    </w:p>
    <w:p w14:paraId="1181C597" w14:textId="77777777" w:rsidR="008A0C7A" w:rsidRDefault="008A0C7A" w:rsidP="008A0C7A">
      <w:r>
        <w:tab/>
        <w:t>Argument: [yes/no]</w:t>
      </w:r>
      <w:r>
        <w:tab/>
      </w:r>
      <w:r>
        <w:tab/>
      </w:r>
      <w:r>
        <w:tab/>
      </w:r>
      <w:r>
        <w:tab/>
      </w:r>
      <w:r>
        <w:tab/>
      </w:r>
      <w:r>
        <w:tab/>
        <w:t>Default: no</w:t>
      </w:r>
    </w:p>
    <w:p w14:paraId="3A85E110" w14:textId="77777777" w:rsidR="008A0C7A" w:rsidRDefault="008A0C7A" w:rsidP="008A0C7A">
      <w:r>
        <w:t>When enabled, model generation results in all possible pairwise combinations of data which conform to the primary and alternate input datasets. Note that this means the models have no score or ranking, since the prior knowledge is not searched for patterns. When disabled (the default), models are only generated which are supported by one or more groupings within the prior knowledge database.</w:t>
      </w:r>
    </w:p>
    <w:p w14:paraId="3D17E6EC" w14:textId="77777777" w:rsidR="008A0C7A" w:rsidRDefault="008A0C7A" w:rsidP="003B534B">
      <w:pPr>
        <w:pStyle w:val="Heading3"/>
      </w:pPr>
      <w:bookmarkStart w:id="967" w:name="_Toc339626835"/>
      <w:r>
        <w:t>--maximum-model-group-size  /  MAXIMUM_MODEL_GROUP_SIZE</w:t>
      </w:r>
      <w:bookmarkEnd w:id="967"/>
    </w:p>
    <w:p w14:paraId="5902C9D8" w14:textId="77777777" w:rsidR="008A0C7A" w:rsidRDefault="008A0C7A" w:rsidP="008A0C7A">
      <w:r>
        <w:tab/>
        <w:t>Argument: &lt;size&gt;</w:t>
      </w:r>
      <w:r>
        <w:tab/>
      </w:r>
      <w:r>
        <w:tab/>
      </w:r>
      <w:r>
        <w:tab/>
      </w:r>
      <w:r>
        <w:tab/>
      </w:r>
      <w:r>
        <w:tab/>
      </w:r>
      <w:r>
        <w:tab/>
        <w:t>Default: 30</w:t>
      </w:r>
    </w:p>
    <w:p w14:paraId="5B0642B4" w14:textId="77777777" w:rsidR="008A0C7A" w:rsidRDefault="008A0C7A" w:rsidP="008A0C7A">
      <w:r>
        <w:t>Limits the size of a grouping in the prior knowledge which can be used as part of a model generation analysis; any group which contains more genes than this limit is ignored for purposes of model generation. A value of 0 means no limit.</w:t>
      </w:r>
    </w:p>
    <w:p w14:paraId="1A39C810" w14:textId="77777777" w:rsidR="008A0C7A" w:rsidRDefault="008A0C7A" w:rsidP="003B534B">
      <w:pPr>
        <w:pStyle w:val="Heading3"/>
      </w:pPr>
      <w:bookmarkStart w:id="968" w:name="_Toc339626836"/>
      <w:r>
        <w:t>--minimum-model-score  /  MINIMUM_MODEL_SCORE</w:t>
      </w:r>
      <w:bookmarkEnd w:id="968"/>
    </w:p>
    <w:p w14:paraId="35BCCB08" w14:textId="77777777" w:rsidR="008A0C7A" w:rsidRDefault="008A0C7A" w:rsidP="008A0C7A">
      <w:r>
        <w:tab/>
        <w:t>Argument: &lt;score&gt;</w:t>
      </w:r>
      <w:r>
        <w:tab/>
      </w:r>
      <w:r>
        <w:tab/>
      </w:r>
      <w:r>
        <w:tab/>
      </w:r>
      <w:r>
        <w:tab/>
      </w:r>
      <w:r>
        <w:tab/>
      </w:r>
      <w:r>
        <w:tab/>
        <w:t>Default: 2</w:t>
      </w:r>
    </w:p>
    <w:p w14:paraId="63B48AB1" w14:textId="20813215" w:rsidR="00DB1A2C" w:rsidRDefault="008A0C7A" w:rsidP="008A0C7A">
      <w:r>
        <w:t>Sets the minimum source-tally score for generated model; a model must be supported by groups from at least this many sources in order to be returned.</w:t>
      </w:r>
    </w:p>
    <w:p w14:paraId="09B3B7C4" w14:textId="77777777" w:rsidR="008A0C7A" w:rsidRDefault="008A0C7A" w:rsidP="003B534B">
      <w:pPr>
        <w:pStyle w:val="Heading3"/>
      </w:pPr>
      <w:bookmarkStart w:id="969" w:name="_Toc339626837"/>
      <w:r>
        <w:t>--sort-models  /  SORT_MODELS</w:t>
      </w:r>
      <w:bookmarkEnd w:id="969"/>
    </w:p>
    <w:p w14:paraId="4E9D8C68" w14:textId="77777777" w:rsidR="008A0C7A" w:rsidRDefault="008A0C7A" w:rsidP="008A0C7A">
      <w:r>
        <w:tab/>
        <w:t>Argument: [yes/no]</w:t>
      </w:r>
      <w:r>
        <w:tab/>
      </w:r>
      <w:r>
        <w:tab/>
      </w:r>
      <w:r>
        <w:tab/>
      </w:r>
      <w:r>
        <w:tab/>
      </w:r>
      <w:r>
        <w:tab/>
      </w:r>
      <w:r>
        <w:tab/>
        <w:t>Default: yes</w:t>
      </w:r>
    </w:p>
    <w:p w14:paraId="0D204016" w14:textId="77777777" w:rsidR="008A0C7A" w:rsidRDefault="008A0C7A" w:rsidP="008A0C7A">
      <w:r>
        <w:t>When enabled (the default), models are output in descending order by score. When combined with MAXIMUM_MODEL_COUNT, this guarantees that only the highest-scoring models are output. When disabled, models are output in an unpredictable order.</w:t>
      </w:r>
    </w:p>
    <w:p w14:paraId="2947385A" w14:textId="77777777" w:rsidR="008A0C7A" w:rsidRDefault="008A0C7A" w:rsidP="008A0C7A">
      <w:pPr>
        <w:pStyle w:val="Heading2"/>
      </w:pPr>
      <w:bookmarkStart w:id="970" w:name="_Toc339626838"/>
      <w:r>
        <w:t>Output Options</w:t>
      </w:r>
      <w:bookmarkEnd w:id="970"/>
    </w:p>
    <w:p w14:paraId="2C499C8E" w14:textId="77777777" w:rsidR="008A0C7A" w:rsidRDefault="008A0C7A" w:rsidP="003B534B">
      <w:pPr>
        <w:pStyle w:val="Heading3"/>
      </w:pPr>
      <w:bookmarkStart w:id="971" w:name="_Toc339626839"/>
      <w:r>
        <w:t>--quiet  /  QUIET</w:t>
      </w:r>
      <w:bookmarkEnd w:id="971"/>
    </w:p>
    <w:p w14:paraId="1F07AE7B" w14:textId="77777777" w:rsidR="008A0C7A" w:rsidRDefault="008A0C7A" w:rsidP="008A0C7A">
      <w:r>
        <w:tab/>
        <w:t>Argument: [yes/no]</w:t>
      </w:r>
      <w:r>
        <w:tab/>
      </w:r>
      <w:r>
        <w:tab/>
      </w:r>
      <w:r>
        <w:tab/>
      </w:r>
      <w:r>
        <w:tab/>
      </w:r>
      <w:r>
        <w:tab/>
      </w:r>
      <w:r>
        <w:tab/>
        <w:t>Default: no</w:t>
      </w:r>
    </w:p>
    <w:p w14:paraId="04BD75AF" w14:textId="77777777" w:rsidR="008A0C7A" w:rsidRDefault="008A0C7A" w:rsidP="008A0C7A">
      <w:r>
        <w:t>When enabled, no warnings or informational messages are printed to the screen. However, all information is still written to the log file, and certain unrecoverable errors are still printed to the screen.</w:t>
      </w:r>
    </w:p>
    <w:p w14:paraId="73587B9C" w14:textId="77777777" w:rsidR="008A0C7A" w:rsidRDefault="008A0C7A" w:rsidP="003B534B">
      <w:pPr>
        <w:pStyle w:val="Heading3"/>
      </w:pPr>
      <w:bookmarkStart w:id="972" w:name="_Toc339626840"/>
      <w:r>
        <w:t>--verbose  /  VERBOSE</w:t>
      </w:r>
      <w:bookmarkEnd w:id="972"/>
    </w:p>
    <w:p w14:paraId="248B02FD" w14:textId="77777777" w:rsidR="008A0C7A" w:rsidRDefault="008A0C7A" w:rsidP="008A0C7A">
      <w:r>
        <w:tab/>
        <w:t>Argument: [yes/no]</w:t>
      </w:r>
      <w:r>
        <w:tab/>
      </w:r>
      <w:r>
        <w:tab/>
      </w:r>
      <w:r>
        <w:tab/>
      </w:r>
      <w:r>
        <w:tab/>
      </w:r>
      <w:r>
        <w:tab/>
      </w:r>
      <w:r>
        <w:tab/>
        <w:t>Default: no</w:t>
      </w:r>
    </w:p>
    <w:p w14:paraId="03FE6C5F" w14:textId="77777777" w:rsidR="008A0C7A" w:rsidRDefault="008A0C7A" w:rsidP="008A0C7A">
      <w:r>
        <w:t>When enabled, informational messages are printed to the screen in addition to warnings and errors.</w:t>
      </w:r>
    </w:p>
    <w:p w14:paraId="52901E6D" w14:textId="77777777" w:rsidR="008A0C7A" w:rsidRDefault="008A0C7A" w:rsidP="003B534B">
      <w:pPr>
        <w:pStyle w:val="Heading3"/>
      </w:pPr>
      <w:bookmarkStart w:id="973" w:name="_Toc339626841"/>
      <w:r>
        <w:t>--prefix  /  PREFIX</w:t>
      </w:r>
      <w:bookmarkEnd w:id="973"/>
    </w:p>
    <w:p w14:paraId="7DEC11FD" w14:textId="77777777" w:rsidR="008A0C7A" w:rsidRDefault="008A0C7A" w:rsidP="008A0C7A">
      <w:r>
        <w:tab/>
        <w:t>Argument: &lt;prefix&gt;</w:t>
      </w:r>
      <w:r>
        <w:tab/>
      </w:r>
      <w:r>
        <w:tab/>
      </w:r>
      <w:r>
        <w:tab/>
      </w:r>
      <w:r>
        <w:tab/>
      </w:r>
      <w:r>
        <w:tab/>
      </w:r>
      <w:r>
        <w:tab/>
        <w:t>Default: “</w:t>
      </w:r>
      <w:proofErr w:type="spellStart"/>
      <w:r>
        <w:t>biofilter</w:t>
      </w:r>
      <w:proofErr w:type="spellEnd"/>
      <w:r>
        <w:t>”</w:t>
      </w:r>
    </w:p>
    <w:p w14:paraId="647B014E" w14:textId="77777777" w:rsidR="008A0C7A" w:rsidRDefault="008A0C7A" w:rsidP="008A0C7A">
      <w:r>
        <w:t>Sets the prefix for all output filenames, which is then combined with a unique suffix for each type of output. The prefix may contain an absolute or relative path in order to write output to a different directory.</w:t>
      </w:r>
    </w:p>
    <w:p w14:paraId="5DEE0AD7" w14:textId="77777777" w:rsidR="008A0C7A" w:rsidRDefault="008A0C7A" w:rsidP="003B534B">
      <w:pPr>
        <w:pStyle w:val="Heading3"/>
      </w:pPr>
      <w:bookmarkStart w:id="974" w:name="_Toc339626842"/>
      <w:r>
        <w:t>--overwrite  /  OVERWRITE</w:t>
      </w:r>
      <w:bookmarkEnd w:id="974"/>
    </w:p>
    <w:p w14:paraId="1022BD77" w14:textId="77777777" w:rsidR="008A0C7A" w:rsidRDefault="008A0C7A" w:rsidP="008A0C7A">
      <w:r>
        <w:tab/>
        <w:t>Argument: [yes/no]</w:t>
      </w:r>
      <w:r>
        <w:tab/>
      </w:r>
      <w:r>
        <w:tab/>
      </w:r>
      <w:r>
        <w:tab/>
      </w:r>
      <w:r>
        <w:tab/>
      </w:r>
      <w:r>
        <w:tab/>
      </w:r>
      <w:r>
        <w:tab/>
        <w:t>Default: no</w:t>
      </w:r>
    </w:p>
    <w:p w14:paraId="1FCB2C2A" w14:textId="77777777" w:rsidR="008A0C7A" w:rsidRDefault="008A0C7A" w:rsidP="008A0C7A">
      <w:pPr>
        <w:rPr>
          <w:ins w:id="975" w:author="Alexander Thomas Frase" w:date="2012-11-02T13:17:00Z"/>
        </w:rPr>
      </w:pPr>
      <w:r>
        <w:t xml:space="preserve">Allows </w:t>
      </w:r>
      <w:proofErr w:type="spellStart"/>
      <w:r>
        <w:t>Biofilter</w:t>
      </w:r>
      <w:proofErr w:type="spellEnd"/>
      <w:r>
        <w:t xml:space="preserve"> to erase and overwrite any output file which already exists. When disabled (the </w:t>
      </w:r>
      <w:r>
        <w:lastRenderedPageBreak/>
        <w:t xml:space="preserve">default), </w:t>
      </w:r>
      <w:proofErr w:type="spellStart"/>
      <w:r>
        <w:t>Biofilter</w:t>
      </w:r>
      <w:proofErr w:type="spellEnd"/>
      <w:r>
        <w:t xml:space="preserve"> exits with an error to prevent any existing files from being overwritten.</w:t>
      </w:r>
    </w:p>
    <w:p w14:paraId="050CE40B" w14:textId="77777777" w:rsidR="009F3065" w:rsidRDefault="009F3065" w:rsidP="008A0C7A">
      <w:pPr>
        <w:rPr>
          <w:ins w:id="976" w:author="Alexander Thomas Frase" w:date="2012-11-02T13:17:00Z"/>
        </w:rPr>
      </w:pPr>
    </w:p>
    <w:p w14:paraId="5A953902" w14:textId="77777777" w:rsidR="009F3065" w:rsidRDefault="009F3065" w:rsidP="008A0C7A"/>
    <w:p w14:paraId="506A07FF" w14:textId="77777777" w:rsidR="008A0C7A" w:rsidRDefault="008A0C7A" w:rsidP="003B534B">
      <w:pPr>
        <w:pStyle w:val="Heading3"/>
      </w:pPr>
      <w:bookmarkStart w:id="977" w:name="_Toc339626843"/>
      <w:r>
        <w:t>--</w:t>
      </w:r>
      <w:proofErr w:type="spellStart"/>
      <w:r>
        <w:t>stdout</w:t>
      </w:r>
      <w:proofErr w:type="spellEnd"/>
      <w:r>
        <w:t xml:space="preserve">  /  STDOUT</w:t>
      </w:r>
      <w:bookmarkEnd w:id="977"/>
    </w:p>
    <w:p w14:paraId="0EC19915" w14:textId="77777777" w:rsidR="008A0C7A" w:rsidRDefault="008A0C7A" w:rsidP="008A0C7A">
      <w:r>
        <w:tab/>
        <w:t>Argument: [yes/no]</w:t>
      </w:r>
      <w:r>
        <w:tab/>
      </w:r>
      <w:r>
        <w:tab/>
      </w:r>
      <w:r>
        <w:tab/>
      </w:r>
      <w:r>
        <w:tab/>
      </w:r>
      <w:r>
        <w:tab/>
      </w:r>
      <w:r>
        <w:tab/>
        <w:t>Default: no</w:t>
      </w:r>
    </w:p>
    <w:p w14:paraId="341A6D22" w14:textId="77777777" w:rsidR="008A0C7A" w:rsidRDefault="008A0C7A" w:rsidP="008A0C7A">
      <w:r>
        <w:t>Causes all output data to be written directly to the screen rather than saved to a file. On most platforms this output can then be sent directly into another program.</w:t>
      </w:r>
    </w:p>
    <w:p w14:paraId="74D97529" w14:textId="77777777" w:rsidR="008A0C7A" w:rsidRDefault="008A0C7A" w:rsidP="003B534B">
      <w:pPr>
        <w:pStyle w:val="Heading3"/>
      </w:pPr>
      <w:bookmarkStart w:id="978" w:name="_Toc339626844"/>
      <w:r>
        <w:t>--report-invalid-input  /  REPORT_INVALID_INPUT</w:t>
      </w:r>
      <w:bookmarkEnd w:id="978"/>
    </w:p>
    <w:p w14:paraId="55708E7E" w14:textId="3B40DB3C" w:rsidR="008A0C7A" w:rsidRDefault="008A0C7A" w:rsidP="008A0C7A">
      <w:r>
        <w:tab/>
        <w:t>Argu</w:t>
      </w:r>
      <w:r w:rsidR="00001E15">
        <w:t>ment: [yes/no]</w:t>
      </w:r>
      <w:r w:rsidR="00001E15">
        <w:tab/>
      </w:r>
      <w:r w:rsidR="00001E15">
        <w:tab/>
      </w:r>
      <w:r w:rsidR="00001E15">
        <w:tab/>
      </w:r>
      <w:r w:rsidR="00001E15">
        <w:tab/>
      </w:r>
      <w:r w:rsidR="00001E15">
        <w:tab/>
      </w:r>
      <w:r w:rsidR="00001E15">
        <w:tab/>
        <w:t>Default: no</w:t>
      </w:r>
    </w:p>
    <w:p w14:paraId="5A17677E" w14:textId="0C08981F" w:rsidR="008A0C7A" w:rsidRDefault="008A0C7A" w:rsidP="008A0C7A">
      <w:r>
        <w:t xml:space="preserve">Causes any input data which was not understood by </w:t>
      </w:r>
      <w:proofErr w:type="spellStart"/>
      <w:r>
        <w:t>Biofilter</w:t>
      </w:r>
      <w:proofErr w:type="spellEnd"/>
      <w:r>
        <w:t xml:space="preserve"> to be copied into a separate output report</w:t>
      </w:r>
      <w:r w:rsidR="00794551">
        <w:t xml:space="preserve"> file. This file also </w:t>
      </w:r>
      <w:r>
        <w:t>includes comments describing the error with each piece of data.</w:t>
      </w:r>
    </w:p>
    <w:p w14:paraId="4EEA1FF1" w14:textId="77777777" w:rsidR="008A0C7A" w:rsidRDefault="008A0C7A" w:rsidP="003B534B">
      <w:pPr>
        <w:pStyle w:val="Heading3"/>
      </w:pPr>
      <w:bookmarkStart w:id="979" w:name="_Toc339626845"/>
      <w:r>
        <w:t>--filter  /  FILTER</w:t>
      </w:r>
      <w:bookmarkEnd w:id="979"/>
    </w:p>
    <w:p w14:paraId="06D85239" w14:textId="77777777" w:rsidR="008A0C7A" w:rsidRDefault="008A0C7A" w:rsidP="008A0C7A">
      <w:r>
        <w:tab/>
        <w:t>Argument: &lt;type&gt; [type] […]</w:t>
      </w:r>
      <w:r>
        <w:tab/>
      </w:r>
      <w:r>
        <w:tab/>
      </w:r>
      <w:r>
        <w:tab/>
      </w:r>
      <w:r>
        <w:tab/>
        <w:t xml:space="preserve">Default: </w:t>
      </w:r>
      <w:r>
        <w:rPr>
          <w:i/>
        </w:rPr>
        <w:t>none</w:t>
      </w:r>
    </w:p>
    <w:p w14:paraId="33D6F6E0" w14:textId="77777777" w:rsidR="008A0C7A" w:rsidRPr="00B1381A" w:rsidRDefault="008A0C7A" w:rsidP="008A0C7A">
      <w:r>
        <w:t xml:space="preserve">Perform a filtering analysis which outputs the specified type(s). If a single type is requested, the output will be in exactly the same format that </w:t>
      </w:r>
      <w:proofErr w:type="spellStart"/>
      <w:r>
        <w:t>Biofilter</w:t>
      </w:r>
      <w:proofErr w:type="spellEnd"/>
      <w:r>
        <w:t xml:space="preserve"> requires as input for that data type; additional types are simply appended left-to-right in the order requested.</w:t>
      </w:r>
    </w:p>
    <w:p w14:paraId="58C9C29F" w14:textId="77777777" w:rsidR="008A0C7A" w:rsidRDefault="008A0C7A" w:rsidP="003B534B">
      <w:pPr>
        <w:pStyle w:val="Heading3"/>
      </w:pPr>
      <w:bookmarkStart w:id="980" w:name="_Toc339626846"/>
      <w:r>
        <w:t>--annotate  /  ANNOTATE</w:t>
      </w:r>
      <w:bookmarkEnd w:id="980"/>
    </w:p>
    <w:p w14:paraId="4F3C2008" w14:textId="77777777" w:rsidR="008A0C7A" w:rsidRDefault="008A0C7A" w:rsidP="008A0C7A">
      <w:r>
        <w:tab/>
        <w:t>Argument: &lt;type&gt; [type] […] [:] &lt;type&gt; [type] […]</w:t>
      </w:r>
      <w:r>
        <w:tab/>
        <w:t xml:space="preserve">Default: </w:t>
      </w:r>
      <w:r>
        <w:rPr>
          <w:i/>
        </w:rPr>
        <w:t>none</w:t>
      </w:r>
    </w:p>
    <w:p w14:paraId="50A5BDAE" w14:textId="77777777" w:rsidR="008A0C7A" w:rsidRPr="007F3BEE" w:rsidRDefault="008A0C7A" w:rsidP="008A0C7A">
      <w:r>
        <w:t>Perform an annotation analysis which outputs the specified type(s). The starting point for the annotation is the first specified type (or, if a colon is used, the combination of types before the colon); all additional types are optional and will be left blank if no suitable match can be found.</w:t>
      </w:r>
    </w:p>
    <w:p w14:paraId="016A8FD6" w14:textId="77777777" w:rsidR="008A0C7A" w:rsidRDefault="008A0C7A" w:rsidP="003B534B">
      <w:pPr>
        <w:pStyle w:val="Heading3"/>
      </w:pPr>
      <w:bookmarkStart w:id="981" w:name="_Toc339626847"/>
      <w:r>
        <w:t>--model  /  MODEL</w:t>
      </w:r>
      <w:bookmarkEnd w:id="981"/>
    </w:p>
    <w:p w14:paraId="701CAD20" w14:textId="580E3355" w:rsidR="008A0C7A" w:rsidRDefault="008A0C7A" w:rsidP="008A0C7A">
      <w:r>
        <w:tab/>
        <w:t>Argument: &lt;t</w:t>
      </w:r>
      <w:r w:rsidR="007454DA">
        <w:t>ype&gt; [type] […] [:] [type] […]</w:t>
      </w:r>
      <w:r w:rsidR="007454DA">
        <w:tab/>
      </w:r>
      <w:r>
        <w:tab/>
        <w:t xml:space="preserve">Default: </w:t>
      </w:r>
      <w:r>
        <w:rPr>
          <w:i/>
        </w:rPr>
        <w:t>none</w:t>
      </w:r>
    </w:p>
    <w:p w14:paraId="57DAFABC" w14:textId="172AA129" w:rsidR="008A0C7A" w:rsidRPr="00732363" w:rsidRDefault="008A0C7A" w:rsidP="00943DD1">
      <w:r>
        <w:t>Perform a modeling analysis which generates models of the specified type(s). If a colon is used, the types before and after the colon will appear on the left and right sides of the generated models, respectively; with no colon, both sides of the models will have the same type(s).</w:t>
      </w:r>
    </w:p>
    <w:p w14:paraId="6DBCB050" w14:textId="65D0F83E" w:rsidR="00550BB2" w:rsidRDefault="00550BB2" w:rsidP="00943DD1">
      <w:pPr>
        <w:pStyle w:val="Heading1"/>
      </w:pPr>
      <w:bookmarkStart w:id="982" w:name="_Toc339626848"/>
      <w:r>
        <w:t>Input File Formats</w:t>
      </w:r>
      <w:bookmarkEnd w:id="873"/>
      <w:bookmarkEnd w:id="874"/>
      <w:bookmarkEnd w:id="875"/>
      <w:bookmarkEnd w:id="982"/>
    </w:p>
    <w:p w14:paraId="72382A01" w14:textId="76F1E4A7" w:rsidR="001D1478" w:rsidDel="009F3065" w:rsidRDefault="001D1478" w:rsidP="00C4019E">
      <w:pPr>
        <w:rPr>
          <w:del w:id="983" w:author="Alexander Thomas Frase" w:date="2012-10-26T19:47:00Z"/>
        </w:rPr>
      </w:pPr>
      <w:bookmarkStart w:id="984" w:name="_Toc208459931"/>
      <w:bookmarkStart w:id="985" w:name="_Toc208460024"/>
      <w:bookmarkStart w:id="986" w:name="_Toc208460055"/>
    </w:p>
    <w:p w14:paraId="29B8F8B7" w14:textId="77777777" w:rsidR="009F3065" w:rsidRDefault="009F3065" w:rsidP="00C4019E">
      <w:pPr>
        <w:rPr>
          <w:ins w:id="987" w:author="Alexander Thomas Frase" w:date="2012-11-02T13:17:00Z"/>
        </w:rPr>
      </w:pPr>
    </w:p>
    <w:p w14:paraId="2083B198" w14:textId="3F498BA2" w:rsidR="00C4019E" w:rsidRPr="00C4019E" w:rsidRDefault="00C4019E" w:rsidP="00C4019E">
      <w:r w:rsidRPr="00C4019E">
        <w:t xml:space="preserve">For all input files in </w:t>
      </w:r>
      <w:proofErr w:type="spellStart"/>
      <w:r w:rsidRPr="00C4019E">
        <w:t>Biofilter</w:t>
      </w:r>
      <w:proofErr w:type="spellEnd"/>
      <w:r w:rsidRPr="00C4019E">
        <w:t xml:space="preserve">, </w:t>
      </w:r>
      <w:r w:rsidR="001D1478">
        <w:t xml:space="preserve">lines beginning with the </w:t>
      </w:r>
      <w:r w:rsidRPr="00C4019E">
        <w:t>symbol “#” will be ignored. This is useful for placing comments within input files that will not be a part of the analysis.</w:t>
      </w:r>
    </w:p>
    <w:p w14:paraId="56A765CC" w14:textId="293CE6A0" w:rsidR="003F6458" w:rsidRPr="003F6458" w:rsidRDefault="003F6458" w:rsidP="003B534B">
      <w:pPr>
        <w:pStyle w:val="Heading2"/>
      </w:pPr>
      <w:bookmarkStart w:id="988" w:name="_Toc339626849"/>
      <w:r>
        <w:t>Configuration File</w:t>
      </w:r>
      <w:r w:rsidR="001D1478">
        <w:t>s</w:t>
      </w:r>
      <w:bookmarkEnd w:id="988"/>
    </w:p>
    <w:p w14:paraId="6EF92184" w14:textId="77777777" w:rsidR="003F6458" w:rsidRDefault="003F6458" w:rsidP="003F6458"/>
    <w:p w14:paraId="416CA7F8" w14:textId="150A94EF" w:rsidR="001D1478" w:rsidRDefault="001D1478" w:rsidP="003F6458">
      <w:r>
        <w:t>Any option which can be used on the command line can also be used in a configuration file. Each option must appear as the first item on a line, and any arguments to that option must be separated by whitespace (any number of tabs or spaces).</w:t>
      </w:r>
    </w:p>
    <w:p w14:paraId="18538DE5" w14:textId="77777777" w:rsidR="001D1478" w:rsidRDefault="001D1478" w:rsidP="003F6458"/>
    <w:p w14:paraId="1AD240DE" w14:textId="58774490" w:rsidR="001D1478" w:rsidRDefault="001D1478" w:rsidP="003F6458">
      <w:r>
        <w:t xml:space="preserve">If an argument to an option must itself contain spaces (for example a multi-word gene or group identifier), the argument may be enclosed with “double quotes” to prevent the additional words in the argument from being interpreted as a separate arguments. If an argument must itself contain double </w:t>
      </w:r>
      <w:r>
        <w:lastRenderedPageBreak/>
        <w:t>quotes, they must be escaped with a backslash, \”like so\”.</w:t>
      </w:r>
    </w:p>
    <w:p w14:paraId="5A91DFA0" w14:textId="77777777" w:rsidR="001D1478" w:rsidRDefault="001D1478" w:rsidP="003F6458"/>
    <w:p w14:paraId="5AF08899" w14:textId="52004C1F" w:rsidR="00BC67DD" w:rsidRDefault="001D1478" w:rsidP="003F6458">
      <w:r>
        <w:t xml:space="preserve">There is also one extra option which may only be used in a configuration file: INCLUDE. This option requires one or more filename arguments and causes </w:t>
      </w:r>
      <w:proofErr w:type="spellStart"/>
      <w:r>
        <w:t>Biofilter</w:t>
      </w:r>
      <w:proofErr w:type="spellEnd"/>
      <w:r>
        <w:t xml:space="preserve"> to read each specified file as an additional configuration file. Included files are processed in their entirety before any other options in </w:t>
      </w:r>
      <w:r w:rsidR="00DB1A2C">
        <w:t>the original</w:t>
      </w:r>
      <w:r>
        <w:t xml:space="preserve"> configuration file</w:t>
      </w:r>
      <w:r w:rsidR="0051225C">
        <w:t xml:space="preserve">. For example, </w:t>
      </w:r>
      <w:r>
        <w:t xml:space="preserve">if file A includes file B and </w:t>
      </w:r>
      <w:r w:rsidR="0051225C">
        <w:t>both files specify the same option</w:t>
      </w:r>
      <w:r>
        <w:t>, the</w:t>
      </w:r>
      <w:r w:rsidR="0051225C">
        <w:t>n the option’s setting or value</w:t>
      </w:r>
      <w:r>
        <w:t xml:space="preserve"> from file A will always override the one from file B, even if it appears before the INCLUDE instruction.</w:t>
      </w:r>
      <w:r w:rsidR="0051225C">
        <w:t xml:space="preserve"> Included configuration files may also include further files; there is no limit to this recursion, except that any loops (i.e. A includes B which includes A) will raise an error.</w:t>
      </w:r>
    </w:p>
    <w:p w14:paraId="6D9EB386" w14:textId="77777777" w:rsidR="00530AE4" w:rsidRDefault="00530AE4" w:rsidP="003F6458"/>
    <w:p w14:paraId="1B0F00B6" w14:textId="79DBB733" w:rsidR="00563B26" w:rsidRDefault="00FE27FA" w:rsidP="003F6458">
      <w:r>
        <w:t>This example configuration file was generated by the REPORT_CONFIGURATION option, with everything else left at default values:</w:t>
      </w:r>
    </w:p>
    <w:p w14:paraId="38DDC5AB" w14:textId="77777777" w:rsidR="00654FE6" w:rsidRDefault="00654FE6" w:rsidP="003F6458"/>
    <w:p w14:paraId="1ABB0F89"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89" w:author="Alexander Thomas Frase" w:date="2012-11-02T13:18:00Z">
            <w:rPr>
              <w:rFonts w:ascii="Courier New" w:hAnsi="Courier New" w:cs="Courier New"/>
            </w:rPr>
          </w:rPrChange>
        </w:rPr>
      </w:pPr>
      <w:r w:rsidRPr="009F3065">
        <w:rPr>
          <w:rFonts w:ascii="Courier New" w:hAnsi="Courier New" w:cs="Courier New"/>
          <w:sz w:val="22"/>
          <w:rPrChange w:id="990" w:author="Alexander Thomas Frase" w:date="2012-11-02T13:18:00Z">
            <w:rPr>
              <w:rFonts w:ascii="Courier New" w:eastAsiaTheme="majorEastAsia" w:hAnsi="Courier New" w:cs="Courier New"/>
              <w:b/>
              <w:bCs/>
              <w:i/>
              <w:color w:val="000000" w:themeColor="text1"/>
            </w:rPr>
          </w:rPrChange>
        </w:rPr>
        <w:t xml:space="preserve"># </w:t>
      </w:r>
      <w:proofErr w:type="spellStart"/>
      <w:r w:rsidRPr="009F3065">
        <w:rPr>
          <w:rFonts w:ascii="Courier New" w:hAnsi="Courier New" w:cs="Courier New"/>
          <w:sz w:val="22"/>
          <w:rPrChange w:id="991" w:author="Alexander Thomas Frase" w:date="2012-11-02T13:18:00Z">
            <w:rPr>
              <w:rFonts w:ascii="Courier New" w:eastAsiaTheme="majorEastAsia" w:hAnsi="Courier New" w:cs="Courier New"/>
              <w:b/>
              <w:bCs/>
              <w:i/>
              <w:color w:val="000000" w:themeColor="text1"/>
            </w:rPr>
          </w:rPrChange>
        </w:rPr>
        <w:t>Biofilter</w:t>
      </w:r>
      <w:proofErr w:type="spellEnd"/>
      <w:r w:rsidRPr="009F3065">
        <w:rPr>
          <w:rFonts w:ascii="Courier New" w:hAnsi="Courier New" w:cs="Courier New"/>
          <w:sz w:val="22"/>
          <w:rPrChange w:id="992" w:author="Alexander Thomas Frase" w:date="2012-11-02T13:18:00Z">
            <w:rPr>
              <w:rFonts w:ascii="Courier New" w:eastAsiaTheme="majorEastAsia" w:hAnsi="Courier New" w:cs="Courier New"/>
              <w:b/>
              <w:bCs/>
              <w:i/>
              <w:color w:val="000000" w:themeColor="text1"/>
            </w:rPr>
          </w:rPrChange>
        </w:rPr>
        <w:t xml:space="preserve"> configuration file</w:t>
      </w:r>
    </w:p>
    <w:p w14:paraId="154FCB18"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3" w:author="Alexander Thomas Frase" w:date="2012-11-02T13:18:00Z">
            <w:rPr>
              <w:rFonts w:ascii="Courier New" w:hAnsi="Courier New" w:cs="Courier New"/>
            </w:rPr>
          </w:rPrChange>
        </w:rPr>
      </w:pPr>
      <w:r w:rsidRPr="009F3065">
        <w:rPr>
          <w:rFonts w:ascii="Courier New" w:hAnsi="Courier New" w:cs="Courier New"/>
          <w:sz w:val="22"/>
          <w:rPrChange w:id="994" w:author="Alexander Thomas Frase" w:date="2012-11-02T13:18:00Z">
            <w:rPr>
              <w:rFonts w:ascii="Courier New" w:eastAsiaTheme="majorEastAsia" w:hAnsi="Courier New" w:cs="Courier New"/>
              <w:b/>
              <w:bCs/>
              <w:i/>
              <w:color w:val="000000" w:themeColor="text1"/>
            </w:rPr>
          </w:rPrChange>
        </w:rPr>
        <w:t>#   generated Tue, 09 Oct 2012 12:18:36</w:t>
      </w:r>
    </w:p>
    <w:p w14:paraId="312F26C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5" w:author="Alexander Thomas Frase" w:date="2012-11-02T13:18:00Z">
            <w:rPr>
              <w:rFonts w:ascii="Courier New" w:hAnsi="Courier New" w:cs="Courier New"/>
            </w:rPr>
          </w:rPrChange>
        </w:rPr>
      </w:pPr>
      <w:r w:rsidRPr="009F3065">
        <w:rPr>
          <w:rFonts w:ascii="Courier New" w:hAnsi="Courier New" w:cs="Courier New"/>
          <w:sz w:val="22"/>
          <w:rPrChange w:id="996" w:author="Alexander Thomas Frase" w:date="2012-11-02T13:18:00Z">
            <w:rPr>
              <w:rFonts w:ascii="Courier New" w:eastAsiaTheme="majorEastAsia" w:hAnsi="Courier New" w:cs="Courier New"/>
              <w:b/>
              <w:bCs/>
              <w:i/>
              <w:color w:val="000000" w:themeColor="text1"/>
            </w:rPr>
          </w:rPrChange>
        </w:rPr>
        <w:t xml:space="preserve">#   </w:t>
      </w:r>
      <w:proofErr w:type="spellStart"/>
      <w:r w:rsidRPr="009F3065">
        <w:rPr>
          <w:rFonts w:ascii="Courier New" w:hAnsi="Courier New" w:cs="Courier New"/>
          <w:sz w:val="22"/>
          <w:rPrChange w:id="997" w:author="Alexander Thomas Frase" w:date="2012-11-02T13:18:00Z">
            <w:rPr>
              <w:rFonts w:ascii="Courier New" w:eastAsiaTheme="majorEastAsia" w:hAnsi="Courier New" w:cs="Courier New"/>
              <w:b/>
              <w:bCs/>
              <w:i/>
              <w:color w:val="000000" w:themeColor="text1"/>
            </w:rPr>
          </w:rPrChange>
        </w:rPr>
        <w:t>Biofilter</w:t>
      </w:r>
      <w:proofErr w:type="spellEnd"/>
      <w:r w:rsidRPr="009F3065">
        <w:rPr>
          <w:rFonts w:ascii="Courier New" w:hAnsi="Courier New" w:cs="Courier New"/>
          <w:sz w:val="22"/>
          <w:rPrChange w:id="998" w:author="Alexander Thomas Frase" w:date="2012-11-02T13:18:00Z">
            <w:rPr>
              <w:rFonts w:ascii="Courier New" w:eastAsiaTheme="majorEastAsia" w:hAnsi="Courier New" w:cs="Courier New"/>
              <w:b/>
              <w:bCs/>
              <w:i/>
              <w:color w:val="000000" w:themeColor="text1"/>
            </w:rPr>
          </w:rPrChange>
        </w:rPr>
        <w:t xml:space="preserve"> version 2.0.0a13 (2012-10-05)</w:t>
      </w:r>
    </w:p>
    <w:p w14:paraId="78EF1F3E"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999" w:author="Alexander Thomas Frase" w:date="2012-11-02T13:18:00Z">
            <w:rPr>
              <w:rFonts w:ascii="Courier New" w:hAnsi="Courier New" w:cs="Courier New"/>
            </w:rPr>
          </w:rPrChange>
        </w:rPr>
      </w:pPr>
      <w:r w:rsidRPr="009F3065">
        <w:rPr>
          <w:rFonts w:ascii="Courier New" w:hAnsi="Courier New" w:cs="Courier New"/>
          <w:sz w:val="22"/>
          <w:rPrChange w:id="1000" w:author="Alexander Thomas Frase" w:date="2012-11-02T13:18:00Z">
            <w:rPr>
              <w:rFonts w:ascii="Courier New" w:eastAsiaTheme="majorEastAsia" w:hAnsi="Courier New" w:cs="Courier New"/>
              <w:b/>
              <w:bCs/>
              <w:i/>
              <w:color w:val="000000" w:themeColor="text1"/>
            </w:rPr>
          </w:rPrChange>
        </w:rPr>
        <w:t>#   LOKI version 2.0.0a12 (2012-10-05)</w:t>
      </w:r>
    </w:p>
    <w:p w14:paraId="088E78E6"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1" w:author="Alexander Thomas Frase" w:date="2012-11-02T13:18:00Z">
            <w:rPr>
              <w:rFonts w:ascii="Courier New" w:hAnsi="Courier New" w:cs="Courier New"/>
            </w:rPr>
          </w:rPrChange>
        </w:rPr>
      </w:pPr>
    </w:p>
    <w:p w14:paraId="5CC0CE4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2" w:author="Alexander Thomas Frase" w:date="2012-11-02T13:18:00Z">
            <w:rPr>
              <w:rFonts w:ascii="Courier New" w:hAnsi="Courier New" w:cs="Courier New"/>
            </w:rPr>
          </w:rPrChange>
        </w:rPr>
      </w:pPr>
      <w:r w:rsidRPr="009F3065">
        <w:rPr>
          <w:rFonts w:ascii="Courier New" w:hAnsi="Courier New" w:cs="Courier New"/>
          <w:sz w:val="22"/>
          <w:rPrChange w:id="1003" w:author="Alexander Thomas Frase" w:date="2012-11-02T13:18:00Z">
            <w:rPr>
              <w:rFonts w:ascii="Courier New" w:eastAsiaTheme="majorEastAsia" w:hAnsi="Courier New" w:cs="Courier New"/>
              <w:b/>
              <w:bCs/>
              <w:i/>
              <w:color w:val="000000" w:themeColor="text1"/>
            </w:rPr>
          </w:rPrChange>
        </w:rPr>
        <w:t>REPORT_CONFIGURATION                yes</w:t>
      </w:r>
    </w:p>
    <w:p w14:paraId="6BB6082D"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4" w:author="Alexander Thomas Frase" w:date="2012-11-02T13:18:00Z">
            <w:rPr>
              <w:rFonts w:ascii="Courier New" w:hAnsi="Courier New" w:cs="Courier New"/>
            </w:rPr>
          </w:rPrChange>
        </w:rPr>
      </w:pPr>
      <w:r w:rsidRPr="009F3065">
        <w:rPr>
          <w:rFonts w:ascii="Courier New" w:hAnsi="Courier New" w:cs="Courier New"/>
          <w:sz w:val="22"/>
          <w:rPrChange w:id="1005" w:author="Alexander Thomas Frase" w:date="2012-11-02T13:18:00Z">
            <w:rPr>
              <w:rFonts w:ascii="Courier New" w:eastAsiaTheme="majorEastAsia" w:hAnsi="Courier New" w:cs="Courier New"/>
              <w:b/>
              <w:bCs/>
              <w:i/>
              <w:color w:val="000000" w:themeColor="text1"/>
            </w:rPr>
          </w:rPrChange>
        </w:rPr>
        <w:t>REPORT_REPLICATION_FINGERPRINT      no</w:t>
      </w:r>
    </w:p>
    <w:p w14:paraId="4164A1C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6" w:author="Alexander Thomas Frase" w:date="2012-11-02T13:18:00Z">
            <w:rPr>
              <w:rFonts w:ascii="Courier New" w:hAnsi="Courier New" w:cs="Courier New"/>
            </w:rPr>
          </w:rPrChange>
        </w:rPr>
      </w:pPr>
      <w:r w:rsidRPr="009F3065">
        <w:rPr>
          <w:rFonts w:ascii="Courier New" w:hAnsi="Courier New" w:cs="Courier New"/>
          <w:sz w:val="22"/>
          <w:rPrChange w:id="1007" w:author="Alexander Thomas Frase" w:date="2012-11-02T13:18:00Z">
            <w:rPr>
              <w:rFonts w:ascii="Courier New" w:eastAsiaTheme="majorEastAsia" w:hAnsi="Courier New" w:cs="Courier New"/>
              <w:b/>
              <w:bCs/>
              <w:i/>
              <w:color w:val="000000" w:themeColor="text1"/>
            </w:rPr>
          </w:rPrChange>
        </w:rPr>
        <w:t>REPORT_GENOME_BUILD                 no</w:t>
      </w:r>
    </w:p>
    <w:p w14:paraId="4C9E493F"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08" w:author="Alexander Thomas Frase" w:date="2012-11-02T13:18:00Z">
            <w:rPr>
              <w:rFonts w:ascii="Courier New" w:hAnsi="Courier New" w:cs="Courier New"/>
            </w:rPr>
          </w:rPrChange>
        </w:rPr>
      </w:pPr>
      <w:r w:rsidRPr="009F3065">
        <w:rPr>
          <w:rFonts w:ascii="Courier New" w:hAnsi="Courier New" w:cs="Courier New"/>
          <w:sz w:val="22"/>
          <w:rPrChange w:id="1009" w:author="Alexander Thomas Frase" w:date="2012-11-02T13:18:00Z">
            <w:rPr>
              <w:rFonts w:ascii="Courier New" w:eastAsiaTheme="majorEastAsia" w:hAnsi="Courier New" w:cs="Courier New"/>
              <w:b/>
              <w:bCs/>
              <w:i/>
              <w:color w:val="000000" w:themeColor="text1"/>
            </w:rPr>
          </w:rPrChange>
        </w:rPr>
        <w:t>REPORT_GENE_NAME_STATS              no</w:t>
      </w:r>
    </w:p>
    <w:p w14:paraId="6F6CD172"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0" w:author="Alexander Thomas Frase" w:date="2012-11-02T13:18:00Z">
            <w:rPr>
              <w:rFonts w:ascii="Courier New" w:hAnsi="Courier New" w:cs="Courier New"/>
            </w:rPr>
          </w:rPrChange>
        </w:rPr>
      </w:pPr>
      <w:r w:rsidRPr="009F3065">
        <w:rPr>
          <w:rFonts w:ascii="Courier New" w:hAnsi="Courier New" w:cs="Courier New"/>
          <w:sz w:val="22"/>
          <w:rPrChange w:id="1011" w:author="Alexander Thomas Frase" w:date="2012-11-02T13:18:00Z">
            <w:rPr>
              <w:rFonts w:ascii="Courier New" w:eastAsiaTheme="majorEastAsia" w:hAnsi="Courier New" w:cs="Courier New"/>
              <w:b/>
              <w:bCs/>
              <w:i/>
              <w:color w:val="000000" w:themeColor="text1"/>
            </w:rPr>
          </w:rPrChange>
        </w:rPr>
        <w:t>REPORT_GROUP_NAME_STATS             no</w:t>
      </w:r>
    </w:p>
    <w:p w14:paraId="3CAC014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2" w:author="Alexander Thomas Frase" w:date="2012-11-02T13:18:00Z">
            <w:rPr>
              <w:rFonts w:ascii="Courier New" w:hAnsi="Courier New" w:cs="Courier New"/>
            </w:rPr>
          </w:rPrChange>
        </w:rPr>
      </w:pPr>
      <w:r w:rsidRPr="009F3065">
        <w:rPr>
          <w:rFonts w:ascii="Courier New" w:hAnsi="Courier New" w:cs="Courier New"/>
          <w:sz w:val="22"/>
          <w:rPrChange w:id="1013" w:author="Alexander Thomas Frase" w:date="2012-11-02T13:18:00Z">
            <w:rPr>
              <w:rFonts w:ascii="Courier New" w:eastAsiaTheme="majorEastAsia" w:hAnsi="Courier New" w:cs="Courier New"/>
              <w:b/>
              <w:bCs/>
              <w:i/>
              <w:color w:val="000000" w:themeColor="text1"/>
            </w:rPr>
          </w:rPrChange>
        </w:rPr>
        <w:t>ALLOW_UNVALIDATED_SNP_POSITIONS     yes</w:t>
      </w:r>
    </w:p>
    <w:p w14:paraId="2DB97B79"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4" w:author="Alexander Thomas Frase" w:date="2012-11-02T13:18:00Z">
            <w:rPr>
              <w:rFonts w:ascii="Courier New" w:hAnsi="Courier New" w:cs="Courier New"/>
            </w:rPr>
          </w:rPrChange>
        </w:rPr>
      </w:pPr>
      <w:r w:rsidRPr="009F3065">
        <w:rPr>
          <w:rFonts w:ascii="Courier New" w:hAnsi="Courier New" w:cs="Courier New"/>
          <w:sz w:val="22"/>
          <w:rPrChange w:id="1015" w:author="Alexander Thomas Frase" w:date="2012-11-02T13:18:00Z">
            <w:rPr>
              <w:rFonts w:ascii="Courier New" w:eastAsiaTheme="majorEastAsia" w:hAnsi="Courier New" w:cs="Courier New"/>
              <w:b/>
              <w:bCs/>
              <w:i/>
              <w:color w:val="000000" w:themeColor="text1"/>
            </w:rPr>
          </w:rPrChange>
        </w:rPr>
        <w:t>ALLOW_AMBIGUOUS_KNOWLEDGE           no</w:t>
      </w:r>
    </w:p>
    <w:p w14:paraId="3FC2AEC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6" w:author="Alexander Thomas Frase" w:date="2012-11-02T13:18:00Z">
            <w:rPr>
              <w:rFonts w:ascii="Courier New" w:hAnsi="Courier New" w:cs="Courier New"/>
            </w:rPr>
          </w:rPrChange>
        </w:rPr>
      </w:pPr>
      <w:r w:rsidRPr="009F3065">
        <w:rPr>
          <w:rFonts w:ascii="Courier New" w:hAnsi="Courier New" w:cs="Courier New"/>
          <w:sz w:val="22"/>
          <w:rPrChange w:id="1017" w:author="Alexander Thomas Frase" w:date="2012-11-02T13:18:00Z">
            <w:rPr>
              <w:rFonts w:ascii="Courier New" w:eastAsiaTheme="majorEastAsia" w:hAnsi="Courier New" w:cs="Courier New"/>
              <w:b/>
              <w:bCs/>
              <w:i/>
              <w:color w:val="000000" w:themeColor="text1"/>
            </w:rPr>
          </w:rPrChange>
        </w:rPr>
        <w:t>REDUCE_AMBIGUOUS_KNOWLEDGE          no</w:t>
      </w:r>
    </w:p>
    <w:p w14:paraId="2AB77EEE"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18" w:author="Alexander Thomas Frase" w:date="2012-11-02T13:18:00Z">
            <w:rPr>
              <w:rFonts w:ascii="Courier New" w:hAnsi="Courier New" w:cs="Courier New"/>
            </w:rPr>
          </w:rPrChange>
        </w:rPr>
      </w:pPr>
      <w:r w:rsidRPr="009F3065">
        <w:rPr>
          <w:rFonts w:ascii="Courier New" w:hAnsi="Courier New" w:cs="Courier New"/>
          <w:sz w:val="22"/>
          <w:rPrChange w:id="1019" w:author="Alexander Thomas Frase" w:date="2012-11-02T13:18:00Z">
            <w:rPr>
              <w:rFonts w:ascii="Courier New" w:eastAsiaTheme="majorEastAsia" w:hAnsi="Courier New" w:cs="Courier New"/>
              <w:b/>
              <w:bCs/>
              <w:i/>
              <w:color w:val="000000" w:themeColor="text1"/>
            </w:rPr>
          </w:rPrChange>
        </w:rPr>
        <w:t>GENE_IDENTIFIER_TYPE                -</w:t>
      </w:r>
    </w:p>
    <w:p w14:paraId="5C8D2F40"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0" w:author="Alexander Thomas Frase" w:date="2012-11-02T13:18:00Z">
            <w:rPr>
              <w:rFonts w:ascii="Courier New" w:hAnsi="Courier New" w:cs="Courier New"/>
            </w:rPr>
          </w:rPrChange>
        </w:rPr>
      </w:pPr>
      <w:r w:rsidRPr="009F3065">
        <w:rPr>
          <w:rFonts w:ascii="Courier New" w:hAnsi="Courier New" w:cs="Courier New"/>
          <w:sz w:val="22"/>
          <w:rPrChange w:id="1021" w:author="Alexander Thomas Frase" w:date="2012-11-02T13:18:00Z">
            <w:rPr>
              <w:rFonts w:ascii="Courier New" w:eastAsiaTheme="majorEastAsia" w:hAnsi="Courier New" w:cs="Courier New"/>
              <w:b/>
              <w:bCs/>
              <w:i/>
              <w:color w:val="000000" w:themeColor="text1"/>
            </w:rPr>
          </w:rPrChange>
        </w:rPr>
        <w:t>ALLOW_AMBIGUOUS_GENES               no</w:t>
      </w:r>
    </w:p>
    <w:p w14:paraId="2F5A8C5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2" w:author="Alexander Thomas Frase" w:date="2012-11-02T13:18:00Z">
            <w:rPr>
              <w:rFonts w:ascii="Courier New" w:hAnsi="Courier New" w:cs="Courier New"/>
            </w:rPr>
          </w:rPrChange>
        </w:rPr>
      </w:pPr>
      <w:r w:rsidRPr="009F3065">
        <w:rPr>
          <w:rFonts w:ascii="Courier New" w:hAnsi="Courier New" w:cs="Courier New"/>
          <w:sz w:val="22"/>
          <w:rPrChange w:id="1023" w:author="Alexander Thomas Frase" w:date="2012-11-02T13:18:00Z">
            <w:rPr>
              <w:rFonts w:ascii="Courier New" w:eastAsiaTheme="majorEastAsia" w:hAnsi="Courier New" w:cs="Courier New"/>
              <w:b/>
              <w:bCs/>
              <w:i/>
              <w:color w:val="000000" w:themeColor="text1"/>
            </w:rPr>
          </w:rPrChange>
        </w:rPr>
        <w:t>GROUP_IDENTIFIER_TYPE               -</w:t>
      </w:r>
    </w:p>
    <w:p w14:paraId="3FC669CD"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4" w:author="Alexander Thomas Frase" w:date="2012-11-02T13:18:00Z">
            <w:rPr>
              <w:rFonts w:ascii="Courier New" w:hAnsi="Courier New" w:cs="Courier New"/>
            </w:rPr>
          </w:rPrChange>
        </w:rPr>
      </w:pPr>
      <w:r w:rsidRPr="009F3065">
        <w:rPr>
          <w:rFonts w:ascii="Courier New" w:hAnsi="Courier New" w:cs="Courier New"/>
          <w:sz w:val="22"/>
          <w:rPrChange w:id="1025" w:author="Alexander Thomas Frase" w:date="2012-11-02T13:18:00Z">
            <w:rPr>
              <w:rFonts w:ascii="Courier New" w:eastAsiaTheme="majorEastAsia" w:hAnsi="Courier New" w:cs="Courier New"/>
              <w:b/>
              <w:bCs/>
              <w:i/>
              <w:color w:val="000000" w:themeColor="text1"/>
            </w:rPr>
          </w:rPrChange>
        </w:rPr>
        <w:t>ALLOW_AMBIGUOUS_GROUPS              no</w:t>
      </w:r>
    </w:p>
    <w:p w14:paraId="39D5BDE8"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6" w:author="Alexander Thomas Frase" w:date="2012-11-02T13:18:00Z">
            <w:rPr>
              <w:rFonts w:ascii="Courier New" w:hAnsi="Courier New" w:cs="Courier New"/>
            </w:rPr>
          </w:rPrChange>
        </w:rPr>
      </w:pPr>
      <w:r w:rsidRPr="009F3065">
        <w:rPr>
          <w:rFonts w:ascii="Courier New" w:hAnsi="Courier New" w:cs="Courier New"/>
          <w:sz w:val="22"/>
          <w:rPrChange w:id="1027" w:author="Alexander Thomas Frase" w:date="2012-11-02T13:18:00Z">
            <w:rPr>
              <w:rFonts w:ascii="Courier New" w:eastAsiaTheme="majorEastAsia" w:hAnsi="Courier New" w:cs="Courier New"/>
              <w:b/>
              <w:bCs/>
              <w:i/>
              <w:color w:val="000000" w:themeColor="text1"/>
            </w:rPr>
          </w:rPrChange>
        </w:rPr>
        <w:t>REGION_POSITION_MARGIN              0</w:t>
      </w:r>
    </w:p>
    <w:p w14:paraId="57E33E5A"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28" w:author="Alexander Thomas Frase" w:date="2012-11-02T13:18:00Z">
            <w:rPr>
              <w:rFonts w:ascii="Courier New" w:hAnsi="Courier New" w:cs="Courier New"/>
            </w:rPr>
          </w:rPrChange>
        </w:rPr>
      </w:pPr>
      <w:r w:rsidRPr="009F3065">
        <w:rPr>
          <w:rFonts w:ascii="Courier New" w:hAnsi="Courier New" w:cs="Courier New"/>
          <w:sz w:val="22"/>
          <w:rPrChange w:id="1029" w:author="Alexander Thomas Frase" w:date="2012-11-02T13:18:00Z">
            <w:rPr>
              <w:rFonts w:ascii="Courier New" w:eastAsiaTheme="majorEastAsia" w:hAnsi="Courier New" w:cs="Courier New"/>
              <w:b/>
              <w:bCs/>
              <w:i/>
              <w:color w:val="000000" w:themeColor="text1"/>
            </w:rPr>
          </w:rPrChange>
        </w:rPr>
        <w:t>REGION_MATCH_PERCENT                100.0</w:t>
      </w:r>
    </w:p>
    <w:p w14:paraId="43DBF11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30" w:author="Alexander Thomas Frase" w:date="2012-11-02T13:18:00Z">
            <w:rPr>
              <w:rFonts w:ascii="Courier New" w:hAnsi="Courier New" w:cs="Courier New"/>
            </w:rPr>
          </w:rPrChange>
        </w:rPr>
      </w:pPr>
      <w:r w:rsidRPr="009F3065">
        <w:rPr>
          <w:rFonts w:ascii="Courier New" w:hAnsi="Courier New" w:cs="Courier New"/>
          <w:sz w:val="22"/>
          <w:rPrChange w:id="1031" w:author="Alexander Thomas Frase" w:date="2012-11-02T13:18:00Z">
            <w:rPr>
              <w:rFonts w:ascii="Courier New" w:eastAsiaTheme="majorEastAsia" w:hAnsi="Courier New" w:cs="Courier New"/>
              <w:b/>
              <w:bCs/>
              <w:i/>
              <w:color w:val="000000" w:themeColor="text1"/>
            </w:rPr>
          </w:rPrChange>
        </w:rPr>
        <w:t>REGION_MATCH_BASES                  0</w:t>
      </w:r>
    </w:p>
    <w:p w14:paraId="67BBE201"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32" w:author="Alexander Thomas Frase" w:date="2012-11-02T13:18:00Z">
            <w:rPr>
              <w:rFonts w:ascii="Courier New" w:hAnsi="Courier New" w:cs="Courier New"/>
            </w:rPr>
          </w:rPrChange>
        </w:rPr>
      </w:pPr>
      <w:r w:rsidRPr="009F3065">
        <w:rPr>
          <w:rFonts w:ascii="Courier New" w:hAnsi="Courier New" w:cs="Courier New"/>
          <w:sz w:val="22"/>
          <w:rPrChange w:id="1033" w:author="Alexander Thomas Frase" w:date="2012-11-02T13:18:00Z">
            <w:rPr>
              <w:rFonts w:ascii="Courier New" w:eastAsiaTheme="majorEastAsia" w:hAnsi="Courier New" w:cs="Courier New"/>
              <w:b/>
              <w:bCs/>
              <w:i/>
              <w:color w:val="000000" w:themeColor="text1"/>
            </w:rPr>
          </w:rPrChange>
        </w:rPr>
        <w:t>MAXIMUM_MODEL_COUNT                 0</w:t>
      </w:r>
    </w:p>
    <w:p w14:paraId="2DDA2F7C"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34" w:author="Alexander Thomas Frase" w:date="2012-11-02T13:18:00Z">
            <w:rPr>
              <w:rFonts w:ascii="Courier New" w:hAnsi="Courier New" w:cs="Courier New"/>
            </w:rPr>
          </w:rPrChange>
        </w:rPr>
      </w:pPr>
      <w:r w:rsidRPr="009F3065">
        <w:rPr>
          <w:rFonts w:ascii="Courier New" w:hAnsi="Courier New" w:cs="Courier New"/>
          <w:sz w:val="22"/>
          <w:rPrChange w:id="1035" w:author="Alexander Thomas Frase" w:date="2012-11-02T13:18:00Z">
            <w:rPr>
              <w:rFonts w:ascii="Courier New" w:eastAsiaTheme="majorEastAsia" w:hAnsi="Courier New" w:cs="Courier New"/>
              <w:b/>
              <w:bCs/>
              <w:i/>
              <w:color w:val="000000" w:themeColor="text1"/>
            </w:rPr>
          </w:rPrChange>
        </w:rPr>
        <w:t>ALTERNATE_MODEL_FILTERING           no</w:t>
      </w:r>
    </w:p>
    <w:p w14:paraId="265C69D6"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36" w:author="Alexander Thomas Frase" w:date="2012-11-02T13:18:00Z">
            <w:rPr>
              <w:rFonts w:ascii="Courier New" w:hAnsi="Courier New" w:cs="Courier New"/>
            </w:rPr>
          </w:rPrChange>
        </w:rPr>
      </w:pPr>
      <w:r w:rsidRPr="009F3065">
        <w:rPr>
          <w:rFonts w:ascii="Courier New" w:hAnsi="Courier New" w:cs="Courier New"/>
          <w:sz w:val="22"/>
          <w:rPrChange w:id="1037" w:author="Alexander Thomas Frase" w:date="2012-11-02T13:18:00Z">
            <w:rPr>
              <w:rFonts w:ascii="Courier New" w:eastAsiaTheme="majorEastAsia" w:hAnsi="Courier New" w:cs="Courier New"/>
              <w:b/>
              <w:bCs/>
              <w:i/>
              <w:color w:val="000000" w:themeColor="text1"/>
            </w:rPr>
          </w:rPrChange>
        </w:rPr>
        <w:t>ALL_PAIRWISE_MODELS                 no</w:t>
      </w:r>
    </w:p>
    <w:p w14:paraId="4254FCA7"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38" w:author="Alexander Thomas Frase" w:date="2012-11-02T13:18:00Z">
            <w:rPr>
              <w:rFonts w:ascii="Courier New" w:hAnsi="Courier New" w:cs="Courier New"/>
            </w:rPr>
          </w:rPrChange>
        </w:rPr>
      </w:pPr>
      <w:r w:rsidRPr="009F3065">
        <w:rPr>
          <w:rFonts w:ascii="Courier New" w:hAnsi="Courier New" w:cs="Courier New"/>
          <w:sz w:val="22"/>
          <w:rPrChange w:id="1039" w:author="Alexander Thomas Frase" w:date="2012-11-02T13:18:00Z">
            <w:rPr>
              <w:rFonts w:ascii="Courier New" w:eastAsiaTheme="majorEastAsia" w:hAnsi="Courier New" w:cs="Courier New"/>
              <w:b/>
              <w:bCs/>
              <w:i/>
              <w:color w:val="000000" w:themeColor="text1"/>
            </w:rPr>
          </w:rPrChange>
        </w:rPr>
        <w:t>MAXIMUM_MODEL_GROUP_SIZE            30</w:t>
      </w:r>
    </w:p>
    <w:p w14:paraId="516D5833"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40" w:author="Alexander Thomas Frase" w:date="2012-11-02T13:18:00Z">
            <w:rPr>
              <w:rFonts w:ascii="Courier New" w:hAnsi="Courier New" w:cs="Courier New"/>
            </w:rPr>
          </w:rPrChange>
        </w:rPr>
      </w:pPr>
      <w:r w:rsidRPr="009F3065">
        <w:rPr>
          <w:rFonts w:ascii="Courier New" w:hAnsi="Courier New" w:cs="Courier New"/>
          <w:sz w:val="22"/>
          <w:rPrChange w:id="1041" w:author="Alexander Thomas Frase" w:date="2012-11-02T13:18:00Z">
            <w:rPr>
              <w:rFonts w:ascii="Courier New" w:eastAsiaTheme="majorEastAsia" w:hAnsi="Courier New" w:cs="Courier New"/>
              <w:b/>
              <w:bCs/>
              <w:i/>
              <w:color w:val="000000" w:themeColor="text1"/>
            </w:rPr>
          </w:rPrChange>
        </w:rPr>
        <w:t>MINIMUM_MODEL_SCORE                 2</w:t>
      </w:r>
    </w:p>
    <w:p w14:paraId="6ADD8BF2"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42" w:author="Alexander Thomas Frase" w:date="2012-11-02T13:18:00Z">
            <w:rPr>
              <w:rFonts w:ascii="Courier New" w:hAnsi="Courier New" w:cs="Courier New"/>
            </w:rPr>
          </w:rPrChange>
        </w:rPr>
      </w:pPr>
      <w:r w:rsidRPr="009F3065">
        <w:rPr>
          <w:rFonts w:ascii="Courier New" w:hAnsi="Courier New" w:cs="Courier New"/>
          <w:sz w:val="22"/>
          <w:rPrChange w:id="1043" w:author="Alexander Thomas Frase" w:date="2012-11-02T13:18:00Z">
            <w:rPr>
              <w:rFonts w:ascii="Courier New" w:eastAsiaTheme="majorEastAsia" w:hAnsi="Courier New" w:cs="Courier New"/>
              <w:b/>
              <w:bCs/>
              <w:i/>
              <w:color w:val="000000" w:themeColor="text1"/>
            </w:rPr>
          </w:rPrChange>
        </w:rPr>
        <w:t>SORT_MODELS                         yes</w:t>
      </w:r>
    </w:p>
    <w:p w14:paraId="504EA093"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44" w:author="Alexander Thomas Frase" w:date="2012-11-02T13:18:00Z">
            <w:rPr>
              <w:rFonts w:ascii="Courier New" w:hAnsi="Courier New" w:cs="Courier New"/>
            </w:rPr>
          </w:rPrChange>
        </w:rPr>
      </w:pPr>
      <w:r w:rsidRPr="009F3065">
        <w:rPr>
          <w:rFonts w:ascii="Courier New" w:hAnsi="Courier New" w:cs="Courier New"/>
          <w:sz w:val="22"/>
          <w:rPrChange w:id="1045" w:author="Alexander Thomas Frase" w:date="2012-11-02T13:18:00Z">
            <w:rPr>
              <w:rFonts w:ascii="Courier New" w:eastAsiaTheme="majorEastAsia" w:hAnsi="Courier New" w:cs="Courier New"/>
              <w:b/>
              <w:bCs/>
              <w:i/>
              <w:color w:val="000000" w:themeColor="text1"/>
            </w:rPr>
          </w:rPrChange>
        </w:rPr>
        <w:t>QUIET                               no</w:t>
      </w:r>
    </w:p>
    <w:p w14:paraId="73730356" w14:textId="6D433D71"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46" w:author="Alexander Thomas Frase" w:date="2012-11-02T13:18:00Z">
            <w:rPr>
              <w:rFonts w:ascii="Courier New" w:hAnsi="Courier New" w:cs="Courier New"/>
            </w:rPr>
          </w:rPrChange>
        </w:rPr>
      </w:pPr>
      <w:r w:rsidRPr="009F3065">
        <w:rPr>
          <w:rFonts w:ascii="Courier New" w:hAnsi="Courier New" w:cs="Courier New"/>
          <w:sz w:val="22"/>
          <w:rPrChange w:id="1047" w:author="Alexander Thomas Frase" w:date="2012-11-02T13:18:00Z">
            <w:rPr>
              <w:rFonts w:ascii="Courier New" w:eastAsiaTheme="majorEastAsia" w:hAnsi="Courier New" w:cs="Courier New"/>
              <w:b/>
              <w:bCs/>
              <w:i/>
              <w:color w:val="000000" w:themeColor="text1"/>
            </w:rPr>
          </w:rPrChange>
        </w:rPr>
        <w:t>VERBOSE                             no</w:t>
      </w:r>
    </w:p>
    <w:p w14:paraId="1E53F594"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48" w:author="Alexander Thomas Frase" w:date="2012-11-02T13:18:00Z">
            <w:rPr>
              <w:rFonts w:ascii="Courier New" w:hAnsi="Courier New" w:cs="Courier New"/>
            </w:rPr>
          </w:rPrChange>
        </w:rPr>
      </w:pPr>
      <w:r w:rsidRPr="009F3065">
        <w:rPr>
          <w:rFonts w:ascii="Courier New" w:hAnsi="Courier New" w:cs="Courier New"/>
          <w:sz w:val="22"/>
          <w:rPrChange w:id="1049" w:author="Alexander Thomas Frase" w:date="2012-11-02T13:18:00Z">
            <w:rPr>
              <w:rFonts w:ascii="Courier New" w:eastAsiaTheme="majorEastAsia" w:hAnsi="Courier New" w:cs="Courier New"/>
              <w:b/>
              <w:bCs/>
              <w:i/>
              <w:color w:val="000000" w:themeColor="text1"/>
            </w:rPr>
          </w:rPrChange>
        </w:rPr>
        <w:t xml:space="preserve">PREFIX                              </w:t>
      </w:r>
      <w:proofErr w:type="spellStart"/>
      <w:r w:rsidRPr="009F3065">
        <w:rPr>
          <w:rFonts w:ascii="Courier New" w:hAnsi="Courier New" w:cs="Courier New"/>
          <w:sz w:val="22"/>
          <w:rPrChange w:id="1050" w:author="Alexander Thomas Frase" w:date="2012-11-02T13:18:00Z">
            <w:rPr>
              <w:rFonts w:ascii="Courier New" w:eastAsiaTheme="majorEastAsia" w:hAnsi="Courier New" w:cs="Courier New"/>
              <w:b/>
              <w:bCs/>
              <w:i/>
              <w:color w:val="000000" w:themeColor="text1"/>
            </w:rPr>
          </w:rPrChange>
        </w:rPr>
        <w:t>biofilter</w:t>
      </w:r>
      <w:proofErr w:type="spellEnd"/>
    </w:p>
    <w:p w14:paraId="1600E1A5"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51" w:author="Alexander Thomas Frase" w:date="2012-11-02T13:18:00Z">
            <w:rPr>
              <w:rFonts w:ascii="Courier New" w:hAnsi="Courier New" w:cs="Courier New"/>
            </w:rPr>
          </w:rPrChange>
        </w:rPr>
      </w:pPr>
      <w:r w:rsidRPr="009F3065">
        <w:rPr>
          <w:rFonts w:ascii="Courier New" w:hAnsi="Courier New" w:cs="Courier New"/>
          <w:sz w:val="22"/>
          <w:rPrChange w:id="1052" w:author="Alexander Thomas Frase" w:date="2012-11-02T13:18:00Z">
            <w:rPr>
              <w:rFonts w:ascii="Courier New" w:eastAsiaTheme="majorEastAsia" w:hAnsi="Courier New" w:cs="Courier New"/>
              <w:b/>
              <w:bCs/>
              <w:i/>
              <w:color w:val="000000" w:themeColor="text1"/>
            </w:rPr>
          </w:rPrChange>
        </w:rPr>
        <w:t>OVERWRITE                           no</w:t>
      </w:r>
    </w:p>
    <w:p w14:paraId="3ADD373B" w14:textId="77777777"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rFonts w:ascii="Courier New" w:hAnsi="Courier New" w:cs="Courier New"/>
          <w:sz w:val="22"/>
          <w:rPrChange w:id="1053" w:author="Alexander Thomas Frase" w:date="2012-11-02T13:18:00Z">
            <w:rPr>
              <w:rFonts w:ascii="Courier New" w:hAnsi="Courier New" w:cs="Courier New"/>
            </w:rPr>
          </w:rPrChange>
        </w:rPr>
      </w:pPr>
      <w:r w:rsidRPr="009F3065">
        <w:rPr>
          <w:rFonts w:ascii="Courier New" w:hAnsi="Courier New" w:cs="Courier New"/>
          <w:sz w:val="22"/>
          <w:rPrChange w:id="1054" w:author="Alexander Thomas Frase" w:date="2012-11-02T13:18:00Z">
            <w:rPr>
              <w:rFonts w:ascii="Courier New" w:eastAsiaTheme="majorEastAsia" w:hAnsi="Courier New" w:cs="Courier New"/>
              <w:b/>
              <w:bCs/>
              <w:i/>
              <w:color w:val="000000" w:themeColor="text1"/>
            </w:rPr>
          </w:rPrChange>
        </w:rPr>
        <w:t>STDOUT                              no</w:t>
      </w:r>
    </w:p>
    <w:p w14:paraId="04931C8D" w14:textId="539CA66D" w:rsidR="00BB5DC4" w:rsidRPr="009F3065" w:rsidRDefault="00BB5DC4" w:rsidP="00943DD1">
      <w:pPr>
        <w:pBdr>
          <w:top w:val="single" w:sz="4" w:space="1" w:color="auto"/>
          <w:left w:val="single" w:sz="4" w:space="4" w:color="auto"/>
          <w:bottom w:val="single" w:sz="4" w:space="1" w:color="auto"/>
          <w:right w:val="single" w:sz="4" w:space="4" w:color="auto"/>
        </w:pBdr>
        <w:ind w:left="720" w:right="720"/>
        <w:rPr>
          <w:sz w:val="22"/>
          <w:rPrChange w:id="1055" w:author="Alexander Thomas Frase" w:date="2012-11-02T13:18:00Z">
            <w:rPr/>
          </w:rPrChange>
        </w:rPr>
      </w:pPr>
      <w:r w:rsidRPr="009F3065">
        <w:rPr>
          <w:rFonts w:ascii="Courier New" w:hAnsi="Courier New" w:cs="Courier New"/>
          <w:sz w:val="22"/>
          <w:rPrChange w:id="1056" w:author="Alexander Thomas Frase" w:date="2012-11-02T13:18:00Z">
            <w:rPr>
              <w:rFonts w:ascii="Courier New" w:eastAsiaTheme="majorEastAsia" w:hAnsi="Courier New" w:cs="Courier New"/>
              <w:b/>
              <w:bCs/>
              <w:i/>
              <w:color w:val="000000" w:themeColor="text1"/>
            </w:rPr>
          </w:rPrChange>
        </w:rPr>
        <w:t>REPORT_INVALID_INPUT                no</w:t>
      </w:r>
    </w:p>
    <w:p w14:paraId="4940E630" w14:textId="77777777" w:rsidR="009F3065" w:rsidRDefault="009F3065">
      <w:pPr>
        <w:rPr>
          <w:ins w:id="1057" w:author="Alexander Thomas Frase" w:date="2012-11-02T13:19:00Z"/>
        </w:rPr>
        <w:pPrChange w:id="1058" w:author="Alexander Thomas Frase" w:date="2012-10-23T14:58:00Z">
          <w:pPr>
            <w:pStyle w:val="Heading2"/>
          </w:pPr>
        </w:pPrChange>
      </w:pPr>
    </w:p>
    <w:p w14:paraId="7C67CBDC" w14:textId="77777777" w:rsidR="009F3065" w:rsidRDefault="009F3065">
      <w:pPr>
        <w:rPr>
          <w:ins w:id="1059" w:author="Alexander Thomas Frase" w:date="2012-11-02T13:19:00Z"/>
        </w:rPr>
        <w:pPrChange w:id="1060" w:author="Alexander Thomas Frase" w:date="2012-10-23T14:58:00Z">
          <w:pPr>
            <w:pStyle w:val="Heading2"/>
          </w:pPr>
        </w:pPrChange>
      </w:pPr>
    </w:p>
    <w:p w14:paraId="3504A79D" w14:textId="77777777" w:rsidR="009F3065" w:rsidRDefault="009F3065">
      <w:pPr>
        <w:rPr>
          <w:ins w:id="1061" w:author="Alexander Thomas Frase" w:date="2012-11-02T13:19:00Z"/>
        </w:rPr>
        <w:pPrChange w:id="1062" w:author="Alexander Thomas Frase" w:date="2012-10-23T14:58:00Z">
          <w:pPr>
            <w:pStyle w:val="Heading2"/>
          </w:pPr>
        </w:pPrChange>
      </w:pPr>
    </w:p>
    <w:p w14:paraId="0E9F1312" w14:textId="77777777" w:rsidR="009F3065" w:rsidRDefault="009F3065">
      <w:pPr>
        <w:rPr>
          <w:ins w:id="1063" w:author="Alexander Thomas Frase" w:date="2012-11-02T13:19:00Z"/>
        </w:rPr>
        <w:pPrChange w:id="1064" w:author="Alexander Thomas Frase" w:date="2012-10-23T14:58:00Z">
          <w:pPr>
            <w:pStyle w:val="Heading2"/>
          </w:pPr>
        </w:pPrChange>
      </w:pPr>
    </w:p>
    <w:p w14:paraId="07AB55A3" w14:textId="77777777" w:rsidR="009F3065" w:rsidRDefault="009F3065">
      <w:pPr>
        <w:rPr>
          <w:ins w:id="1065" w:author="Alexander Thomas Frase" w:date="2012-11-02T13:19:00Z"/>
        </w:rPr>
        <w:pPrChange w:id="1066" w:author="Alexander Thomas Frase" w:date="2012-10-23T14:58:00Z">
          <w:pPr>
            <w:pStyle w:val="Heading2"/>
          </w:pPr>
        </w:pPrChange>
      </w:pPr>
    </w:p>
    <w:p w14:paraId="5300F540" w14:textId="77777777" w:rsidR="009F3065" w:rsidRDefault="009F3065">
      <w:pPr>
        <w:rPr>
          <w:ins w:id="1067" w:author="Alexander Thomas Frase" w:date="2012-10-23T14:58:00Z"/>
        </w:rPr>
        <w:pPrChange w:id="1068" w:author="Alexander Thomas Frase" w:date="2012-10-23T14:58:00Z">
          <w:pPr>
            <w:pStyle w:val="Heading2"/>
          </w:pPr>
        </w:pPrChange>
      </w:pPr>
    </w:p>
    <w:p w14:paraId="6ADBD9B2" w14:textId="777F2426" w:rsidR="00CF0910" w:rsidRDefault="00CF0910" w:rsidP="003B534B">
      <w:pPr>
        <w:pStyle w:val="Heading2"/>
      </w:pPr>
      <w:bookmarkStart w:id="1069" w:name="_Toc339626850"/>
      <w:r>
        <w:t>SNP List Input Files</w:t>
      </w:r>
      <w:bookmarkEnd w:id="1069"/>
    </w:p>
    <w:p w14:paraId="0F3B7834" w14:textId="77777777" w:rsidR="00CF0910" w:rsidRDefault="00CF0910" w:rsidP="003B534B"/>
    <w:p w14:paraId="5A9BDCB7" w14:textId="77777777" w:rsidR="00CF0910" w:rsidRDefault="00CF0910" w:rsidP="003B534B">
      <w:r>
        <w:t>SNP input files only require one column listing the RS number of each SNP, which may optionally begin with the “</w:t>
      </w:r>
      <w:proofErr w:type="spellStart"/>
      <w:r>
        <w:t>rs</w:t>
      </w:r>
      <w:proofErr w:type="spellEnd"/>
      <w:r>
        <w:t>” prefix. If all inputs and outputs only deal with SNPs, then these RS numbers will all be used as-is.</w:t>
      </w:r>
    </w:p>
    <w:p w14:paraId="51A46F04" w14:textId="77777777" w:rsidR="00CF0910" w:rsidRDefault="00CF0910" w:rsidP="003B534B"/>
    <w:p w14:paraId="2054D4DC" w14:textId="3B779969" w:rsidR="00CF0910" w:rsidRDefault="00CF0910" w:rsidP="003B534B">
      <w:r>
        <w:t>If any part of the analysis involves any other data types, however, then the provided RS numbers will have to be mapped to positions using the prior knowledge database. In this case a single RS number may correspond to multiple genomic positions, or it may have no known position (at least on the current genomic reference build). For these reasons it may be preferable to provide positions directly, if available, rather than relying on SNP identifiers.</w:t>
      </w:r>
    </w:p>
    <w:p w14:paraId="739B16AF" w14:textId="59CBAC4F" w:rsidR="00ED6501" w:rsidDel="009F3065" w:rsidRDefault="00ED6501" w:rsidP="003B534B">
      <w:pPr>
        <w:rPr>
          <w:del w:id="1070" w:author="Alexander Thomas Frase" w:date="2012-11-02T13:18:00Z"/>
        </w:rPr>
      </w:pPr>
    </w:p>
    <w:p w14:paraId="5DFF9885" w14:textId="759E299D" w:rsidR="009B6D6B" w:rsidDel="009F3065" w:rsidRDefault="009B6D6B" w:rsidP="003B534B">
      <w:pPr>
        <w:rPr>
          <w:del w:id="1071" w:author="Alexander Thomas Frase" w:date="2012-11-02T13:18:00Z"/>
        </w:rPr>
      </w:pPr>
    </w:p>
    <w:p w14:paraId="318B1523" w14:textId="77777777" w:rsidR="009B6D6B" w:rsidRDefault="009B6D6B" w:rsidP="003B534B"/>
    <w:p w14:paraId="1FC229FE" w14:textId="76D1B6D5" w:rsidR="00ED6501" w:rsidRDefault="00ED6501" w:rsidP="003B534B">
      <w:r>
        <w:t>Example:</w:t>
      </w:r>
    </w:p>
    <w:p w14:paraId="2F0F509A" w14:textId="54A89272" w:rsidR="00ED6501" w:rsidDel="00E36BF5" w:rsidRDefault="00ED6501" w:rsidP="00E36BF5">
      <w:pPr>
        <w:rPr>
          <w:del w:id="1072" w:author="Alexander Thomas Frase" w:date="2012-10-23T14:58:00Z"/>
        </w:rPr>
      </w:pPr>
    </w:p>
    <w:p w14:paraId="2C2E2706" w14:textId="6206FA73" w:rsidR="00ED6501" w:rsidRPr="00943DD1" w:rsidDel="00E36BF5" w:rsidRDefault="00ED6501">
      <w:pPr>
        <w:rPr>
          <w:del w:id="1073" w:author="Alexander Thomas Frase" w:date="2012-10-23T14:58:00Z"/>
          <w:rFonts w:ascii="Courier New" w:hAnsi="Courier New" w:cs="Courier New"/>
        </w:rPr>
        <w:pPrChange w:id="1074"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75" w:author="Alexander Thomas Frase" w:date="2012-10-23T14:58:00Z">
        <w:r w:rsidRPr="00943DD1" w:rsidDel="00E36BF5">
          <w:rPr>
            <w:rFonts w:ascii="Courier New" w:hAnsi="Courier New" w:cs="Courier New"/>
          </w:rPr>
          <w:delText>#snp</w:delText>
        </w:r>
      </w:del>
    </w:p>
    <w:p w14:paraId="3D506E69" w14:textId="6462E51D" w:rsidR="00ED6501" w:rsidRPr="00943DD1" w:rsidDel="00E36BF5" w:rsidRDefault="00ED6501">
      <w:pPr>
        <w:rPr>
          <w:del w:id="1076" w:author="Alexander Thomas Frase" w:date="2012-10-23T14:58:00Z"/>
          <w:rFonts w:ascii="Courier New" w:hAnsi="Courier New" w:cs="Courier New"/>
        </w:rPr>
        <w:pPrChange w:id="1077"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78" w:author="Alexander Thomas Frase" w:date="2012-10-23T14:58:00Z">
        <w:r w:rsidRPr="00943DD1" w:rsidDel="00E36BF5">
          <w:rPr>
            <w:rFonts w:ascii="Courier New" w:hAnsi="Courier New" w:cs="Courier New"/>
          </w:rPr>
          <w:delText>rs123</w:delText>
        </w:r>
        <w:r w:rsidR="009B6D6B" w:rsidDel="00E36BF5">
          <w:rPr>
            <w:rFonts w:ascii="Courier New" w:hAnsi="Courier New" w:cs="Courier New"/>
          </w:rPr>
          <w:delText>456</w:delText>
        </w:r>
      </w:del>
    </w:p>
    <w:p w14:paraId="51A88910" w14:textId="40FC69AB" w:rsidR="00ED6501" w:rsidRPr="00943DD1" w:rsidRDefault="00ED6501">
      <w:pPr>
        <w:rPr>
          <w:rFonts w:ascii="Courier New" w:hAnsi="Courier New" w:cs="Courier New"/>
        </w:rPr>
        <w:pPrChange w:id="1079" w:author="Alexander Thomas Frase" w:date="2012-10-23T14:58:00Z">
          <w:pPr>
            <w:pBdr>
              <w:top w:val="single" w:sz="4" w:space="1" w:color="auto"/>
              <w:left w:val="single" w:sz="4" w:space="4" w:color="auto"/>
              <w:bottom w:val="single" w:sz="4" w:space="1" w:color="auto"/>
              <w:right w:val="single" w:sz="4" w:space="4" w:color="auto"/>
            </w:pBdr>
            <w:ind w:left="720" w:right="720"/>
          </w:pPr>
        </w:pPrChange>
      </w:pPr>
      <w:del w:id="1080" w:author="Alexander Thomas Frase" w:date="2012-10-23T14:58:00Z">
        <w:r w:rsidRPr="00943DD1" w:rsidDel="00E36BF5">
          <w:rPr>
            <w:rFonts w:ascii="Courier New" w:hAnsi="Courier New" w:cs="Courier New"/>
          </w:rPr>
          <w:delText>rs789</w:delText>
        </w:r>
      </w:del>
    </w:p>
    <w:tbl>
      <w:tblPr>
        <w:tblStyle w:val="TableGrid"/>
        <w:tblW w:w="0" w:type="auto"/>
        <w:tblInd w:w="720" w:type="dxa"/>
        <w:tblLook w:val="04A0" w:firstRow="1" w:lastRow="0" w:firstColumn="1" w:lastColumn="0" w:noHBand="0" w:noVBand="1"/>
        <w:tblPrChange w:id="1081" w:author="Alexander Thomas Frase" w:date="2012-10-23T14:58:00Z">
          <w:tblPr>
            <w:tblStyle w:val="TableGrid"/>
            <w:tblW w:w="0" w:type="auto"/>
            <w:tblLook w:val="04A0" w:firstRow="1" w:lastRow="0" w:firstColumn="1" w:lastColumn="0" w:noHBand="0" w:noVBand="1"/>
          </w:tblPr>
        </w:tblPrChange>
      </w:tblPr>
      <w:tblGrid>
        <w:gridCol w:w="8748"/>
        <w:tblGridChange w:id="1082">
          <w:tblGrid>
            <w:gridCol w:w="10152"/>
          </w:tblGrid>
        </w:tblGridChange>
      </w:tblGrid>
      <w:tr w:rsidR="00E36BF5" w:rsidRPr="00E36BF5" w14:paraId="4EB3FE64" w14:textId="77777777" w:rsidTr="00E36BF5">
        <w:trPr>
          <w:ins w:id="1083" w:author="Alexander Thomas Frase" w:date="2012-10-23T14:57:00Z"/>
        </w:trPr>
        <w:tc>
          <w:tcPr>
            <w:tcW w:w="8748" w:type="dxa"/>
            <w:tcPrChange w:id="1084" w:author="Alexander Thomas Frase" w:date="2012-10-23T14:58:00Z">
              <w:tcPr>
                <w:tcW w:w="10152" w:type="dxa"/>
              </w:tcPr>
            </w:tcPrChange>
          </w:tcPr>
          <w:p w14:paraId="67D62798" w14:textId="72B6BD36" w:rsidR="00E36BF5" w:rsidRPr="009F3065" w:rsidRDefault="00E36BF5" w:rsidP="00E36BF5">
            <w:pPr>
              <w:rPr>
                <w:ins w:id="1085" w:author="Alexander Thomas Frase" w:date="2012-10-23T14:57:00Z"/>
                <w:rFonts w:ascii="Courier New" w:hAnsi="Courier New" w:cs="Courier New"/>
                <w:sz w:val="22"/>
                <w:rPrChange w:id="1086" w:author="Alexander Thomas Frase" w:date="2012-11-02T13:19:00Z">
                  <w:rPr>
                    <w:ins w:id="1087" w:author="Alexander Thomas Frase" w:date="2012-10-23T14:57:00Z"/>
                  </w:rPr>
                </w:rPrChange>
              </w:rPr>
            </w:pPr>
            <w:ins w:id="1088" w:author="Alexander Thomas Frase" w:date="2012-10-23T14:57:00Z">
              <w:r w:rsidRPr="009F3065">
                <w:rPr>
                  <w:rFonts w:ascii="Courier New" w:hAnsi="Courier New" w:cs="Courier New"/>
                  <w:sz w:val="22"/>
                  <w:rPrChange w:id="1089" w:author="Alexander Thomas Frase" w:date="2012-11-02T13:19:00Z">
                    <w:rPr/>
                  </w:rPrChange>
                </w:rPr>
                <w:t>#</w:t>
              </w:r>
              <w:proofErr w:type="spellStart"/>
              <w:r w:rsidRPr="009F3065">
                <w:rPr>
                  <w:rFonts w:ascii="Courier New" w:hAnsi="Courier New" w:cs="Courier New"/>
                  <w:sz w:val="22"/>
                  <w:rPrChange w:id="1090" w:author="Alexander Thomas Frase" w:date="2012-11-02T13:19:00Z">
                    <w:rPr/>
                  </w:rPrChange>
                </w:rPr>
                <w:t>snp</w:t>
              </w:r>
              <w:proofErr w:type="spellEnd"/>
            </w:ins>
          </w:p>
          <w:p w14:paraId="40B95EE2" w14:textId="76C73E29" w:rsidR="00E36BF5" w:rsidRPr="009F3065" w:rsidRDefault="00E36BF5" w:rsidP="00E36BF5">
            <w:pPr>
              <w:rPr>
                <w:ins w:id="1091" w:author="Alexander Thomas Frase" w:date="2012-10-23T14:57:00Z"/>
                <w:rFonts w:ascii="Courier New" w:hAnsi="Courier New" w:cs="Courier New"/>
                <w:sz w:val="22"/>
                <w:rPrChange w:id="1092" w:author="Alexander Thomas Frase" w:date="2012-11-02T13:19:00Z">
                  <w:rPr>
                    <w:ins w:id="1093" w:author="Alexander Thomas Frase" w:date="2012-10-23T14:57:00Z"/>
                  </w:rPr>
                </w:rPrChange>
              </w:rPr>
            </w:pPr>
            <w:ins w:id="1094" w:author="Alexander Thomas Frase" w:date="2012-10-23T14:58:00Z">
              <w:r w:rsidRPr="009F3065">
                <w:rPr>
                  <w:rFonts w:ascii="Courier New" w:hAnsi="Courier New" w:cs="Courier New"/>
                  <w:sz w:val="22"/>
                  <w:rPrChange w:id="1095" w:author="Alexander Thomas Frase" w:date="2012-11-02T13:19:00Z">
                    <w:rPr/>
                  </w:rPrChange>
                </w:rPr>
                <w:t>r</w:t>
              </w:r>
            </w:ins>
            <w:ins w:id="1096" w:author="Alexander Thomas Frase" w:date="2012-10-23T14:57:00Z">
              <w:r w:rsidRPr="009F3065">
                <w:rPr>
                  <w:rFonts w:ascii="Courier New" w:hAnsi="Courier New" w:cs="Courier New"/>
                  <w:sz w:val="22"/>
                  <w:rPrChange w:id="1097" w:author="Alexander Thomas Frase" w:date="2012-11-02T13:19:00Z">
                    <w:rPr/>
                  </w:rPrChange>
                </w:rPr>
                <w:t>s123</w:t>
              </w:r>
            </w:ins>
          </w:p>
          <w:p w14:paraId="3A693F86" w14:textId="77777777" w:rsidR="00E36BF5" w:rsidRPr="009F3065" w:rsidRDefault="00E36BF5" w:rsidP="00E36BF5">
            <w:pPr>
              <w:rPr>
                <w:ins w:id="1098" w:author="Alexander Thomas Frase" w:date="2012-10-23T14:57:00Z"/>
                <w:rFonts w:ascii="Courier New" w:hAnsi="Courier New" w:cs="Courier New"/>
                <w:sz w:val="22"/>
                <w:rPrChange w:id="1099" w:author="Alexander Thomas Frase" w:date="2012-11-02T13:19:00Z">
                  <w:rPr>
                    <w:ins w:id="1100" w:author="Alexander Thomas Frase" w:date="2012-10-23T14:57:00Z"/>
                  </w:rPr>
                </w:rPrChange>
              </w:rPr>
            </w:pPr>
            <w:ins w:id="1101" w:author="Alexander Thomas Frase" w:date="2012-10-23T14:57:00Z">
              <w:r w:rsidRPr="009F3065">
                <w:rPr>
                  <w:rFonts w:ascii="Courier New" w:hAnsi="Courier New" w:cs="Courier New"/>
                  <w:sz w:val="22"/>
                  <w:rPrChange w:id="1102" w:author="Alexander Thomas Frase" w:date="2012-11-02T13:19:00Z">
                    <w:rPr/>
                  </w:rPrChange>
                </w:rPr>
                <w:t>456</w:t>
              </w:r>
            </w:ins>
          </w:p>
          <w:p w14:paraId="619C92AE" w14:textId="5783DD62" w:rsidR="00E36BF5" w:rsidRPr="00E36BF5" w:rsidRDefault="009F3065" w:rsidP="00E36BF5">
            <w:pPr>
              <w:rPr>
                <w:ins w:id="1103" w:author="Alexander Thomas Frase" w:date="2012-10-23T14:57:00Z"/>
                <w:rFonts w:ascii="Courier New" w:hAnsi="Courier New" w:cs="Courier New"/>
                <w:rPrChange w:id="1104" w:author="Alexander Thomas Frase" w:date="2012-10-23T14:58:00Z">
                  <w:rPr>
                    <w:ins w:id="1105" w:author="Alexander Thomas Frase" w:date="2012-10-23T14:57:00Z"/>
                  </w:rPr>
                </w:rPrChange>
              </w:rPr>
            </w:pPr>
            <w:ins w:id="1106" w:author="Alexander Thomas Frase" w:date="2012-10-23T14:58:00Z">
              <w:r>
                <w:rPr>
                  <w:rFonts w:ascii="Courier New" w:hAnsi="Courier New" w:cs="Courier New"/>
                  <w:sz w:val="22"/>
                </w:rPr>
                <w:t>r</w:t>
              </w:r>
            </w:ins>
            <w:ins w:id="1107" w:author="Alexander Thomas Frase" w:date="2012-11-02T13:21:00Z">
              <w:r>
                <w:rPr>
                  <w:rFonts w:ascii="Courier New" w:hAnsi="Courier New" w:cs="Courier New"/>
                  <w:sz w:val="22"/>
                </w:rPr>
                <w:t>s</w:t>
              </w:r>
            </w:ins>
            <w:ins w:id="1108" w:author="Alexander Thomas Frase" w:date="2012-10-23T14:58:00Z">
              <w:r w:rsidR="00E36BF5" w:rsidRPr="009F3065">
                <w:rPr>
                  <w:rFonts w:ascii="Courier New" w:hAnsi="Courier New" w:cs="Courier New"/>
                  <w:sz w:val="22"/>
                  <w:rPrChange w:id="1109" w:author="Alexander Thomas Frase" w:date="2012-11-02T13:19:00Z">
                    <w:rPr/>
                  </w:rPrChange>
                </w:rPr>
                <w:t>789</w:t>
              </w:r>
            </w:ins>
          </w:p>
        </w:tc>
      </w:tr>
    </w:tbl>
    <w:p w14:paraId="0E5D2B40" w14:textId="77777777" w:rsidR="00E36BF5" w:rsidRDefault="00E36BF5">
      <w:pPr>
        <w:rPr>
          <w:ins w:id="1110" w:author="Alexander Thomas Frase" w:date="2012-10-23T14:57:00Z"/>
        </w:rPr>
        <w:pPrChange w:id="1111" w:author="Alexander Thomas Frase" w:date="2012-10-23T14:57:00Z">
          <w:pPr>
            <w:pStyle w:val="Heading2"/>
          </w:pPr>
        </w:pPrChange>
      </w:pPr>
    </w:p>
    <w:p w14:paraId="7AC4D61C" w14:textId="64F0140C" w:rsidR="00550BB2" w:rsidRDefault="007138BD" w:rsidP="003B534B">
      <w:pPr>
        <w:pStyle w:val="Heading2"/>
      </w:pPr>
      <w:bookmarkStart w:id="1112" w:name="_Toc339626851"/>
      <w:r>
        <w:t>Position Data</w:t>
      </w:r>
      <w:r w:rsidR="00550BB2">
        <w:t xml:space="preserve"> </w:t>
      </w:r>
      <w:r w:rsidR="00E6227D">
        <w:t xml:space="preserve">Input </w:t>
      </w:r>
      <w:r w:rsidR="00550BB2">
        <w:t>Files</w:t>
      </w:r>
      <w:bookmarkEnd w:id="984"/>
      <w:bookmarkEnd w:id="985"/>
      <w:bookmarkEnd w:id="986"/>
      <w:bookmarkEnd w:id="1112"/>
    </w:p>
    <w:p w14:paraId="56D4717C" w14:textId="77777777" w:rsidR="003F6458" w:rsidRDefault="003F6458" w:rsidP="003F6458"/>
    <w:p w14:paraId="2F1282F8" w14:textId="0B54C4BC" w:rsidR="003F6458" w:rsidRDefault="003F6458" w:rsidP="003F6458">
      <w:r>
        <w:t>The input file fo</w:t>
      </w:r>
      <w:r w:rsidR="00C4019E">
        <w:t xml:space="preserve">rmat for position data is </w:t>
      </w:r>
      <w:r w:rsidR="00AD778C">
        <w:t xml:space="preserve">similar to </w:t>
      </w:r>
      <w:r w:rsidR="00C4019E">
        <w:t xml:space="preserve">the MAP file format </w:t>
      </w:r>
      <w:r>
        <w:t>used in PLINK</w:t>
      </w:r>
      <w:r w:rsidR="00C4019E">
        <w:t xml:space="preserve"> (</w:t>
      </w:r>
      <w:hyperlink r:id="rId18" w:history="1">
        <w:r w:rsidR="00F46171" w:rsidRPr="00F46171">
          <w:rPr>
            <w:rStyle w:val="Hyperlink"/>
          </w:rPr>
          <w:t>pngu.mgh.harvard.edu/~</w:t>
        </w:r>
        <w:proofErr w:type="spellStart"/>
        <w:r w:rsidR="00F46171" w:rsidRPr="00F46171">
          <w:rPr>
            <w:rStyle w:val="Hyperlink"/>
          </w:rPr>
          <w:t>purcell</w:t>
        </w:r>
        <w:proofErr w:type="spellEnd"/>
        <w:r w:rsidR="00F46171" w:rsidRPr="00F46171">
          <w:rPr>
            <w:rStyle w:val="Hyperlink"/>
          </w:rPr>
          <w:t>/plink/</w:t>
        </w:r>
        <w:proofErr w:type="spellStart"/>
        <w:r w:rsidR="00F46171" w:rsidRPr="00F46171">
          <w:rPr>
            <w:rStyle w:val="Hyperlink"/>
          </w:rPr>
          <w:t>data.shtml#map</w:t>
        </w:r>
        <w:proofErr w:type="spellEnd"/>
      </w:hyperlink>
      <w:r w:rsidR="00C4019E">
        <w:t xml:space="preserve">). </w:t>
      </w:r>
      <w:r w:rsidR="00E6227D">
        <w:t xml:space="preserve">Up to four </w:t>
      </w:r>
      <w:r w:rsidR="00C4019E">
        <w:t>columns are</w:t>
      </w:r>
      <w:r w:rsidR="00F46171">
        <w:t xml:space="preserve"> </w:t>
      </w:r>
      <w:r w:rsidR="00E6227D">
        <w:t>allowed</w:t>
      </w:r>
      <w:r w:rsidR="00BE64E4">
        <w:t>, separated by tab characters</w:t>
      </w:r>
      <w:r w:rsidR="00C4019E">
        <w:t>:</w:t>
      </w:r>
    </w:p>
    <w:p w14:paraId="53E44B2E" w14:textId="77777777" w:rsidR="00C4019E" w:rsidRDefault="00C4019E" w:rsidP="003F6458"/>
    <w:p w14:paraId="15536A11" w14:textId="745EC805" w:rsidR="00C4019E" w:rsidRDefault="00C4019E" w:rsidP="00C4019E">
      <w:pPr>
        <w:pStyle w:val="ListParagraph"/>
        <w:numPr>
          <w:ilvl w:val="0"/>
          <w:numId w:val="16"/>
        </w:numPr>
      </w:pPr>
      <w:r>
        <w:t>Chromosome (1-22, X, Y</w:t>
      </w:r>
      <w:r w:rsidR="00E6227D">
        <w:t>, MT</w:t>
      </w:r>
      <w:r>
        <w:t>)</w:t>
      </w:r>
    </w:p>
    <w:p w14:paraId="6CA8D50A" w14:textId="4E0C20A9" w:rsidR="00C4019E" w:rsidRDefault="00C4019E" w:rsidP="00C4019E">
      <w:pPr>
        <w:pStyle w:val="ListParagraph"/>
        <w:numPr>
          <w:ilvl w:val="0"/>
          <w:numId w:val="16"/>
        </w:numPr>
      </w:pPr>
      <w:r>
        <w:t>RS</w:t>
      </w:r>
      <w:r w:rsidR="004A5129">
        <w:t xml:space="preserve"> number</w:t>
      </w:r>
      <w:r>
        <w:t xml:space="preserve"> or </w:t>
      </w:r>
      <w:r w:rsidR="004C1957">
        <w:t>other label</w:t>
      </w:r>
    </w:p>
    <w:p w14:paraId="732C6552" w14:textId="0937DE39" w:rsidR="00E6227D" w:rsidRDefault="00E6227D" w:rsidP="00C4019E">
      <w:pPr>
        <w:pStyle w:val="ListParagraph"/>
        <w:numPr>
          <w:ilvl w:val="0"/>
          <w:numId w:val="16"/>
        </w:numPr>
      </w:pPr>
      <w:r>
        <w:t xml:space="preserve">Genetic distance (ignored by </w:t>
      </w:r>
      <w:proofErr w:type="spellStart"/>
      <w:r>
        <w:t>Biofilter</w:t>
      </w:r>
      <w:proofErr w:type="spellEnd"/>
      <w:r>
        <w:t>)</w:t>
      </w:r>
    </w:p>
    <w:p w14:paraId="7FE54E2E" w14:textId="5A80F3F4" w:rsidR="00563B26" w:rsidRPr="003F6458" w:rsidRDefault="00C4019E" w:rsidP="00563B26">
      <w:pPr>
        <w:pStyle w:val="ListParagraph"/>
        <w:numPr>
          <w:ilvl w:val="0"/>
          <w:numId w:val="16"/>
        </w:numPr>
      </w:pPr>
      <w:r>
        <w:t>Base pair position</w:t>
      </w:r>
    </w:p>
    <w:p w14:paraId="3392BDA2" w14:textId="77777777" w:rsidR="00563B26" w:rsidRDefault="00563B26" w:rsidP="00943DD1"/>
    <w:p w14:paraId="35CA0848" w14:textId="0EB60D55" w:rsidR="00C4019E" w:rsidRDefault="00E6227D" w:rsidP="00943DD1">
      <w:r>
        <w:t xml:space="preserve">Since the genetic distance column is not used by </w:t>
      </w:r>
      <w:proofErr w:type="spellStart"/>
      <w:r>
        <w:t>Biofilter</w:t>
      </w:r>
      <w:proofErr w:type="spellEnd"/>
      <w:r>
        <w:t xml:space="preserve">, it may be omitted entirely for a three-column format (equivalent to PLINK’s </w:t>
      </w:r>
      <w:r>
        <w:noBreakHyphen/>
      </w:r>
      <w:r>
        <w:noBreakHyphen/>
        <w:t xml:space="preserve">map3 option). The </w:t>
      </w:r>
      <w:r w:rsidR="004C1957">
        <w:t>label</w:t>
      </w:r>
      <w:r>
        <w:t xml:space="preserve"> column may also be omitted for </w:t>
      </w:r>
      <w:r w:rsidR="00563B26">
        <w:t>a two-column format includ</w:t>
      </w:r>
      <w:r>
        <w:t>ing</w:t>
      </w:r>
      <w:r w:rsidR="00563B26">
        <w:t xml:space="preserve"> only the chromosome and position; in this case a label of the form “chr1:2345” will be automatically generated.</w:t>
      </w:r>
      <w:r w:rsidR="004C1957">
        <w:t xml:space="preserve"> Note that if the label column is used, it does not necessarily have to be a known SNP’s RS number; whatever arbitrary label is provided will be used by </w:t>
      </w:r>
      <w:proofErr w:type="spellStart"/>
      <w:r w:rsidR="004C1957">
        <w:t>Biofilter</w:t>
      </w:r>
      <w:proofErr w:type="spellEnd"/>
      <w:r w:rsidR="004C1957">
        <w:t xml:space="preserve"> to refer to th</w:t>
      </w:r>
      <w:r w:rsidR="009E2EC9">
        <w:t>e</w:t>
      </w:r>
      <w:r w:rsidR="004C1957">
        <w:t xml:space="preserve"> position whenever it appears in an</w:t>
      </w:r>
      <w:r w:rsidR="009E2EC9">
        <w:t>y</w:t>
      </w:r>
      <w:r w:rsidR="004C1957">
        <w:t xml:space="preserve"> output file.</w:t>
      </w:r>
    </w:p>
    <w:p w14:paraId="7993F1A5" w14:textId="77777777" w:rsidR="00ED6501" w:rsidRDefault="00ED6501" w:rsidP="00943DD1"/>
    <w:p w14:paraId="3BAA2EA5" w14:textId="56B677AD" w:rsidR="00ED6501" w:rsidRDefault="00ED6501" w:rsidP="00943DD1">
      <w:r>
        <w:lastRenderedPageBreak/>
        <w:t>Example:</w:t>
      </w:r>
    </w:p>
    <w:p w14:paraId="581D9F9D" w14:textId="061BDB0F" w:rsidR="00ED6501" w:rsidDel="00E36BF5" w:rsidRDefault="00ED6501" w:rsidP="00E36BF5">
      <w:pPr>
        <w:rPr>
          <w:del w:id="1113" w:author="Alexander Thomas Frase" w:date="2012-10-23T14:53:00Z"/>
        </w:rPr>
      </w:pPr>
    </w:p>
    <w:p w14:paraId="0ECE1CDE" w14:textId="0A04D5CC" w:rsidR="00ED6501" w:rsidRPr="00943DD1" w:rsidDel="00E36BF5" w:rsidRDefault="00ED6501">
      <w:pPr>
        <w:rPr>
          <w:del w:id="1114" w:author="Alexander Thomas Frase" w:date="2012-10-23T14:53:00Z"/>
          <w:rFonts w:ascii="Courier New" w:hAnsi="Courier New" w:cs="Courier New"/>
        </w:rPr>
        <w:pPrChange w:id="1115"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116" w:author="Alexander Thomas Frase" w:date="2012-10-23T14:53:00Z">
        <w:r w:rsidRPr="00943DD1" w:rsidDel="00E36BF5">
          <w:rPr>
            <w:rFonts w:ascii="Courier New" w:hAnsi="Courier New" w:cs="Courier New"/>
          </w:rPr>
          <w:delText>#chr</w:delText>
        </w:r>
        <w:r w:rsidRPr="00943DD1" w:rsidDel="00E36BF5">
          <w:rPr>
            <w:rFonts w:ascii="Courier New" w:hAnsi="Courier New" w:cs="Courier New"/>
          </w:rPr>
          <w:tab/>
        </w:r>
        <w:r w:rsidR="00A246E3" w:rsidDel="00E36BF5">
          <w:rPr>
            <w:rFonts w:ascii="Courier New" w:hAnsi="Courier New" w:cs="Courier New"/>
          </w:rPr>
          <w:delText>label</w:delText>
        </w:r>
        <w:r w:rsidRPr="00943DD1" w:rsidDel="00E36BF5">
          <w:rPr>
            <w:rFonts w:ascii="Courier New" w:hAnsi="Courier New" w:cs="Courier New"/>
          </w:rPr>
          <w:tab/>
          <w:delText>pos</w:delText>
        </w:r>
      </w:del>
    </w:p>
    <w:p w14:paraId="14363057" w14:textId="768AAE00" w:rsidR="00ED6501" w:rsidRPr="00943DD1" w:rsidDel="00E36BF5" w:rsidRDefault="00ED6501">
      <w:pPr>
        <w:rPr>
          <w:del w:id="1117" w:author="Alexander Thomas Frase" w:date="2012-10-23T14:53:00Z"/>
          <w:rFonts w:ascii="Courier New" w:hAnsi="Courier New" w:cs="Courier New"/>
        </w:rPr>
        <w:pPrChange w:id="1118"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119" w:author="Alexander Thomas Frase" w:date="2012-10-23T14:53:00Z">
        <w:r w:rsidRPr="00943DD1" w:rsidDel="00E36BF5">
          <w:rPr>
            <w:rFonts w:ascii="Courier New" w:hAnsi="Courier New" w:cs="Courier New"/>
          </w:rPr>
          <w:delText>7</w:delText>
        </w:r>
        <w:r w:rsidRPr="00943DD1" w:rsidDel="00E36BF5">
          <w:rPr>
            <w:rFonts w:ascii="Courier New" w:hAnsi="Courier New" w:cs="Courier New"/>
          </w:rPr>
          <w:tab/>
          <w:delText>rs123</w:delText>
        </w:r>
        <w:r w:rsidRPr="00943DD1" w:rsidDel="00E36BF5">
          <w:rPr>
            <w:rFonts w:ascii="Courier New" w:hAnsi="Courier New" w:cs="Courier New"/>
          </w:rPr>
          <w:tab/>
          <w:delText>24966446</w:delText>
        </w:r>
      </w:del>
    </w:p>
    <w:p w14:paraId="7DE93C37" w14:textId="41422D5C" w:rsidR="00ED6501" w:rsidRPr="00943DD1" w:rsidDel="00E36BF5" w:rsidRDefault="00ED6501">
      <w:pPr>
        <w:rPr>
          <w:del w:id="1120" w:author="Alexander Thomas Frase" w:date="2012-10-23T14:53:00Z"/>
          <w:rFonts w:ascii="Courier New" w:hAnsi="Courier New" w:cs="Courier New"/>
        </w:rPr>
        <w:pPrChange w:id="1121"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122" w:author="Alexander Thomas Frase" w:date="2012-10-23T14:53:00Z">
        <w:r w:rsidRPr="00943DD1" w:rsidDel="00E36BF5">
          <w:rPr>
            <w:rFonts w:ascii="Courier New" w:hAnsi="Courier New" w:cs="Courier New"/>
          </w:rPr>
          <w:delText>7</w:delText>
        </w:r>
        <w:r w:rsidRPr="00943DD1" w:rsidDel="00E36BF5">
          <w:rPr>
            <w:rFonts w:ascii="Courier New" w:hAnsi="Courier New" w:cs="Courier New"/>
          </w:rPr>
          <w:tab/>
          <w:delText>rs456</w:delText>
        </w:r>
        <w:r w:rsidRPr="00943DD1" w:rsidDel="00E36BF5">
          <w:rPr>
            <w:rFonts w:ascii="Courier New" w:hAnsi="Courier New" w:cs="Courier New"/>
          </w:rPr>
          <w:tab/>
          <w:delText>24962419</w:delText>
        </w:r>
      </w:del>
    </w:p>
    <w:p w14:paraId="0ACC3268" w14:textId="22D309E6" w:rsidR="00ED6501" w:rsidRPr="00943DD1" w:rsidRDefault="00ED6501">
      <w:pPr>
        <w:pPrChange w:id="1123" w:author="Alexander Thomas Frase" w:date="2012-10-23T14:54:00Z">
          <w:pPr>
            <w:pBdr>
              <w:top w:val="single" w:sz="4" w:space="1" w:color="auto"/>
              <w:left w:val="single" w:sz="4" w:space="4" w:color="auto"/>
              <w:bottom w:val="single" w:sz="4" w:space="1" w:color="auto"/>
              <w:right w:val="single" w:sz="4" w:space="4" w:color="auto"/>
            </w:pBdr>
            <w:ind w:left="720" w:right="720"/>
          </w:pPr>
        </w:pPrChange>
      </w:pPr>
      <w:del w:id="1124" w:author="Alexander Thomas Frase" w:date="2012-10-23T14:53:00Z">
        <w:r w:rsidRPr="00943DD1" w:rsidDel="00E36BF5">
          <w:delText>3</w:delText>
        </w:r>
        <w:r w:rsidRPr="00943DD1" w:rsidDel="00E36BF5">
          <w:tab/>
          <w:delText>rs789</w:delText>
        </w:r>
        <w:r w:rsidRPr="00943DD1" w:rsidDel="00E36BF5">
          <w:tab/>
          <w:delText>29397015</w:delText>
        </w:r>
      </w:del>
    </w:p>
    <w:tbl>
      <w:tblPr>
        <w:tblStyle w:val="TableGrid"/>
        <w:tblW w:w="8748" w:type="dxa"/>
        <w:tblInd w:w="720" w:type="dxa"/>
        <w:tblBorders>
          <w:insideH w:val="none" w:sz="0" w:space="0" w:color="auto"/>
          <w:insideV w:val="none" w:sz="0" w:space="0" w:color="auto"/>
        </w:tblBorders>
        <w:tblLook w:val="04A0" w:firstRow="1" w:lastRow="0" w:firstColumn="1" w:lastColumn="0" w:noHBand="0" w:noVBand="1"/>
      </w:tblPr>
      <w:tblGrid>
        <w:gridCol w:w="937"/>
        <w:gridCol w:w="1081"/>
        <w:gridCol w:w="6730"/>
      </w:tblGrid>
      <w:tr w:rsidR="00E36BF5" w:rsidRPr="00E36BF5" w14:paraId="39A76256" w14:textId="77777777" w:rsidTr="00E36BF5">
        <w:trPr>
          <w:ins w:id="1125" w:author="Alexander Thomas Frase" w:date="2012-10-23T14:52:00Z"/>
        </w:trPr>
        <w:tc>
          <w:tcPr>
            <w:tcW w:w="937" w:type="dxa"/>
          </w:tcPr>
          <w:p w14:paraId="2D775BE6" w14:textId="04C0B478" w:rsidR="00E36BF5" w:rsidRPr="009F3065" w:rsidRDefault="00E36BF5" w:rsidP="00E36BF5">
            <w:pPr>
              <w:rPr>
                <w:ins w:id="1126" w:author="Alexander Thomas Frase" w:date="2012-10-23T14:52:00Z"/>
                <w:rFonts w:ascii="Courier New" w:hAnsi="Courier New" w:cs="Courier New"/>
                <w:sz w:val="22"/>
                <w:rPrChange w:id="1127" w:author="Alexander Thomas Frase" w:date="2012-11-02T13:19:00Z">
                  <w:rPr>
                    <w:ins w:id="1128" w:author="Alexander Thomas Frase" w:date="2012-10-23T14:52:00Z"/>
                  </w:rPr>
                </w:rPrChange>
              </w:rPr>
            </w:pPr>
            <w:bookmarkStart w:id="1129" w:name="_Toc208459932"/>
            <w:bookmarkStart w:id="1130" w:name="_Toc208460025"/>
            <w:bookmarkStart w:id="1131" w:name="_Toc208460056"/>
            <w:ins w:id="1132" w:author="Alexander Thomas Frase" w:date="2012-10-23T14:52:00Z">
              <w:r w:rsidRPr="009F3065">
                <w:rPr>
                  <w:rFonts w:ascii="Courier New" w:hAnsi="Courier New" w:cs="Courier New"/>
                  <w:sz w:val="22"/>
                  <w:rPrChange w:id="1133" w:author="Alexander Thomas Frase" w:date="2012-11-02T13:19:00Z">
                    <w:rPr/>
                  </w:rPrChange>
                </w:rPr>
                <w:t>#</w:t>
              </w:r>
              <w:proofErr w:type="spellStart"/>
              <w:r w:rsidRPr="009F3065">
                <w:rPr>
                  <w:rFonts w:ascii="Courier New" w:hAnsi="Courier New" w:cs="Courier New"/>
                  <w:sz w:val="22"/>
                  <w:rPrChange w:id="1134" w:author="Alexander Thomas Frase" w:date="2012-11-02T13:19:00Z">
                    <w:rPr/>
                  </w:rPrChange>
                </w:rPr>
                <w:t>chr</w:t>
              </w:r>
              <w:proofErr w:type="spellEnd"/>
            </w:ins>
          </w:p>
          <w:p w14:paraId="570D426C" w14:textId="77777777" w:rsidR="00E36BF5" w:rsidRPr="009F3065" w:rsidRDefault="00E36BF5" w:rsidP="00E36BF5">
            <w:pPr>
              <w:rPr>
                <w:ins w:id="1135" w:author="Alexander Thomas Frase" w:date="2012-10-23T14:52:00Z"/>
                <w:rFonts w:ascii="Courier New" w:hAnsi="Courier New" w:cs="Courier New"/>
                <w:sz w:val="22"/>
                <w:rPrChange w:id="1136" w:author="Alexander Thomas Frase" w:date="2012-11-02T13:19:00Z">
                  <w:rPr>
                    <w:ins w:id="1137" w:author="Alexander Thomas Frase" w:date="2012-10-23T14:52:00Z"/>
                  </w:rPr>
                </w:rPrChange>
              </w:rPr>
            </w:pPr>
            <w:ins w:id="1138" w:author="Alexander Thomas Frase" w:date="2012-10-23T14:52:00Z">
              <w:r w:rsidRPr="009F3065">
                <w:rPr>
                  <w:rFonts w:ascii="Courier New" w:hAnsi="Courier New" w:cs="Courier New"/>
                  <w:sz w:val="22"/>
                  <w:rPrChange w:id="1139" w:author="Alexander Thomas Frase" w:date="2012-11-02T13:19:00Z">
                    <w:rPr/>
                  </w:rPrChange>
                </w:rPr>
                <w:t>7</w:t>
              </w:r>
            </w:ins>
          </w:p>
          <w:p w14:paraId="25D558E9" w14:textId="77777777" w:rsidR="00E36BF5" w:rsidRPr="009F3065" w:rsidRDefault="00E36BF5" w:rsidP="00E36BF5">
            <w:pPr>
              <w:rPr>
                <w:ins w:id="1140" w:author="Alexander Thomas Frase" w:date="2012-10-23T14:52:00Z"/>
                <w:rFonts w:ascii="Courier New" w:hAnsi="Courier New" w:cs="Courier New"/>
                <w:sz w:val="22"/>
                <w:rPrChange w:id="1141" w:author="Alexander Thomas Frase" w:date="2012-11-02T13:19:00Z">
                  <w:rPr>
                    <w:ins w:id="1142" w:author="Alexander Thomas Frase" w:date="2012-10-23T14:52:00Z"/>
                  </w:rPr>
                </w:rPrChange>
              </w:rPr>
            </w:pPr>
            <w:ins w:id="1143" w:author="Alexander Thomas Frase" w:date="2012-10-23T14:52:00Z">
              <w:r w:rsidRPr="009F3065">
                <w:rPr>
                  <w:rFonts w:ascii="Courier New" w:hAnsi="Courier New" w:cs="Courier New"/>
                  <w:sz w:val="22"/>
                  <w:rPrChange w:id="1144" w:author="Alexander Thomas Frase" w:date="2012-11-02T13:19:00Z">
                    <w:rPr/>
                  </w:rPrChange>
                </w:rPr>
                <w:t>7</w:t>
              </w:r>
            </w:ins>
          </w:p>
          <w:p w14:paraId="4539CCFC" w14:textId="6FD8208E" w:rsidR="00E36BF5" w:rsidRPr="009F3065" w:rsidRDefault="00E36BF5" w:rsidP="00E36BF5">
            <w:pPr>
              <w:rPr>
                <w:ins w:id="1145" w:author="Alexander Thomas Frase" w:date="2012-10-23T14:52:00Z"/>
                <w:rFonts w:ascii="Courier New" w:hAnsi="Courier New" w:cs="Courier New"/>
                <w:sz w:val="22"/>
                <w:rPrChange w:id="1146" w:author="Alexander Thomas Frase" w:date="2012-11-02T13:19:00Z">
                  <w:rPr>
                    <w:ins w:id="1147" w:author="Alexander Thomas Frase" w:date="2012-10-23T14:52:00Z"/>
                  </w:rPr>
                </w:rPrChange>
              </w:rPr>
            </w:pPr>
            <w:ins w:id="1148" w:author="Alexander Thomas Frase" w:date="2012-10-23T14:52:00Z">
              <w:r w:rsidRPr="009F3065">
                <w:rPr>
                  <w:rFonts w:ascii="Courier New" w:hAnsi="Courier New" w:cs="Courier New"/>
                  <w:sz w:val="22"/>
                  <w:rPrChange w:id="1149" w:author="Alexander Thomas Frase" w:date="2012-11-02T13:19:00Z">
                    <w:rPr/>
                  </w:rPrChange>
                </w:rPr>
                <w:t>3</w:t>
              </w:r>
            </w:ins>
          </w:p>
        </w:tc>
        <w:tc>
          <w:tcPr>
            <w:tcW w:w="1081" w:type="dxa"/>
          </w:tcPr>
          <w:p w14:paraId="5165D3EE" w14:textId="77777777" w:rsidR="00E36BF5" w:rsidRPr="009F3065" w:rsidRDefault="00E36BF5" w:rsidP="00E36BF5">
            <w:pPr>
              <w:rPr>
                <w:ins w:id="1150" w:author="Alexander Thomas Frase" w:date="2012-10-23T14:52:00Z"/>
                <w:rFonts w:ascii="Courier New" w:hAnsi="Courier New" w:cs="Courier New"/>
                <w:sz w:val="22"/>
                <w:rPrChange w:id="1151" w:author="Alexander Thomas Frase" w:date="2012-11-02T13:19:00Z">
                  <w:rPr>
                    <w:ins w:id="1152" w:author="Alexander Thomas Frase" w:date="2012-10-23T14:52:00Z"/>
                  </w:rPr>
                </w:rPrChange>
              </w:rPr>
            </w:pPr>
            <w:ins w:id="1153" w:author="Alexander Thomas Frase" w:date="2012-10-23T14:52:00Z">
              <w:r w:rsidRPr="009F3065">
                <w:rPr>
                  <w:rFonts w:ascii="Courier New" w:hAnsi="Courier New" w:cs="Courier New"/>
                  <w:sz w:val="22"/>
                  <w:rPrChange w:id="1154" w:author="Alexander Thomas Frase" w:date="2012-11-02T13:19:00Z">
                    <w:rPr/>
                  </w:rPrChange>
                </w:rPr>
                <w:t>label</w:t>
              </w:r>
            </w:ins>
          </w:p>
          <w:p w14:paraId="4A80447A" w14:textId="77777777" w:rsidR="00E36BF5" w:rsidRPr="009F3065" w:rsidRDefault="00E36BF5" w:rsidP="00E36BF5">
            <w:pPr>
              <w:rPr>
                <w:ins w:id="1155" w:author="Alexander Thomas Frase" w:date="2012-10-23T14:52:00Z"/>
                <w:rFonts w:ascii="Courier New" w:hAnsi="Courier New" w:cs="Courier New"/>
                <w:sz w:val="22"/>
                <w:rPrChange w:id="1156" w:author="Alexander Thomas Frase" w:date="2012-11-02T13:19:00Z">
                  <w:rPr>
                    <w:ins w:id="1157" w:author="Alexander Thomas Frase" w:date="2012-10-23T14:52:00Z"/>
                  </w:rPr>
                </w:rPrChange>
              </w:rPr>
            </w:pPr>
            <w:ins w:id="1158" w:author="Alexander Thomas Frase" w:date="2012-10-23T14:52:00Z">
              <w:r w:rsidRPr="009F3065">
                <w:rPr>
                  <w:rFonts w:ascii="Courier New" w:hAnsi="Courier New" w:cs="Courier New"/>
                  <w:sz w:val="22"/>
                  <w:rPrChange w:id="1159" w:author="Alexander Thomas Frase" w:date="2012-11-02T13:19:00Z">
                    <w:rPr/>
                  </w:rPrChange>
                </w:rPr>
                <w:t>rs123</w:t>
              </w:r>
            </w:ins>
          </w:p>
          <w:p w14:paraId="23E97CD9" w14:textId="77777777" w:rsidR="00E36BF5" w:rsidRPr="009F3065" w:rsidRDefault="00E36BF5" w:rsidP="00E36BF5">
            <w:pPr>
              <w:rPr>
                <w:ins w:id="1160" w:author="Alexander Thomas Frase" w:date="2012-10-23T14:53:00Z"/>
                <w:rFonts w:ascii="Courier New" w:hAnsi="Courier New" w:cs="Courier New"/>
                <w:sz w:val="22"/>
                <w:rPrChange w:id="1161" w:author="Alexander Thomas Frase" w:date="2012-11-02T13:19:00Z">
                  <w:rPr>
                    <w:ins w:id="1162" w:author="Alexander Thomas Frase" w:date="2012-10-23T14:53:00Z"/>
                  </w:rPr>
                </w:rPrChange>
              </w:rPr>
            </w:pPr>
            <w:ins w:id="1163" w:author="Alexander Thomas Frase" w:date="2012-10-23T14:52:00Z">
              <w:r w:rsidRPr="009F3065">
                <w:rPr>
                  <w:rFonts w:ascii="Courier New" w:hAnsi="Courier New" w:cs="Courier New"/>
                  <w:sz w:val="22"/>
                  <w:rPrChange w:id="1164" w:author="Alexander Thomas Frase" w:date="2012-11-02T13:19:00Z">
                    <w:rPr/>
                  </w:rPrChange>
                </w:rPr>
                <w:t>rs456</w:t>
              </w:r>
            </w:ins>
          </w:p>
          <w:p w14:paraId="5579B2B7" w14:textId="4F674907" w:rsidR="00E36BF5" w:rsidRPr="009F3065" w:rsidRDefault="00E36BF5" w:rsidP="00E36BF5">
            <w:pPr>
              <w:rPr>
                <w:ins w:id="1165" w:author="Alexander Thomas Frase" w:date="2012-10-23T14:52:00Z"/>
                <w:rFonts w:ascii="Courier New" w:hAnsi="Courier New" w:cs="Courier New"/>
                <w:sz w:val="22"/>
                <w:rPrChange w:id="1166" w:author="Alexander Thomas Frase" w:date="2012-11-02T13:19:00Z">
                  <w:rPr>
                    <w:ins w:id="1167" w:author="Alexander Thomas Frase" w:date="2012-10-23T14:52:00Z"/>
                  </w:rPr>
                </w:rPrChange>
              </w:rPr>
            </w:pPr>
            <w:ins w:id="1168" w:author="Alexander Thomas Frase" w:date="2012-10-23T14:53:00Z">
              <w:r w:rsidRPr="009F3065">
                <w:rPr>
                  <w:rFonts w:ascii="Courier New" w:hAnsi="Courier New" w:cs="Courier New"/>
                  <w:sz w:val="22"/>
                  <w:rPrChange w:id="1169" w:author="Alexander Thomas Frase" w:date="2012-11-02T13:19:00Z">
                    <w:rPr/>
                  </w:rPrChange>
                </w:rPr>
                <w:t>rs789</w:t>
              </w:r>
            </w:ins>
          </w:p>
        </w:tc>
        <w:tc>
          <w:tcPr>
            <w:tcW w:w="6730" w:type="dxa"/>
          </w:tcPr>
          <w:p w14:paraId="48697439" w14:textId="03FCAD40" w:rsidR="00E36BF5" w:rsidRPr="009F3065" w:rsidRDefault="00E36BF5" w:rsidP="00E36BF5">
            <w:pPr>
              <w:rPr>
                <w:ins w:id="1170" w:author="Alexander Thomas Frase" w:date="2012-10-23T14:53:00Z"/>
                <w:rFonts w:ascii="Courier New" w:hAnsi="Courier New" w:cs="Courier New"/>
                <w:sz w:val="22"/>
                <w:rPrChange w:id="1171" w:author="Alexander Thomas Frase" w:date="2012-11-02T13:19:00Z">
                  <w:rPr>
                    <w:ins w:id="1172" w:author="Alexander Thomas Frase" w:date="2012-10-23T14:53:00Z"/>
                  </w:rPr>
                </w:rPrChange>
              </w:rPr>
            </w:pPr>
            <w:proofErr w:type="spellStart"/>
            <w:ins w:id="1173" w:author="Alexander Thomas Frase" w:date="2012-10-23T14:53:00Z">
              <w:r w:rsidRPr="009F3065">
                <w:rPr>
                  <w:rFonts w:ascii="Courier New" w:hAnsi="Courier New" w:cs="Courier New"/>
                  <w:sz w:val="22"/>
                  <w:rPrChange w:id="1174" w:author="Alexander Thomas Frase" w:date="2012-11-02T13:19:00Z">
                    <w:rPr/>
                  </w:rPrChange>
                </w:rPr>
                <w:t>p</w:t>
              </w:r>
            </w:ins>
            <w:ins w:id="1175" w:author="Alexander Thomas Frase" w:date="2012-10-23T14:52:00Z">
              <w:r w:rsidRPr="009F3065">
                <w:rPr>
                  <w:rFonts w:ascii="Courier New" w:hAnsi="Courier New" w:cs="Courier New"/>
                  <w:sz w:val="22"/>
                  <w:rPrChange w:id="1176" w:author="Alexander Thomas Frase" w:date="2012-11-02T13:19:00Z">
                    <w:rPr/>
                  </w:rPrChange>
                </w:rPr>
                <w:t>os</w:t>
              </w:r>
            </w:ins>
            <w:proofErr w:type="spellEnd"/>
          </w:p>
          <w:p w14:paraId="02D8B70C" w14:textId="77777777" w:rsidR="00E36BF5" w:rsidRPr="009F3065" w:rsidRDefault="00E36BF5" w:rsidP="00E36BF5">
            <w:pPr>
              <w:rPr>
                <w:ins w:id="1177" w:author="Alexander Thomas Frase" w:date="2012-10-23T14:53:00Z"/>
                <w:rFonts w:ascii="Courier New" w:hAnsi="Courier New" w:cs="Courier New"/>
                <w:sz w:val="22"/>
                <w:rPrChange w:id="1178" w:author="Alexander Thomas Frase" w:date="2012-11-02T13:19:00Z">
                  <w:rPr>
                    <w:ins w:id="1179" w:author="Alexander Thomas Frase" w:date="2012-10-23T14:53:00Z"/>
                  </w:rPr>
                </w:rPrChange>
              </w:rPr>
            </w:pPr>
            <w:ins w:id="1180" w:author="Alexander Thomas Frase" w:date="2012-10-23T14:53:00Z">
              <w:r w:rsidRPr="009F3065">
                <w:rPr>
                  <w:rFonts w:ascii="Courier New" w:hAnsi="Courier New" w:cs="Courier New"/>
                  <w:sz w:val="22"/>
                  <w:rPrChange w:id="1181" w:author="Alexander Thomas Frase" w:date="2012-11-02T13:19:00Z">
                    <w:rPr/>
                  </w:rPrChange>
                </w:rPr>
                <w:t>24966446</w:t>
              </w:r>
            </w:ins>
          </w:p>
          <w:p w14:paraId="4EF2EF5F" w14:textId="77777777" w:rsidR="00E36BF5" w:rsidRPr="009F3065" w:rsidRDefault="00E36BF5" w:rsidP="00E36BF5">
            <w:pPr>
              <w:rPr>
                <w:ins w:id="1182" w:author="Alexander Thomas Frase" w:date="2012-10-23T14:53:00Z"/>
                <w:rFonts w:ascii="Courier New" w:hAnsi="Courier New" w:cs="Courier New"/>
                <w:sz w:val="22"/>
                <w:rPrChange w:id="1183" w:author="Alexander Thomas Frase" w:date="2012-11-02T13:19:00Z">
                  <w:rPr>
                    <w:ins w:id="1184" w:author="Alexander Thomas Frase" w:date="2012-10-23T14:53:00Z"/>
                  </w:rPr>
                </w:rPrChange>
              </w:rPr>
            </w:pPr>
            <w:ins w:id="1185" w:author="Alexander Thomas Frase" w:date="2012-10-23T14:53:00Z">
              <w:r w:rsidRPr="009F3065">
                <w:rPr>
                  <w:rFonts w:ascii="Courier New" w:hAnsi="Courier New" w:cs="Courier New"/>
                  <w:sz w:val="22"/>
                  <w:rPrChange w:id="1186" w:author="Alexander Thomas Frase" w:date="2012-11-02T13:19:00Z">
                    <w:rPr/>
                  </w:rPrChange>
                </w:rPr>
                <w:t>24962419</w:t>
              </w:r>
            </w:ins>
          </w:p>
          <w:p w14:paraId="38CA0826" w14:textId="21604AA2" w:rsidR="00E36BF5" w:rsidRPr="009F3065" w:rsidRDefault="00E36BF5" w:rsidP="00E36BF5">
            <w:pPr>
              <w:rPr>
                <w:ins w:id="1187" w:author="Alexander Thomas Frase" w:date="2012-10-23T14:52:00Z"/>
                <w:rFonts w:ascii="Courier New" w:hAnsi="Courier New" w:cs="Courier New"/>
                <w:sz w:val="22"/>
                <w:rPrChange w:id="1188" w:author="Alexander Thomas Frase" w:date="2012-11-02T13:19:00Z">
                  <w:rPr>
                    <w:ins w:id="1189" w:author="Alexander Thomas Frase" w:date="2012-10-23T14:52:00Z"/>
                  </w:rPr>
                </w:rPrChange>
              </w:rPr>
            </w:pPr>
            <w:ins w:id="1190" w:author="Alexander Thomas Frase" w:date="2012-10-23T14:53:00Z">
              <w:r w:rsidRPr="009F3065">
                <w:rPr>
                  <w:rFonts w:ascii="Courier New" w:hAnsi="Courier New" w:cs="Courier New"/>
                  <w:sz w:val="22"/>
                  <w:rPrChange w:id="1191" w:author="Alexander Thomas Frase" w:date="2012-11-02T13:19:00Z">
                    <w:rPr/>
                  </w:rPrChange>
                </w:rPr>
                <w:t>29397015</w:t>
              </w:r>
            </w:ins>
          </w:p>
        </w:tc>
      </w:tr>
    </w:tbl>
    <w:p w14:paraId="10719B17" w14:textId="58D5E934" w:rsidR="00E36BF5" w:rsidRDefault="00E36BF5">
      <w:pPr>
        <w:rPr>
          <w:ins w:id="1192" w:author="Alexander Thomas Frase" w:date="2012-10-23T14:51:00Z"/>
        </w:rPr>
        <w:pPrChange w:id="1193" w:author="Alexander Thomas Frase" w:date="2012-10-23T14:51:00Z">
          <w:pPr>
            <w:pStyle w:val="Heading2"/>
          </w:pPr>
        </w:pPrChange>
      </w:pPr>
    </w:p>
    <w:p w14:paraId="1FCE791F" w14:textId="77777777" w:rsidR="00C239FF" w:rsidRDefault="00550BB2" w:rsidP="003B534B">
      <w:pPr>
        <w:pStyle w:val="Heading2"/>
      </w:pPr>
      <w:bookmarkStart w:id="1194" w:name="_Toc339626852"/>
      <w:r>
        <w:t>Region Data Input Files</w:t>
      </w:r>
      <w:bookmarkEnd w:id="1129"/>
      <w:bookmarkEnd w:id="1130"/>
      <w:bookmarkEnd w:id="1131"/>
      <w:bookmarkEnd w:id="1194"/>
    </w:p>
    <w:p w14:paraId="4BCE3F0D" w14:textId="77777777" w:rsidR="007138BD" w:rsidRPr="007138BD" w:rsidRDefault="007138BD" w:rsidP="007138BD"/>
    <w:p w14:paraId="4F09657D" w14:textId="0D74E3DE" w:rsidR="00C239FF" w:rsidRDefault="00550BB2" w:rsidP="00550BB2">
      <w:pPr>
        <w:pStyle w:val="BodyText"/>
      </w:pPr>
      <w:r>
        <w:t xml:space="preserve">The </w:t>
      </w:r>
      <w:r w:rsidR="009E2EC9">
        <w:t xml:space="preserve">file </w:t>
      </w:r>
      <w:r>
        <w:t xml:space="preserve">format </w:t>
      </w:r>
      <w:r w:rsidR="009E2EC9">
        <w:t xml:space="preserve">for </w:t>
      </w:r>
      <w:r>
        <w:t xml:space="preserve">region </w:t>
      </w:r>
      <w:r w:rsidR="009E2EC9">
        <w:t xml:space="preserve">input </w:t>
      </w:r>
      <w:r>
        <w:t>data</w:t>
      </w:r>
      <w:r w:rsidR="009E2EC9">
        <w:t xml:space="preserve"> is similar to that of positional data. </w:t>
      </w:r>
      <w:r w:rsidR="00045800">
        <w:t>U</w:t>
      </w:r>
      <w:r w:rsidR="009E2EC9">
        <w:t>p to four columns are allowed</w:t>
      </w:r>
      <w:r w:rsidR="00BE64E4">
        <w:t>, separated by tab characters</w:t>
      </w:r>
      <w:r w:rsidR="00C239FF">
        <w:t>:</w:t>
      </w:r>
    </w:p>
    <w:p w14:paraId="29C950A8" w14:textId="41B91A3F" w:rsidR="00C239FF" w:rsidRDefault="00C239FF" w:rsidP="00C239FF">
      <w:pPr>
        <w:pStyle w:val="ListParagraph"/>
        <w:numPr>
          <w:ilvl w:val="0"/>
          <w:numId w:val="18"/>
        </w:numPr>
        <w:tabs>
          <w:tab w:val="left" w:pos="1080"/>
        </w:tabs>
        <w:ind w:left="720"/>
      </w:pPr>
      <w:r>
        <w:t>Chromosome (1-22, X, Y</w:t>
      </w:r>
      <w:r w:rsidR="009E2EC9">
        <w:t>, MT</w:t>
      </w:r>
      <w:r>
        <w:t>)</w:t>
      </w:r>
    </w:p>
    <w:p w14:paraId="0401CE8C" w14:textId="07AFA7C4" w:rsidR="0017583C" w:rsidRDefault="0017583C" w:rsidP="00C239FF">
      <w:pPr>
        <w:pStyle w:val="ListParagraph"/>
        <w:numPr>
          <w:ilvl w:val="0"/>
          <w:numId w:val="18"/>
        </w:numPr>
        <w:tabs>
          <w:tab w:val="left" w:pos="1080"/>
        </w:tabs>
        <w:ind w:left="720"/>
      </w:pPr>
      <w:r>
        <w:t xml:space="preserve">Gene </w:t>
      </w:r>
      <w:r w:rsidR="009E2EC9">
        <w:t>s</w:t>
      </w:r>
      <w:r>
        <w:t>ymbol</w:t>
      </w:r>
      <w:r w:rsidR="009E2EC9">
        <w:t xml:space="preserve"> or other label</w:t>
      </w:r>
    </w:p>
    <w:p w14:paraId="69D3EFAF" w14:textId="13E5DA2B" w:rsidR="00C239FF" w:rsidRDefault="0017583C" w:rsidP="00C239FF">
      <w:pPr>
        <w:pStyle w:val="ListParagraph"/>
        <w:numPr>
          <w:ilvl w:val="0"/>
          <w:numId w:val="18"/>
        </w:numPr>
        <w:tabs>
          <w:tab w:val="left" w:pos="1080"/>
        </w:tabs>
        <w:ind w:left="720"/>
      </w:pPr>
      <w:r>
        <w:t>Base pair start</w:t>
      </w:r>
      <w:r w:rsidR="009E2EC9">
        <w:t xml:space="preserve"> position</w:t>
      </w:r>
    </w:p>
    <w:p w14:paraId="27F3FFE9" w14:textId="73EF5C90" w:rsidR="00C239FF" w:rsidRDefault="0017583C" w:rsidP="0017583C">
      <w:pPr>
        <w:pStyle w:val="ListParagraph"/>
        <w:numPr>
          <w:ilvl w:val="0"/>
          <w:numId w:val="18"/>
        </w:numPr>
        <w:tabs>
          <w:tab w:val="left" w:pos="1080"/>
        </w:tabs>
        <w:ind w:left="720"/>
      </w:pPr>
      <w:r>
        <w:t>Base pair stop</w:t>
      </w:r>
      <w:r w:rsidR="009E2EC9">
        <w:t xml:space="preserve"> position</w:t>
      </w:r>
    </w:p>
    <w:p w14:paraId="1AD0F0F2" w14:textId="4FAF60D9" w:rsidR="00654FE6" w:rsidRDefault="00654FE6" w:rsidP="00CE6E6F"/>
    <w:p w14:paraId="429AEC68" w14:textId="07BB149D" w:rsidR="00DB4573" w:rsidRDefault="00DB4573" w:rsidP="00CE6E6F">
      <w:r>
        <w:t>As with positional data,</w:t>
      </w:r>
      <w:r w:rsidR="009E2EC9">
        <w:t xml:space="preserve"> the label column does not necessarily have to be a known gene symbol, and can be omitted entirely. If the column is omitted then a label of the form “chr1:2345-6789” will be generated automatically; if labels are provided, then </w:t>
      </w:r>
      <w:proofErr w:type="spellStart"/>
      <w:r w:rsidR="009E2EC9">
        <w:t>Biofilter</w:t>
      </w:r>
      <w:proofErr w:type="spellEnd"/>
      <w:r w:rsidR="009E2EC9">
        <w:t xml:space="preserve"> will use them to refer to the regions whenever they appear in any output file.</w:t>
      </w:r>
    </w:p>
    <w:p w14:paraId="2F8FDC52" w14:textId="77777777" w:rsidR="00A246E3" w:rsidRDefault="00A246E3" w:rsidP="00CE6E6F"/>
    <w:p w14:paraId="3D040DD5" w14:textId="3513C1E9" w:rsidR="00A246E3" w:rsidRDefault="00A246E3" w:rsidP="00CE6E6F">
      <w:r>
        <w:t>Example:</w:t>
      </w:r>
    </w:p>
    <w:p w14:paraId="5A43C7A6" w14:textId="77777777" w:rsidR="00A246E3" w:rsidDel="00E36BF5" w:rsidRDefault="00A246E3" w:rsidP="00E36BF5">
      <w:pPr>
        <w:rPr>
          <w:del w:id="1195" w:author="Alexander Thomas Frase" w:date="2012-10-23T14:57:00Z"/>
        </w:rPr>
      </w:pPr>
    </w:p>
    <w:p w14:paraId="437162E1" w14:textId="16081C49" w:rsidR="00A246E3" w:rsidRPr="00943DD1" w:rsidDel="00E36BF5" w:rsidRDefault="00A246E3">
      <w:pPr>
        <w:rPr>
          <w:del w:id="1196" w:author="Alexander Thomas Frase" w:date="2012-10-23T14:56:00Z"/>
          <w:rFonts w:ascii="Courier New" w:hAnsi="Courier New" w:cs="Courier New"/>
        </w:rPr>
        <w:pPrChange w:id="1197"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198" w:author="Alexander Thomas Frase" w:date="2012-10-23T14:56:00Z">
        <w:r w:rsidRPr="00943DD1" w:rsidDel="00E36BF5">
          <w:rPr>
            <w:rFonts w:ascii="Courier New" w:hAnsi="Courier New" w:cs="Courier New"/>
          </w:rPr>
          <w:delText>#chr</w:delText>
        </w:r>
        <w:r w:rsidRPr="00943DD1" w:rsidDel="00E36BF5">
          <w:rPr>
            <w:rFonts w:ascii="Courier New" w:hAnsi="Courier New" w:cs="Courier New"/>
          </w:rPr>
          <w:tab/>
        </w:r>
        <w:r w:rsidR="00EF7DA3" w:rsidDel="00E36BF5">
          <w:rPr>
            <w:rFonts w:ascii="Courier New" w:hAnsi="Courier New" w:cs="Courier New"/>
          </w:rPr>
          <w:delText>label</w:delText>
        </w:r>
        <w:r w:rsidRPr="00943DD1" w:rsidDel="00E36BF5">
          <w:rPr>
            <w:rFonts w:ascii="Courier New" w:hAnsi="Courier New" w:cs="Courier New"/>
          </w:rPr>
          <w:tab/>
        </w:r>
        <w:r w:rsidR="00EF7DA3" w:rsidDel="00E36BF5">
          <w:rPr>
            <w:rFonts w:ascii="Courier New" w:hAnsi="Courier New" w:cs="Courier New"/>
          </w:rPr>
          <w:delText>start</w:delText>
        </w:r>
        <w:r w:rsidRPr="00943DD1" w:rsidDel="00E36BF5">
          <w:rPr>
            <w:rFonts w:ascii="Courier New" w:hAnsi="Courier New" w:cs="Courier New"/>
          </w:rPr>
          <w:tab/>
        </w:r>
        <w:r w:rsidR="00EF7DA3" w:rsidDel="00E36BF5">
          <w:rPr>
            <w:rFonts w:ascii="Courier New" w:hAnsi="Courier New" w:cs="Courier New"/>
          </w:rPr>
          <w:delText>stop</w:delText>
        </w:r>
      </w:del>
    </w:p>
    <w:p w14:paraId="6FEB2EB9" w14:textId="5031D205" w:rsidR="00A246E3" w:rsidRPr="00943DD1" w:rsidDel="00E36BF5" w:rsidRDefault="00A246E3">
      <w:pPr>
        <w:rPr>
          <w:del w:id="1199" w:author="Alexander Thomas Frase" w:date="2012-10-23T14:56:00Z"/>
          <w:rFonts w:ascii="Courier New" w:hAnsi="Courier New" w:cs="Courier New"/>
        </w:rPr>
        <w:pPrChange w:id="1200"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201" w:author="Alexander Thomas Frase" w:date="2012-10-23T14:56:00Z">
        <w:r w:rsidRPr="00943DD1" w:rsidDel="00E36BF5">
          <w:rPr>
            <w:rFonts w:ascii="Courier New" w:hAnsi="Courier New" w:cs="Courier New"/>
          </w:rPr>
          <w:delText>7</w:delText>
        </w:r>
        <w:r w:rsidRPr="00943DD1" w:rsidDel="00E36BF5">
          <w:rPr>
            <w:rFonts w:ascii="Courier New" w:hAnsi="Courier New" w:cs="Courier New"/>
          </w:rPr>
          <w:tab/>
          <w:delText>THSD7A</w:delText>
        </w:r>
        <w:r w:rsidRPr="00943DD1" w:rsidDel="00E36BF5">
          <w:rPr>
            <w:rFonts w:ascii="Courier New" w:hAnsi="Courier New" w:cs="Courier New"/>
          </w:rPr>
          <w:tab/>
          <w:delText>11410061</w:delText>
        </w:r>
        <w:r w:rsidRPr="00943DD1" w:rsidDel="00E36BF5">
          <w:rPr>
            <w:rFonts w:ascii="Courier New" w:hAnsi="Courier New" w:cs="Courier New"/>
          </w:rPr>
          <w:tab/>
          <w:delText>11871823</w:delText>
        </w:r>
      </w:del>
    </w:p>
    <w:p w14:paraId="2C6C5902" w14:textId="2252D7D2" w:rsidR="00A246E3" w:rsidRPr="00943DD1" w:rsidDel="00E36BF5" w:rsidRDefault="00A246E3">
      <w:pPr>
        <w:rPr>
          <w:del w:id="1202" w:author="Alexander Thomas Frase" w:date="2012-10-23T14:56:00Z"/>
          <w:rFonts w:ascii="Courier New" w:hAnsi="Courier New" w:cs="Courier New"/>
        </w:rPr>
        <w:pPrChange w:id="1203"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204" w:author="Alexander Thomas Frase" w:date="2012-10-23T14:56:00Z">
        <w:r w:rsidRPr="00943DD1" w:rsidDel="00E36BF5">
          <w:rPr>
            <w:rFonts w:ascii="Courier New" w:hAnsi="Courier New" w:cs="Courier New"/>
          </w:rPr>
          <w:delText>7</w:delText>
        </w:r>
        <w:r w:rsidRPr="00943DD1" w:rsidDel="00E36BF5">
          <w:rPr>
            <w:rFonts w:ascii="Courier New" w:hAnsi="Courier New" w:cs="Courier New"/>
          </w:rPr>
          <w:tab/>
          <w:delText>OSBPL3</w:delText>
        </w:r>
        <w:r w:rsidRPr="00943DD1" w:rsidDel="00E36BF5">
          <w:rPr>
            <w:rFonts w:ascii="Courier New" w:hAnsi="Courier New" w:cs="Courier New"/>
          </w:rPr>
          <w:tab/>
          <w:delText>24836158</w:delText>
        </w:r>
        <w:r w:rsidRPr="00943DD1" w:rsidDel="00E36BF5">
          <w:rPr>
            <w:rFonts w:ascii="Courier New" w:hAnsi="Courier New" w:cs="Courier New"/>
          </w:rPr>
          <w:tab/>
          <w:delText>25019759</w:delText>
        </w:r>
      </w:del>
    </w:p>
    <w:p w14:paraId="5F936843" w14:textId="5F2E4A23" w:rsidR="00A246E3" w:rsidRPr="00943DD1" w:rsidRDefault="00A246E3">
      <w:pPr>
        <w:rPr>
          <w:rFonts w:ascii="Courier New" w:hAnsi="Courier New" w:cs="Courier New"/>
        </w:rPr>
        <w:pPrChange w:id="1205" w:author="Alexander Thomas Frase" w:date="2012-10-23T14:56:00Z">
          <w:pPr>
            <w:pBdr>
              <w:top w:val="single" w:sz="4" w:space="1" w:color="auto"/>
              <w:left w:val="single" w:sz="4" w:space="4" w:color="auto"/>
              <w:bottom w:val="single" w:sz="4" w:space="1" w:color="auto"/>
              <w:right w:val="single" w:sz="4" w:space="4" w:color="auto"/>
            </w:pBdr>
            <w:ind w:left="720" w:right="720"/>
          </w:pPr>
        </w:pPrChange>
      </w:pPr>
      <w:del w:id="1206" w:author="Alexander Thomas Frase" w:date="2012-10-23T14:56:00Z">
        <w:r w:rsidRPr="00943DD1" w:rsidDel="00E36BF5">
          <w:rPr>
            <w:rFonts w:ascii="Courier New" w:hAnsi="Courier New" w:cs="Courier New"/>
          </w:rPr>
          <w:delText>3</w:delText>
        </w:r>
        <w:r w:rsidRPr="00943DD1" w:rsidDel="00E36BF5">
          <w:rPr>
            <w:rFonts w:ascii="Courier New" w:hAnsi="Courier New" w:cs="Courier New"/>
          </w:rPr>
          <w:tab/>
          <w:delText>RBMS3</w:delText>
        </w:r>
        <w:r w:rsidRPr="00943DD1" w:rsidDel="00E36BF5">
          <w:rPr>
            <w:rFonts w:ascii="Courier New" w:hAnsi="Courier New" w:cs="Courier New"/>
          </w:rPr>
          <w:tab/>
          <w:delText>29322802</w:delText>
        </w:r>
        <w:r w:rsidRPr="00943DD1" w:rsidDel="00E36BF5">
          <w:rPr>
            <w:rFonts w:ascii="Courier New" w:hAnsi="Courier New" w:cs="Courier New"/>
          </w:rPr>
          <w:tab/>
          <w:delText>30051885</w:delText>
        </w:r>
      </w:del>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207" w:author="Alexander Thomas Frase" w:date="2012-10-23T14:57:00Z">
          <w:tblPr>
            <w:tblStyle w:val="TableGrid"/>
            <w:tblW w:w="0" w:type="auto"/>
            <w:tblInd w:w="720" w:type="dxa"/>
            <w:tblLook w:val="04A0" w:firstRow="1" w:lastRow="0" w:firstColumn="1" w:lastColumn="0" w:noHBand="0" w:noVBand="1"/>
          </w:tblPr>
        </w:tblPrChange>
      </w:tblPr>
      <w:tblGrid>
        <w:gridCol w:w="937"/>
        <w:gridCol w:w="1225"/>
        <w:gridCol w:w="1513"/>
        <w:gridCol w:w="5073"/>
        <w:tblGridChange w:id="1208">
          <w:tblGrid>
            <w:gridCol w:w="937"/>
            <w:gridCol w:w="1225"/>
            <w:gridCol w:w="1513"/>
            <w:gridCol w:w="1513"/>
          </w:tblGrid>
        </w:tblGridChange>
      </w:tblGrid>
      <w:tr w:rsidR="00E36BF5" w:rsidRPr="009F3065" w14:paraId="1503D2F2" w14:textId="77777777" w:rsidTr="00E36BF5">
        <w:trPr>
          <w:ins w:id="1209" w:author="Alexander Thomas Frase" w:date="2012-10-23T14:55:00Z"/>
        </w:trPr>
        <w:tc>
          <w:tcPr>
            <w:tcW w:w="937" w:type="dxa"/>
            <w:tcPrChange w:id="1210" w:author="Alexander Thomas Frase" w:date="2012-10-23T14:57:00Z">
              <w:tcPr>
                <w:tcW w:w="937" w:type="dxa"/>
              </w:tcPr>
            </w:tcPrChange>
          </w:tcPr>
          <w:p w14:paraId="4EC04EA7" w14:textId="5A0A3106" w:rsidR="00E36BF5" w:rsidRPr="009F3065" w:rsidRDefault="00E36BF5" w:rsidP="00E36BF5">
            <w:pPr>
              <w:rPr>
                <w:ins w:id="1211" w:author="Alexander Thomas Frase" w:date="2012-10-23T14:55:00Z"/>
                <w:rFonts w:ascii="Courier New" w:hAnsi="Courier New" w:cs="Courier New"/>
                <w:sz w:val="22"/>
                <w:rPrChange w:id="1212" w:author="Alexander Thomas Frase" w:date="2012-11-02T13:19:00Z">
                  <w:rPr>
                    <w:ins w:id="1213" w:author="Alexander Thomas Frase" w:date="2012-10-23T14:55:00Z"/>
                  </w:rPr>
                </w:rPrChange>
              </w:rPr>
            </w:pPr>
            <w:ins w:id="1214" w:author="Alexander Thomas Frase" w:date="2012-10-23T14:55:00Z">
              <w:r w:rsidRPr="009F3065">
                <w:rPr>
                  <w:rFonts w:ascii="Courier New" w:hAnsi="Courier New" w:cs="Courier New"/>
                  <w:sz w:val="22"/>
                  <w:rPrChange w:id="1215" w:author="Alexander Thomas Frase" w:date="2012-11-02T13:19:00Z">
                    <w:rPr/>
                  </w:rPrChange>
                </w:rPr>
                <w:t>#</w:t>
              </w:r>
              <w:proofErr w:type="spellStart"/>
              <w:r w:rsidRPr="009F3065">
                <w:rPr>
                  <w:rFonts w:ascii="Courier New" w:hAnsi="Courier New" w:cs="Courier New"/>
                  <w:sz w:val="22"/>
                  <w:rPrChange w:id="1216" w:author="Alexander Thomas Frase" w:date="2012-11-02T13:19:00Z">
                    <w:rPr/>
                  </w:rPrChange>
                </w:rPr>
                <w:t>chr</w:t>
              </w:r>
              <w:proofErr w:type="spellEnd"/>
            </w:ins>
          </w:p>
          <w:p w14:paraId="1759EF0A" w14:textId="77777777" w:rsidR="00E36BF5" w:rsidRPr="009F3065" w:rsidRDefault="00E36BF5" w:rsidP="00E36BF5">
            <w:pPr>
              <w:rPr>
                <w:ins w:id="1217" w:author="Alexander Thomas Frase" w:date="2012-10-23T14:55:00Z"/>
                <w:rFonts w:ascii="Courier New" w:hAnsi="Courier New" w:cs="Courier New"/>
                <w:sz w:val="22"/>
                <w:rPrChange w:id="1218" w:author="Alexander Thomas Frase" w:date="2012-11-02T13:19:00Z">
                  <w:rPr>
                    <w:ins w:id="1219" w:author="Alexander Thomas Frase" w:date="2012-10-23T14:55:00Z"/>
                  </w:rPr>
                </w:rPrChange>
              </w:rPr>
            </w:pPr>
            <w:ins w:id="1220" w:author="Alexander Thomas Frase" w:date="2012-10-23T14:55:00Z">
              <w:r w:rsidRPr="009F3065">
                <w:rPr>
                  <w:rFonts w:ascii="Courier New" w:hAnsi="Courier New" w:cs="Courier New"/>
                  <w:sz w:val="22"/>
                  <w:rPrChange w:id="1221" w:author="Alexander Thomas Frase" w:date="2012-11-02T13:19:00Z">
                    <w:rPr/>
                  </w:rPrChange>
                </w:rPr>
                <w:t>7</w:t>
              </w:r>
            </w:ins>
          </w:p>
          <w:p w14:paraId="194DD5A7" w14:textId="77777777" w:rsidR="00E36BF5" w:rsidRPr="009F3065" w:rsidRDefault="00E36BF5" w:rsidP="00E36BF5">
            <w:pPr>
              <w:rPr>
                <w:ins w:id="1222" w:author="Alexander Thomas Frase" w:date="2012-10-23T14:55:00Z"/>
                <w:rFonts w:ascii="Courier New" w:hAnsi="Courier New" w:cs="Courier New"/>
                <w:sz w:val="22"/>
                <w:rPrChange w:id="1223" w:author="Alexander Thomas Frase" w:date="2012-11-02T13:19:00Z">
                  <w:rPr>
                    <w:ins w:id="1224" w:author="Alexander Thomas Frase" w:date="2012-10-23T14:55:00Z"/>
                  </w:rPr>
                </w:rPrChange>
              </w:rPr>
            </w:pPr>
            <w:ins w:id="1225" w:author="Alexander Thomas Frase" w:date="2012-10-23T14:55:00Z">
              <w:r w:rsidRPr="009F3065">
                <w:rPr>
                  <w:rFonts w:ascii="Courier New" w:hAnsi="Courier New" w:cs="Courier New"/>
                  <w:sz w:val="22"/>
                  <w:rPrChange w:id="1226" w:author="Alexander Thomas Frase" w:date="2012-11-02T13:19:00Z">
                    <w:rPr/>
                  </w:rPrChange>
                </w:rPr>
                <w:t>7</w:t>
              </w:r>
            </w:ins>
          </w:p>
          <w:p w14:paraId="73B75556" w14:textId="54078659" w:rsidR="00E36BF5" w:rsidRPr="009F3065" w:rsidRDefault="00E36BF5" w:rsidP="00E36BF5">
            <w:pPr>
              <w:rPr>
                <w:ins w:id="1227" w:author="Alexander Thomas Frase" w:date="2012-10-23T14:55:00Z"/>
                <w:rFonts w:ascii="Courier New" w:hAnsi="Courier New" w:cs="Courier New"/>
                <w:sz w:val="22"/>
                <w:rPrChange w:id="1228" w:author="Alexander Thomas Frase" w:date="2012-11-02T13:19:00Z">
                  <w:rPr>
                    <w:ins w:id="1229" w:author="Alexander Thomas Frase" w:date="2012-10-23T14:55:00Z"/>
                  </w:rPr>
                </w:rPrChange>
              </w:rPr>
            </w:pPr>
            <w:ins w:id="1230" w:author="Alexander Thomas Frase" w:date="2012-10-23T14:55:00Z">
              <w:r w:rsidRPr="009F3065">
                <w:rPr>
                  <w:rFonts w:ascii="Courier New" w:hAnsi="Courier New" w:cs="Courier New"/>
                  <w:sz w:val="22"/>
                  <w:rPrChange w:id="1231" w:author="Alexander Thomas Frase" w:date="2012-11-02T13:19:00Z">
                    <w:rPr/>
                  </w:rPrChange>
                </w:rPr>
                <w:t>3</w:t>
              </w:r>
            </w:ins>
          </w:p>
        </w:tc>
        <w:tc>
          <w:tcPr>
            <w:tcW w:w="1225" w:type="dxa"/>
            <w:tcPrChange w:id="1232" w:author="Alexander Thomas Frase" w:date="2012-10-23T14:57:00Z">
              <w:tcPr>
                <w:tcW w:w="1225" w:type="dxa"/>
              </w:tcPr>
            </w:tcPrChange>
          </w:tcPr>
          <w:p w14:paraId="2A18F1AE" w14:textId="279B8D0C" w:rsidR="00E36BF5" w:rsidRPr="009F3065" w:rsidRDefault="00E36BF5" w:rsidP="00E36BF5">
            <w:pPr>
              <w:rPr>
                <w:ins w:id="1233" w:author="Alexander Thomas Frase" w:date="2012-10-23T14:55:00Z"/>
                <w:rFonts w:ascii="Courier New" w:hAnsi="Courier New" w:cs="Courier New"/>
                <w:sz w:val="22"/>
                <w:rPrChange w:id="1234" w:author="Alexander Thomas Frase" w:date="2012-11-02T13:19:00Z">
                  <w:rPr>
                    <w:ins w:id="1235" w:author="Alexander Thomas Frase" w:date="2012-10-23T14:55:00Z"/>
                  </w:rPr>
                </w:rPrChange>
              </w:rPr>
            </w:pPr>
            <w:ins w:id="1236" w:author="Alexander Thomas Frase" w:date="2012-10-23T14:55:00Z">
              <w:r w:rsidRPr="009F3065">
                <w:rPr>
                  <w:rFonts w:ascii="Courier New" w:hAnsi="Courier New" w:cs="Courier New"/>
                  <w:sz w:val="22"/>
                  <w:rPrChange w:id="1237" w:author="Alexander Thomas Frase" w:date="2012-11-02T13:19:00Z">
                    <w:rPr/>
                  </w:rPrChange>
                </w:rPr>
                <w:t>label</w:t>
              </w:r>
            </w:ins>
          </w:p>
          <w:p w14:paraId="157EBE28" w14:textId="77777777" w:rsidR="00E36BF5" w:rsidRPr="009F3065" w:rsidRDefault="00E36BF5" w:rsidP="00E36BF5">
            <w:pPr>
              <w:rPr>
                <w:ins w:id="1238" w:author="Alexander Thomas Frase" w:date="2012-10-23T14:55:00Z"/>
                <w:rFonts w:ascii="Courier New" w:hAnsi="Courier New" w:cs="Courier New"/>
                <w:sz w:val="22"/>
                <w:rPrChange w:id="1239" w:author="Alexander Thomas Frase" w:date="2012-11-02T13:19:00Z">
                  <w:rPr>
                    <w:ins w:id="1240" w:author="Alexander Thomas Frase" w:date="2012-10-23T14:55:00Z"/>
                  </w:rPr>
                </w:rPrChange>
              </w:rPr>
            </w:pPr>
            <w:ins w:id="1241" w:author="Alexander Thomas Frase" w:date="2012-10-23T14:55:00Z">
              <w:r w:rsidRPr="009F3065">
                <w:rPr>
                  <w:rFonts w:ascii="Courier New" w:hAnsi="Courier New" w:cs="Courier New"/>
                  <w:sz w:val="22"/>
                  <w:rPrChange w:id="1242" w:author="Alexander Thomas Frase" w:date="2012-11-02T13:19:00Z">
                    <w:rPr/>
                  </w:rPrChange>
                </w:rPr>
                <w:t>THSD7A</w:t>
              </w:r>
            </w:ins>
          </w:p>
          <w:p w14:paraId="6FFB0922" w14:textId="77777777" w:rsidR="00E36BF5" w:rsidRPr="009F3065" w:rsidRDefault="00E36BF5" w:rsidP="00E36BF5">
            <w:pPr>
              <w:rPr>
                <w:ins w:id="1243" w:author="Alexander Thomas Frase" w:date="2012-10-23T14:55:00Z"/>
                <w:rFonts w:ascii="Courier New" w:hAnsi="Courier New" w:cs="Courier New"/>
                <w:sz w:val="22"/>
                <w:rPrChange w:id="1244" w:author="Alexander Thomas Frase" w:date="2012-11-02T13:19:00Z">
                  <w:rPr>
                    <w:ins w:id="1245" w:author="Alexander Thomas Frase" w:date="2012-10-23T14:55:00Z"/>
                  </w:rPr>
                </w:rPrChange>
              </w:rPr>
            </w:pPr>
            <w:ins w:id="1246" w:author="Alexander Thomas Frase" w:date="2012-10-23T14:55:00Z">
              <w:r w:rsidRPr="009F3065">
                <w:rPr>
                  <w:rFonts w:ascii="Courier New" w:hAnsi="Courier New" w:cs="Courier New"/>
                  <w:sz w:val="22"/>
                  <w:rPrChange w:id="1247" w:author="Alexander Thomas Frase" w:date="2012-11-02T13:19:00Z">
                    <w:rPr/>
                  </w:rPrChange>
                </w:rPr>
                <w:t>OSBPL3</w:t>
              </w:r>
            </w:ins>
          </w:p>
          <w:p w14:paraId="5B51AF77" w14:textId="15830AAF" w:rsidR="00E36BF5" w:rsidRPr="009F3065" w:rsidRDefault="00E36BF5" w:rsidP="00E36BF5">
            <w:pPr>
              <w:rPr>
                <w:ins w:id="1248" w:author="Alexander Thomas Frase" w:date="2012-10-23T14:55:00Z"/>
                <w:rFonts w:ascii="Courier New" w:hAnsi="Courier New" w:cs="Courier New"/>
                <w:sz w:val="22"/>
                <w:rPrChange w:id="1249" w:author="Alexander Thomas Frase" w:date="2012-11-02T13:19:00Z">
                  <w:rPr>
                    <w:ins w:id="1250" w:author="Alexander Thomas Frase" w:date="2012-10-23T14:55:00Z"/>
                  </w:rPr>
                </w:rPrChange>
              </w:rPr>
            </w:pPr>
            <w:ins w:id="1251" w:author="Alexander Thomas Frase" w:date="2012-10-23T14:55:00Z">
              <w:r w:rsidRPr="009F3065">
                <w:rPr>
                  <w:rFonts w:ascii="Courier New" w:hAnsi="Courier New" w:cs="Courier New"/>
                  <w:sz w:val="22"/>
                  <w:rPrChange w:id="1252" w:author="Alexander Thomas Frase" w:date="2012-11-02T13:19:00Z">
                    <w:rPr/>
                  </w:rPrChange>
                </w:rPr>
                <w:t>RBMS3</w:t>
              </w:r>
            </w:ins>
          </w:p>
        </w:tc>
        <w:tc>
          <w:tcPr>
            <w:tcW w:w="1513" w:type="dxa"/>
            <w:tcPrChange w:id="1253" w:author="Alexander Thomas Frase" w:date="2012-10-23T14:57:00Z">
              <w:tcPr>
                <w:tcW w:w="1513" w:type="dxa"/>
              </w:tcPr>
            </w:tcPrChange>
          </w:tcPr>
          <w:p w14:paraId="5F3DA959" w14:textId="14424590" w:rsidR="00E36BF5" w:rsidRPr="009F3065" w:rsidRDefault="00E36BF5" w:rsidP="00E36BF5">
            <w:pPr>
              <w:rPr>
                <w:ins w:id="1254" w:author="Alexander Thomas Frase" w:date="2012-10-23T14:55:00Z"/>
                <w:rFonts w:ascii="Courier New" w:hAnsi="Courier New" w:cs="Courier New"/>
                <w:sz w:val="22"/>
                <w:rPrChange w:id="1255" w:author="Alexander Thomas Frase" w:date="2012-11-02T13:19:00Z">
                  <w:rPr>
                    <w:ins w:id="1256" w:author="Alexander Thomas Frase" w:date="2012-10-23T14:55:00Z"/>
                  </w:rPr>
                </w:rPrChange>
              </w:rPr>
            </w:pPr>
            <w:ins w:id="1257" w:author="Alexander Thomas Frase" w:date="2012-10-23T14:56:00Z">
              <w:r w:rsidRPr="009F3065">
                <w:rPr>
                  <w:rFonts w:ascii="Courier New" w:hAnsi="Courier New" w:cs="Courier New"/>
                  <w:sz w:val="22"/>
                  <w:rPrChange w:id="1258" w:author="Alexander Thomas Frase" w:date="2012-11-02T13:19:00Z">
                    <w:rPr/>
                  </w:rPrChange>
                </w:rPr>
                <w:t>s</w:t>
              </w:r>
            </w:ins>
            <w:ins w:id="1259" w:author="Alexander Thomas Frase" w:date="2012-10-23T14:55:00Z">
              <w:r w:rsidRPr="009F3065">
                <w:rPr>
                  <w:rFonts w:ascii="Courier New" w:hAnsi="Courier New" w:cs="Courier New"/>
                  <w:sz w:val="22"/>
                  <w:rPrChange w:id="1260" w:author="Alexander Thomas Frase" w:date="2012-11-02T13:19:00Z">
                    <w:rPr/>
                  </w:rPrChange>
                </w:rPr>
                <w:t>tart</w:t>
              </w:r>
            </w:ins>
          </w:p>
          <w:p w14:paraId="5CCB9DD4" w14:textId="77777777" w:rsidR="00E36BF5" w:rsidRPr="009F3065" w:rsidRDefault="00E36BF5" w:rsidP="00E36BF5">
            <w:pPr>
              <w:rPr>
                <w:ins w:id="1261" w:author="Alexander Thomas Frase" w:date="2012-10-23T14:55:00Z"/>
                <w:rFonts w:ascii="Courier New" w:hAnsi="Courier New" w:cs="Courier New"/>
                <w:sz w:val="22"/>
                <w:rPrChange w:id="1262" w:author="Alexander Thomas Frase" w:date="2012-11-02T13:19:00Z">
                  <w:rPr>
                    <w:ins w:id="1263" w:author="Alexander Thomas Frase" w:date="2012-10-23T14:55:00Z"/>
                  </w:rPr>
                </w:rPrChange>
              </w:rPr>
            </w:pPr>
            <w:ins w:id="1264" w:author="Alexander Thomas Frase" w:date="2012-10-23T14:55:00Z">
              <w:r w:rsidRPr="009F3065">
                <w:rPr>
                  <w:rFonts w:ascii="Courier New" w:hAnsi="Courier New" w:cs="Courier New"/>
                  <w:sz w:val="22"/>
                  <w:rPrChange w:id="1265" w:author="Alexander Thomas Frase" w:date="2012-11-02T13:19:00Z">
                    <w:rPr/>
                  </w:rPrChange>
                </w:rPr>
                <w:t>11410061</w:t>
              </w:r>
            </w:ins>
          </w:p>
          <w:p w14:paraId="6C4506BA" w14:textId="77777777" w:rsidR="00E36BF5" w:rsidRPr="009F3065" w:rsidRDefault="00E36BF5" w:rsidP="00E36BF5">
            <w:pPr>
              <w:rPr>
                <w:ins w:id="1266" w:author="Alexander Thomas Frase" w:date="2012-10-23T14:56:00Z"/>
                <w:rFonts w:ascii="Courier New" w:hAnsi="Courier New" w:cs="Courier New"/>
                <w:sz w:val="22"/>
                <w:rPrChange w:id="1267" w:author="Alexander Thomas Frase" w:date="2012-11-02T13:19:00Z">
                  <w:rPr>
                    <w:ins w:id="1268" w:author="Alexander Thomas Frase" w:date="2012-10-23T14:56:00Z"/>
                  </w:rPr>
                </w:rPrChange>
              </w:rPr>
            </w:pPr>
            <w:ins w:id="1269" w:author="Alexander Thomas Frase" w:date="2012-10-23T14:56:00Z">
              <w:r w:rsidRPr="009F3065">
                <w:rPr>
                  <w:rFonts w:ascii="Courier New" w:hAnsi="Courier New" w:cs="Courier New"/>
                  <w:sz w:val="22"/>
                  <w:rPrChange w:id="1270" w:author="Alexander Thomas Frase" w:date="2012-11-02T13:19:00Z">
                    <w:rPr/>
                  </w:rPrChange>
                </w:rPr>
                <w:t>24836158</w:t>
              </w:r>
            </w:ins>
          </w:p>
          <w:p w14:paraId="67C53F5F" w14:textId="7A58C6B6" w:rsidR="00E36BF5" w:rsidRPr="009F3065" w:rsidRDefault="00E36BF5" w:rsidP="00E36BF5">
            <w:pPr>
              <w:rPr>
                <w:ins w:id="1271" w:author="Alexander Thomas Frase" w:date="2012-10-23T14:55:00Z"/>
                <w:rFonts w:ascii="Courier New" w:hAnsi="Courier New" w:cs="Courier New"/>
                <w:sz w:val="22"/>
                <w:rPrChange w:id="1272" w:author="Alexander Thomas Frase" w:date="2012-11-02T13:19:00Z">
                  <w:rPr>
                    <w:ins w:id="1273" w:author="Alexander Thomas Frase" w:date="2012-10-23T14:55:00Z"/>
                  </w:rPr>
                </w:rPrChange>
              </w:rPr>
            </w:pPr>
            <w:ins w:id="1274" w:author="Alexander Thomas Frase" w:date="2012-10-23T14:56:00Z">
              <w:r w:rsidRPr="009F3065">
                <w:rPr>
                  <w:rFonts w:ascii="Courier New" w:hAnsi="Courier New" w:cs="Courier New"/>
                  <w:sz w:val="22"/>
                  <w:rPrChange w:id="1275" w:author="Alexander Thomas Frase" w:date="2012-11-02T13:19:00Z">
                    <w:rPr/>
                  </w:rPrChange>
                </w:rPr>
                <w:t>29322802</w:t>
              </w:r>
            </w:ins>
          </w:p>
        </w:tc>
        <w:tc>
          <w:tcPr>
            <w:tcW w:w="5073" w:type="dxa"/>
            <w:tcPrChange w:id="1276" w:author="Alexander Thomas Frase" w:date="2012-10-23T14:57:00Z">
              <w:tcPr>
                <w:tcW w:w="1513" w:type="dxa"/>
              </w:tcPr>
            </w:tcPrChange>
          </w:tcPr>
          <w:p w14:paraId="3ACC20C4" w14:textId="19384B40" w:rsidR="00E36BF5" w:rsidRPr="009F3065" w:rsidRDefault="00E36BF5" w:rsidP="00E36BF5">
            <w:pPr>
              <w:rPr>
                <w:ins w:id="1277" w:author="Alexander Thomas Frase" w:date="2012-10-23T14:56:00Z"/>
                <w:rFonts w:ascii="Courier New" w:hAnsi="Courier New" w:cs="Courier New"/>
                <w:sz w:val="22"/>
                <w:rPrChange w:id="1278" w:author="Alexander Thomas Frase" w:date="2012-11-02T13:19:00Z">
                  <w:rPr>
                    <w:ins w:id="1279" w:author="Alexander Thomas Frase" w:date="2012-10-23T14:56:00Z"/>
                  </w:rPr>
                </w:rPrChange>
              </w:rPr>
            </w:pPr>
            <w:ins w:id="1280" w:author="Alexander Thomas Frase" w:date="2012-10-23T14:56:00Z">
              <w:r w:rsidRPr="009F3065">
                <w:rPr>
                  <w:rFonts w:ascii="Courier New" w:hAnsi="Courier New" w:cs="Courier New"/>
                  <w:sz w:val="22"/>
                  <w:rPrChange w:id="1281" w:author="Alexander Thomas Frase" w:date="2012-11-02T13:19:00Z">
                    <w:rPr/>
                  </w:rPrChange>
                </w:rPr>
                <w:t>stop</w:t>
              </w:r>
            </w:ins>
          </w:p>
          <w:p w14:paraId="71F510D0" w14:textId="77777777" w:rsidR="00E36BF5" w:rsidRPr="009F3065" w:rsidRDefault="00E36BF5" w:rsidP="00E36BF5">
            <w:pPr>
              <w:rPr>
                <w:ins w:id="1282" w:author="Alexander Thomas Frase" w:date="2012-10-23T14:56:00Z"/>
                <w:rFonts w:ascii="Courier New" w:hAnsi="Courier New" w:cs="Courier New"/>
                <w:sz w:val="22"/>
                <w:rPrChange w:id="1283" w:author="Alexander Thomas Frase" w:date="2012-11-02T13:19:00Z">
                  <w:rPr>
                    <w:ins w:id="1284" w:author="Alexander Thomas Frase" w:date="2012-10-23T14:56:00Z"/>
                  </w:rPr>
                </w:rPrChange>
              </w:rPr>
            </w:pPr>
            <w:ins w:id="1285" w:author="Alexander Thomas Frase" w:date="2012-10-23T14:56:00Z">
              <w:r w:rsidRPr="009F3065">
                <w:rPr>
                  <w:rFonts w:ascii="Courier New" w:hAnsi="Courier New" w:cs="Courier New"/>
                  <w:sz w:val="22"/>
                  <w:rPrChange w:id="1286" w:author="Alexander Thomas Frase" w:date="2012-11-02T13:19:00Z">
                    <w:rPr/>
                  </w:rPrChange>
                </w:rPr>
                <w:t>11871823</w:t>
              </w:r>
            </w:ins>
          </w:p>
          <w:p w14:paraId="5DCEAB96" w14:textId="77777777" w:rsidR="00E36BF5" w:rsidRPr="009F3065" w:rsidRDefault="00E36BF5" w:rsidP="00E36BF5">
            <w:pPr>
              <w:rPr>
                <w:ins w:id="1287" w:author="Alexander Thomas Frase" w:date="2012-10-23T14:56:00Z"/>
                <w:rFonts w:ascii="Courier New" w:hAnsi="Courier New" w:cs="Courier New"/>
                <w:sz w:val="22"/>
                <w:rPrChange w:id="1288" w:author="Alexander Thomas Frase" w:date="2012-11-02T13:19:00Z">
                  <w:rPr>
                    <w:ins w:id="1289" w:author="Alexander Thomas Frase" w:date="2012-10-23T14:56:00Z"/>
                  </w:rPr>
                </w:rPrChange>
              </w:rPr>
            </w:pPr>
            <w:ins w:id="1290" w:author="Alexander Thomas Frase" w:date="2012-10-23T14:56:00Z">
              <w:r w:rsidRPr="009F3065">
                <w:rPr>
                  <w:rFonts w:ascii="Courier New" w:hAnsi="Courier New" w:cs="Courier New"/>
                  <w:sz w:val="22"/>
                  <w:rPrChange w:id="1291" w:author="Alexander Thomas Frase" w:date="2012-11-02T13:19:00Z">
                    <w:rPr/>
                  </w:rPrChange>
                </w:rPr>
                <w:t>25019759</w:t>
              </w:r>
            </w:ins>
          </w:p>
          <w:p w14:paraId="151D02DF" w14:textId="0ABB7E13" w:rsidR="00E36BF5" w:rsidRPr="009F3065" w:rsidRDefault="00E36BF5" w:rsidP="00E36BF5">
            <w:pPr>
              <w:rPr>
                <w:ins w:id="1292" w:author="Alexander Thomas Frase" w:date="2012-10-23T14:55:00Z"/>
                <w:rFonts w:ascii="Courier New" w:hAnsi="Courier New" w:cs="Courier New"/>
                <w:sz w:val="22"/>
                <w:rPrChange w:id="1293" w:author="Alexander Thomas Frase" w:date="2012-11-02T13:19:00Z">
                  <w:rPr>
                    <w:ins w:id="1294" w:author="Alexander Thomas Frase" w:date="2012-10-23T14:55:00Z"/>
                  </w:rPr>
                </w:rPrChange>
              </w:rPr>
            </w:pPr>
            <w:ins w:id="1295" w:author="Alexander Thomas Frase" w:date="2012-10-23T14:56:00Z">
              <w:r w:rsidRPr="009F3065">
                <w:rPr>
                  <w:rFonts w:ascii="Courier New" w:hAnsi="Courier New" w:cs="Courier New"/>
                  <w:sz w:val="22"/>
                  <w:rPrChange w:id="1296" w:author="Alexander Thomas Frase" w:date="2012-11-02T13:19:00Z">
                    <w:rPr/>
                  </w:rPrChange>
                </w:rPr>
                <w:t>30051885</w:t>
              </w:r>
            </w:ins>
          </w:p>
        </w:tc>
      </w:tr>
    </w:tbl>
    <w:p w14:paraId="3D967DB9" w14:textId="77777777" w:rsidR="00E36BF5" w:rsidRDefault="00E36BF5">
      <w:pPr>
        <w:rPr>
          <w:ins w:id="1297" w:author="Alexander Thomas Frase" w:date="2012-10-23T14:55:00Z"/>
        </w:rPr>
        <w:pPrChange w:id="1298" w:author="Alexander Thomas Frase" w:date="2012-10-23T14:55:00Z">
          <w:pPr>
            <w:pStyle w:val="Heading2"/>
          </w:pPr>
        </w:pPrChange>
      </w:pPr>
    </w:p>
    <w:p w14:paraId="32055BC7" w14:textId="7B9263D5" w:rsidR="00C239FF" w:rsidRDefault="007138BD" w:rsidP="003B534B">
      <w:pPr>
        <w:pStyle w:val="Heading2"/>
      </w:pPr>
      <w:bookmarkStart w:id="1299" w:name="_Toc339626853"/>
      <w:r>
        <w:t xml:space="preserve">Gene </w:t>
      </w:r>
      <w:r w:rsidR="00D326A3">
        <w:t xml:space="preserve">and Group </w:t>
      </w:r>
      <w:r>
        <w:t>List</w:t>
      </w:r>
      <w:r w:rsidR="00C239FF">
        <w:t xml:space="preserve"> Input Files</w:t>
      </w:r>
      <w:bookmarkEnd w:id="1299"/>
    </w:p>
    <w:p w14:paraId="56FADFE9" w14:textId="77777777" w:rsidR="00C239FF" w:rsidRDefault="00C239FF" w:rsidP="00C239FF"/>
    <w:p w14:paraId="3A97DB84" w14:textId="7908BECA" w:rsidR="00493807" w:rsidRDefault="00493807" w:rsidP="00C239FF">
      <w:r>
        <w:t>Like the SNP input file format, a gene</w:t>
      </w:r>
      <w:r w:rsidR="00D326A3">
        <w:t xml:space="preserve"> or group</w:t>
      </w:r>
      <w:r>
        <w:t xml:space="preserve"> input file may simply be a single column of identifiers. Unlike the SNP file format, gene </w:t>
      </w:r>
      <w:r w:rsidR="00D326A3">
        <w:t xml:space="preserve">or group </w:t>
      </w:r>
      <w:r>
        <w:t>input files may alternatively include two columns</w:t>
      </w:r>
      <w:r w:rsidR="00BE64E4">
        <w:t xml:space="preserve"> separated by a tab character</w:t>
      </w:r>
      <w:r>
        <w:t xml:space="preserve">; in this case, the first column lists the type </w:t>
      </w:r>
      <w:r w:rsidR="00D326A3">
        <w:t>of the</w:t>
      </w:r>
      <w:r>
        <w:t xml:space="preserve"> identifier which is in the second column on the same line.</w:t>
      </w:r>
    </w:p>
    <w:p w14:paraId="30B5A4E6" w14:textId="77777777" w:rsidR="00AA4A82" w:rsidRDefault="00AA4A82" w:rsidP="00AA4A82"/>
    <w:p w14:paraId="4383E4DF" w14:textId="77777777" w:rsidR="00AA4A82" w:rsidRDefault="00AA4A82" w:rsidP="00AA4A82">
      <w:r>
        <w:t xml:space="preserve">The GENE_IDENTIFIER_TYPE and GROUP_IDENTIFIER_TYPE options specify the default type </w:t>
      </w:r>
      <w:r>
        <w:lastRenderedPageBreak/>
        <w:t>for any user-provided gene or group identifiers, respectively. This applies to any identifiers given directly via the GENE or GROUP options, and any identifiers listed in single-column gene or group list input files. These options do not apply to two-column gene or group input files, since those files specify their own identifier types in the first column.</w:t>
      </w:r>
    </w:p>
    <w:p w14:paraId="5187E566" w14:textId="77777777" w:rsidR="00493807" w:rsidRDefault="00493807" w:rsidP="00C239FF"/>
    <w:p w14:paraId="2886FAE2" w14:textId="0022821F" w:rsidR="00493807" w:rsidRDefault="00493807" w:rsidP="00BE64E4">
      <w:commentRangeStart w:id="1300"/>
      <w:commentRangeStart w:id="1301"/>
      <w:r>
        <w:t xml:space="preserve">An empty identifier type (a blank in the first column of a two-column gene input file, or </w:t>
      </w:r>
      <w:r w:rsidR="00720EE7">
        <w:t>a</w:t>
      </w:r>
      <w:r>
        <w:t xml:space="preserve"> </w:t>
      </w:r>
      <w:r w:rsidR="00D326A3">
        <w:t>GENE</w:t>
      </w:r>
      <w:r w:rsidR="00720EE7">
        <w:t>/</w:t>
      </w:r>
      <w:r w:rsidR="00D326A3">
        <w:t>GROUP</w:t>
      </w:r>
      <w:r>
        <w:t xml:space="preserve">_IDENTIFIER_TYPE option with no argument) causes </w:t>
      </w:r>
      <w:proofErr w:type="spellStart"/>
      <w:r>
        <w:t>Biofilter</w:t>
      </w:r>
      <w:proofErr w:type="spellEnd"/>
      <w:r>
        <w:t xml:space="preserve"> to attempt to interpret the identifier using any known type. The special identifier type “-</w:t>
      </w:r>
      <w:r w:rsidR="00D422CC">
        <w:t>”</w:t>
      </w:r>
      <w:r>
        <w:t xml:space="preserve"> instead causes </w:t>
      </w:r>
      <w:proofErr w:type="spellStart"/>
      <w:r>
        <w:t>Biofilter</w:t>
      </w:r>
      <w:proofErr w:type="spellEnd"/>
      <w:r>
        <w:t xml:space="preserve"> to interpret identifiers as primary labels</w:t>
      </w:r>
      <w:r w:rsidR="009349FA">
        <w:t xml:space="preserve"> of genes or groups.</w:t>
      </w:r>
      <w:commentRangeEnd w:id="1300"/>
      <w:r w:rsidR="00AF6ADA">
        <w:rPr>
          <w:rStyle w:val="CommentReference"/>
        </w:rPr>
        <w:commentReference w:id="1300"/>
      </w:r>
      <w:commentRangeEnd w:id="1301"/>
      <w:r w:rsidR="00AA4A82">
        <w:rPr>
          <w:rStyle w:val="CommentReference"/>
        </w:rPr>
        <w:commentReference w:id="1301"/>
      </w:r>
    </w:p>
    <w:p w14:paraId="10B3D82A" w14:textId="77777777" w:rsidR="00AA4A82" w:rsidRPr="00C239FF" w:rsidRDefault="00AA4A82" w:rsidP="003E6518"/>
    <w:p w14:paraId="418219A2" w14:textId="5BC51C1B" w:rsidR="00BE64E4" w:rsidRDefault="00493807" w:rsidP="00943DD1">
      <w:r>
        <w:t>I</w:t>
      </w:r>
      <w:r w:rsidR="00550BB2">
        <w:t xml:space="preserve">t is important to </w:t>
      </w:r>
      <w:r>
        <w:t xml:space="preserve">recall </w:t>
      </w:r>
      <w:r w:rsidR="00550BB2">
        <w:t xml:space="preserve">that gene </w:t>
      </w:r>
      <w:r w:rsidR="00D326A3">
        <w:t xml:space="preserve">and group </w:t>
      </w:r>
      <w:r w:rsidR="00550BB2">
        <w:t>identifiers can vary in their degree of uniqueness</w:t>
      </w:r>
      <w:r w:rsidR="00D326A3">
        <w:t>. For analyses that depend on a gene’s genomic region (such as comparisons with SNP</w:t>
      </w:r>
      <w:r w:rsidR="00CA4AC5">
        <w:t>s or</w:t>
      </w:r>
      <w:r w:rsidR="00B22FA6">
        <w:t xml:space="preserve"> other</w:t>
      </w:r>
      <w:r w:rsidR="00D326A3">
        <w:t xml:space="preserve"> positions) it may be preferable to provide the regions directly, if available, rather than relying on gene identifiers.</w:t>
      </w:r>
      <w:r w:rsidR="00AE3705">
        <w:t xml:space="preserve"> </w:t>
      </w:r>
      <w:r w:rsidR="00A56091">
        <w:t xml:space="preserve">If a single identifier matches more than one gene or group, </w:t>
      </w:r>
      <w:proofErr w:type="spellStart"/>
      <w:r w:rsidR="00A56091">
        <w:t>Biofilter</w:t>
      </w:r>
      <w:proofErr w:type="spellEnd"/>
      <w:r w:rsidR="00A56091">
        <w:t xml:space="preserve"> will ignore it by default; the ALLOW_AMBIGUOUS_GENES and ALLOW_AMBIGUOUS_GROUPS options cause </w:t>
      </w:r>
      <w:proofErr w:type="spellStart"/>
      <w:r w:rsidR="00A56091">
        <w:t>Biofilter</w:t>
      </w:r>
      <w:proofErr w:type="spellEnd"/>
      <w:r w:rsidR="00A56091">
        <w:t xml:space="preserve"> to include all </w:t>
      </w:r>
      <w:r w:rsidR="00740170">
        <w:t>matches</w:t>
      </w:r>
      <w:r w:rsidR="00A56091">
        <w:t xml:space="preserve"> for ambiguous identifiers.</w:t>
      </w:r>
    </w:p>
    <w:p w14:paraId="04497A97" w14:textId="66CD8A70" w:rsidR="00BE64E4" w:rsidDel="009F3065" w:rsidRDefault="00BE64E4" w:rsidP="00943DD1">
      <w:pPr>
        <w:rPr>
          <w:del w:id="1302" w:author="Alexander Thomas Frase" w:date="2012-11-02T13:20:00Z"/>
        </w:rPr>
      </w:pPr>
    </w:p>
    <w:p w14:paraId="11F0B28C" w14:textId="0FD452CB" w:rsidR="00BE64E4" w:rsidRDefault="00BE64E4" w:rsidP="00943DD1">
      <w:r>
        <w:t>Examples:</w:t>
      </w:r>
    </w:p>
    <w:p w14:paraId="2719F0B8" w14:textId="63F11ED1" w:rsidR="00BE64E4" w:rsidDel="00505801" w:rsidRDefault="00BE64E4" w:rsidP="00177527">
      <w:pPr>
        <w:rPr>
          <w:del w:id="1303" w:author="Alexander Thomas Frase" w:date="2012-10-23T15:02:00Z"/>
        </w:rPr>
      </w:pPr>
    </w:p>
    <w:p w14:paraId="7ABF158A" w14:textId="343819C8" w:rsidR="00BE64E4" w:rsidRPr="00943DD1" w:rsidDel="00505801" w:rsidRDefault="00BE64E4">
      <w:pPr>
        <w:rPr>
          <w:del w:id="1304" w:author="Alexander Thomas Frase" w:date="2012-10-23T15:02:00Z"/>
          <w:rFonts w:ascii="Courier New" w:hAnsi="Courier New" w:cs="Courier New"/>
        </w:rPr>
        <w:pPrChange w:id="1305"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06" w:author="Alexander Thomas Frase" w:date="2012-10-23T15:02:00Z">
        <w:r w:rsidRPr="00943DD1" w:rsidDel="00505801">
          <w:rPr>
            <w:rFonts w:ascii="Courier New" w:hAnsi="Courier New" w:cs="Courier New"/>
          </w:rPr>
          <w:delText>#gene</w:delText>
        </w:r>
      </w:del>
    </w:p>
    <w:p w14:paraId="0FAA4898" w14:textId="6741F009" w:rsidR="00BE64E4" w:rsidRPr="00943DD1" w:rsidDel="00505801" w:rsidRDefault="00BE64E4">
      <w:pPr>
        <w:rPr>
          <w:del w:id="1307" w:author="Alexander Thomas Frase" w:date="2012-10-23T15:02:00Z"/>
          <w:rFonts w:ascii="Courier New" w:hAnsi="Courier New" w:cs="Courier New"/>
        </w:rPr>
        <w:pPrChange w:id="1308"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09" w:author="Alexander Thomas Frase" w:date="2012-10-23T15:02:00Z">
        <w:r w:rsidRPr="00943DD1" w:rsidDel="00505801">
          <w:rPr>
            <w:rFonts w:ascii="Courier New" w:hAnsi="Courier New" w:cs="Courier New"/>
          </w:rPr>
          <w:delText>THSD7A</w:delText>
        </w:r>
      </w:del>
    </w:p>
    <w:p w14:paraId="12AFB3A2" w14:textId="67A27610" w:rsidR="00BE64E4" w:rsidRPr="00943DD1" w:rsidDel="00505801" w:rsidRDefault="00BE64E4">
      <w:pPr>
        <w:rPr>
          <w:del w:id="1310" w:author="Alexander Thomas Frase" w:date="2012-10-23T15:02:00Z"/>
          <w:rFonts w:ascii="Courier New" w:hAnsi="Courier New" w:cs="Courier New"/>
        </w:rPr>
        <w:pPrChange w:id="1311"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12" w:author="Alexander Thomas Frase" w:date="2012-10-23T15:02:00Z">
        <w:r w:rsidRPr="00943DD1" w:rsidDel="00505801">
          <w:rPr>
            <w:rFonts w:ascii="Courier New" w:hAnsi="Courier New" w:cs="Courier New"/>
          </w:rPr>
          <w:delText>OSBPL3</w:delText>
        </w:r>
      </w:del>
    </w:p>
    <w:p w14:paraId="59FE6778" w14:textId="5E983A1F" w:rsidR="00BE64E4" w:rsidRPr="00943DD1" w:rsidDel="00505801" w:rsidRDefault="00BE64E4">
      <w:pPr>
        <w:rPr>
          <w:del w:id="1313" w:author="Alexander Thomas Frase" w:date="2012-10-23T15:02:00Z"/>
          <w:rFonts w:ascii="Courier New" w:hAnsi="Courier New" w:cs="Courier New"/>
        </w:rPr>
        <w:pPrChange w:id="1314"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15" w:author="Alexander Thomas Frase" w:date="2012-10-23T15:02:00Z">
        <w:r w:rsidRPr="00943DD1" w:rsidDel="00505801">
          <w:rPr>
            <w:rFonts w:ascii="Courier New" w:hAnsi="Courier New" w:cs="Courier New"/>
          </w:rPr>
          <w:delText>RBMS3</w:delText>
        </w:r>
      </w:del>
    </w:p>
    <w:p w14:paraId="4F3E60F2" w14:textId="10FAB033" w:rsidR="00BE64E4" w:rsidDel="00505801" w:rsidRDefault="00BE64E4" w:rsidP="00177527">
      <w:pPr>
        <w:rPr>
          <w:del w:id="1316" w:author="Alexander Thomas Frase" w:date="2012-10-23T15:02:00Z"/>
        </w:rPr>
      </w:pPr>
    </w:p>
    <w:p w14:paraId="5EBFB92F" w14:textId="7C464E72" w:rsidR="00BE64E4" w:rsidRPr="00943DD1" w:rsidDel="00505801" w:rsidRDefault="00BE64E4">
      <w:pPr>
        <w:rPr>
          <w:del w:id="1317" w:author="Alexander Thomas Frase" w:date="2012-10-23T15:02:00Z"/>
          <w:rFonts w:ascii="Courier New" w:hAnsi="Courier New" w:cs="Courier New"/>
        </w:rPr>
        <w:pPrChange w:id="1318"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19" w:author="Alexander Thomas Frase" w:date="2012-10-23T15:02:00Z">
        <w:r w:rsidRPr="00943DD1" w:rsidDel="00505801">
          <w:rPr>
            <w:rFonts w:ascii="Courier New" w:hAnsi="Courier New" w:cs="Courier New"/>
          </w:rPr>
          <w:delText>#nametype</w:delText>
        </w:r>
        <w:r w:rsidRPr="00943DD1" w:rsidDel="00505801">
          <w:rPr>
            <w:rFonts w:ascii="Courier New" w:hAnsi="Courier New" w:cs="Courier New"/>
          </w:rPr>
          <w:tab/>
          <w:delText>name</w:delText>
        </w:r>
      </w:del>
    </w:p>
    <w:p w14:paraId="7C303C27" w14:textId="303C54EA" w:rsidR="00BE64E4" w:rsidRPr="00943DD1" w:rsidDel="00505801" w:rsidRDefault="00BE64E4">
      <w:pPr>
        <w:rPr>
          <w:del w:id="1320" w:author="Alexander Thomas Frase" w:date="2012-10-23T15:02:00Z"/>
          <w:rFonts w:ascii="Courier New" w:hAnsi="Courier New" w:cs="Courier New"/>
        </w:rPr>
        <w:pPrChange w:id="1321"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22" w:author="Alexander Thomas Frase" w:date="2012-10-23T15:02:00Z">
        <w:r w:rsidRPr="00943DD1" w:rsidDel="00505801">
          <w:rPr>
            <w:rFonts w:ascii="Courier New" w:hAnsi="Courier New" w:cs="Courier New"/>
          </w:rPr>
          <w:delText>symbol</w:delText>
        </w:r>
        <w:r w:rsidRPr="00943DD1" w:rsidDel="00505801">
          <w:rPr>
            <w:rFonts w:ascii="Courier New" w:hAnsi="Courier New" w:cs="Courier New"/>
          </w:rPr>
          <w:tab/>
          <w:delText>THSD7A</w:delText>
        </w:r>
      </w:del>
    </w:p>
    <w:p w14:paraId="61809C93" w14:textId="2F55D840" w:rsidR="00BE64E4" w:rsidRPr="00943DD1" w:rsidDel="00505801" w:rsidRDefault="00BE64E4">
      <w:pPr>
        <w:rPr>
          <w:del w:id="1323" w:author="Alexander Thomas Frase" w:date="2012-10-23T15:02:00Z"/>
          <w:rFonts w:ascii="Courier New" w:hAnsi="Courier New" w:cs="Courier New"/>
        </w:rPr>
        <w:pPrChange w:id="1324"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25" w:author="Alexander Thomas Frase" w:date="2012-10-23T15:02:00Z">
        <w:r w:rsidRPr="00943DD1" w:rsidDel="00505801">
          <w:rPr>
            <w:rFonts w:ascii="Courier New" w:hAnsi="Courier New" w:cs="Courier New"/>
          </w:rPr>
          <w:delText>entrez_gid</w:delText>
        </w:r>
        <w:r w:rsidRPr="00943DD1" w:rsidDel="00505801">
          <w:rPr>
            <w:rFonts w:ascii="Courier New" w:hAnsi="Courier New" w:cs="Courier New"/>
          </w:rPr>
          <w:tab/>
          <w:delText>26</w:delText>
        </w:r>
        <w:r w:rsidDel="00505801">
          <w:rPr>
            <w:rFonts w:ascii="Courier New" w:hAnsi="Courier New" w:cs="Courier New"/>
          </w:rPr>
          <w:delText>0</w:delText>
        </w:r>
        <w:r w:rsidRPr="00943DD1" w:rsidDel="00505801">
          <w:rPr>
            <w:rFonts w:ascii="Courier New" w:hAnsi="Courier New" w:cs="Courier New"/>
          </w:rPr>
          <w:delText>31</w:delText>
        </w:r>
      </w:del>
    </w:p>
    <w:p w14:paraId="63D02FEB" w14:textId="0B55D3E3" w:rsidR="00BE64E4" w:rsidRPr="00943DD1" w:rsidRDefault="00BE64E4">
      <w:pPr>
        <w:rPr>
          <w:rFonts w:ascii="Courier New" w:hAnsi="Courier New" w:cs="Courier New"/>
        </w:rPr>
        <w:pPrChange w:id="1326" w:author="Alexander Thomas Frase" w:date="2012-10-23T15:02:00Z">
          <w:pPr>
            <w:pBdr>
              <w:top w:val="single" w:sz="4" w:space="1" w:color="auto"/>
              <w:left w:val="single" w:sz="4" w:space="4" w:color="auto"/>
              <w:bottom w:val="single" w:sz="4" w:space="1" w:color="auto"/>
              <w:right w:val="single" w:sz="4" w:space="4" w:color="auto"/>
            </w:pBdr>
            <w:ind w:left="720" w:right="720"/>
          </w:pPr>
        </w:pPrChange>
      </w:pPr>
      <w:del w:id="1327" w:author="Alexander Thomas Frase" w:date="2012-10-23T15:02:00Z">
        <w:r w:rsidRPr="00943DD1" w:rsidDel="00505801">
          <w:rPr>
            <w:rFonts w:ascii="Courier New" w:hAnsi="Courier New" w:cs="Courier New"/>
          </w:rPr>
          <w:delText>ensembl_gid</w:delText>
        </w:r>
        <w:r w:rsidRPr="00943DD1" w:rsidDel="00505801">
          <w:rPr>
            <w:rFonts w:ascii="Courier New" w:hAnsi="Courier New" w:cs="Courier New"/>
          </w:rPr>
          <w:tab/>
          <w:delText>ENSG00000144642</w:delText>
        </w:r>
      </w:del>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328" w:author="Alexander Thomas Frase" w:date="2012-10-23T15:03:00Z">
          <w:tblPr>
            <w:tblStyle w:val="TableGrid"/>
            <w:tblW w:w="0" w:type="auto"/>
            <w:tblLook w:val="04A0" w:firstRow="1" w:lastRow="0" w:firstColumn="1" w:lastColumn="0" w:noHBand="0" w:noVBand="1"/>
          </w:tblPr>
        </w:tblPrChange>
      </w:tblPr>
      <w:tblGrid>
        <w:gridCol w:w="8748"/>
        <w:tblGridChange w:id="1329">
          <w:tblGrid>
            <w:gridCol w:w="10152"/>
          </w:tblGrid>
        </w:tblGridChange>
      </w:tblGrid>
      <w:tr w:rsidR="00E36BF5" w:rsidRPr="009F3065" w14:paraId="155B1705" w14:textId="77777777" w:rsidTr="00505801">
        <w:trPr>
          <w:cantSplit/>
          <w:ins w:id="1330" w:author="Alexander Thomas Frase" w:date="2012-10-23T15:00:00Z"/>
        </w:trPr>
        <w:tc>
          <w:tcPr>
            <w:tcW w:w="8748" w:type="dxa"/>
            <w:tcPrChange w:id="1331" w:author="Alexander Thomas Frase" w:date="2012-10-23T15:03:00Z">
              <w:tcPr>
                <w:tcW w:w="10152" w:type="dxa"/>
              </w:tcPr>
            </w:tcPrChange>
          </w:tcPr>
          <w:p w14:paraId="79E10F99" w14:textId="6CEACA4B" w:rsidR="00E36BF5" w:rsidRPr="009F3065" w:rsidRDefault="00E36BF5" w:rsidP="00473DF6">
            <w:pPr>
              <w:rPr>
                <w:ins w:id="1332" w:author="Alexander Thomas Frase" w:date="2012-10-23T15:01:00Z"/>
                <w:rFonts w:ascii="Courier New" w:hAnsi="Courier New" w:cs="Courier New"/>
                <w:sz w:val="22"/>
                <w:rPrChange w:id="1333" w:author="Alexander Thomas Frase" w:date="2012-11-02T13:20:00Z">
                  <w:rPr>
                    <w:ins w:id="1334" w:author="Alexander Thomas Frase" w:date="2012-10-23T15:01:00Z"/>
                  </w:rPr>
                </w:rPrChange>
              </w:rPr>
            </w:pPr>
            <w:bookmarkStart w:id="1335" w:name="_Toc208459933"/>
            <w:bookmarkStart w:id="1336" w:name="_Toc208460026"/>
            <w:bookmarkStart w:id="1337" w:name="_Toc208460057"/>
            <w:ins w:id="1338" w:author="Alexander Thomas Frase" w:date="2012-10-23T15:01:00Z">
              <w:r w:rsidRPr="009F3065">
                <w:rPr>
                  <w:rFonts w:ascii="Courier New" w:hAnsi="Courier New" w:cs="Courier New"/>
                  <w:sz w:val="22"/>
                  <w:rPrChange w:id="1339" w:author="Alexander Thomas Frase" w:date="2012-11-02T13:20:00Z">
                    <w:rPr/>
                  </w:rPrChange>
                </w:rPr>
                <w:t>#gene</w:t>
              </w:r>
            </w:ins>
          </w:p>
          <w:p w14:paraId="54C0ECB3" w14:textId="77777777" w:rsidR="00E36BF5" w:rsidRPr="009F3065" w:rsidRDefault="00E36BF5" w:rsidP="00473DF6">
            <w:pPr>
              <w:rPr>
                <w:ins w:id="1340" w:author="Alexander Thomas Frase" w:date="2012-10-23T15:01:00Z"/>
                <w:rFonts w:ascii="Courier New" w:hAnsi="Courier New" w:cs="Courier New"/>
                <w:sz w:val="22"/>
                <w:rPrChange w:id="1341" w:author="Alexander Thomas Frase" w:date="2012-11-02T13:20:00Z">
                  <w:rPr>
                    <w:ins w:id="1342" w:author="Alexander Thomas Frase" w:date="2012-10-23T15:01:00Z"/>
                  </w:rPr>
                </w:rPrChange>
              </w:rPr>
            </w:pPr>
            <w:ins w:id="1343" w:author="Alexander Thomas Frase" w:date="2012-10-23T15:01:00Z">
              <w:r w:rsidRPr="009F3065">
                <w:rPr>
                  <w:rFonts w:ascii="Courier New" w:hAnsi="Courier New" w:cs="Courier New"/>
                  <w:sz w:val="22"/>
                  <w:rPrChange w:id="1344" w:author="Alexander Thomas Frase" w:date="2012-11-02T13:20:00Z">
                    <w:rPr/>
                  </w:rPrChange>
                </w:rPr>
                <w:t>THSD7A</w:t>
              </w:r>
            </w:ins>
          </w:p>
          <w:p w14:paraId="6BF9E59E" w14:textId="77777777" w:rsidR="00E36BF5" w:rsidRPr="009F3065" w:rsidRDefault="00E36BF5" w:rsidP="00473DF6">
            <w:pPr>
              <w:rPr>
                <w:ins w:id="1345" w:author="Alexander Thomas Frase" w:date="2012-10-23T15:01:00Z"/>
                <w:rFonts w:ascii="Courier New" w:hAnsi="Courier New" w:cs="Courier New"/>
                <w:sz w:val="22"/>
                <w:rPrChange w:id="1346" w:author="Alexander Thomas Frase" w:date="2012-11-02T13:20:00Z">
                  <w:rPr>
                    <w:ins w:id="1347" w:author="Alexander Thomas Frase" w:date="2012-10-23T15:01:00Z"/>
                  </w:rPr>
                </w:rPrChange>
              </w:rPr>
            </w:pPr>
            <w:ins w:id="1348" w:author="Alexander Thomas Frase" w:date="2012-10-23T15:01:00Z">
              <w:r w:rsidRPr="009F3065">
                <w:rPr>
                  <w:rFonts w:ascii="Courier New" w:hAnsi="Courier New" w:cs="Courier New"/>
                  <w:sz w:val="22"/>
                  <w:rPrChange w:id="1349" w:author="Alexander Thomas Frase" w:date="2012-11-02T13:20:00Z">
                    <w:rPr/>
                  </w:rPrChange>
                </w:rPr>
                <w:t>OSBPL3</w:t>
              </w:r>
            </w:ins>
          </w:p>
          <w:p w14:paraId="72C89DD0" w14:textId="065F8EAB" w:rsidR="00E36BF5" w:rsidRPr="009F3065" w:rsidRDefault="00E36BF5" w:rsidP="00473DF6">
            <w:pPr>
              <w:rPr>
                <w:ins w:id="1350" w:author="Alexander Thomas Frase" w:date="2012-10-23T15:00:00Z"/>
                <w:rFonts w:ascii="Courier New" w:hAnsi="Courier New" w:cs="Courier New"/>
                <w:sz w:val="22"/>
                <w:rPrChange w:id="1351" w:author="Alexander Thomas Frase" w:date="2012-11-02T13:20:00Z">
                  <w:rPr>
                    <w:ins w:id="1352" w:author="Alexander Thomas Frase" w:date="2012-10-23T15:00:00Z"/>
                  </w:rPr>
                </w:rPrChange>
              </w:rPr>
            </w:pPr>
            <w:ins w:id="1353" w:author="Alexander Thomas Frase" w:date="2012-10-23T15:01:00Z">
              <w:r w:rsidRPr="009F3065">
                <w:rPr>
                  <w:rFonts w:ascii="Courier New" w:hAnsi="Courier New" w:cs="Courier New"/>
                  <w:sz w:val="22"/>
                  <w:rPrChange w:id="1354" w:author="Alexander Thomas Frase" w:date="2012-11-02T13:20:00Z">
                    <w:rPr/>
                  </w:rPrChange>
                </w:rPr>
                <w:t>RBMS3</w:t>
              </w:r>
            </w:ins>
          </w:p>
        </w:tc>
      </w:tr>
    </w:tbl>
    <w:p w14:paraId="52894816" w14:textId="77777777" w:rsidR="00696002" w:rsidRDefault="00696002" w:rsidP="00473DF6">
      <w:pPr>
        <w:rPr>
          <w:ins w:id="1355" w:author="Alexander Thomas Frase" w:date="2012-10-23T15:0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1356" w:author="Alexander Thomas Frase" w:date="2012-10-23T15:03:00Z">
          <w:tblPr>
            <w:tblStyle w:val="TableGrid"/>
            <w:tblW w:w="0" w:type="auto"/>
            <w:tblLook w:val="04A0" w:firstRow="1" w:lastRow="0" w:firstColumn="1" w:lastColumn="0" w:noHBand="0" w:noVBand="1"/>
          </w:tblPr>
        </w:tblPrChange>
      </w:tblPr>
      <w:tblGrid>
        <w:gridCol w:w="2089"/>
        <w:gridCol w:w="6659"/>
        <w:tblGridChange w:id="1357">
          <w:tblGrid>
            <w:gridCol w:w="5076"/>
            <w:gridCol w:w="5076"/>
          </w:tblGrid>
        </w:tblGridChange>
      </w:tblGrid>
      <w:tr w:rsidR="00E36BF5" w:rsidRPr="009F3065" w14:paraId="3A5C16BC" w14:textId="77777777" w:rsidTr="00505801">
        <w:trPr>
          <w:cantSplit/>
          <w:ins w:id="1358" w:author="Alexander Thomas Frase" w:date="2012-10-23T15:01:00Z"/>
        </w:trPr>
        <w:tc>
          <w:tcPr>
            <w:tcW w:w="2089" w:type="dxa"/>
            <w:tcPrChange w:id="1359" w:author="Alexander Thomas Frase" w:date="2012-10-23T15:03:00Z">
              <w:tcPr>
                <w:tcW w:w="5076" w:type="dxa"/>
              </w:tcPr>
            </w:tcPrChange>
          </w:tcPr>
          <w:p w14:paraId="536B9BBC" w14:textId="2C1D9D03" w:rsidR="00E36BF5" w:rsidRPr="009F3065" w:rsidRDefault="00E36BF5" w:rsidP="00473DF6">
            <w:pPr>
              <w:rPr>
                <w:ins w:id="1360" w:author="Alexander Thomas Frase" w:date="2012-10-23T15:01:00Z"/>
                <w:rFonts w:ascii="Courier New" w:hAnsi="Courier New" w:cs="Courier New"/>
                <w:sz w:val="22"/>
                <w:rPrChange w:id="1361" w:author="Alexander Thomas Frase" w:date="2012-11-02T13:20:00Z">
                  <w:rPr>
                    <w:ins w:id="1362" w:author="Alexander Thomas Frase" w:date="2012-10-23T15:01:00Z"/>
                  </w:rPr>
                </w:rPrChange>
              </w:rPr>
            </w:pPr>
            <w:ins w:id="1363" w:author="Alexander Thomas Frase" w:date="2012-10-23T15:01:00Z">
              <w:r w:rsidRPr="009F3065">
                <w:rPr>
                  <w:rFonts w:ascii="Courier New" w:hAnsi="Courier New" w:cs="Courier New"/>
                  <w:sz w:val="22"/>
                  <w:rPrChange w:id="1364" w:author="Alexander Thomas Frase" w:date="2012-11-02T13:20:00Z">
                    <w:rPr/>
                  </w:rPrChange>
                </w:rPr>
                <w:t>#namespace</w:t>
              </w:r>
            </w:ins>
          </w:p>
          <w:p w14:paraId="62425609" w14:textId="1CB07BE1" w:rsidR="00E36BF5" w:rsidRPr="009F3065" w:rsidRDefault="00505801" w:rsidP="00473DF6">
            <w:pPr>
              <w:rPr>
                <w:ins w:id="1365" w:author="Alexander Thomas Frase" w:date="2012-10-23T15:01:00Z"/>
                <w:rFonts w:ascii="Courier New" w:hAnsi="Courier New" w:cs="Courier New"/>
                <w:sz w:val="22"/>
                <w:rPrChange w:id="1366" w:author="Alexander Thomas Frase" w:date="2012-11-02T13:20:00Z">
                  <w:rPr>
                    <w:ins w:id="1367" w:author="Alexander Thomas Frase" w:date="2012-10-23T15:01:00Z"/>
                  </w:rPr>
                </w:rPrChange>
              </w:rPr>
            </w:pPr>
            <w:ins w:id="1368" w:author="Alexander Thomas Frase" w:date="2012-10-23T15:02:00Z">
              <w:r w:rsidRPr="009F3065">
                <w:rPr>
                  <w:rFonts w:ascii="Courier New" w:hAnsi="Courier New" w:cs="Courier New"/>
                  <w:sz w:val="22"/>
                  <w:rPrChange w:id="1369" w:author="Alexander Thomas Frase" w:date="2012-11-02T13:20:00Z">
                    <w:rPr>
                      <w:rFonts w:ascii="Courier New" w:hAnsi="Courier New" w:cs="Courier New"/>
                    </w:rPr>
                  </w:rPrChange>
                </w:rPr>
                <w:t>s</w:t>
              </w:r>
            </w:ins>
            <w:ins w:id="1370" w:author="Alexander Thomas Frase" w:date="2012-10-23T15:01:00Z">
              <w:r w:rsidR="00E36BF5" w:rsidRPr="009F3065">
                <w:rPr>
                  <w:rFonts w:ascii="Courier New" w:hAnsi="Courier New" w:cs="Courier New"/>
                  <w:sz w:val="22"/>
                  <w:rPrChange w:id="1371" w:author="Alexander Thomas Frase" w:date="2012-11-02T13:20:00Z">
                    <w:rPr/>
                  </w:rPrChange>
                </w:rPr>
                <w:t>ymbol</w:t>
              </w:r>
            </w:ins>
          </w:p>
          <w:p w14:paraId="12E3115B" w14:textId="47D02BEA" w:rsidR="00E36BF5" w:rsidRPr="009F3065" w:rsidRDefault="00E36BF5" w:rsidP="00473DF6">
            <w:pPr>
              <w:rPr>
                <w:ins w:id="1372" w:author="Alexander Thomas Frase" w:date="2012-10-23T15:01:00Z"/>
                <w:rFonts w:ascii="Courier New" w:hAnsi="Courier New" w:cs="Courier New"/>
                <w:sz w:val="22"/>
                <w:rPrChange w:id="1373" w:author="Alexander Thomas Frase" w:date="2012-11-02T13:20:00Z">
                  <w:rPr>
                    <w:ins w:id="1374" w:author="Alexander Thomas Frase" w:date="2012-10-23T15:01:00Z"/>
                  </w:rPr>
                </w:rPrChange>
              </w:rPr>
            </w:pPr>
            <w:proofErr w:type="spellStart"/>
            <w:ins w:id="1375" w:author="Alexander Thomas Frase" w:date="2012-10-23T15:01:00Z">
              <w:r w:rsidRPr="009F3065">
                <w:rPr>
                  <w:rFonts w:ascii="Courier New" w:hAnsi="Courier New" w:cs="Courier New"/>
                  <w:sz w:val="22"/>
                  <w:rPrChange w:id="1376" w:author="Alexander Thomas Frase" w:date="2012-11-02T13:20:00Z">
                    <w:rPr/>
                  </w:rPrChange>
                </w:rPr>
                <w:t>entrez_gid</w:t>
              </w:r>
              <w:proofErr w:type="spellEnd"/>
            </w:ins>
          </w:p>
          <w:p w14:paraId="53452B3C" w14:textId="43E49920" w:rsidR="00E36BF5" w:rsidRPr="009F3065" w:rsidRDefault="00E36BF5" w:rsidP="00473DF6">
            <w:pPr>
              <w:rPr>
                <w:ins w:id="1377" w:author="Alexander Thomas Frase" w:date="2012-10-23T15:01:00Z"/>
                <w:rFonts w:ascii="Courier New" w:hAnsi="Courier New" w:cs="Courier New"/>
                <w:sz w:val="22"/>
                <w:rPrChange w:id="1378" w:author="Alexander Thomas Frase" w:date="2012-11-02T13:20:00Z">
                  <w:rPr>
                    <w:ins w:id="1379" w:author="Alexander Thomas Frase" w:date="2012-10-23T15:01:00Z"/>
                  </w:rPr>
                </w:rPrChange>
              </w:rPr>
            </w:pPr>
            <w:proofErr w:type="spellStart"/>
            <w:ins w:id="1380" w:author="Alexander Thomas Frase" w:date="2012-10-23T15:01:00Z">
              <w:r w:rsidRPr="009F3065">
                <w:rPr>
                  <w:rFonts w:ascii="Courier New" w:hAnsi="Courier New" w:cs="Courier New"/>
                  <w:sz w:val="22"/>
                  <w:rPrChange w:id="1381" w:author="Alexander Thomas Frase" w:date="2012-11-02T13:20:00Z">
                    <w:rPr/>
                  </w:rPrChange>
                </w:rPr>
                <w:t>ensemble_gid</w:t>
              </w:r>
              <w:proofErr w:type="spellEnd"/>
            </w:ins>
          </w:p>
        </w:tc>
        <w:tc>
          <w:tcPr>
            <w:tcW w:w="6659" w:type="dxa"/>
            <w:tcPrChange w:id="1382" w:author="Alexander Thomas Frase" w:date="2012-10-23T15:03:00Z">
              <w:tcPr>
                <w:tcW w:w="5076" w:type="dxa"/>
              </w:tcPr>
            </w:tcPrChange>
          </w:tcPr>
          <w:p w14:paraId="27D3DD88" w14:textId="67DBACD0" w:rsidR="00E36BF5" w:rsidRPr="009F3065" w:rsidRDefault="00E36BF5" w:rsidP="00473DF6">
            <w:pPr>
              <w:rPr>
                <w:ins w:id="1383" w:author="Alexander Thomas Frase" w:date="2012-10-23T15:01:00Z"/>
                <w:rFonts w:ascii="Courier New" w:hAnsi="Courier New" w:cs="Courier New"/>
                <w:sz w:val="22"/>
                <w:rPrChange w:id="1384" w:author="Alexander Thomas Frase" w:date="2012-11-02T13:20:00Z">
                  <w:rPr>
                    <w:ins w:id="1385" w:author="Alexander Thomas Frase" w:date="2012-10-23T15:01:00Z"/>
                  </w:rPr>
                </w:rPrChange>
              </w:rPr>
            </w:pPr>
            <w:ins w:id="1386" w:author="Alexander Thomas Frase" w:date="2012-10-23T15:01:00Z">
              <w:r w:rsidRPr="009F3065">
                <w:rPr>
                  <w:rFonts w:ascii="Courier New" w:hAnsi="Courier New" w:cs="Courier New"/>
                  <w:sz w:val="22"/>
                  <w:rPrChange w:id="1387" w:author="Alexander Thomas Frase" w:date="2012-11-02T13:20:00Z">
                    <w:rPr/>
                  </w:rPrChange>
                </w:rPr>
                <w:t>name</w:t>
              </w:r>
            </w:ins>
          </w:p>
          <w:p w14:paraId="7181A643" w14:textId="77777777" w:rsidR="00E36BF5" w:rsidRPr="009F3065" w:rsidRDefault="00E36BF5" w:rsidP="00473DF6">
            <w:pPr>
              <w:rPr>
                <w:ins w:id="1388" w:author="Alexander Thomas Frase" w:date="2012-10-23T15:01:00Z"/>
                <w:rFonts w:ascii="Courier New" w:hAnsi="Courier New" w:cs="Courier New"/>
                <w:sz w:val="22"/>
                <w:rPrChange w:id="1389" w:author="Alexander Thomas Frase" w:date="2012-11-02T13:20:00Z">
                  <w:rPr>
                    <w:ins w:id="1390" w:author="Alexander Thomas Frase" w:date="2012-10-23T15:01:00Z"/>
                  </w:rPr>
                </w:rPrChange>
              </w:rPr>
            </w:pPr>
            <w:ins w:id="1391" w:author="Alexander Thomas Frase" w:date="2012-10-23T15:01:00Z">
              <w:r w:rsidRPr="009F3065">
                <w:rPr>
                  <w:rFonts w:ascii="Courier New" w:hAnsi="Courier New" w:cs="Courier New"/>
                  <w:sz w:val="22"/>
                  <w:rPrChange w:id="1392" w:author="Alexander Thomas Frase" w:date="2012-11-02T13:20:00Z">
                    <w:rPr/>
                  </w:rPrChange>
                </w:rPr>
                <w:t>THSD7A</w:t>
              </w:r>
            </w:ins>
          </w:p>
          <w:p w14:paraId="0F38B41B" w14:textId="77777777" w:rsidR="00E36BF5" w:rsidRPr="009F3065" w:rsidRDefault="00E36BF5" w:rsidP="00473DF6">
            <w:pPr>
              <w:rPr>
                <w:ins w:id="1393" w:author="Alexander Thomas Frase" w:date="2012-10-23T15:01:00Z"/>
                <w:rFonts w:ascii="Courier New" w:hAnsi="Courier New" w:cs="Courier New"/>
                <w:sz w:val="22"/>
                <w:rPrChange w:id="1394" w:author="Alexander Thomas Frase" w:date="2012-11-02T13:20:00Z">
                  <w:rPr>
                    <w:ins w:id="1395" w:author="Alexander Thomas Frase" w:date="2012-10-23T15:01:00Z"/>
                  </w:rPr>
                </w:rPrChange>
              </w:rPr>
            </w:pPr>
            <w:ins w:id="1396" w:author="Alexander Thomas Frase" w:date="2012-10-23T15:01:00Z">
              <w:r w:rsidRPr="009F3065">
                <w:rPr>
                  <w:rFonts w:ascii="Courier New" w:hAnsi="Courier New" w:cs="Courier New"/>
                  <w:sz w:val="22"/>
                  <w:rPrChange w:id="1397" w:author="Alexander Thomas Frase" w:date="2012-11-02T13:20:00Z">
                    <w:rPr/>
                  </w:rPrChange>
                </w:rPr>
                <w:t>26031</w:t>
              </w:r>
            </w:ins>
          </w:p>
          <w:p w14:paraId="1F988CBE" w14:textId="082A221E" w:rsidR="00E36BF5" w:rsidRPr="009F3065" w:rsidRDefault="00E36BF5" w:rsidP="00473DF6">
            <w:pPr>
              <w:rPr>
                <w:ins w:id="1398" w:author="Alexander Thomas Frase" w:date="2012-10-23T15:01:00Z"/>
                <w:rFonts w:ascii="Courier New" w:hAnsi="Courier New" w:cs="Courier New"/>
                <w:sz w:val="22"/>
                <w:rPrChange w:id="1399" w:author="Alexander Thomas Frase" w:date="2012-11-02T13:20:00Z">
                  <w:rPr>
                    <w:ins w:id="1400" w:author="Alexander Thomas Frase" w:date="2012-10-23T15:01:00Z"/>
                  </w:rPr>
                </w:rPrChange>
              </w:rPr>
            </w:pPr>
            <w:ins w:id="1401" w:author="Alexander Thomas Frase" w:date="2012-10-23T15:01:00Z">
              <w:r w:rsidRPr="009F3065">
                <w:rPr>
                  <w:rFonts w:ascii="Courier New" w:hAnsi="Courier New" w:cs="Courier New"/>
                  <w:sz w:val="22"/>
                  <w:rPrChange w:id="1402" w:author="Alexander Thomas Frase" w:date="2012-11-02T13:20:00Z">
                    <w:rPr/>
                  </w:rPrChange>
                </w:rPr>
                <w:t>ENSG00000144642</w:t>
              </w:r>
            </w:ins>
          </w:p>
        </w:tc>
      </w:tr>
    </w:tbl>
    <w:p w14:paraId="628EE85E" w14:textId="0D621E1E" w:rsidR="00E36BF5" w:rsidRDefault="00E36BF5" w:rsidP="00473DF6"/>
    <w:p w14:paraId="5A1D108F" w14:textId="6B22EE8D" w:rsidR="008107E8" w:rsidRDefault="0039546D" w:rsidP="003B534B">
      <w:pPr>
        <w:pStyle w:val="Heading2"/>
      </w:pPr>
      <w:bookmarkStart w:id="1403" w:name="_Toc339626854"/>
      <w:r>
        <w:t xml:space="preserve">Source </w:t>
      </w:r>
      <w:r w:rsidR="00744C3E">
        <w:t xml:space="preserve">List </w:t>
      </w:r>
      <w:r>
        <w:t>Input Files</w:t>
      </w:r>
      <w:bookmarkEnd w:id="1403"/>
    </w:p>
    <w:p w14:paraId="75D9E3E5" w14:textId="77777777" w:rsidR="008723DD" w:rsidRPr="008723DD" w:rsidRDefault="008723DD" w:rsidP="008723DD"/>
    <w:p w14:paraId="736E53CC" w14:textId="251B5916" w:rsidR="002E1587" w:rsidRDefault="00BC2787" w:rsidP="002E1587">
      <w:r>
        <w:t xml:space="preserve">Since the knowledge sources in LOKI all have single, unique names, there </w:t>
      </w:r>
      <w:commentRangeStart w:id="1404"/>
      <w:commentRangeStart w:id="1405"/>
      <w:r>
        <w:t xml:space="preserve">are no identifier types </w:t>
      </w:r>
      <w:commentRangeEnd w:id="1404"/>
      <w:r w:rsidR="00AF6ADA">
        <w:rPr>
          <w:rStyle w:val="CommentReference"/>
        </w:rPr>
        <w:commentReference w:id="1404"/>
      </w:r>
      <w:commentRangeEnd w:id="1405"/>
      <w:r w:rsidR="00AA4A82">
        <w:rPr>
          <w:rStyle w:val="CommentReference"/>
        </w:rPr>
        <w:commentReference w:id="1405"/>
      </w:r>
      <w:r>
        <w:t>to consider. Source input files simply contain a single column with the name of a source on each line.</w:t>
      </w:r>
    </w:p>
    <w:p w14:paraId="7469A993" w14:textId="77777777" w:rsidR="003B534B" w:rsidRDefault="003B534B" w:rsidP="002E1587"/>
    <w:p w14:paraId="0BA3FE33" w14:textId="48D1E591" w:rsidR="00112965" w:rsidRDefault="005B2DE5" w:rsidP="002E1587">
      <w:r>
        <w:t xml:space="preserve">Note that sources play a slightly different role in </w:t>
      </w:r>
      <w:proofErr w:type="spellStart"/>
      <w:r>
        <w:t>Biofilter</w:t>
      </w:r>
      <w:proofErr w:type="spellEnd"/>
      <w:r>
        <w:t xml:space="preserve"> than in LOKI. When building the prior knowledge database, </w:t>
      </w:r>
      <w:r w:rsidR="00EF50D6">
        <w:t>every source is relevant because they all contribute a different set of knowledge to the final product: many</w:t>
      </w:r>
      <w:r>
        <w:t xml:space="preserve"> sources provide groupings of genes or proteins (pathways, interactions, </w:t>
      </w:r>
      <w:proofErr w:type="spellStart"/>
      <w:r>
        <w:t>etc</w:t>
      </w:r>
      <w:proofErr w:type="spellEnd"/>
      <w:r>
        <w:t xml:space="preserve">), </w:t>
      </w:r>
      <w:r>
        <w:lastRenderedPageBreak/>
        <w:t xml:space="preserve">while others provide information about genes or SNPs themselves (such as their regions or boundaries, alternate names, </w:t>
      </w:r>
      <w:proofErr w:type="spellStart"/>
      <w:r>
        <w:t>etc</w:t>
      </w:r>
      <w:commentRangeStart w:id="1406"/>
      <w:commentRangeStart w:id="1407"/>
      <w:proofErr w:type="spellEnd"/>
      <w:r>
        <w:t xml:space="preserve">). </w:t>
      </w:r>
      <w:r w:rsidR="00D779D9">
        <w:t>In</w:t>
      </w:r>
      <w:r w:rsidR="00614303">
        <w:t xml:space="preserve"> </w:t>
      </w:r>
      <w:proofErr w:type="spellStart"/>
      <w:r w:rsidR="00614303">
        <w:t>Biofilter</w:t>
      </w:r>
      <w:proofErr w:type="spellEnd"/>
      <w:r w:rsidR="00614303">
        <w:t xml:space="preserve">, however, </w:t>
      </w:r>
      <w:r w:rsidR="00E466AC">
        <w:t>sources are only considered in connection with groups</w:t>
      </w:r>
      <w:r w:rsidR="00871C8C">
        <w:t>;</w:t>
      </w:r>
      <w:r w:rsidR="00EF50D6">
        <w:t xml:space="preserve"> providing a source list to focus a </w:t>
      </w:r>
      <w:proofErr w:type="spellStart"/>
      <w:r w:rsidR="00EF50D6">
        <w:t>Biofilter</w:t>
      </w:r>
      <w:proofErr w:type="spellEnd"/>
      <w:r w:rsidR="00EF50D6">
        <w:t xml:space="preserve"> analysis is therefore exactly the same as providing a group list which includes every group from the source(s) in the source list. </w:t>
      </w:r>
      <w:commentRangeEnd w:id="1406"/>
      <w:r w:rsidR="00F15A80">
        <w:rPr>
          <w:rStyle w:val="CommentReference"/>
        </w:rPr>
        <w:commentReference w:id="1406"/>
      </w:r>
      <w:commentRangeEnd w:id="1407"/>
      <w:r w:rsidR="00B1247B">
        <w:rPr>
          <w:rStyle w:val="CommentReference"/>
        </w:rPr>
        <w:commentReference w:id="1407"/>
      </w:r>
      <w:r w:rsidR="00EF50D6">
        <w:t xml:space="preserve">In particular, the sources which LOKI used to define </w:t>
      </w:r>
      <w:r w:rsidR="00871C8C">
        <w:t xml:space="preserve">basic </w:t>
      </w:r>
      <w:r w:rsidR="00EF50D6">
        <w:t xml:space="preserve">SNP </w:t>
      </w:r>
      <w:r w:rsidR="00871C8C">
        <w:t>and</w:t>
      </w:r>
      <w:r w:rsidR="00EF50D6">
        <w:t xml:space="preserve"> gene </w:t>
      </w:r>
      <w:r w:rsidR="00871C8C">
        <w:t>information</w:t>
      </w:r>
      <w:r w:rsidR="00EF50D6">
        <w:t xml:space="preserve"> </w:t>
      </w:r>
      <w:r w:rsidR="002F0EDC">
        <w:t>(such as “</w:t>
      </w:r>
      <w:proofErr w:type="spellStart"/>
      <w:r w:rsidR="002F0EDC">
        <w:t>dbsnp</w:t>
      </w:r>
      <w:proofErr w:type="spellEnd"/>
      <w:r w:rsidR="002F0EDC">
        <w:t>” or “</w:t>
      </w:r>
      <w:proofErr w:type="spellStart"/>
      <w:r w:rsidR="002F0EDC">
        <w:t>entrez</w:t>
      </w:r>
      <w:proofErr w:type="spellEnd"/>
      <w:r w:rsidR="002F0EDC">
        <w:t xml:space="preserve">”) </w:t>
      </w:r>
      <w:r w:rsidR="00EF50D6">
        <w:t xml:space="preserve">are not relevant to </w:t>
      </w:r>
      <w:proofErr w:type="spellStart"/>
      <w:r w:rsidR="00EF50D6">
        <w:t>Biofilter</w:t>
      </w:r>
      <w:proofErr w:type="spellEnd"/>
      <w:r w:rsidR="00EF50D6">
        <w:t xml:space="preserve"> since those sources generally do not defin</w:t>
      </w:r>
      <w:r w:rsidR="004F15D9">
        <w:t xml:space="preserve">e any groupings of genes; consequently, using any of those sources as inputs to </w:t>
      </w:r>
      <w:proofErr w:type="spellStart"/>
      <w:r w:rsidR="004F15D9">
        <w:t>Biofilter</w:t>
      </w:r>
      <w:proofErr w:type="spellEnd"/>
      <w:r w:rsidR="004F15D9">
        <w:t xml:space="preserve"> will generally result in no output.</w:t>
      </w:r>
    </w:p>
    <w:p w14:paraId="70D14255" w14:textId="77777777" w:rsidR="00BE64E4" w:rsidRDefault="00BE64E4" w:rsidP="002E1587"/>
    <w:p w14:paraId="26EAA074" w14:textId="5E5B1F7A" w:rsidR="00BE64E4" w:rsidRDefault="00BE64E4" w:rsidP="002E1587">
      <w:r>
        <w:t>Example:</w:t>
      </w:r>
    </w:p>
    <w:p w14:paraId="17E5C241" w14:textId="74007EE7" w:rsidR="00BE64E4" w:rsidDel="00347833" w:rsidRDefault="00BE64E4" w:rsidP="00177527">
      <w:pPr>
        <w:rPr>
          <w:del w:id="1408" w:author="Alexander Thomas Frase" w:date="2012-10-23T15:03:00Z"/>
        </w:rPr>
      </w:pPr>
    </w:p>
    <w:p w14:paraId="645A03AA" w14:textId="373F057E" w:rsidR="00BE64E4" w:rsidRPr="00943DD1" w:rsidDel="00347833" w:rsidRDefault="00BE64E4">
      <w:pPr>
        <w:rPr>
          <w:del w:id="1409" w:author="Alexander Thomas Frase" w:date="2012-10-23T15:03:00Z"/>
          <w:rFonts w:ascii="Courier New" w:hAnsi="Courier New" w:cs="Courier New"/>
        </w:rPr>
        <w:pPrChange w:id="1410"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411" w:author="Alexander Thomas Frase" w:date="2012-10-23T15:03:00Z">
        <w:r w:rsidRPr="00943DD1" w:rsidDel="00347833">
          <w:rPr>
            <w:rFonts w:ascii="Courier New" w:hAnsi="Courier New" w:cs="Courier New"/>
          </w:rPr>
          <w:delText>#source</w:delText>
        </w:r>
      </w:del>
    </w:p>
    <w:p w14:paraId="6C4B789B" w14:textId="07C2874C" w:rsidR="00BE64E4" w:rsidRPr="00943DD1" w:rsidDel="00347833" w:rsidRDefault="00BE64E4">
      <w:pPr>
        <w:rPr>
          <w:del w:id="1412" w:author="Alexander Thomas Frase" w:date="2012-10-23T15:03:00Z"/>
          <w:rFonts w:ascii="Courier New" w:hAnsi="Courier New" w:cs="Courier New"/>
        </w:rPr>
        <w:pPrChange w:id="1413"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414" w:author="Alexander Thomas Frase" w:date="2012-10-23T15:03:00Z">
        <w:r w:rsidRPr="00943DD1" w:rsidDel="00347833">
          <w:rPr>
            <w:rFonts w:ascii="Courier New" w:hAnsi="Courier New" w:cs="Courier New"/>
          </w:rPr>
          <w:delText>go</w:delText>
        </w:r>
      </w:del>
    </w:p>
    <w:p w14:paraId="1D548DA2" w14:textId="4CCD1DE4" w:rsidR="00BE64E4" w:rsidRDefault="00BE64E4">
      <w:pPr>
        <w:rPr>
          <w:ins w:id="1415" w:author="Alexander Thomas Frase" w:date="2012-10-23T15:03:00Z"/>
          <w:rFonts w:ascii="Courier New" w:hAnsi="Courier New" w:cs="Courier New"/>
        </w:rPr>
        <w:pPrChange w:id="1416"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del w:id="1417" w:author="Alexander Thomas Frase" w:date="2012-10-23T15:03:00Z">
        <w:r w:rsidRPr="00943DD1" w:rsidDel="00347833">
          <w:rPr>
            <w:rFonts w:ascii="Courier New" w:hAnsi="Courier New" w:cs="Courier New"/>
          </w:rPr>
          <w:delText>netpath</w:delText>
        </w:r>
      </w:del>
    </w:p>
    <w:tbl>
      <w:tblPr>
        <w:tblStyle w:val="TableGrid"/>
        <w:tblW w:w="0" w:type="auto"/>
        <w:tblInd w:w="720" w:type="dxa"/>
        <w:tblLook w:val="04A0" w:firstRow="1" w:lastRow="0" w:firstColumn="1" w:lastColumn="0" w:noHBand="0" w:noVBand="1"/>
        <w:tblPrChange w:id="1418" w:author="Alexander Thomas Frase" w:date="2012-10-23T15:04:00Z">
          <w:tblPr>
            <w:tblStyle w:val="TableGrid"/>
            <w:tblW w:w="0" w:type="auto"/>
            <w:tblLook w:val="04A0" w:firstRow="1" w:lastRow="0" w:firstColumn="1" w:lastColumn="0" w:noHBand="0" w:noVBand="1"/>
          </w:tblPr>
        </w:tblPrChange>
      </w:tblPr>
      <w:tblGrid>
        <w:gridCol w:w="8748"/>
        <w:tblGridChange w:id="1419">
          <w:tblGrid>
            <w:gridCol w:w="10152"/>
          </w:tblGrid>
        </w:tblGridChange>
      </w:tblGrid>
      <w:tr w:rsidR="00347833" w:rsidRPr="009F3065" w14:paraId="64C9A931" w14:textId="77777777" w:rsidTr="00347833">
        <w:trPr>
          <w:cantSplit/>
          <w:ins w:id="1420" w:author="Alexander Thomas Frase" w:date="2012-10-23T15:03:00Z"/>
        </w:trPr>
        <w:tc>
          <w:tcPr>
            <w:tcW w:w="8748" w:type="dxa"/>
            <w:tcPrChange w:id="1421" w:author="Alexander Thomas Frase" w:date="2012-10-23T15:04:00Z">
              <w:tcPr>
                <w:tcW w:w="10152" w:type="dxa"/>
              </w:tcPr>
            </w:tcPrChange>
          </w:tcPr>
          <w:p w14:paraId="276C98F7" w14:textId="30660317" w:rsidR="00347833" w:rsidRPr="009F3065" w:rsidRDefault="00347833" w:rsidP="00347833">
            <w:pPr>
              <w:rPr>
                <w:ins w:id="1422" w:author="Alexander Thomas Frase" w:date="2012-10-23T15:03:00Z"/>
                <w:rFonts w:ascii="Courier New" w:hAnsi="Courier New" w:cs="Courier New"/>
                <w:sz w:val="22"/>
                <w:rPrChange w:id="1423" w:author="Alexander Thomas Frase" w:date="2012-11-02T13:20:00Z">
                  <w:rPr>
                    <w:ins w:id="1424" w:author="Alexander Thomas Frase" w:date="2012-10-23T15:03:00Z"/>
                    <w:rFonts w:ascii="Courier New" w:hAnsi="Courier New" w:cs="Courier New"/>
                  </w:rPr>
                </w:rPrChange>
              </w:rPr>
            </w:pPr>
            <w:ins w:id="1425" w:author="Alexander Thomas Frase" w:date="2012-10-23T15:03:00Z">
              <w:r w:rsidRPr="009F3065">
                <w:rPr>
                  <w:rFonts w:ascii="Courier New" w:hAnsi="Courier New" w:cs="Courier New"/>
                  <w:sz w:val="22"/>
                  <w:rPrChange w:id="1426" w:author="Alexander Thomas Frase" w:date="2012-11-02T13:20:00Z">
                    <w:rPr>
                      <w:rFonts w:ascii="Courier New" w:hAnsi="Courier New" w:cs="Courier New"/>
                    </w:rPr>
                  </w:rPrChange>
                </w:rPr>
                <w:t>#source</w:t>
              </w:r>
            </w:ins>
          </w:p>
          <w:p w14:paraId="6830BA3F" w14:textId="06B3B54D" w:rsidR="00347833" w:rsidRPr="009F3065" w:rsidRDefault="00347833" w:rsidP="00347833">
            <w:pPr>
              <w:rPr>
                <w:ins w:id="1427" w:author="Alexander Thomas Frase" w:date="2012-10-23T15:03:00Z"/>
                <w:rFonts w:ascii="Courier New" w:hAnsi="Courier New" w:cs="Courier New"/>
                <w:sz w:val="22"/>
                <w:rPrChange w:id="1428" w:author="Alexander Thomas Frase" w:date="2012-11-02T13:20:00Z">
                  <w:rPr>
                    <w:ins w:id="1429" w:author="Alexander Thomas Frase" w:date="2012-10-23T15:03:00Z"/>
                    <w:rFonts w:ascii="Courier New" w:hAnsi="Courier New" w:cs="Courier New"/>
                  </w:rPr>
                </w:rPrChange>
              </w:rPr>
            </w:pPr>
            <w:ins w:id="1430" w:author="Alexander Thomas Frase" w:date="2012-10-23T15:03:00Z">
              <w:r w:rsidRPr="009F3065">
                <w:rPr>
                  <w:rFonts w:ascii="Courier New" w:hAnsi="Courier New" w:cs="Courier New"/>
                  <w:sz w:val="22"/>
                  <w:rPrChange w:id="1431" w:author="Alexander Thomas Frase" w:date="2012-11-02T13:20:00Z">
                    <w:rPr>
                      <w:rFonts w:ascii="Courier New" w:hAnsi="Courier New" w:cs="Courier New"/>
                    </w:rPr>
                  </w:rPrChange>
                </w:rPr>
                <w:t>go</w:t>
              </w:r>
            </w:ins>
          </w:p>
          <w:p w14:paraId="37BCE5D3" w14:textId="1A8A430D" w:rsidR="00347833" w:rsidRPr="009F3065" w:rsidRDefault="00347833" w:rsidP="00347833">
            <w:pPr>
              <w:rPr>
                <w:ins w:id="1432" w:author="Alexander Thomas Frase" w:date="2012-10-23T15:03:00Z"/>
                <w:rFonts w:ascii="Courier New" w:hAnsi="Courier New" w:cs="Courier New"/>
                <w:sz w:val="22"/>
                <w:rPrChange w:id="1433" w:author="Alexander Thomas Frase" w:date="2012-11-02T13:20:00Z">
                  <w:rPr>
                    <w:ins w:id="1434" w:author="Alexander Thomas Frase" w:date="2012-10-23T15:03:00Z"/>
                    <w:rFonts w:ascii="Courier New" w:hAnsi="Courier New" w:cs="Courier New"/>
                  </w:rPr>
                </w:rPrChange>
              </w:rPr>
            </w:pPr>
            <w:proofErr w:type="spellStart"/>
            <w:ins w:id="1435" w:author="Alexander Thomas Frase" w:date="2012-10-23T15:03:00Z">
              <w:r w:rsidRPr="009F3065">
                <w:rPr>
                  <w:rFonts w:ascii="Courier New" w:hAnsi="Courier New" w:cs="Courier New"/>
                  <w:sz w:val="22"/>
                  <w:rPrChange w:id="1436" w:author="Alexander Thomas Frase" w:date="2012-11-02T13:20:00Z">
                    <w:rPr>
                      <w:rFonts w:ascii="Courier New" w:hAnsi="Courier New" w:cs="Courier New"/>
                    </w:rPr>
                  </w:rPrChange>
                </w:rPr>
                <w:t>netpath</w:t>
              </w:r>
              <w:proofErr w:type="spellEnd"/>
            </w:ins>
          </w:p>
        </w:tc>
      </w:tr>
    </w:tbl>
    <w:p w14:paraId="185ACAAA" w14:textId="5CB82930" w:rsidR="00347833" w:rsidRPr="00943DD1" w:rsidDel="00654FE6" w:rsidRDefault="00347833">
      <w:pPr>
        <w:rPr>
          <w:del w:id="1437" w:author="Alexander Thomas Frase" w:date="2012-10-26T19:46:00Z"/>
          <w:rFonts w:ascii="Courier New" w:hAnsi="Courier New" w:cs="Courier New"/>
        </w:rPr>
        <w:pPrChange w:id="1438" w:author="Alexander Thomas Frase" w:date="2012-10-23T15:03:00Z">
          <w:pPr>
            <w:pBdr>
              <w:top w:val="single" w:sz="4" w:space="1" w:color="auto"/>
              <w:left w:val="single" w:sz="4" w:space="4" w:color="auto"/>
              <w:bottom w:val="single" w:sz="4" w:space="1" w:color="auto"/>
              <w:right w:val="single" w:sz="4" w:space="4" w:color="auto"/>
            </w:pBdr>
            <w:ind w:left="720" w:right="720"/>
          </w:pPr>
        </w:pPrChange>
      </w:pPr>
    </w:p>
    <w:p w14:paraId="60E510C9" w14:textId="033DEE70" w:rsidR="002E1587" w:rsidRDefault="008723DD" w:rsidP="00943DD1">
      <w:pPr>
        <w:pStyle w:val="Heading1"/>
      </w:pPr>
      <w:bookmarkStart w:id="1439" w:name="_Toc339626855"/>
      <w:r>
        <w:t>Output File</w:t>
      </w:r>
      <w:r w:rsidR="00512F79">
        <w:t xml:space="preserve"> Format</w:t>
      </w:r>
      <w:r>
        <w:t>s</w:t>
      </w:r>
      <w:bookmarkEnd w:id="1439"/>
    </w:p>
    <w:p w14:paraId="4CAED795" w14:textId="2F917BF0" w:rsidR="00BA578D" w:rsidRDefault="00BA578D" w:rsidP="00943DD1">
      <w:pPr>
        <w:pStyle w:val="Heading2"/>
      </w:pPr>
      <w:bookmarkStart w:id="1440" w:name="_Toc339626856"/>
      <w:r>
        <w:t>Configuration Report</w:t>
      </w:r>
      <w:bookmarkEnd w:id="1440"/>
    </w:p>
    <w:p w14:paraId="4D89D25C" w14:textId="77777777" w:rsidR="001E3B9E" w:rsidRDefault="001E3B9E"/>
    <w:p w14:paraId="3B57EF82" w14:textId="22BA8884" w:rsidR="001E3B9E" w:rsidRDefault="00F15A80">
      <w:r>
        <w:t>The</w:t>
      </w:r>
      <w:r w:rsidR="001E3B9E">
        <w:t xml:space="preserve"> format of a configuration output file is, by design, identical to a configuration input file. The details of that format can be found in the corresponding section of the previous chapter.</w:t>
      </w:r>
    </w:p>
    <w:p w14:paraId="64B571A5" w14:textId="77777777" w:rsidR="001E3B9E" w:rsidRDefault="001E3B9E"/>
    <w:p w14:paraId="57CF7A0B" w14:textId="70C9E410" w:rsidR="001E3B9E" w:rsidDel="003E6518" w:rsidRDefault="001E3B9E">
      <w:r>
        <w:t xml:space="preserve">Note however that the INCLUDE instruction </w:t>
      </w:r>
      <w:r w:rsidR="00C15362">
        <w:t>is not releva</w:t>
      </w:r>
      <w:r>
        <w:t>nt for configuration output files because the structure of inclu</w:t>
      </w:r>
      <w:r w:rsidR="00C15362">
        <w:t>sions</w:t>
      </w:r>
      <w:r>
        <w:t xml:space="preserve"> is not preserved internally. This means that even if the configuration file(s) provided to </w:t>
      </w:r>
      <w:proofErr w:type="spellStart"/>
      <w:r>
        <w:t>Biofilter</w:t>
      </w:r>
      <w:proofErr w:type="spellEnd"/>
      <w:r>
        <w:t xml:space="preserve"> include other configuration files, the report generated by the REPORT_CONFIGURATION option will not contain any INCLUDE instructions. Instead, all options from all included files will be merged into a single reported configuration.</w:t>
      </w:r>
    </w:p>
    <w:p w14:paraId="2FD9ED4E" w14:textId="253564F4" w:rsidR="00A7340C" w:rsidRDefault="00BA578D" w:rsidP="00943DD1">
      <w:pPr>
        <w:pStyle w:val="Heading2"/>
      </w:pPr>
      <w:bookmarkStart w:id="1441" w:name="_Toc339626857"/>
      <w:r>
        <w:t>Gene and Group Name Statistics Reports</w:t>
      </w:r>
      <w:bookmarkEnd w:id="1441"/>
    </w:p>
    <w:p w14:paraId="56719457" w14:textId="77777777" w:rsidR="00A7340C" w:rsidRDefault="00A7340C" w:rsidP="009460F2"/>
    <w:p w14:paraId="78F92C85" w14:textId="30198EFE" w:rsidR="00686470" w:rsidRDefault="00F07F7A" w:rsidP="00943DD1">
      <w:r>
        <w:t xml:space="preserve">These reports </w:t>
      </w:r>
      <w:r w:rsidR="00686470">
        <w:t xml:space="preserve">list all of the types of identifiers available for genes or groups, respectively, along with some statistics about their </w:t>
      </w:r>
      <w:r w:rsidR="00FC7D63">
        <w:t xml:space="preserve">overall </w:t>
      </w:r>
      <w:r w:rsidR="00686470">
        <w:t>uniqueness. For example, this is the gene name statistics report at the time of writing:</w:t>
      </w:r>
    </w:p>
    <w:p w14:paraId="0FE873A4" w14:textId="2010F5E6" w:rsidR="00686470" w:rsidRPr="00943DD1" w:rsidRDefault="00686470" w:rsidP="00473DF6">
      <w:pPr>
        <w:rPr>
          <w:rFonts w:ascii="Courier New" w:hAnsi="Courier New" w:cs="Courier New"/>
        </w:rPr>
      </w:pPr>
    </w:p>
    <w:tbl>
      <w:tblPr>
        <w:tblStyle w:val="TableGrid"/>
        <w:tblW w:w="8640" w:type="dxa"/>
        <w:tblInd w:w="720" w:type="dxa"/>
        <w:tblBorders>
          <w:insideH w:val="none" w:sz="0" w:space="0" w:color="auto"/>
          <w:insideV w:val="none" w:sz="0" w:space="0" w:color="auto"/>
        </w:tblBorders>
        <w:tblLook w:val="04A0" w:firstRow="1" w:lastRow="0" w:firstColumn="1" w:lastColumn="0" w:noHBand="0" w:noVBand="1"/>
        <w:tblPrChange w:id="1442" w:author="Alexander Thomas Frase" w:date="2012-10-23T14:06:00Z">
          <w:tblPr>
            <w:tblStyle w:val="TableGrid"/>
            <w:tblW w:w="86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081"/>
        <w:gridCol w:w="1218"/>
        <w:gridCol w:w="1218"/>
        <w:gridCol w:w="4123"/>
        <w:tblGridChange w:id="1443">
          <w:tblGrid>
            <w:gridCol w:w="2084"/>
            <w:gridCol w:w="1220"/>
            <w:gridCol w:w="1220"/>
            <w:gridCol w:w="4116"/>
          </w:tblGrid>
        </w:tblGridChange>
      </w:tblGrid>
      <w:tr w:rsidR="002E16CC" w:rsidRPr="009F3065" w14:paraId="6C612F0A" w14:textId="77777777" w:rsidTr="002E16CC">
        <w:trPr>
          <w:cantSplit/>
          <w:trPrChange w:id="1444" w:author="Alexander Thomas Frase" w:date="2012-10-23T14:06:00Z">
            <w:trPr>
              <w:cantSplit/>
            </w:trPr>
          </w:trPrChange>
        </w:trPr>
        <w:tc>
          <w:tcPr>
            <w:tcW w:w="2089" w:type="dxa"/>
            <w:tcPrChange w:id="1445" w:author="Alexander Thomas Frase" w:date="2012-10-23T14:06:00Z">
              <w:tcPr>
                <w:tcW w:w="2089" w:type="dxa"/>
              </w:tcPr>
            </w:tcPrChange>
          </w:tcPr>
          <w:p w14:paraId="07EB65FF" w14:textId="77777777" w:rsidR="002E16CC" w:rsidRPr="009F3065" w:rsidRDefault="002E16CC" w:rsidP="002E16CC">
            <w:pPr>
              <w:rPr>
                <w:rFonts w:ascii="Courier New" w:hAnsi="Courier New" w:cs="Courier New"/>
                <w:sz w:val="22"/>
                <w:szCs w:val="22"/>
                <w:rPrChange w:id="1446" w:author="Alexander Thomas Frase" w:date="2012-11-02T13:20:00Z">
                  <w:rPr>
                    <w:rFonts w:ascii="Courier New" w:hAnsi="Courier New" w:cs="Courier New"/>
                  </w:rPr>
                </w:rPrChange>
              </w:rPr>
            </w:pPr>
            <w:r w:rsidRPr="009F3065">
              <w:rPr>
                <w:rFonts w:ascii="Courier New" w:hAnsi="Courier New" w:cs="Courier New"/>
                <w:sz w:val="22"/>
                <w:szCs w:val="22"/>
                <w:rPrChange w:id="1447" w:author="Alexander Thomas Frase" w:date="2012-11-02T13:20:00Z">
                  <w:rPr>
                    <w:rFonts w:ascii="Courier New" w:hAnsi="Courier New" w:cs="Courier New"/>
                  </w:rPr>
                </w:rPrChange>
              </w:rPr>
              <w:lastRenderedPageBreak/>
              <w:t>#type</w:t>
            </w:r>
          </w:p>
          <w:p w14:paraId="6CB49EB5" w14:textId="77777777" w:rsidR="002E16CC" w:rsidRPr="009F3065" w:rsidRDefault="002E16CC" w:rsidP="002E16CC">
            <w:pPr>
              <w:rPr>
                <w:rFonts w:ascii="Courier New" w:hAnsi="Courier New" w:cs="Courier New"/>
                <w:sz w:val="22"/>
                <w:szCs w:val="22"/>
                <w:rPrChange w:id="1448" w:author="Alexander Thomas Frase" w:date="2012-11-02T13:20:00Z">
                  <w:rPr>
                    <w:rFonts w:ascii="Courier New" w:hAnsi="Courier New" w:cs="Courier New"/>
                  </w:rPr>
                </w:rPrChange>
              </w:rPr>
            </w:pPr>
            <w:r w:rsidRPr="009F3065">
              <w:rPr>
                <w:rFonts w:ascii="Courier New" w:hAnsi="Courier New" w:cs="Courier New"/>
                <w:sz w:val="22"/>
                <w:szCs w:val="22"/>
                <w:rPrChange w:id="1449" w:author="Alexander Thomas Frase" w:date="2012-11-02T13:20:00Z">
                  <w:rPr>
                    <w:rFonts w:ascii="Courier New" w:hAnsi="Courier New" w:cs="Courier New"/>
                  </w:rPr>
                </w:rPrChange>
              </w:rPr>
              <w:t>symbol</w:t>
            </w:r>
          </w:p>
          <w:p w14:paraId="683972FF" w14:textId="77777777" w:rsidR="002E16CC" w:rsidRPr="009F3065" w:rsidRDefault="002E16CC" w:rsidP="002E16CC">
            <w:pPr>
              <w:rPr>
                <w:rFonts w:ascii="Courier New" w:hAnsi="Courier New" w:cs="Courier New"/>
                <w:sz w:val="22"/>
                <w:szCs w:val="22"/>
                <w:rPrChange w:id="1450"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51" w:author="Alexander Thomas Frase" w:date="2012-11-02T13:20:00Z">
                  <w:rPr>
                    <w:rFonts w:ascii="Courier New" w:hAnsi="Courier New" w:cs="Courier New"/>
                  </w:rPr>
                </w:rPrChange>
              </w:rPr>
              <w:t>entrez_gid</w:t>
            </w:r>
            <w:proofErr w:type="spellEnd"/>
          </w:p>
          <w:p w14:paraId="7EFD9A8B" w14:textId="77777777" w:rsidR="002E16CC" w:rsidRPr="009F3065" w:rsidRDefault="002E16CC" w:rsidP="002E16CC">
            <w:pPr>
              <w:rPr>
                <w:rFonts w:ascii="Courier New" w:hAnsi="Courier New" w:cs="Courier New"/>
                <w:sz w:val="22"/>
                <w:szCs w:val="22"/>
                <w:rPrChange w:id="1452"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53" w:author="Alexander Thomas Frase" w:date="2012-11-02T13:20:00Z">
                  <w:rPr>
                    <w:rFonts w:ascii="Courier New" w:hAnsi="Courier New" w:cs="Courier New"/>
                  </w:rPr>
                </w:rPrChange>
              </w:rPr>
              <w:t>refseq_gid</w:t>
            </w:r>
            <w:proofErr w:type="spellEnd"/>
          </w:p>
          <w:p w14:paraId="621EB4A4" w14:textId="77777777" w:rsidR="002E16CC" w:rsidRPr="009F3065" w:rsidRDefault="002E16CC" w:rsidP="002E16CC">
            <w:pPr>
              <w:rPr>
                <w:rFonts w:ascii="Courier New" w:hAnsi="Courier New" w:cs="Courier New"/>
                <w:sz w:val="22"/>
                <w:szCs w:val="22"/>
                <w:rPrChange w:id="1454"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55" w:author="Alexander Thomas Frase" w:date="2012-11-02T13:20:00Z">
                  <w:rPr>
                    <w:rFonts w:ascii="Courier New" w:hAnsi="Courier New" w:cs="Courier New"/>
                  </w:rPr>
                </w:rPrChange>
              </w:rPr>
              <w:t>refseq_pid</w:t>
            </w:r>
            <w:proofErr w:type="spellEnd"/>
          </w:p>
          <w:p w14:paraId="4F04D204" w14:textId="77777777" w:rsidR="002E16CC" w:rsidRPr="009F3065" w:rsidRDefault="002E16CC" w:rsidP="002E16CC">
            <w:pPr>
              <w:rPr>
                <w:rFonts w:ascii="Courier New" w:hAnsi="Courier New" w:cs="Courier New"/>
                <w:sz w:val="22"/>
                <w:szCs w:val="22"/>
                <w:rPrChange w:id="1456"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57" w:author="Alexander Thomas Frase" w:date="2012-11-02T13:20:00Z">
                  <w:rPr>
                    <w:rFonts w:ascii="Courier New" w:hAnsi="Courier New" w:cs="Courier New"/>
                  </w:rPr>
                </w:rPrChange>
              </w:rPr>
              <w:t>ensembl_gid</w:t>
            </w:r>
            <w:proofErr w:type="spellEnd"/>
          </w:p>
          <w:p w14:paraId="06F9C683" w14:textId="77777777" w:rsidR="002E16CC" w:rsidRPr="009F3065" w:rsidRDefault="002E16CC" w:rsidP="002E16CC">
            <w:pPr>
              <w:rPr>
                <w:rFonts w:ascii="Courier New" w:hAnsi="Courier New" w:cs="Courier New"/>
                <w:sz w:val="22"/>
                <w:szCs w:val="22"/>
                <w:rPrChange w:id="1458"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59" w:author="Alexander Thomas Frase" w:date="2012-11-02T13:20:00Z">
                  <w:rPr>
                    <w:rFonts w:ascii="Courier New" w:hAnsi="Courier New" w:cs="Courier New"/>
                  </w:rPr>
                </w:rPrChange>
              </w:rPr>
              <w:t>ensembl_pid</w:t>
            </w:r>
            <w:proofErr w:type="spellEnd"/>
          </w:p>
          <w:p w14:paraId="37414803" w14:textId="77777777" w:rsidR="002E16CC" w:rsidRPr="009F3065" w:rsidRDefault="002E16CC" w:rsidP="002E16CC">
            <w:pPr>
              <w:rPr>
                <w:rFonts w:ascii="Courier New" w:hAnsi="Courier New" w:cs="Courier New"/>
                <w:sz w:val="22"/>
                <w:szCs w:val="22"/>
                <w:rPrChange w:id="1460"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61" w:author="Alexander Thomas Frase" w:date="2012-11-02T13:20:00Z">
                  <w:rPr>
                    <w:rFonts w:ascii="Courier New" w:hAnsi="Courier New" w:cs="Courier New"/>
                  </w:rPr>
                </w:rPrChange>
              </w:rPr>
              <w:t>hgnc_id</w:t>
            </w:r>
            <w:proofErr w:type="spellEnd"/>
          </w:p>
          <w:p w14:paraId="5E746C50" w14:textId="77777777" w:rsidR="002E16CC" w:rsidRPr="009F3065" w:rsidRDefault="002E16CC" w:rsidP="002E16CC">
            <w:pPr>
              <w:rPr>
                <w:rFonts w:ascii="Courier New" w:hAnsi="Courier New" w:cs="Courier New"/>
                <w:sz w:val="22"/>
                <w:szCs w:val="22"/>
                <w:rPrChange w:id="1462"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63" w:author="Alexander Thomas Frase" w:date="2012-11-02T13:20:00Z">
                  <w:rPr>
                    <w:rFonts w:ascii="Courier New" w:hAnsi="Courier New" w:cs="Courier New"/>
                  </w:rPr>
                </w:rPrChange>
              </w:rPr>
              <w:t>mim_id</w:t>
            </w:r>
            <w:proofErr w:type="spellEnd"/>
          </w:p>
          <w:p w14:paraId="336C0F02" w14:textId="77777777" w:rsidR="002E16CC" w:rsidRPr="009F3065" w:rsidRDefault="002E16CC" w:rsidP="002E16CC">
            <w:pPr>
              <w:rPr>
                <w:rFonts w:ascii="Courier New" w:hAnsi="Courier New" w:cs="Courier New"/>
                <w:sz w:val="22"/>
                <w:szCs w:val="22"/>
                <w:rPrChange w:id="1464"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65" w:author="Alexander Thomas Frase" w:date="2012-11-02T13:20:00Z">
                  <w:rPr>
                    <w:rFonts w:ascii="Courier New" w:hAnsi="Courier New" w:cs="Courier New"/>
                  </w:rPr>
                </w:rPrChange>
              </w:rPr>
              <w:t>hprd_id</w:t>
            </w:r>
            <w:proofErr w:type="spellEnd"/>
          </w:p>
          <w:p w14:paraId="53888050" w14:textId="77777777" w:rsidR="002E16CC" w:rsidRPr="009F3065" w:rsidRDefault="002E16CC" w:rsidP="002E16CC">
            <w:pPr>
              <w:rPr>
                <w:rFonts w:ascii="Courier New" w:hAnsi="Courier New" w:cs="Courier New"/>
                <w:sz w:val="22"/>
                <w:szCs w:val="22"/>
                <w:rPrChange w:id="1466"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67" w:author="Alexander Thomas Frase" w:date="2012-11-02T13:20:00Z">
                  <w:rPr>
                    <w:rFonts w:ascii="Courier New" w:hAnsi="Courier New" w:cs="Courier New"/>
                  </w:rPr>
                </w:rPrChange>
              </w:rPr>
              <w:t>vega_id</w:t>
            </w:r>
            <w:proofErr w:type="spellEnd"/>
          </w:p>
          <w:p w14:paraId="36AF6CEE" w14:textId="77777777" w:rsidR="002E16CC" w:rsidRPr="009F3065" w:rsidRDefault="002E16CC" w:rsidP="002E16CC">
            <w:pPr>
              <w:rPr>
                <w:rFonts w:ascii="Courier New" w:hAnsi="Courier New" w:cs="Courier New"/>
                <w:sz w:val="22"/>
                <w:szCs w:val="22"/>
                <w:rPrChange w:id="1468"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69" w:author="Alexander Thomas Frase" w:date="2012-11-02T13:20:00Z">
                  <w:rPr>
                    <w:rFonts w:ascii="Courier New" w:hAnsi="Courier New" w:cs="Courier New"/>
                  </w:rPr>
                </w:rPrChange>
              </w:rPr>
              <w:t>rgd_id</w:t>
            </w:r>
            <w:proofErr w:type="spellEnd"/>
          </w:p>
          <w:p w14:paraId="02F2C792" w14:textId="77777777" w:rsidR="002E16CC" w:rsidRPr="009F3065" w:rsidRDefault="002E16CC" w:rsidP="002E16CC">
            <w:pPr>
              <w:rPr>
                <w:rFonts w:ascii="Courier New" w:hAnsi="Courier New" w:cs="Courier New"/>
                <w:sz w:val="22"/>
                <w:szCs w:val="22"/>
                <w:rPrChange w:id="1470"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71" w:author="Alexander Thomas Frase" w:date="2012-11-02T13:20:00Z">
                  <w:rPr>
                    <w:rFonts w:ascii="Courier New" w:hAnsi="Courier New" w:cs="Courier New"/>
                  </w:rPr>
                </w:rPrChange>
              </w:rPr>
              <w:t>mirbase_id</w:t>
            </w:r>
            <w:proofErr w:type="spellEnd"/>
          </w:p>
          <w:p w14:paraId="36DEEF1A" w14:textId="77777777" w:rsidR="002E16CC" w:rsidRPr="009F3065" w:rsidRDefault="002E16CC" w:rsidP="002E16CC">
            <w:pPr>
              <w:rPr>
                <w:rFonts w:ascii="Courier New" w:hAnsi="Courier New" w:cs="Courier New"/>
                <w:sz w:val="22"/>
                <w:szCs w:val="22"/>
                <w:rPrChange w:id="1472"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73" w:author="Alexander Thomas Frase" w:date="2012-11-02T13:20:00Z">
                  <w:rPr>
                    <w:rFonts w:ascii="Courier New" w:hAnsi="Courier New" w:cs="Courier New"/>
                  </w:rPr>
                </w:rPrChange>
              </w:rPr>
              <w:t>unigene_gid</w:t>
            </w:r>
            <w:proofErr w:type="spellEnd"/>
          </w:p>
          <w:p w14:paraId="218781BB" w14:textId="77777777" w:rsidR="002E16CC" w:rsidRPr="009F3065" w:rsidRDefault="002E16CC" w:rsidP="002E16CC">
            <w:pPr>
              <w:rPr>
                <w:rFonts w:ascii="Courier New" w:hAnsi="Courier New" w:cs="Courier New"/>
                <w:sz w:val="22"/>
                <w:szCs w:val="22"/>
                <w:rPrChange w:id="1474"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75" w:author="Alexander Thomas Frase" w:date="2012-11-02T13:20:00Z">
                  <w:rPr>
                    <w:rFonts w:ascii="Courier New" w:hAnsi="Courier New" w:cs="Courier New"/>
                  </w:rPr>
                </w:rPrChange>
              </w:rPr>
              <w:t>uniprot_gid</w:t>
            </w:r>
            <w:proofErr w:type="spellEnd"/>
          </w:p>
          <w:p w14:paraId="66889FC6" w14:textId="77777777" w:rsidR="002E16CC" w:rsidRPr="009F3065" w:rsidRDefault="002E16CC" w:rsidP="002E16CC">
            <w:pPr>
              <w:rPr>
                <w:rFonts w:ascii="Courier New" w:hAnsi="Courier New" w:cs="Courier New"/>
                <w:sz w:val="22"/>
                <w:szCs w:val="22"/>
                <w:rPrChange w:id="1476"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77" w:author="Alexander Thomas Frase" w:date="2012-11-02T13:20:00Z">
                  <w:rPr>
                    <w:rFonts w:ascii="Courier New" w:hAnsi="Courier New" w:cs="Courier New"/>
                  </w:rPr>
                </w:rPrChange>
              </w:rPr>
              <w:t>uniprot_pid</w:t>
            </w:r>
            <w:proofErr w:type="spellEnd"/>
          </w:p>
          <w:p w14:paraId="1115A0C0" w14:textId="22665BA7" w:rsidR="002E16CC" w:rsidRPr="009F3065" w:rsidRDefault="002E16CC" w:rsidP="002E16CC">
            <w:pPr>
              <w:rPr>
                <w:rFonts w:ascii="Courier New" w:hAnsi="Courier New" w:cs="Courier New"/>
                <w:sz w:val="22"/>
                <w:szCs w:val="22"/>
                <w:rPrChange w:id="1478" w:author="Alexander Thomas Frase" w:date="2012-11-02T13:20:00Z">
                  <w:rPr>
                    <w:rFonts w:ascii="Courier New" w:hAnsi="Courier New" w:cs="Courier New"/>
                  </w:rPr>
                </w:rPrChange>
              </w:rPr>
            </w:pPr>
            <w:proofErr w:type="spellStart"/>
            <w:r w:rsidRPr="009F3065">
              <w:rPr>
                <w:rFonts w:ascii="Courier New" w:hAnsi="Courier New" w:cs="Courier New"/>
                <w:sz w:val="22"/>
                <w:szCs w:val="22"/>
                <w:rPrChange w:id="1479" w:author="Alexander Thomas Frase" w:date="2012-11-02T13:20:00Z">
                  <w:rPr>
                    <w:rFonts w:ascii="Courier New" w:hAnsi="Courier New" w:cs="Courier New"/>
                  </w:rPr>
                </w:rPrChange>
              </w:rPr>
              <w:t>pharmgkb_gid</w:t>
            </w:r>
            <w:proofErr w:type="spellEnd"/>
          </w:p>
        </w:tc>
        <w:tc>
          <w:tcPr>
            <w:tcW w:w="1225" w:type="dxa"/>
            <w:tcPrChange w:id="1480" w:author="Alexander Thomas Frase" w:date="2012-10-23T14:06:00Z">
              <w:tcPr>
                <w:tcW w:w="1225" w:type="dxa"/>
              </w:tcPr>
            </w:tcPrChange>
          </w:tcPr>
          <w:p w14:paraId="02A6CB51" w14:textId="77777777" w:rsidR="002E16CC" w:rsidRPr="009F3065" w:rsidRDefault="002E16CC" w:rsidP="002E16CC">
            <w:pPr>
              <w:rPr>
                <w:rFonts w:ascii="Courier New" w:hAnsi="Courier New" w:cs="Courier New"/>
                <w:sz w:val="22"/>
                <w:szCs w:val="22"/>
                <w:rPrChange w:id="1481" w:author="Alexander Thomas Frase" w:date="2012-11-02T13:20:00Z">
                  <w:rPr>
                    <w:rFonts w:ascii="Courier New" w:hAnsi="Courier New" w:cs="Courier New"/>
                  </w:rPr>
                </w:rPrChange>
              </w:rPr>
            </w:pPr>
            <w:r w:rsidRPr="009F3065">
              <w:rPr>
                <w:rFonts w:ascii="Courier New" w:hAnsi="Courier New" w:cs="Courier New"/>
                <w:sz w:val="22"/>
                <w:szCs w:val="22"/>
                <w:rPrChange w:id="1482" w:author="Alexander Thomas Frase" w:date="2012-11-02T13:20:00Z">
                  <w:rPr>
                    <w:rFonts w:ascii="Courier New" w:hAnsi="Courier New" w:cs="Courier New"/>
                  </w:rPr>
                </w:rPrChange>
              </w:rPr>
              <w:t>names</w:t>
            </w:r>
          </w:p>
          <w:p w14:paraId="53D29D78" w14:textId="77777777" w:rsidR="002E16CC" w:rsidRPr="009F3065" w:rsidRDefault="002E16CC" w:rsidP="002E16CC">
            <w:pPr>
              <w:rPr>
                <w:rFonts w:ascii="Courier New" w:hAnsi="Courier New" w:cs="Courier New"/>
                <w:sz w:val="22"/>
                <w:szCs w:val="22"/>
                <w:rPrChange w:id="1483" w:author="Alexander Thomas Frase" w:date="2012-11-02T13:20:00Z">
                  <w:rPr>
                    <w:rFonts w:ascii="Courier New" w:hAnsi="Courier New" w:cs="Courier New"/>
                  </w:rPr>
                </w:rPrChange>
              </w:rPr>
            </w:pPr>
            <w:r w:rsidRPr="009F3065">
              <w:rPr>
                <w:rFonts w:ascii="Courier New" w:hAnsi="Courier New" w:cs="Courier New"/>
                <w:sz w:val="22"/>
                <w:szCs w:val="22"/>
                <w:rPrChange w:id="1484" w:author="Alexander Thomas Frase" w:date="2012-11-02T13:20:00Z">
                  <w:rPr>
                    <w:rFonts w:ascii="Courier New" w:hAnsi="Courier New" w:cs="Courier New"/>
                  </w:rPr>
                </w:rPrChange>
              </w:rPr>
              <w:t>91687</w:t>
            </w:r>
          </w:p>
          <w:p w14:paraId="51EFE388" w14:textId="77777777" w:rsidR="002E16CC" w:rsidRPr="009F3065" w:rsidRDefault="002E16CC" w:rsidP="002E16CC">
            <w:pPr>
              <w:rPr>
                <w:rFonts w:ascii="Courier New" w:hAnsi="Courier New" w:cs="Courier New"/>
                <w:sz w:val="22"/>
                <w:szCs w:val="22"/>
                <w:rPrChange w:id="1485" w:author="Alexander Thomas Frase" w:date="2012-11-02T13:20:00Z">
                  <w:rPr>
                    <w:rFonts w:ascii="Courier New" w:hAnsi="Courier New" w:cs="Courier New"/>
                  </w:rPr>
                </w:rPrChange>
              </w:rPr>
            </w:pPr>
            <w:r w:rsidRPr="009F3065">
              <w:rPr>
                <w:rFonts w:ascii="Courier New" w:hAnsi="Courier New" w:cs="Courier New"/>
                <w:sz w:val="22"/>
                <w:szCs w:val="22"/>
                <w:rPrChange w:id="1486" w:author="Alexander Thomas Frase" w:date="2012-11-02T13:20:00Z">
                  <w:rPr>
                    <w:rFonts w:ascii="Courier New" w:hAnsi="Courier New" w:cs="Courier New"/>
                  </w:rPr>
                </w:rPrChange>
              </w:rPr>
              <w:t>62977</w:t>
            </w:r>
          </w:p>
          <w:p w14:paraId="7AF8A834" w14:textId="77777777" w:rsidR="002E16CC" w:rsidRPr="009F3065" w:rsidRDefault="002E16CC" w:rsidP="002E16CC">
            <w:pPr>
              <w:rPr>
                <w:rFonts w:ascii="Courier New" w:hAnsi="Courier New" w:cs="Courier New"/>
                <w:sz w:val="22"/>
                <w:szCs w:val="22"/>
                <w:rPrChange w:id="1487" w:author="Alexander Thomas Frase" w:date="2012-11-02T13:20:00Z">
                  <w:rPr>
                    <w:rFonts w:ascii="Courier New" w:hAnsi="Courier New" w:cs="Courier New"/>
                  </w:rPr>
                </w:rPrChange>
              </w:rPr>
            </w:pPr>
            <w:r w:rsidRPr="009F3065">
              <w:rPr>
                <w:rFonts w:ascii="Courier New" w:hAnsi="Courier New" w:cs="Courier New"/>
                <w:sz w:val="22"/>
                <w:szCs w:val="22"/>
                <w:rPrChange w:id="1488" w:author="Alexander Thomas Frase" w:date="2012-11-02T13:20:00Z">
                  <w:rPr>
                    <w:rFonts w:ascii="Courier New" w:hAnsi="Courier New" w:cs="Courier New"/>
                  </w:rPr>
                </w:rPrChange>
              </w:rPr>
              <w:t>48880</w:t>
            </w:r>
          </w:p>
          <w:p w14:paraId="3059BDE4" w14:textId="77777777" w:rsidR="002E16CC" w:rsidRPr="009F3065" w:rsidRDefault="002E16CC" w:rsidP="002E16CC">
            <w:pPr>
              <w:rPr>
                <w:rFonts w:ascii="Courier New" w:hAnsi="Courier New" w:cs="Courier New"/>
                <w:sz w:val="22"/>
                <w:szCs w:val="22"/>
                <w:rPrChange w:id="1489" w:author="Alexander Thomas Frase" w:date="2012-11-02T13:20:00Z">
                  <w:rPr>
                    <w:rFonts w:ascii="Courier New" w:hAnsi="Courier New" w:cs="Courier New"/>
                  </w:rPr>
                </w:rPrChange>
              </w:rPr>
            </w:pPr>
            <w:r w:rsidRPr="009F3065">
              <w:rPr>
                <w:rFonts w:ascii="Courier New" w:hAnsi="Courier New" w:cs="Courier New"/>
                <w:sz w:val="22"/>
                <w:szCs w:val="22"/>
                <w:rPrChange w:id="1490" w:author="Alexander Thomas Frase" w:date="2012-11-02T13:20:00Z">
                  <w:rPr>
                    <w:rFonts w:ascii="Courier New" w:hAnsi="Courier New" w:cs="Courier New"/>
                  </w:rPr>
                </w:rPrChange>
              </w:rPr>
              <w:t>35719</w:t>
            </w:r>
          </w:p>
          <w:p w14:paraId="7DD695FD" w14:textId="77777777" w:rsidR="002E16CC" w:rsidRPr="009F3065" w:rsidRDefault="002E16CC" w:rsidP="002E16CC">
            <w:pPr>
              <w:rPr>
                <w:rFonts w:ascii="Courier New" w:hAnsi="Courier New" w:cs="Courier New"/>
                <w:sz w:val="22"/>
                <w:szCs w:val="22"/>
                <w:rPrChange w:id="1491" w:author="Alexander Thomas Frase" w:date="2012-11-02T13:20:00Z">
                  <w:rPr>
                    <w:rFonts w:ascii="Courier New" w:hAnsi="Courier New" w:cs="Courier New"/>
                  </w:rPr>
                </w:rPrChange>
              </w:rPr>
            </w:pPr>
            <w:r w:rsidRPr="009F3065">
              <w:rPr>
                <w:rFonts w:ascii="Courier New" w:hAnsi="Courier New" w:cs="Courier New"/>
                <w:sz w:val="22"/>
                <w:szCs w:val="22"/>
                <w:rPrChange w:id="1492" w:author="Alexander Thomas Frase" w:date="2012-11-02T13:20:00Z">
                  <w:rPr>
                    <w:rFonts w:ascii="Courier New" w:hAnsi="Courier New" w:cs="Courier New"/>
                  </w:rPr>
                </w:rPrChange>
              </w:rPr>
              <w:t>50159</w:t>
            </w:r>
          </w:p>
          <w:p w14:paraId="2C44F3A9" w14:textId="77777777" w:rsidR="002E16CC" w:rsidRPr="009F3065" w:rsidRDefault="002E16CC" w:rsidP="002E16CC">
            <w:pPr>
              <w:rPr>
                <w:rFonts w:ascii="Courier New" w:hAnsi="Courier New" w:cs="Courier New"/>
                <w:sz w:val="22"/>
                <w:szCs w:val="22"/>
                <w:rPrChange w:id="1493" w:author="Alexander Thomas Frase" w:date="2012-11-02T13:20:00Z">
                  <w:rPr>
                    <w:rFonts w:ascii="Courier New" w:hAnsi="Courier New" w:cs="Courier New"/>
                  </w:rPr>
                </w:rPrChange>
              </w:rPr>
            </w:pPr>
            <w:r w:rsidRPr="009F3065">
              <w:rPr>
                <w:rFonts w:ascii="Courier New" w:hAnsi="Courier New" w:cs="Courier New"/>
                <w:sz w:val="22"/>
                <w:szCs w:val="22"/>
                <w:rPrChange w:id="1494" w:author="Alexander Thomas Frase" w:date="2012-11-02T13:20:00Z">
                  <w:rPr>
                    <w:rFonts w:ascii="Courier New" w:hAnsi="Courier New" w:cs="Courier New"/>
                  </w:rPr>
                </w:rPrChange>
              </w:rPr>
              <w:t>31225</w:t>
            </w:r>
          </w:p>
          <w:p w14:paraId="6C4471D5" w14:textId="77777777" w:rsidR="002E16CC" w:rsidRPr="009F3065" w:rsidRDefault="002E16CC" w:rsidP="002E16CC">
            <w:pPr>
              <w:rPr>
                <w:rFonts w:ascii="Courier New" w:hAnsi="Courier New" w:cs="Courier New"/>
                <w:sz w:val="22"/>
                <w:szCs w:val="22"/>
                <w:rPrChange w:id="1495" w:author="Alexander Thomas Frase" w:date="2012-11-02T13:20:00Z">
                  <w:rPr>
                    <w:rFonts w:ascii="Courier New" w:hAnsi="Courier New" w:cs="Courier New"/>
                  </w:rPr>
                </w:rPrChange>
              </w:rPr>
            </w:pPr>
            <w:r w:rsidRPr="009F3065">
              <w:rPr>
                <w:rFonts w:ascii="Courier New" w:hAnsi="Courier New" w:cs="Courier New"/>
                <w:sz w:val="22"/>
                <w:szCs w:val="22"/>
                <w:rPrChange w:id="1496" w:author="Alexander Thomas Frase" w:date="2012-11-02T13:20:00Z">
                  <w:rPr>
                    <w:rFonts w:ascii="Courier New" w:hAnsi="Courier New" w:cs="Courier New"/>
                  </w:rPr>
                </w:rPrChange>
              </w:rPr>
              <w:t>33036</w:t>
            </w:r>
          </w:p>
          <w:p w14:paraId="18CFF79C" w14:textId="77777777" w:rsidR="002E16CC" w:rsidRPr="009F3065" w:rsidRDefault="002E16CC" w:rsidP="002E16CC">
            <w:pPr>
              <w:rPr>
                <w:rFonts w:ascii="Courier New" w:hAnsi="Courier New" w:cs="Courier New"/>
                <w:sz w:val="22"/>
                <w:szCs w:val="22"/>
                <w:rPrChange w:id="1497" w:author="Alexander Thomas Frase" w:date="2012-11-02T13:20:00Z">
                  <w:rPr>
                    <w:rFonts w:ascii="Courier New" w:hAnsi="Courier New" w:cs="Courier New"/>
                  </w:rPr>
                </w:rPrChange>
              </w:rPr>
            </w:pPr>
            <w:r w:rsidRPr="009F3065">
              <w:rPr>
                <w:rFonts w:ascii="Courier New" w:hAnsi="Courier New" w:cs="Courier New"/>
                <w:sz w:val="22"/>
                <w:szCs w:val="22"/>
                <w:rPrChange w:id="1498" w:author="Alexander Thomas Frase" w:date="2012-11-02T13:20:00Z">
                  <w:rPr>
                    <w:rFonts w:ascii="Courier New" w:hAnsi="Courier New" w:cs="Courier New"/>
                  </w:rPr>
                </w:rPrChange>
              </w:rPr>
              <w:t>15446</w:t>
            </w:r>
          </w:p>
          <w:p w14:paraId="7D5ADFA1" w14:textId="77777777" w:rsidR="002E16CC" w:rsidRPr="009F3065" w:rsidRDefault="002E16CC" w:rsidP="002E16CC">
            <w:pPr>
              <w:rPr>
                <w:rFonts w:ascii="Courier New" w:hAnsi="Courier New" w:cs="Courier New"/>
                <w:sz w:val="22"/>
                <w:szCs w:val="22"/>
                <w:rPrChange w:id="1499" w:author="Alexander Thomas Frase" w:date="2012-11-02T13:20:00Z">
                  <w:rPr>
                    <w:rFonts w:ascii="Courier New" w:hAnsi="Courier New" w:cs="Courier New"/>
                  </w:rPr>
                </w:rPrChange>
              </w:rPr>
            </w:pPr>
            <w:r w:rsidRPr="009F3065">
              <w:rPr>
                <w:rFonts w:ascii="Courier New" w:hAnsi="Courier New" w:cs="Courier New"/>
                <w:sz w:val="22"/>
                <w:szCs w:val="22"/>
                <w:rPrChange w:id="1500" w:author="Alexander Thomas Frase" w:date="2012-11-02T13:20:00Z">
                  <w:rPr>
                    <w:rFonts w:ascii="Courier New" w:hAnsi="Courier New" w:cs="Courier New"/>
                  </w:rPr>
                </w:rPrChange>
              </w:rPr>
              <w:t>18065</w:t>
            </w:r>
          </w:p>
          <w:p w14:paraId="22421A07" w14:textId="77777777" w:rsidR="002E16CC" w:rsidRPr="009F3065" w:rsidRDefault="002E16CC" w:rsidP="002E16CC">
            <w:pPr>
              <w:rPr>
                <w:rFonts w:ascii="Courier New" w:hAnsi="Courier New" w:cs="Courier New"/>
                <w:sz w:val="22"/>
                <w:szCs w:val="22"/>
                <w:rPrChange w:id="1501" w:author="Alexander Thomas Frase" w:date="2012-11-02T13:20:00Z">
                  <w:rPr>
                    <w:rFonts w:ascii="Courier New" w:hAnsi="Courier New" w:cs="Courier New"/>
                  </w:rPr>
                </w:rPrChange>
              </w:rPr>
            </w:pPr>
            <w:r w:rsidRPr="009F3065">
              <w:rPr>
                <w:rFonts w:ascii="Courier New" w:hAnsi="Courier New" w:cs="Courier New"/>
                <w:sz w:val="22"/>
                <w:szCs w:val="22"/>
                <w:rPrChange w:id="1502" w:author="Alexander Thomas Frase" w:date="2012-11-02T13:20:00Z">
                  <w:rPr>
                    <w:rFonts w:ascii="Courier New" w:hAnsi="Courier New" w:cs="Courier New"/>
                  </w:rPr>
                </w:rPrChange>
              </w:rPr>
              <w:t>17572</w:t>
            </w:r>
          </w:p>
          <w:p w14:paraId="5CED3FCE" w14:textId="77777777" w:rsidR="002E16CC" w:rsidRPr="009F3065" w:rsidRDefault="002E16CC" w:rsidP="002E16CC">
            <w:pPr>
              <w:rPr>
                <w:rFonts w:ascii="Courier New" w:hAnsi="Courier New" w:cs="Courier New"/>
                <w:sz w:val="22"/>
                <w:szCs w:val="22"/>
                <w:rPrChange w:id="1503" w:author="Alexander Thomas Frase" w:date="2012-11-02T13:20:00Z">
                  <w:rPr>
                    <w:rFonts w:ascii="Courier New" w:hAnsi="Courier New" w:cs="Courier New"/>
                  </w:rPr>
                </w:rPrChange>
              </w:rPr>
            </w:pPr>
            <w:r w:rsidRPr="009F3065">
              <w:rPr>
                <w:rFonts w:ascii="Courier New" w:hAnsi="Courier New" w:cs="Courier New"/>
                <w:sz w:val="22"/>
                <w:szCs w:val="22"/>
                <w:rPrChange w:id="1504" w:author="Alexander Thomas Frase" w:date="2012-11-02T13:20:00Z">
                  <w:rPr>
                    <w:rFonts w:ascii="Courier New" w:hAnsi="Courier New" w:cs="Courier New"/>
                  </w:rPr>
                </w:rPrChange>
              </w:rPr>
              <w:t>268</w:t>
            </w:r>
          </w:p>
          <w:p w14:paraId="14B5A3B2" w14:textId="77777777" w:rsidR="002E16CC" w:rsidRPr="009F3065" w:rsidRDefault="002E16CC" w:rsidP="002E16CC">
            <w:pPr>
              <w:rPr>
                <w:rFonts w:ascii="Courier New" w:hAnsi="Courier New" w:cs="Courier New"/>
                <w:sz w:val="22"/>
                <w:szCs w:val="22"/>
                <w:rPrChange w:id="1505" w:author="Alexander Thomas Frase" w:date="2012-11-02T13:20:00Z">
                  <w:rPr>
                    <w:rFonts w:ascii="Courier New" w:hAnsi="Courier New" w:cs="Courier New"/>
                  </w:rPr>
                </w:rPrChange>
              </w:rPr>
            </w:pPr>
            <w:r w:rsidRPr="009F3065">
              <w:rPr>
                <w:rFonts w:ascii="Courier New" w:hAnsi="Courier New" w:cs="Courier New"/>
                <w:sz w:val="22"/>
                <w:szCs w:val="22"/>
                <w:rPrChange w:id="1506" w:author="Alexander Thomas Frase" w:date="2012-11-02T13:20:00Z">
                  <w:rPr>
                    <w:rFonts w:ascii="Courier New" w:hAnsi="Courier New" w:cs="Courier New"/>
                  </w:rPr>
                </w:rPrChange>
              </w:rPr>
              <w:t>1523</w:t>
            </w:r>
          </w:p>
          <w:p w14:paraId="17559FAF" w14:textId="77777777" w:rsidR="002E16CC" w:rsidRPr="009F3065" w:rsidRDefault="002E16CC" w:rsidP="002E16CC">
            <w:pPr>
              <w:rPr>
                <w:rFonts w:ascii="Courier New" w:hAnsi="Courier New" w:cs="Courier New"/>
                <w:sz w:val="22"/>
                <w:szCs w:val="22"/>
                <w:rPrChange w:id="1507" w:author="Alexander Thomas Frase" w:date="2012-11-02T13:20:00Z">
                  <w:rPr>
                    <w:rFonts w:ascii="Courier New" w:hAnsi="Courier New" w:cs="Courier New"/>
                  </w:rPr>
                </w:rPrChange>
              </w:rPr>
            </w:pPr>
            <w:r w:rsidRPr="009F3065">
              <w:rPr>
                <w:rFonts w:ascii="Courier New" w:hAnsi="Courier New" w:cs="Courier New"/>
                <w:sz w:val="22"/>
                <w:szCs w:val="22"/>
                <w:rPrChange w:id="1508" w:author="Alexander Thomas Frase" w:date="2012-11-02T13:20:00Z">
                  <w:rPr>
                    <w:rFonts w:ascii="Courier New" w:hAnsi="Courier New" w:cs="Courier New"/>
                  </w:rPr>
                </w:rPrChange>
              </w:rPr>
              <w:t>25016</w:t>
            </w:r>
          </w:p>
          <w:p w14:paraId="4ADBC302" w14:textId="77777777" w:rsidR="002E16CC" w:rsidRPr="009F3065" w:rsidRDefault="002E16CC" w:rsidP="002E16CC">
            <w:pPr>
              <w:rPr>
                <w:rFonts w:ascii="Courier New" w:hAnsi="Courier New" w:cs="Courier New"/>
                <w:sz w:val="22"/>
                <w:szCs w:val="22"/>
                <w:rPrChange w:id="1509" w:author="Alexander Thomas Frase" w:date="2012-11-02T13:20:00Z">
                  <w:rPr>
                    <w:rFonts w:ascii="Courier New" w:hAnsi="Courier New" w:cs="Courier New"/>
                  </w:rPr>
                </w:rPrChange>
              </w:rPr>
            </w:pPr>
            <w:r w:rsidRPr="009F3065">
              <w:rPr>
                <w:rFonts w:ascii="Courier New" w:hAnsi="Courier New" w:cs="Courier New"/>
                <w:sz w:val="22"/>
                <w:szCs w:val="22"/>
                <w:rPrChange w:id="1510" w:author="Alexander Thomas Frase" w:date="2012-11-02T13:20:00Z">
                  <w:rPr>
                    <w:rFonts w:ascii="Courier New" w:hAnsi="Courier New" w:cs="Courier New"/>
                  </w:rPr>
                </w:rPrChange>
              </w:rPr>
              <w:t>101047</w:t>
            </w:r>
          </w:p>
          <w:p w14:paraId="6BD4F3AC" w14:textId="77777777" w:rsidR="002E16CC" w:rsidRPr="009F3065" w:rsidRDefault="002E16CC" w:rsidP="002E16CC">
            <w:pPr>
              <w:rPr>
                <w:rFonts w:ascii="Courier New" w:hAnsi="Courier New" w:cs="Courier New"/>
                <w:sz w:val="22"/>
                <w:szCs w:val="22"/>
                <w:rPrChange w:id="1511" w:author="Alexander Thomas Frase" w:date="2012-11-02T13:20:00Z">
                  <w:rPr>
                    <w:rFonts w:ascii="Courier New" w:hAnsi="Courier New" w:cs="Courier New"/>
                  </w:rPr>
                </w:rPrChange>
              </w:rPr>
            </w:pPr>
            <w:r w:rsidRPr="009F3065">
              <w:rPr>
                <w:rFonts w:ascii="Courier New" w:hAnsi="Courier New" w:cs="Courier New"/>
                <w:sz w:val="22"/>
                <w:szCs w:val="22"/>
                <w:rPrChange w:id="1512" w:author="Alexander Thomas Frase" w:date="2012-11-02T13:20:00Z">
                  <w:rPr>
                    <w:rFonts w:ascii="Courier New" w:hAnsi="Courier New" w:cs="Courier New"/>
                  </w:rPr>
                </w:rPrChange>
              </w:rPr>
              <w:t>105084</w:t>
            </w:r>
          </w:p>
          <w:p w14:paraId="05C4A704" w14:textId="6395066B" w:rsidR="002E16CC" w:rsidRPr="009F3065" w:rsidRDefault="002E16CC" w:rsidP="002E16CC">
            <w:pPr>
              <w:rPr>
                <w:rFonts w:ascii="Courier New" w:hAnsi="Courier New" w:cs="Courier New"/>
                <w:sz w:val="22"/>
                <w:szCs w:val="22"/>
                <w:rPrChange w:id="1513" w:author="Alexander Thomas Frase" w:date="2012-11-02T13:20:00Z">
                  <w:rPr>
                    <w:rFonts w:ascii="Courier New" w:hAnsi="Courier New" w:cs="Courier New"/>
                  </w:rPr>
                </w:rPrChange>
              </w:rPr>
            </w:pPr>
            <w:r w:rsidRPr="009F3065">
              <w:rPr>
                <w:rFonts w:ascii="Courier New" w:hAnsi="Courier New" w:cs="Courier New"/>
                <w:sz w:val="22"/>
                <w:szCs w:val="22"/>
                <w:rPrChange w:id="1514" w:author="Alexander Thomas Frase" w:date="2012-11-02T13:20:00Z">
                  <w:rPr>
                    <w:rFonts w:ascii="Courier New" w:hAnsi="Courier New" w:cs="Courier New"/>
                  </w:rPr>
                </w:rPrChange>
              </w:rPr>
              <w:t>27062</w:t>
            </w:r>
          </w:p>
        </w:tc>
        <w:tc>
          <w:tcPr>
            <w:tcW w:w="1225" w:type="dxa"/>
            <w:tcPrChange w:id="1515" w:author="Alexander Thomas Frase" w:date="2012-10-23T14:06:00Z">
              <w:tcPr>
                <w:tcW w:w="1225" w:type="dxa"/>
              </w:tcPr>
            </w:tcPrChange>
          </w:tcPr>
          <w:p w14:paraId="64C79D7C" w14:textId="77777777" w:rsidR="002E16CC" w:rsidRPr="009F3065" w:rsidRDefault="002E16CC" w:rsidP="002E16CC">
            <w:pPr>
              <w:rPr>
                <w:rFonts w:ascii="Courier New" w:hAnsi="Courier New" w:cs="Courier New"/>
                <w:sz w:val="22"/>
                <w:szCs w:val="22"/>
                <w:rPrChange w:id="1516" w:author="Alexander Thomas Frase" w:date="2012-11-02T13:20:00Z">
                  <w:rPr>
                    <w:rFonts w:ascii="Courier New" w:hAnsi="Courier New" w:cs="Courier New"/>
                  </w:rPr>
                </w:rPrChange>
              </w:rPr>
            </w:pPr>
            <w:r w:rsidRPr="009F3065">
              <w:rPr>
                <w:rFonts w:ascii="Courier New" w:hAnsi="Courier New" w:cs="Courier New"/>
                <w:sz w:val="22"/>
                <w:szCs w:val="22"/>
                <w:rPrChange w:id="1517" w:author="Alexander Thomas Frase" w:date="2012-11-02T13:20:00Z">
                  <w:rPr>
                    <w:rFonts w:ascii="Courier New" w:hAnsi="Courier New" w:cs="Courier New"/>
                  </w:rPr>
                </w:rPrChange>
              </w:rPr>
              <w:t>unique</w:t>
            </w:r>
          </w:p>
          <w:p w14:paraId="58F19089" w14:textId="77777777" w:rsidR="002E16CC" w:rsidRPr="009F3065" w:rsidRDefault="002E16CC" w:rsidP="002E16CC">
            <w:pPr>
              <w:rPr>
                <w:rFonts w:ascii="Courier New" w:hAnsi="Courier New" w:cs="Courier New"/>
                <w:sz w:val="22"/>
                <w:szCs w:val="22"/>
                <w:rPrChange w:id="1518" w:author="Alexander Thomas Frase" w:date="2012-11-02T13:20:00Z">
                  <w:rPr>
                    <w:rFonts w:ascii="Courier New" w:hAnsi="Courier New" w:cs="Courier New"/>
                  </w:rPr>
                </w:rPrChange>
              </w:rPr>
            </w:pPr>
            <w:r w:rsidRPr="009F3065">
              <w:rPr>
                <w:rFonts w:ascii="Courier New" w:hAnsi="Courier New" w:cs="Courier New"/>
                <w:sz w:val="22"/>
                <w:szCs w:val="22"/>
                <w:rPrChange w:id="1519" w:author="Alexander Thomas Frase" w:date="2012-11-02T13:20:00Z">
                  <w:rPr>
                    <w:rFonts w:ascii="Courier New" w:hAnsi="Courier New" w:cs="Courier New"/>
                  </w:rPr>
                </w:rPrChange>
              </w:rPr>
              <w:t>89417</w:t>
            </w:r>
          </w:p>
          <w:p w14:paraId="4642C697" w14:textId="77777777" w:rsidR="002E16CC" w:rsidRPr="009F3065" w:rsidRDefault="002E16CC" w:rsidP="002E16CC">
            <w:pPr>
              <w:rPr>
                <w:rFonts w:ascii="Courier New" w:hAnsi="Courier New" w:cs="Courier New"/>
                <w:sz w:val="22"/>
                <w:szCs w:val="22"/>
                <w:rPrChange w:id="1520" w:author="Alexander Thomas Frase" w:date="2012-11-02T13:20:00Z">
                  <w:rPr>
                    <w:rFonts w:ascii="Courier New" w:hAnsi="Courier New" w:cs="Courier New"/>
                  </w:rPr>
                </w:rPrChange>
              </w:rPr>
            </w:pPr>
            <w:r w:rsidRPr="009F3065">
              <w:rPr>
                <w:rFonts w:ascii="Courier New" w:hAnsi="Courier New" w:cs="Courier New"/>
                <w:sz w:val="22"/>
                <w:szCs w:val="22"/>
                <w:rPrChange w:id="1521" w:author="Alexander Thomas Frase" w:date="2012-11-02T13:20:00Z">
                  <w:rPr>
                    <w:rFonts w:ascii="Courier New" w:hAnsi="Courier New" w:cs="Courier New"/>
                  </w:rPr>
                </w:rPrChange>
              </w:rPr>
              <w:t>62977</w:t>
            </w:r>
          </w:p>
          <w:p w14:paraId="0AC95B23" w14:textId="77777777" w:rsidR="002E16CC" w:rsidRPr="009F3065" w:rsidRDefault="002E16CC" w:rsidP="002E16CC">
            <w:pPr>
              <w:rPr>
                <w:rFonts w:ascii="Courier New" w:hAnsi="Courier New" w:cs="Courier New"/>
                <w:sz w:val="22"/>
                <w:szCs w:val="22"/>
                <w:rPrChange w:id="1522" w:author="Alexander Thomas Frase" w:date="2012-11-02T13:20:00Z">
                  <w:rPr>
                    <w:rFonts w:ascii="Courier New" w:hAnsi="Courier New" w:cs="Courier New"/>
                  </w:rPr>
                </w:rPrChange>
              </w:rPr>
            </w:pPr>
            <w:r w:rsidRPr="009F3065">
              <w:rPr>
                <w:rFonts w:ascii="Courier New" w:hAnsi="Courier New" w:cs="Courier New"/>
                <w:sz w:val="22"/>
                <w:szCs w:val="22"/>
                <w:rPrChange w:id="1523" w:author="Alexander Thomas Frase" w:date="2012-11-02T13:20:00Z">
                  <w:rPr>
                    <w:rFonts w:ascii="Courier New" w:hAnsi="Courier New" w:cs="Courier New"/>
                  </w:rPr>
                </w:rPrChange>
              </w:rPr>
              <w:t>48880</w:t>
            </w:r>
          </w:p>
          <w:p w14:paraId="69B9FDBE" w14:textId="77777777" w:rsidR="002E16CC" w:rsidRPr="009F3065" w:rsidRDefault="002E16CC" w:rsidP="002E16CC">
            <w:pPr>
              <w:rPr>
                <w:rFonts w:ascii="Courier New" w:hAnsi="Courier New" w:cs="Courier New"/>
                <w:sz w:val="22"/>
                <w:szCs w:val="22"/>
                <w:rPrChange w:id="1524" w:author="Alexander Thomas Frase" w:date="2012-11-02T13:20:00Z">
                  <w:rPr>
                    <w:rFonts w:ascii="Courier New" w:hAnsi="Courier New" w:cs="Courier New"/>
                  </w:rPr>
                </w:rPrChange>
              </w:rPr>
            </w:pPr>
            <w:r w:rsidRPr="009F3065">
              <w:rPr>
                <w:rFonts w:ascii="Courier New" w:hAnsi="Courier New" w:cs="Courier New"/>
                <w:sz w:val="22"/>
                <w:szCs w:val="22"/>
                <w:rPrChange w:id="1525" w:author="Alexander Thomas Frase" w:date="2012-11-02T13:20:00Z">
                  <w:rPr>
                    <w:rFonts w:ascii="Courier New" w:hAnsi="Courier New" w:cs="Courier New"/>
                  </w:rPr>
                </w:rPrChange>
              </w:rPr>
              <w:t>35719</w:t>
            </w:r>
          </w:p>
          <w:p w14:paraId="1F484C6D" w14:textId="77777777" w:rsidR="002E16CC" w:rsidRPr="009F3065" w:rsidRDefault="002E16CC" w:rsidP="002E16CC">
            <w:pPr>
              <w:rPr>
                <w:rFonts w:ascii="Courier New" w:hAnsi="Courier New" w:cs="Courier New"/>
                <w:sz w:val="22"/>
                <w:szCs w:val="22"/>
                <w:rPrChange w:id="1526" w:author="Alexander Thomas Frase" w:date="2012-11-02T13:20:00Z">
                  <w:rPr>
                    <w:rFonts w:ascii="Courier New" w:hAnsi="Courier New" w:cs="Courier New"/>
                  </w:rPr>
                </w:rPrChange>
              </w:rPr>
            </w:pPr>
            <w:r w:rsidRPr="009F3065">
              <w:rPr>
                <w:rFonts w:ascii="Courier New" w:hAnsi="Courier New" w:cs="Courier New"/>
                <w:sz w:val="22"/>
                <w:szCs w:val="22"/>
                <w:rPrChange w:id="1527" w:author="Alexander Thomas Frase" w:date="2012-11-02T13:20:00Z">
                  <w:rPr>
                    <w:rFonts w:ascii="Courier New" w:hAnsi="Courier New" w:cs="Courier New"/>
                  </w:rPr>
                </w:rPrChange>
              </w:rPr>
              <w:t>50098</w:t>
            </w:r>
          </w:p>
          <w:p w14:paraId="33A8A261" w14:textId="77777777" w:rsidR="002E16CC" w:rsidRPr="009F3065" w:rsidRDefault="002E16CC" w:rsidP="002E16CC">
            <w:pPr>
              <w:rPr>
                <w:rFonts w:ascii="Courier New" w:hAnsi="Courier New" w:cs="Courier New"/>
                <w:sz w:val="22"/>
                <w:szCs w:val="22"/>
                <w:rPrChange w:id="1528" w:author="Alexander Thomas Frase" w:date="2012-11-02T13:20:00Z">
                  <w:rPr>
                    <w:rFonts w:ascii="Courier New" w:hAnsi="Courier New" w:cs="Courier New"/>
                  </w:rPr>
                </w:rPrChange>
              </w:rPr>
            </w:pPr>
            <w:r w:rsidRPr="009F3065">
              <w:rPr>
                <w:rFonts w:ascii="Courier New" w:hAnsi="Courier New" w:cs="Courier New"/>
                <w:sz w:val="22"/>
                <w:szCs w:val="22"/>
                <w:rPrChange w:id="1529" w:author="Alexander Thomas Frase" w:date="2012-11-02T13:20:00Z">
                  <w:rPr>
                    <w:rFonts w:ascii="Courier New" w:hAnsi="Courier New" w:cs="Courier New"/>
                  </w:rPr>
                </w:rPrChange>
              </w:rPr>
              <w:t>31225</w:t>
            </w:r>
          </w:p>
          <w:p w14:paraId="676A203A" w14:textId="77777777" w:rsidR="002E16CC" w:rsidRPr="009F3065" w:rsidRDefault="002E16CC" w:rsidP="002E16CC">
            <w:pPr>
              <w:rPr>
                <w:rFonts w:ascii="Courier New" w:hAnsi="Courier New" w:cs="Courier New"/>
                <w:sz w:val="22"/>
                <w:szCs w:val="22"/>
                <w:rPrChange w:id="1530" w:author="Alexander Thomas Frase" w:date="2012-11-02T13:20:00Z">
                  <w:rPr>
                    <w:rFonts w:ascii="Courier New" w:hAnsi="Courier New" w:cs="Courier New"/>
                  </w:rPr>
                </w:rPrChange>
              </w:rPr>
            </w:pPr>
            <w:r w:rsidRPr="009F3065">
              <w:rPr>
                <w:rFonts w:ascii="Courier New" w:hAnsi="Courier New" w:cs="Courier New"/>
                <w:sz w:val="22"/>
                <w:szCs w:val="22"/>
                <w:rPrChange w:id="1531" w:author="Alexander Thomas Frase" w:date="2012-11-02T13:20:00Z">
                  <w:rPr>
                    <w:rFonts w:ascii="Courier New" w:hAnsi="Courier New" w:cs="Courier New"/>
                  </w:rPr>
                </w:rPrChange>
              </w:rPr>
              <w:t>33036</w:t>
            </w:r>
          </w:p>
          <w:p w14:paraId="6D634BBA" w14:textId="77777777" w:rsidR="002E16CC" w:rsidRPr="009F3065" w:rsidRDefault="002E16CC" w:rsidP="002E16CC">
            <w:pPr>
              <w:rPr>
                <w:rFonts w:ascii="Courier New" w:hAnsi="Courier New" w:cs="Courier New"/>
                <w:sz w:val="22"/>
                <w:szCs w:val="22"/>
                <w:rPrChange w:id="1532" w:author="Alexander Thomas Frase" w:date="2012-11-02T13:20:00Z">
                  <w:rPr>
                    <w:rFonts w:ascii="Courier New" w:hAnsi="Courier New" w:cs="Courier New"/>
                  </w:rPr>
                </w:rPrChange>
              </w:rPr>
            </w:pPr>
            <w:r w:rsidRPr="009F3065">
              <w:rPr>
                <w:rFonts w:ascii="Courier New" w:hAnsi="Courier New" w:cs="Courier New"/>
                <w:sz w:val="22"/>
                <w:szCs w:val="22"/>
                <w:rPrChange w:id="1533" w:author="Alexander Thomas Frase" w:date="2012-11-02T13:20:00Z">
                  <w:rPr>
                    <w:rFonts w:ascii="Courier New" w:hAnsi="Courier New" w:cs="Courier New"/>
                  </w:rPr>
                </w:rPrChange>
              </w:rPr>
              <w:t>15446</w:t>
            </w:r>
          </w:p>
          <w:p w14:paraId="155D05AD" w14:textId="77777777" w:rsidR="002E16CC" w:rsidRPr="009F3065" w:rsidRDefault="002E16CC" w:rsidP="002E16CC">
            <w:pPr>
              <w:rPr>
                <w:rFonts w:ascii="Courier New" w:hAnsi="Courier New" w:cs="Courier New"/>
                <w:sz w:val="22"/>
                <w:szCs w:val="22"/>
                <w:rPrChange w:id="1534" w:author="Alexander Thomas Frase" w:date="2012-11-02T13:20:00Z">
                  <w:rPr>
                    <w:rFonts w:ascii="Courier New" w:hAnsi="Courier New" w:cs="Courier New"/>
                  </w:rPr>
                </w:rPrChange>
              </w:rPr>
            </w:pPr>
            <w:r w:rsidRPr="009F3065">
              <w:rPr>
                <w:rFonts w:ascii="Courier New" w:hAnsi="Courier New" w:cs="Courier New"/>
                <w:sz w:val="22"/>
                <w:szCs w:val="22"/>
                <w:rPrChange w:id="1535" w:author="Alexander Thomas Frase" w:date="2012-11-02T13:20:00Z">
                  <w:rPr>
                    <w:rFonts w:ascii="Courier New" w:hAnsi="Courier New" w:cs="Courier New"/>
                  </w:rPr>
                </w:rPrChange>
              </w:rPr>
              <w:t>18065</w:t>
            </w:r>
          </w:p>
          <w:p w14:paraId="2CAF6EED" w14:textId="77777777" w:rsidR="002E16CC" w:rsidRPr="009F3065" w:rsidRDefault="002E16CC" w:rsidP="002E16CC">
            <w:pPr>
              <w:rPr>
                <w:rFonts w:ascii="Courier New" w:hAnsi="Courier New" w:cs="Courier New"/>
                <w:sz w:val="22"/>
                <w:szCs w:val="22"/>
                <w:rPrChange w:id="1536" w:author="Alexander Thomas Frase" w:date="2012-11-02T13:20:00Z">
                  <w:rPr>
                    <w:rFonts w:ascii="Courier New" w:hAnsi="Courier New" w:cs="Courier New"/>
                  </w:rPr>
                </w:rPrChange>
              </w:rPr>
            </w:pPr>
            <w:r w:rsidRPr="009F3065">
              <w:rPr>
                <w:rFonts w:ascii="Courier New" w:hAnsi="Courier New" w:cs="Courier New"/>
                <w:sz w:val="22"/>
                <w:szCs w:val="22"/>
                <w:rPrChange w:id="1537" w:author="Alexander Thomas Frase" w:date="2012-11-02T13:20:00Z">
                  <w:rPr>
                    <w:rFonts w:ascii="Courier New" w:hAnsi="Courier New" w:cs="Courier New"/>
                  </w:rPr>
                </w:rPrChange>
              </w:rPr>
              <w:t>17545</w:t>
            </w:r>
          </w:p>
          <w:p w14:paraId="613F52F6" w14:textId="77777777" w:rsidR="002E16CC" w:rsidRPr="009F3065" w:rsidRDefault="002E16CC" w:rsidP="002E16CC">
            <w:pPr>
              <w:rPr>
                <w:rFonts w:ascii="Courier New" w:hAnsi="Courier New" w:cs="Courier New"/>
                <w:sz w:val="22"/>
                <w:szCs w:val="22"/>
                <w:rPrChange w:id="1538" w:author="Alexander Thomas Frase" w:date="2012-11-02T13:20:00Z">
                  <w:rPr>
                    <w:rFonts w:ascii="Courier New" w:hAnsi="Courier New" w:cs="Courier New"/>
                  </w:rPr>
                </w:rPrChange>
              </w:rPr>
            </w:pPr>
            <w:r w:rsidRPr="009F3065">
              <w:rPr>
                <w:rFonts w:ascii="Courier New" w:hAnsi="Courier New" w:cs="Courier New"/>
                <w:sz w:val="22"/>
                <w:szCs w:val="22"/>
                <w:rPrChange w:id="1539" w:author="Alexander Thomas Frase" w:date="2012-11-02T13:20:00Z">
                  <w:rPr>
                    <w:rFonts w:ascii="Courier New" w:hAnsi="Courier New" w:cs="Courier New"/>
                  </w:rPr>
                </w:rPrChange>
              </w:rPr>
              <w:t>268</w:t>
            </w:r>
          </w:p>
          <w:p w14:paraId="555E918A" w14:textId="77777777" w:rsidR="002E16CC" w:rsidRPr="009F3065" w:rsidRDefault="002E16CC" w:rsidP="002E16CC">
            <w:pPr>
              <w:rPr>
                <w:rFonts w:ascii="Courier New" w:hAnsi="Courier New" w:cs="Courier New"/>
                <w:sz w:val="22"/>
                <w:szCs w:val="22"/>
                <w:rPrChange w:id="1540" w:author="Alexander Thomas Frase" w:date="2012-11-02T13:20:00Z">
                  <w:rPr>
                    <w:rFonts w:ascii="Courier New" w:hAnsi="Courier New" w:cs="Courier New"/>
                  </w:rPr>
                </w:rPrChange>
              </w:rPr>
            </w:pPr>
            <w:r w:rsidRPr="009F3065">
              <w:rPr>
                <w:rFonts w:ascii="Courier New" w:hAnsi="Courier New" w:cs="Courier New"/>
                <w:sz w:val="22"/>
                <w:szCs w:val="22"/>
                <w:rPrChange w:id="1541" w:author="Alexander Thomas Frase" w:date="2012-11-02T13:20:00Z">
                  <w:rPr>
                    <w:rFonts w:ascii="Courier New" w:hAnsi="Courier New" w:cs="Courier New"/>
                  </w:rPr>
                </w:rPrChange>
              </w:rPr>
              <w:t>1523</w:t>
            </w:r>
          </w:p>
          <w:p w14:paraId="280243BC" w14:textId="77777777" w:rsidR="002E16CC" w:rsidRPr="009F3065" w:rsidRDefault="002E16CC" w:rsidP="002E16CC">
            <w:pPr>
              <w:rPr>
                <w:rFonts w:ascii="Courier New" w:hAnsi="Courier New" w:cs="Courier New"/>
                <w:sz w:val="22"/>
                <w:szCs w:val="22"/>
                <w:rPrChange w:id="1542" w:author="Alexander Thomas Frase" w:date="2012-11-02T13:20:00Z">
                  <w:rPr>
                    <w:rFonts w:ascii="Courier New" w:hAnsi="Courier New" w:cs="Courier New"/>
                  </w:rPr>
                </w:rPrChange>
              </w:rPr>
            </w:pPr>
            <w:r w:rsidRPr="009F3065">
              <w:rPr>
                <w:rFonts w:ascii="Courier New" w:hAnsi="Courier New" w:cs="Courier New"/>
                <w:sz w:val="22"/>
                <w:szCs w:val="22"/>
                <w:rPrChange w:id="1543" w:author="Alexander Thomas Frase" w:date="2012-11-02T13:20:00Z">
                  <w:rPr>
                    <w:rFonts w:ascii="Courier New" w:hAnsi="Courier New" w:cs="Courier New"/>
                  </w:rPr>
                </w:rPrChange>
              </w:rPr>
              <w:t>24131</w:t>
            </w:r>
          </w:p>
          <w:p w14:paraId="79ED4CA6" w14:textId="77777777" w:rsidR="002E16CC" w:rsidRPr="009F3065" w:rsidRDefault="002E16CC" w:rsidP="002E16CC">
            <w:pPr>
              <w:rPr>
                <w:rFonts w:ascii="Courier New" w:hAnsi="Courier New" w:cs="Courier New"/>
                <w:sz w:val="22"/>
                <w:szCs w:val="22"/>
                <w:rPrChange w:id="1544" w:author="Alexander Thomas Frase" w:date="2012-11-02T13:20:00Z">
                  <w:rPr>
                    <w:rFonts w:ascii="Courier New" w:hAnsi="Courier New" w:cs="Courier New"/>
                  </w:rPr>
                </w:rPrChange>
              </w:rPr>
            </w:pPr>
            <w:r w:rsidRPr="009F3065">
              <w:rPr>
                <w:rFonts w:ascii="Courier New" w:hAnsi="Courier New" w:cs="Courier New"/>
                <w:sz w:val="22"/>
                <w:szCs w:val="22"/>
                <w:rPrChange w:id="1545" w:author="Alexander Thomas Frase" w:date="2012-11-02T13:20:00Z">
                  <w:rPr>
                    <w:rFonts w:ascii="Courier New" w:hAnsi="Courier New" w:cs="Courier New"/>
                  </w:rPr>
                </w:rPrChange>
              </w:rPr>
              <w:t>101047</w:t>
            </w:r>
          </w:p>
          <w:p w14:paraId="1FA275D7" w14:textId="77777777" w:rsidR="002E16CC" w:rsidRPr="009F3065" w:rsidRDefault="002E16CC" w:rsidP="002E16CC">
            <w:pPr>
              <w:rPr>
                <w:rFonts w:ascii="Courier New" w:hAnsi="Courier New" w:cs="Courier New"/>
                <w:sz w:val="22"/>
                <w:szCs w:val="22"/>
                <w:rPrChange w:id="1546" w:author="Alexander Thomas Frase" w:date="2012-11-02T13:20:00Z">
                  <w:rPr>
                    <w:rFonts w:ascii="Courier New" w:hAnsi="Courier New" w:cs="Courier New"/>
                  </w:rPr>
                </w:rPrChange>
              </w:rPr>
            </w:pPr>
            <w:r w:rsidRPr="009F3065">
              <w:rPr>
                <w:rFonts w:ascii="Courier New" w:hAnsi="Courier New" w:cs="Courier New"/>
                <w:sz w:val="22"/>
                <w:szCs w:val="22"/>
                <w:rPrChange w:id="1547" w:author="Alexander Thomas Frase" w:date="2012-11-02T13:20:00Z">
                  <w:rPr>
                    <w:rFonts w:ascii="Courier New" w:hAnsi="Courier New" w:cs="Courier New"/>
                  </w:rPr>
                </w:rPrChange>
              </w:rPr>
              <w:t>98839</w:t>
            </w:r>
          </w:p>
          <w:p w14:paraId="6447FFF2" w14:textId="368F848F" w:rsidR="002E16CC" w:rsidRPr="009F3065" w:rsidRDefault="002E16CC" w:rsidP="002E16CC">
            <w:pPr>
              <w:rPr>
                <w:rFonts w:ascii="Courier New" w:hAnsi="Courier New" w:cs="Courier New"/>
                <w:sz w:val="22"/>
                <w:szCs w:val="22"/>
                <w:rPrChange w:id="1548" w:author="Alexander Thomas Frase" w:date="2012-11-02T13:20:00Z">
                  <w:rPr>
                    <w:rFonts w:ascii="Courier New" w:hAnsi="Courier New" w:cs="Courier New"/>
                  </w:rPr>
                </w:rPrChange>
              </w:rPr>
            </w:pPr>
            <w:r w:rsidRPr="009F3065">
              <w:rPr>
                <w:rFonts w:ascii="Courier New" w:hAnsi="Courier New" w:cs="Courier New"/>
                <w:sz w:val="22"/>
                <w:szCs w:val="22"/>
                <w:rPrChange w:id="1549" w:author="Alexander Thomas Frase" w:date="2012-11-02T13:20:00Z">
                  <w:rPr>
                    <w:rFonts w:ascii="Courier New" w:hAnsi="Courier New" w:cs="Courier New"/>
                  </w:rPr>
                </w:rPrChange>
              </w:rPr>
              <w:t>27062</w:t>
            </w:r>
          </w:p>
        </w:tc>
        <w:tc>
          <w:tcPr>
            <w:tcW w:w="4209" w:type="dxa"/>
            <w:tcPrChange w:id="1550" w:author="Alexander Thomas Frase" w:date="2012-10-23T14:06:00Z">
              <w:tcPr>
                <w:tcW w:w="4209" w:type="dxa"/>
              </w:tcPr>
            </w:tcPrChange>
          </w:tcPr>
          <w:p w14:paraId="3746541F" w14:textId="77777777" w:rsidR="002E16CC" w:rsidRPr="009F3065" w:rsidRDefault="002E16CC" w:rsidP="002E16CC">
            <w:pPr>
              <w:rPr>
                <w:rFonts w:ascii="Courier New" w:hAnsi="Courier New" w:cs="Courier New"/>
                <w:sz w:val="22"/>
                <w:szCs w:val="22"/>
                <w:rPrChange w:id="1551" w:author="Alexander Thomas Frase" w:date="2012-11-02T13:20:00Z">
                  <w:rPr>
                    <w:rFonts w:ascii="Courier New" w:hAnsi="Courier New" w:cs="Courier New"/>
                  </w:rPr>
                </w:rPrChange>
              </w:rPr>
            </w:pPr>
            <w:r w:rsidRPr="009F3065">
              <w:rPr>
                <w:rFonts w:ascii="Courier New" w:hAnsi="Courier New" w:cs="Courier New"/>
                <w:sz w:val="22"/>
                <w:szCs w:val="22"/>
                <w:rPrChange w:id="1552" w:author="Alexander Thomas Frase" w:date="2012-11-02T13:20:00Z">
                  <w:rPr>
                    <w:rFonts w:ascii="Courier New" w:hAnsi="Courier New" w:cs="Courier New"/>
                  </w:rPr>
                </w:rPrChange>
              </w:rPr>
              <w:t>ambiguous</w:t>
            </w:r>
          </w:p>
          <w:p w14:paraId="2015F4CB" w14:textId="77777777" w:rsidR="002E16CC" w:rsidRPr="009F3065" w:rsidRDefault="002E16CC" w:rsidP="002E16CC">
            <w:pPr>
              <w:rPr>
                <w:rFonts w:ascii="Courier New" w:hAnsi="Courier New" w:cs="Courier New"/>
                <w:sz w:val="22"/>
                <w:szCs w:val="22"/>
                <w:rPrChange w:id="1553" w:author="Alexander Thomas Frase" w:date="2012-11-02T13:20:00Z">
                  <w:rPr>
                    <w:rFonts w:ascii="Courier New" w:hAnsi="Courier New" w:cs="Courier New"/>
                  </w:rPr>
                </w:rPrChange>
              </w:rPr>
            </w:pPr>
            <w:r w:rsidRPr="009F3065">
              <w:rPr>
                <w:rFonts w:ascii="Courier New" w:hAnsi="Courier New" w:cs="Courier New"/>
                <w:sz w:val="22"/>
                <w:szCs w:val="22"/>
                <w:rPrChange w:id="1554" w:author="Alexander Thomas Frase" w:date="2012-11-02T13:20:00Z">
                  <w:rPr>
                    <w:rFonts w:ascii="Courier New" w:hAnsi="Courier New" w:cs="Courier New"/>
                  </w:rPr>
                </w:rPrChange>
              </w:rPr>
              <w:t>2270</w:t>
            </w:r>
          </w:p>
          <w:p w14:paraId="055CC6D3" w14:textId="77777777" w:rsidR="002E16CC" w:rsidRPr="009F3065" w:rsidRDefault="002E16CC" w:rsidP="002E16CC">
            <w:pPr>
              <w:rPr>
                <w:rFonts w:ascii="Courier New" w:hAnsi="Courier New" w:cs="Courier New"/>
                <w:sz w:val="22"/>
                <w:szCs w:val="22"/>
                <w:rPrChange w:id="1555" w:author="Alexander Thomas Frase" w:date="2012-11-02T13:20:00Z">
                  <w:rPr>
                    <w:rFonts w:ascii="Courier New" w:hAnsi="Courier New" w:cs="Courier New"/>
                  </w:rPr>
                </w:rPrChange>
              </w:rPr>
            </w:pPr>
            <w:r w:rsidRPr="009F3065">
              <w:rPr>
                <w:rFonts w:ascii="Courier New" w:hAnsi="Courier New" w:cs="Courier New"/>
                <w:sz w:val="22"/>
                <w:szCs w:val="22"/>
                <w:rPrChange w:id="1556" w:author="Alexander Thomas Frase" w:date="2012-11-02T13:20:00Z">
                  <w:rPr>
                    <w:rFonts w:ascii="Courier New" w:hAnsi="Courier New" w:cs="Courier New"/>
                  </w:rPr>
                </w:rPrChange>
              </w:rPr>
              <w:t>0</w:t>
            </w:r>
          </w:p>
          <w:p w14:paraId="53442D2C" w14:textId="77777777" w:rsidR="002E16CC" w:rsidRPr="009F3065" w:rsidRDefault="002E16CC" w:rsidP="002E16CC">
            <w:pPr>
              <w:rPr>
                <w:rFonts w:ascii="Courier New" w:hAnsi="Courier New" w:cs="Courier New"/>
                <w:sz w:val="22"/>
                <w:szCs w:val="22"/>
                <w:rPrChange w:id="1557" w:author="Alexander Thomas Frase" w:date="2012-11-02T13:20:00Z">
                  <w:rPr>
                    <w:rFonts w:ascii="Courier New" w:hAnsi="Courier New" w:cs="Courier New"/>
                  </w:rPr>
                </w:rPrChange>
              </w:rPr>
            </w:pPr>
            <w:r w:rsidRPr="009F3065">
              <w:rPr>
                <w:rFonts w:ascii="Courier New" w:hAnsi="Courier New" w:cs="Courier New"/>
                <w:sz w:val="22"/>
                <w:szCs w:val="22"/>
                <w:rPrChange w:id="1558" w:author="Alexander Thomas Frase" w:date="2012-11-02T13:20:00Z">
                  <w:rPr>
                    <w:rFonts w:ascii="Courier New" w:hAnsi="Courier New" w:cs="Courier New"/>
                  </w:rPr>
                </w:rPrChange>
              </w:rPr>
              <w:t>0</w:t>
            </w:r>
          </w:p>
          <w:p w14:paraId="7985C460" w14:textId="77777777" w:rsidR="002E16CC" w:rsidRPr="009F3065" w:rsidRDefault="002E16CC" w:rsidP="002E16CC">
            <w:pPr>
              <w:rPr>
                <w:rFonts w:ascii="Courier New" w:hAnsi="Courier New" w:cs="Courier New"/>
                <w:sz w:val="22"/>
                <w:szCs w:val="22"/>
                <w:rPrChange w:id="1559" w:author="Alexander Thomas Frase" w:date="2012-11-02T13:20:00Z">
                  <w:rPr>
                    <w:rFonts w:ascii="Courier New" w:hAnsi="Courier New" w:cs="Courier New"/>
                  </w:rPr>
                </w:rPrChange>
              </w:rPr>
            </w:pPr>
            <w:r w:rsidRPr="009F3065">
              <w:rPr>
                <w:rFonts w:ascii="Courier New" w:hAnsi="Courier New" w:cs="Courier New"/>
                <w:sz w:val="22"/>
                <w:szCs w:val="22"/>
                <w:rPrChange w:id="1560" w:author="Alexander Thomas Frase" w:date="2012-11-02T13:20:00Z">
                  <w:rPr>
                    <w:rFonts w:ascii="Courier New" w:hAnsi="Courier New" w:cs="Courier New"/>
                  </w:rPr>
                </w:rPrChange>
              </w:rPr>
              <w:t>0</w:t>
            </w:r>
          </w:p>
          <w:p w14:paraId="1BCB9D73" w14:textId="77777777" w:rsidR="002E16CC" w:rsidRPr="009F3065" w:rsidRDefault="002E16CC" w:rsidP="002E16CC">
            <w:pPr>
              <w:rPr>
                <w:rFonts w:ascii="Courier New" w:hAnsi="Courier New" w:cs="Courier New"/>
                <w:sz w:val="22"/>
                <w:szCs w:val="22"/>
                <w:rPrChange w:id="1561" w:author="Alexander Thomas Frase" w:date="2012-11-02T13:20:00Z">
                  <w:rPr>
                    <w:rFonts w:ascii="Courier New" w:hAnsi="Courier New" w:cs="Courier New"/>
                  </w:rPr>
                </w:rPrChange>
              </w:rPr>
            </w:pPr>
            <w:r w:rsidRPr="009F3065">
              <w:rPr>
                <w:rFonts w:ascii="Courier New" w:hAnsi="Courier New" w:cs="Courier New"/>
                <w:sz w:val="22"/>
                <w:szCs w:val="22"/>
                <w:rPrChange w:id="1562" w:author="Alexander Thomas Frase" w:date="2012-11-02T13:20:00Z">
                  <w:rPr>
                    <w:rFonts w:ascii="Courier New" w:hAnsi="Courier New" w:cs="Courier New"/>
                  </w:rPr>
                </w:rPrChange>
              </w:rPr>
              <w:t>61</w:t>
            </w:r>
          </w:p>
          <w:p w14:paraId="6D6400F1" w14:textId="77777777" w:rsidR="002E16CC" w:rsidRPr="009F3065" w:rsidRDefault="002E16CC" w:rsidP="002E16CC">
            <w:pPr>
              <w:rPr>
                <w:rFonts w:ascii="Courier New" w:hAnsi="Courier New" w:cs="Courier New"/>
                <w:sz w:val="22"/>
                <w:szCs w:val="22"/>
                <w:rPrChange w:id="1563" w:author="Alexander Thomas Frase" w:date="2012-11-02T13:20:00Z">
                  <w:rPr>
                    <w:rFonts w:ascii="Courier New" w:hAnsi="Courier New" w:cs="Courier New"/>
                  </w:rPr>
                </w:rPrChange>
              </w:rPr>
            </w:pPr>
            <w:r w:rsidRPr="009F3065">
              <w:rPr>
                <w:rFonts w:ascii="Courier New" w:hAnsi="Courier New" w:cs="Courier New"/>
                <w:sz w:val="22"/>
                <w:szCs w:val="22"/>
                <w:rPrChange w:id="1564" w:author="Alexander Thomas Frase" w:date="2012-11-02T13:20:00Z">
                  <w:rPr>
                    <w:rFonts w:ascii="Courier New" w:hAnsi="Courier New" w:cs="Courier New"/>
                  </w:rPr>
                </w:rPrChange>
              </w:rPr>
              <w:t>0</w:t>
            </w:r>
          </w:p>
          <w:p w14:paraId="30851849" w14:textId="77777777" w:rsidR="002E16CC" w:rsidRPr="009F3065" w:rsidRDefault="002E16CC" w:rsidP="002E16CC">
            <w:pPr>
              <w:rPr>
                <w:rFonts w:ascii="Courier New" w:hAnsi="Courier New" w:cs="Courier New"/>
                <w:sz w:val="22"/>
                <w:szCs w:val="22"/>
                <w:rPrChange w:id="1565" w:author="Alexander Thomas Frase" w:date="2012-11-02T13:20:00Z">
                  <w:rPr>
                    <w:rFonts w:ascii="Courier New" w:hAnsi="Courier New" w:cs="Courier New"/>
                  </w:rPr>
                </w:rPrChange>
              </w:rPr>
            </w:pPr>
            <w:r w:rsidRPr="009F3065">
              <w:rPr>
                <w:rFonts w:ascii="Courier New" w:hAnsi="Courier New" w:cs="Courier New"/>
                <w:sz w:val="22"/>
                <w:szCs w:val="22"/>
                <w:rPrChange w:id="1566" w:author="Alexander Thomas Frase" w:date="2012-11-02T13:20:00Z">
                  <w:rPr>
                    <w:rFonts w:ascii="Courier New" w:hAnsi="Courier New" w:cs="Courier New"/>
                  </w:rPr>
                </w:rPrChange>
              </w:rPr>
              <w:t>0</w:t>
            </w:r>
          </w:p>
          <w:p w14:paraId="7D01705F" w14:textId="77777777" w:rsidR="002E16CC" w:rsidRPr="009F3065" w:rsidRDefault="002E16CC" w:rsidP="002E16CC">
            <w:pPr>
              <w:rPr>
                <w:rFonts w:ascii="Courier New" w:hAnsi="Courier New" w:cs="Courier New"/>
                <w:sz w:val="22"/>
                <w:szCs w:val="22"/>
                <w:rPrChange w:id="1567" w:author="Alexander Thomas Frase" w:date="2012-11-02T13:20:00Z">
                  <w:rPr>
                    <w:rFonts w:ascii="Courier New" w:hAnsi="Courier New" w:cs="Courier New"/>
                  </w:rPr>
                </w:rPrChange>
              </w:rPr>
            </w:pPr>
            <w:r w:rsidRPr="009F3065">
              <w:rPr>
                <w:rFonts w:ascii="Courier New" w:hAnsi="Courier New" w:cs="Courier New"/>
                <w:sz w:val="22"/>
                <w:szCs w:val="22"/>
                <w:rPrChange w:id="1568" w:author="Alexander Thomas Frase" w:date="2012-11-02T13:20:00Z">
                  <w:rPr>
                    <w:rFonts w:ascii="Courier New" w:hAnsi="Courier New" w:cs="Courier New"/>
                  </w:rPr>
                </w:rPrChange>
              </w:rPr>
              <w:t>0</w:t>
            </w:r>
          </w:p>
          <w:p w14:paraId="3B40F422" w14:textId="77777777" w:rsidR="002E16CC" w:rsidRPr="009F3065" w:rsidRDefault="002E16CC" w:rsidP="002E16CC">
            <w:pPr>
              <w:rPr>
                <w:rFonts w:ascii="Courier New" w:hAnsi="Courier New" w:cs="Courier New"/>
                <w:sz w:val="22"/>
                <w:szCs w:val="22"/>
                <w:rPrChange w:id="1569" w:author="Alexander Thomas Frase" w:date="2012-11-02T13:20:00Z">
                  <w:rPr>
                    <w:rFonts w:ascii="Courier New" w:hAnsi="Courier New" w:cs="Courier New"/>
                  </w:rPr>
                </w:rPrChange>
              </w:rPr>
            </w:pPr>
            <w:r w:rsidRPr="009F3065">
              <w:rPr>
                <w:rFonts w:ascii="Courier New" w:hAnsi="Courier New" w:cs="Courier New"/>
                <w:sz w:val="22"/>
                <w:szCs w:val="22"/>
                <w:rPrChange w:id="1570" w:author="Alexander Thomas Frase" w:date="2012-11-02T13:20:00Z">
                  <w:rPr>
                    <w:rFonts w:ascii="Courier New" w:hAnsi="Courier New" w:cs="Courier New"/>
                  </w:rPr>
                </w:rPrChange>
              </w:rPr>
              <w:t>0</w:t>
            </w:r>
          </w:p>
          <w:p w14:paraId="45E28D80" w14:textId="77777777" w:rsidR="002E16CC" w:rsidRPr="009F3065" w:rsidRDefault="002E16CC" w:rsidP="002E16CC">
            <w:pPr>
              <w:rPr>
                <w:rFonts w:ascii="Courier New" w:hAnsi="Courier New" w:cs="Courier New"/>
                <w:sz w:val="22"/>
                <w:szCs w:val="22"/>
                <w:rPrChange w:id="1571" w:author="Alexander Thomas Frase" w:date="2012-11-02T13:20:00Z">
                  <w:rPr>
                    <w:rFonts w:ascii="Courier New" w:hAnsi="Courier New" w:cs="Courier New"/>
                  </w:rPr>
                </w:rPrChange>
              </w:rPr>
            </w:pPr>
            <w:r w:rsidRPr="009F3065">
              <w:rPr>
                <w:rFonts w:ascii="Courier New" w:hAnsi="Courier New" w:cs="Courier New"/>
                <w:sz w:val="22"/>
                <w:szCs w:val="22"/>
                <w:rPrChange w:id="1572" w:author="Alexander Thomas Frase" w:date="2012-11-02T13:20:00Z">
                  <w:rPr>
                    <w:rFonts w:ascii="Courier New" w:hAnsi="Courier New" w:cs="Courier New"/>
                  </w:rPr>
                </w:rPrChange>
              </w:rPr>
              <w:t>27</w:t>
            </w:r>
          </w:p>
          <w:p w14:paraId="1F5B367A" w14:textId="77777777" w:rsidR="002E16CC" w:rsidRPr="009F3065" w:rsidRDefault="002E16CC" w:rsidP="002E16CC">
            <w:pPr>
              <w:rPr>
                <w:rFonts w:ascii="Courier New" w:hAnsi="Courier New" w:cs="Courier New"/>
                <w:sz w:val="22"/>
                <w:szCs w:val="22"/>
                <w:rPrChange w:id="1573" w:author="Alexander Thomas Frase" w:date="2012-11-02T13:20:00Z">
                  <w:rPr>
                    <w:rFonts w:ascii="Courier New" w:hAnsi="Courier New" w:cs="Courier New"/>
                  </w:rPr>
                </w:rPrChange>
              </w:rPr>
            </w:pPr>
            <w:r w:rsidRPr="009F3065">
              <w:rPr>
                <w:rFonts w:ascii="Courier New" w:hAnsi="Courier New" w:cs="Courier New"/>
                <w:sz w:val="22"/>
                <w:szCs w:val="22"/>
                <w:rPrChange w:id="1574" w:author="Alexander Thomas Frase" w:date="2012-11-02T13:20:00Z">
                  <w:rPr>
                    <w:rFonts w:ascii="Courier New" w:hAnsi="Courier New" w:cs="Courier New"/>
                  </w:rPr>
                </w:rPrChange>
              </w:rPr>
              <w:t>0</w:t>
            </w:r>
          </w:p>
          <w:p w14:paraId="0945AB09" w14:textId="77777777" w:rsidR="002E16CC" w:rsidRPr="009F3065" w:rsidRDefault="002E16CC" w:rsidP="002E16CC">
            <w:pPr>
              <w:rPr>
                <w:rFonts w:ascii="Courier New" w:hAnsi="Courier New" w:cs="Courier New"/>
                <w:sz w:val="22"/>
                <w:szCs w:val="22"/>
                <w:rPrChange w:id="1575" w:author="Alexander Thomas Frase" w:date="2012-11-02T13:20:00Z">
                  <w:rPr>
                    <w:rFonts w:ascii="Courier New" w:hAnsi="Courier New" w:cs="Courier New"/>
                  </w:rPr>
                </w:rPrChange>
              </w:rPr>
            </w:pPr>
            <w:r w:rsidRPr="009F3065">
              <w:rPr>
                <w:rFonts w:ascii="Courier New" w:hAnsi="Courier New" w:cs="Courier New"/>
                <w:sz w:val="22"/>
                <w:szCs w:val="22"/>
                <w:rPrChange w:id="1576" w:author="Alexander Thomas Frase" w:date="2012-11-02T13:20:00Z">
                  <w:rPr>
                    <w:rFonts w:ascii="Courier New" w:hAnsi="Courier New" w:cs="Courier New"/>
                  </w:rPr>
                </w:rPrChange>
              </w:rPr>
              <w:t>0</w:t>
            </w:r>
          </w:p>
          <w:p w14:paraId="50BF1B09" w14:textId="77777777" w:rsidR="002E16CC" w:rsidRPr="009F3065" w:rsidRDefault="002E16CC" w:rsidP="002E16CC">
            <w:pPr>
              <w:rPr>
                <w:rFonts w:ascii="Courier New" w:hAnsi="Courier New" w:cs="Courier New"/>
                <w:sz w:val="22"/>
                <w:szCs w:val="22"/>
                <w:rPrChange w:id="1577" w:author="Alexander Thomas Frase" w:date="2012-11-02T13:20:00Z">
                  <w:rPr>
                    <w:rFonts w:ascii="Courier New" w:hAnsi="Courier New" w:cs="Courier New"/>
                  </w:rPr>
                </w:rPrChange>
              </w:rPr>
            </w:pPr>
            <w:r w:rsidRPr="009F3065">
              <w:rPr>
                <w:rFonts w:ascii="Courier New" w:hAnsi="Courier New" w:cs="Courier New"/>
                <w:sz w:val="22"/>
                <w:szCs w:val="22"/>
                <w:rPrChange w:id="1578" w:author="Alexander Thomas Frase" w:date="2012-11-02T13:20:00Z">
                  <w:rPr>
                    <w:rFonts w:ascii="Courier New" w:hAnsi="Courier New" w:cs="Courier New"/>
                  </w:rPr>
                </w:rPrChange>
              </w:rPr>
              <w:t>885</w:t>
            </w:r>
          </w:p>
          <w:p w14:paraId="4E7D0CE6" w14:textId="77777777" w:rsidR="002E16CC" w:rsidRPr="009F3065" w:rsidRDefault="002E16CC" w:rsidP="002E16CC">
            <w:pPr>
              <w:rPr>
                <w:rFonts w:ascii="Courier New" w:hAnsi="Courier New" w:cs="Courier New"/>
                <w:sz w:val="22"/>
                <w:szCs w:val="22"/>
                <w:rPrChange w:id="1579" w:author="Alexander Thomas Frase" w:date="2012-11-02T13:20:00Z">
                  <w:rPr>
                    <w:rFonts w:ascii="Courier New" w:hAnsi="Courier New" w:cs="Courier New"/>
                  </w:rPr>
                </w:rPrChange>
              </w:rPr>
            </w:pPr>
            <w:r w:rsidRPr="009F3065">
              <w:rPr>
                <w:rFonts w:ascii="Courier New" w:hAnsi="Courier New" w:cs="Courier New"/>
                <w:sz w:val="22"/>
                <w:szCs w:val="22"/>
                <w:rPrChange w:id="1580" w:author="Alexander Thomas Frase" w:date="2012-11-02T13:20:00Z">
                  <w:rPr>
                    <w:rFonts w:ascii="Courier New" w:hAnsi="Courier New" w:cs="Courier New"/>
                  </w:rPr>
                </w:rPrChange>
              </w:rPr>
              <w:t>0</w:t>
            </w:r>
          </w:p>
          <w:p w14:paraId="2E64AB39" w14:textId="77777777" w:rsidR="002E16CC" w:rsidRPr="009F3065" w:rsidRDefault="002E16CC" w:rsidP="002E16CC">
            <w:pPr>
              <w:rPr>
                <w:rFonts w:ascii="Courier New" w:hAnsi="Courier New" w:cs="Courier New"/>
                <w:sz w:val="22"/>
                <w:szCs w:val="22"/>
                <w:rPrChange w:id="1581" w:author="Alexander Thomas Frase" w:date="2012-11-02T13:20:00Z">
                  <w:rPr>
                    <w:rFonts w:ascii="Courier New" w:hAnsi="Courier New" w:cs="Courier New"/>
                  </w:rPr>
                </w:rPrChange>
              </w:rPr>
            </w:pPr>
            <w:r w:rsidRPr="009F3065">
              <w:rPr>
                <w:rFonts w:ascii="Courier New" w:hAnsi="Courier New" w:cs="Courier New"/>
                <w:sz w:val="22"/>
                <w:szCs w:val="22"/>
                <w:rPrChange w:id="1582" w:author="Alexander Thomas Frase" w:date="2012-11-02T13:20:00Z">
                  <w:rPr>
                    <w:rFonts w:ascii="Courier New" w:hAnsi="Courier New" w:cs="Courier New"/>
                  </w:rPr>
                </w:rPrChange>
              </w:rPr>
              <w:t>6245</w:t>
            </w:r>
          </w:p>
          <w:p w14:paraId="3932C94C" w14:textId="6709711D" w:rsidR="002E16CC" w:rsidRPr="009F3065" w:rsidRDefault="002E16CC" w:rsidP="002E16CC">
            <w:pPr>
              <w:rPr>
                <w:rFonts w:ascii="Courier New" w:hAnsi="Courier New" w:cs="Courier New"/>
                <w:sz w:val="22"/>
                <w:szCs w:val="22"/>
                <w:rPrChange w:id="1583" w:author="Alexander Thomas Frase" w:date="2012-11-02T13:20:00Z">
                  <w:rPr>
                    <w:rFonts w:ascii="Courier New" w:hAnsi="Courier New" w:cs="Courier New"/>
                  </w:rPr>
                </w:rPrChange>
              </w:rPr>
            </w:pPr>
            <w:r w:rsidRPr="009F3065">
              <w:rPr>
                <w:rFonts w:ascii="Courier New" w:hAnsi="Courier New" w:cs="Courier New"/>
                <w:sz w:val="22"/>
                <w:szCs w:val="22"/>
                <w:rPrChange w:id="1584" w:author="Alexander Thomas Frase" w:date="2012-11-02T13:20:00Z">
                  <w:rPr>
                    <w:rFonts w:ascii="Courier New" w:hAnsi="Courier New" w:cs="Courier New"/>
                  </w:rPr>
                </w:rPrChange>
              </w:rPr>
              <w:t>0</w:t>
            </w:r>
          </w:p>
        </w:tc>
      </w:tr>
    </w:tbl>
    <w:p w14:paraId="7651BB0D" w14:textId="77777777" w:rsidR="002E16CC" w:rsidRDefault="002E16CC" w:rsidP="00943DD1"/>
    <w:p w14:paraId="60C48E7E" w14:textId="4688081E" w:rsidR="00686470" w:rsidRDefault="00686470" w:rsidP="00943DD1">
      <w:r>
        <w:t xml:space="preserve">The labels in the first column are the identifier types themselves; these are the values which can be used with the GENE_IDENTIFIER_TYPE option or in the first column of a two-column gene list input file. The second column shows the total number of </w:t>
      </w:r>
      <w:r w:rsidR="000D30F3">
        <w:t xml:space="preserve">distinct </w:t>
      </w:r>
      <w:r>
        <w:t>identifiers of that type which are found in the prior knowledge database file; for example, there are 91,687 di</w:t>
      </w:r>
      <w:r w:rsidR="000D30F3">
        <w:t>fferent</w:t>
      </w:r>
      <w:r>
        <w:t xml:space="preserve"> “symbol” identifiers, which are symbolic abbreviations of genes (i.e. “A1BG”). The seco</w:t>
      </w:r>
      <w:r w:rsidR="00004878">
        <w:t xml:space="preserve">nd and third columns break </w:t>
      </w:r>
      <w:r>
        <w:t>that total</w:t>
      </w:r>
      <w:r w:rsidR="00004878">
        <w:t xml:space="preserve"> down</w:t>
      </w:r>
      <w:r>
        <w:t xml:space="preserve"> into the number which are associated with only one gene (unique identifiers) and the number which are associated with multiple genes (ambiguous identifiers).</w:t>
      </w:r>
    </w:p>
    <w:p w14:paraId="39FE7CBE" w14:textId="77777777" w:rsidR="000B2150" w:rsidRDefault="000B2150" w:rsidP="00943DD1"/>
    <w:p w14:paraId="236B913E" w14:textId="0C79154F" w:rsidR="003E6518" w:rsidRDefault="000B2150" w:rsidP="00943DD1">
      <w:r>
        <w:t xml:space="preserve">The names of the identifier types are </w:t>
      </w:r>
      <w:r w:rsidR="0065037A">
        <w:t>defined by LOKI, and generally correspond to the organization or project which assigns that type of name, followed by the particular kind of thing being named. For example “</w:t>
      </w:r>
      <w:proofErr w:type="spellStart"/>
      <w:r w:rsidR="0065037A">
        <w:t>entrez_gid</w:t>
      </w:r>
      <w:proofErr w:type="spellEnd"/>
      <w:r w:rsidR="0065037A">
        <w:t xml:space="preserve">” refers to the numeric gene numbers assigned by NCBI’s </w:t>
      </w:r>
      <w:proofErr w:type="spellStart"/>
      <w:r w:rsidR="0065037A">
        <w:t>Entrez</w:t>
      </w:r>
      <w:proofErr w:type="spellEnd"/>
      <w:r w:rsidR="0065037A">
        <w:t xml:space="preserve"> Gene database, while “</w:t>
      </w:r>
      <w:proofErr w:type="spellStart"/>
      <w:r w:rsidR="0065037A">
        <w:t>ensemb</w:t>
      </w:r>
      <w:r w:rsidR="000821C7">
        <w:t>l</w:t>
      </w:r>
      <w:r w:rsidR="0065037A">
        <w:t>_pid</w:t>
      </w:r>
      <w:proofErr w:type="spellEnd"/>
      <w:r w:rsidR="0065037A">
        <w:t xml:space="preserve">” refers to protein identifiers assigned by </w:t>
      </w:r>
      <w:proofErr w:type="spellStart"/>
      <w:r w:rsidR="0065037A">
        <w:t>Ensembl</w:t>
      </w:r>
      <w:proofErr w:type="spellEnd"/>
      <w:r w:rsidR="0065037A">
        <w:t>.</w:t>
      </w:r>
      <w:bookmarkStart w:id="1585" w:name="_Toc208459934"/>
      <w:bookmarkStart w:id="1586" w:name="_Toc208460027"/>
      <w:bookmarkStart w:id="1587" w:name="_Toc208460058"/>
      <w:bookmarkEnd w:id="1335"/>
      <w:bookmarkEnd w:id="1336"/>
      <w:bookmarkEnd w:id="1337"/>
    </w:p>
    <w:p w14:paraId="7B4C6ABE" w14:textId="7185C492" w:rsidR="00BA578D" w:rsidRDefault="00BA578D" w:rsidP="00943DD1">
      <w:pPr>
        <w:pStyle w:val="Heading2"/>
      </w:pPr>
      <w:bookmarkStart w:id="1588" w:name="_Toc339626858"/>
      <w:r>
        <w:t>LD Profiles Report</w:t>
      </w:r>
      <w:bookmarkEnd w:id="1588"/>
    </w:p>
    <w:p w14:paraId="1BEC9E13" w14:textId="77777777" w:rsidR="00680785" w:rsidRDefault="00680785" w:rsidP="00943DD1"/>
    <w:p w14:paraId="738B60F8" w14:textId="6F511DB5" w:rsidR="00B3665B" w:rsidRDefault="00B3665B" w:rsidP="00943DD1">
      <w:r>
        <w:t>This report lists the LD profiles available in the knowledge database. If LD Spline has not been used to calculate LD-adjusted gene boundaries, then only the default profile with canonical gene boundaries will be shown.</w:t>
      </w:r>
    </w:p>
    <w:p w14:paraId="3DA802F2" w14:textId="3FC98C8D" w:rsidR="00BA578D" w:rsidRDefault="00BA578D" w:rsidP="00943DD1">
      <w:pPr>
        <w:pStyle w:val="Heading2"/>
      </w:pPr>
      <w:bookmarkStart w:id="1589" w:name="_Toc339626859"/>
      <w:r>
        <w:t>Invalid Input Reports</w:t>
      </w:r>
      <w:bookmarkEnd w:id="1589"/>
    </w:p>
    <w:p w14:paraId="02A6F685" w14:textId="77777777" w:rsidR="008D65C8" w:rsidRDefault="008D65C8" w:rsidP="00943DD1"/>
    <w:p w14:paraId="2F702E21" w14:textId="16E0E0FF" w:rsidR="003B534B" w:rsidRDefault="008D65C8">
      <w:r>
        <w:t xml:space="preserve">If the REPORT_INVALID_INPUT option has been enabled, then any user input data which cannot be parsed or understood by </w:t>
      </w:r>
      <w:proofErr w:type="spellStart"/>
      <w:r>
        <w:t>Biofilter</w:t>
      </w:r>
      <w:proofErr w:type="spellEnd"/>
      <w:r>
        <w:t xml:space="preserve"> will appear in one of these report files. A separate file is generated for each type of input (SNP, position, region, etc.), and for each invalid input line, that entire line will be copied to the corresponding report file preced</w:t>
      </w:r>
      <w:r w:rsidR="006D4406">
        <w:t>ed by a</w:t>
      </w:r>
      <w:r>
        <w:t xml:space="preserve"> comment line describing the error. For example, the SNP input file on the left will yield the invalid SNP report file on the right:</w:t>
      </w:r>
    </w:p>
    <w:p w14:paraId="1D263E60" w14:textId="2974F182" w:rsidR="003B534B" w:rsidRDefault="003B534B">
      <w:pPr>
        <w:widowControl/>
        <w:suppressAutoHyphens w:val="0"/>
      </w:pPr>
      <w:del w:id="1590" w:author="Alexander Thomas Frase" w:date="2012-10-26T14:17:00Z">
        <w:r w:rsidDel="00586A6B">
          <w:br w:type="page"/>
        </w:r>
      </w:del>
    </w:p>
    <w:tbl>
      <w:tblPr>
        <w:tblStyle w:val="TableGrid"/>
        <w:tblW w:w="8640" w:type="dxa"/>
        <w:tblInd w:w="720" w:type="dxa"/>
        <w:tblLook w:val="04A0" w:firstRow="1" w:lastRow="0" w:firstColumn="1" w:lastColumn="0" w:noHBand="0" w:noVBand="1"/>
      </w:tblPr>
      <w:tblGrid>
        <w:gridCol w:w="1369"/>
        <w:gridCol w:w="7271"/>
      </w:tblGrid>
      <w:tr w:rsidR="008D65C8" w:rsidRPr="009F3065" w14:paraId="65F0FA7F" w14:textId="77777777" w:rsidTr="00943DD1">
        <w:tc>
          <w:tcPr>
            <w:tcW w:w="1369" w:type="dxa"/>
          </w:tcPr>
          <w:p w14:paraId="05FE3DE2" w14:textId="77777777"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lastRenderedPageBreak/>
              <w:t>#</w:t>
            </w:r>
            <w:proofErr w:type="spellStart"/>
            <w:r w:rsidRPr="009F3065">
              <w:rPr>
                <w:rFonts w:ascii="Courier New" w:hAnsi="Courier New" w:cs="Courier New"/>
                <w:sz w:val="22"/>
                <w:szCs w:val="22"/>
              </w:rPr>
              <w:t>snp</w:t>
            </w:r>
            <w:proofErr w:type="spellEnd"/>
          </w:p>
          <w:p w14:paraId="0598AC58" w14:textId="77777777"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rs12</w:t>
            </w:r>
          </w:p>
          <w:p w14:paraId="4D186A02" w14:textId="77777777"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rs34</w:t>
            </w:r>
          </w:p>
          <w:p w14:paraId="3CA7B7DA" w14:textId="77777777"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chr5:678</w:t>
            </w:r>
          </w:p>
          <w:p w14:paraId="1D94C39D" w14:textId="0944F9F8"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rs90</w:t>
            </w:r>
          </w:p>
        </w:tc>
        <w:tc>
          <w:tcPr>
            <w:tcW w:w="7271" w:type="dxa"/>
          </w:tcPr>
          <w:p w14:paraId="05066DEB" w14:textId="77777777"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 invalid literal for long() with base 10: 'chr5:678'</w:t>
            </w:r>
          </w:p>
          <w:p w14:paraId="6F212763" w14:textId="62B38C9D" w:rsidR="008D65C8" w:rsidRPr="009F3065" w:rsidRDefault="008D65C8" w:rsidP="008D65C8">
            <w:pPr>
              <w:rPr>
                <w:rFonts w:ascii="Courier New" w:hAnsi="Courier New" w:cs="Courier New"/>
                <w:sz w:val="22"/>
                <w:szCs w:val="22"/>
              </w:rPr>
            </w:pPr>
            <w:r w:rsidRPr="009F3065">
              <w:rPr>
                <w:rFonts w:ascii="Courier New" w:hAnsi="Courier New" w:cs="Courier New"/>
                <w:sz w:val="22"/>
                <w:szCs w:val="22"/>
              </w:rPr>
              <w:t>chr5:678</w:t>
            </w:r>
          </w:p>
        </w:tc>
      </w:tr>
    </w:tbl>
    <w:p w14:paraId="26BA320D" w14:textId="77777777" w:rsidR="008D65C8" w:rsidRDefault="008D65C8" w:rsidP="00943DD1"/>
    <w:p w14:paraId="5E716424" w14:textId="2CA5AD10" w:rsidR="008D65C8" w:rsidRDefault="006D4406" w:rsidP="00943DD1">
      <w:r>
        <w:t>One of the inputs was not understood as a valid RS number, but the other three were parsed successfully and added to the input dataset.</w:t>
      </w:r>
    </w:p>
    <w:p w14:paraId="33D2F9E5" w14:textId="54BD8F95" w:rsidR="00BA578D" w:rsidRDefault="00BA578D" w:rsidP="00943DD1">
      <w:pPr>
        <w:pStyle w:val="Heading2"/>
      </w:pPr>
      <w:bookmarkStart w:id="1591" w:name="_Toc339626860"/>
      <w:r>
        <w:t>Analysis Outputs</w:t>
      </w:r>
      <w:bookmarkEnd w:id="1591"/>
    </w:p>
    <w:p w14:paraId="5B627FA1" w14:textId="77777777" w:rsidR="00B64946" w:rsidRDefault="00B64946" w:rsidP="00943DD1"/>
    <w:p w14:paraId="035B9E1C" w14:textId="048C8B18" w:rsidR="00615758" w:rsidRDefault="003669AA" w:rsidP="00943DD1">
      <w:r>
        <w:t>F</w:t>
      </w:r>
      <w:r w:rsidR="00615758">
        <w:t>iltering, annotation and modeling analys</w:t>
      </w:r>
      <w:r>
        <w:t>e</w:t>
      </w:r>
      <w:r w:rsidR="00615758">
        <w:t xml:space="preserve">s </w:t>
      </w:r>
      <w:r>
        <w:t>always return one or more tab-separated columns, but the number and contents of those columns can vary. Each analysis mode allows the user to exactly specify the desired output columns.</w:t>
      </w:r>
    </w:p>
    <w:p w14:paraId="75969DD0" w14:textId="77777777" w:rsidR="003669AA" w:rsidRDefault="003669AA" w:rsidP="00943DD1"/>
    <w:p w14:paraId="2909A0D5" w14:textId="1F701A74" w:rsidR="004E211F" w:rsidRDefault="003669AA" w:rsidP="00943DD1">
      <w:r>
        <w:t xml:space="preserve">In the simplest case, the user can request </w:t>
      </w:r>
      <w:r w:rsidR="008D3C50">
        <w:t xml:space="preserve">one of the six data types which </w:t>
      </w:r>
      <w:proofErr w:type="spellStart"/>
      <w:r w:rsidR="008D3C50">
        <w:t>Biofilter</w:t>
      </w:r>
      <w:proofErr w:type="spellEnd"/>
      <w:r w:rsidR="008D3C50">
        <w:t xml:space="preserve"> also takes as input: SNP, position, region, gene, group or source. </w:t>
      </w:r>
      <w:r w:rsidR="004E211F">
        <w:t>The</w:t>
      </w:r>
      <w:r w:rsidR="008D3C50">
        <w:t xml:space="preserve"> output </w:t>
      </w:r>
      <w:r w:rsidR="00CD5A83">
        <w:t xml:space="preserve">will </w:t>
      </w:r>
      <w:r w:rsidR="004E211F">
        <w:t xml:space="preserve">then </w:t>
      </w:r>
      <w:r w:rsidR="00CD5A83">
        <w:t xml:space="preserve">contain one or more columns describing the specified data type, in exactly the same format as </w:t>
      </w:r>
      <w:proofErr w:type="spellStart"/>
      <w:r w:rsidR="00CD5A83">
        <w:t>Biofilter</w:t>
      </w:r>
      <w:proofErr w:type="spellEnd"/>
      <w:r w:rsidR="00CD5A83">
        <w:t xml:space="preserve"> requires for input of the same type. For example, SNP output produces a single column of RS numbers, position output produces three columns (chromosome, label, position), and so on. More than one basic type can also be output together (and is required for annotation and modeling analyses), in which case the columns corresponding to any additional types are simply appended in order to the final output.</w:t>
      </w:r>
      <w:r w:rsidR="00696002">
        <w:t xml:space="preserve"> </w:t>
      </w:r>
      <w:r w:rsidR="004E211F">
        <w:t>For example, the analysis options on the left will produce the output columns on the right:</w:t>
      </w:r>
    </w:p>
    <w:p w14:paraId="774BF8FA" w14:textId="77777777" w:rsidR="004E211F" w:rsidRDefault="004E211F" w:rsidP="00943DD1"/>
    <w:tbl>
      <w:tblPr>
        <w:tblStyle w:val="TableGrid"/>
        <w:tblW w:w="8640" w:type="dxa"/>
        <w:tblInd w:w="720" w:type="dxa"/>
        <w:tblLook w:val="04A0" w:firstRow="1" w:lastRow="0" w:firstColumn="1" w:lastColumn="0" w:noHBand="0" w:noVBand="1"/>
      </w:tblPr>
      <w:tblGrid>
        <w:gridCol w:w="3168"/>
        <w:gridCol w:w="5472"/>
      </w:tblGrid>
      <w:tr w:rsidR="004E211F" w:rsidRPr="006760CF" w14:paraId="3709A99E" w14:textId="77777777" w:rsidTr="00943DD1">
        <w:tc>
          <w:tcPr>
            <w:tcW w:w="3168" w:type="dxa"/>
          </w:tcPr>
          <w:p w14:paraId="321E0C54" w14:textId="74FD60FC" w:rsidR="004E211F" w:rsidRPr="00943DD1" w:rsidRDefault="004E211F">
            <w:pPr>
              <w:rPr>
                <w:rFonts w:ascii="Courier New" w:hAnsi="Courier New" w:cs="Courier New"/>
                <w:sz w:val="22"/>
                <w:szCs w:val="22"/>
              </w:rPr>
            </w:pPr>
            <w:r w:rsidRPr="00943DD1">
              <w:rPr>
                <w:rFonts w:ascii="Courier New" w:hAnsi="Courier New" w:cs="Courier New"/>
                <w:sz w:val="22"/>
                <w:szCs w:val="22"/>
              </w:rPr>
              <w:t xml:space="preserve">FILTER </w:t>
            </w:r>
            <w:r w:rsidR="006760CF" w:rsidRPr="00943DD1">
              <w:rPr>
                <w:rFonts w:ascii="Courier New" w:hAnsi="Courier New" w:cs="Courier New"/>
                <w:sz w:val="22"/>
                <w:szCs w:val="22"/>
              </w:rPr>
              <w:t>position</w:t>
            </w:r>
          </w:p>
        </w:tc>
        <w:tc>
          <w:tcPr>
            <w:tcW w:w="5472" w:type="dxa"/>
          </w:tcPr>
          <w:p w14:paraId="45CBD07A" w14:textId="42B82697" w:rsidR="006760CF" w:rsidRPr="00943DD1" w:rsidRDefault="006760CF">
            <w:pPr>
              <w:rPr>
                <w:rFonts w:ascii="Courier New" w:hAnsi="Courier New" w:cs="Courier New"/>
                <w:sz w:val="22"/>
                <w:szCs w:val="22"/>
              </w:rPr>
            </w:pPr>
            <w:proofErr w:type="spellStart"/>
            <w:r>
              <w:rPr>
                <w:rFonts w:ascii="Courier New" w:hAnsi="Courier New" w:cs="Courier New"/>
                <w:sz w:val="22"/>
                <w:szCs w:val="22"/>
              </w:rPr>
              <w:t>c</w:t>
            </w:r>
            <w:r w:rsidRPr="00943DD1">
              <w:rPr>
                <w:rFonts w:ascii="Courier New" w:hAnsi="Courier New" w:cs="Courier New"/>
                <w:sz w:val="22"/>
                <w:szCs w:val="22"/>
              </w:rPr>
              <w:t>hr</w:t>
            </w:r>
            <w:proofErr w:type="spellEnd"/>
            <w:r>
              <w:rPr>
                <w:rFonts w:ascii="Courier New" w:hAnsi="Courier New" w:cs="Courier New"/>
                <w:sz w:val="22"/>
                <w:szCs w:val="22"/>
              </w:rPr>
              <w:t xml:space="preserve">    </w:t>
            </w:r>
            <w:r w:rsidRPr="00943DD1">
              <w:rPr>
                <w:rFonts w:ascii="Courier New" w:hAnsi="Courier New" w:cs="Courier New"/>
                <w:sz w:val="22"/>
                <w:szCs w:val="22"/>
              </w:rPr>
              <w:t>position</w:t>
            </w:r>
            <w:r>
              <w:rPr>
                <w:rFonts w:ascii="Courier New" w:hAnsi="Courier New" w:cs="Courier New"/>
                <w:sz w:val="22"/>
                <w:szCs w:val="22"/>
              </w:rPr>
              <w:t xml:space="preserve">  </w:t>
            </w:r>
            <w:proofErr w:type="spellStart"/>
            <w:r w:rsidRPr="00943DD1">
              <w:rPr>
                <w:rFonts w:ascii="Courier New" w:hAnsi="Courier New" w:cs="Courier New"/>
                <w:sz w:val="22"/>
                <w:szCs w:val="22"/>
              </w:rPr>
              <w:t>pos</w:t>
            </w:r>
            <w:proofErr w:type="spellEnd"/>
          </w:p>
        </w:tc>
      </w:tr>
      <w:tr w:rsidR="004E211F" w:rsidRPr="006760CF" w14:paraId="485D0749" w14:textId="77777777" w:rsidTr="00943DD1">
        <w:tc>
          <w:tcPr>
            <w:tcW w:w="3168" w:type="dxa"/>
          </w:tcPr>
          <w:p w14:paraId="08BCEF50" w14:textId="1B25BFC8"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 xml:space="preserve">FILTER </w:t>
            </w:r>
            <w:r w:rsidR="004E211F" w:rsidRPr="00943DD1">
              <w:rPr>
                <w:rFonts w:ascii="Courier New" w:hAnsi="Courier New" w:cs="Courier New"/>
                <w:sz w:val="22"/>
                <w:szCs w:val="22"/>
              </w:rPr>
              <w:t>gene</w:t>
            </w:r>
            <w:r w:rsidR="006078FB">
              <w:rPr>
                <w:rFonts w:ascii="Courier New" w:hAnsi="Courier New" w:cs="Courier New"/>
                <w:sz w:val="22"/>
                <w:szCs w:val="22"/>
              </w:rPr>
              <w:t xml:space="preserve"> </w:t>
            </w:r>
            <w:proofErr w:type="spellStart"/>
            <w:r w:rsidR="006078FB">
              <w:rPr>
                <w:rFonts w:ascii="Courier New" w:hAnsi="Courier New" w:cs="Courier New"/>
                <w:sz w:val="22"/>
                <w:szCs w:val="22"/>
              </w:rPr>
              <w:t>snp</w:t>
            </w:r>
            <w:proofErr w:type="spellEnd"/>
          </w:p>
        </w:tc>
        <w:tc>
          <w:tcPr>
            <w:tcW w:w="5472" w:type="dxa"/>
          </w:tcPr>
          <w:p w14:paraId="53358C87" w14:textId="5242A2EA" w:rsidR="006760CF" w:rsidRPr="00943DD1" w:rsidRDefault="006078FB" w:rsidP="00B83CEA">
            <w:pPr>
              <w:rPr>
                <w:rFonts w:ascii="Courier New" w:hAnsi="Courier New" w:cs="Courier New"/>
                <w:sz w:val="22"/>
                <w:szCs w:val="22"/>
              </w:rPr>
            </w:pPr>
            <w:r>
              <w:rPr>
                <w:rFonts w:ascii="Courier New" w:hAnsi="Courier New" w:cs="Courier New"/>
                <w:sz w:val="22"/>
                <w:szCs w:val="22"/>
              </w:rPr>
              <w:t>g</w:t>
            </w:r>
            <w:r w:rsidR="006760CF" w:rsidRPr="00713D76">
              <w:rPr>
                <w:rFonts w:ascii="Courier New" w:hAnsi="Courier New" w:cs="Courier New"/>
                <w:sz w:val="22"/>
                <w:szCs w:val="22"/>
              </w:rPr>
              <w:t>ene</w:t>
            </w:r>
            <w:r>
              <w:rPr>
                <w:rFonts w:ascii="Courier New" w:hAnsi="Courier New" w:cs="Courier New"/>
                <w:sz w:val="22"/>
                <w:szCs w:val="22"/>
              </w:rPr>
              <w:t xml:space="preserve">   </w:t>
            </w:r>
            <w:proofErr w:type="spellStart"/>
            <w:r>
              <w:rPr>
                <w:rFonts w:ascii="Courier New" w:hAnsi="Courier New" w:cs="Courier New"/>
                <w:sz w:val="22"/>
                <w:szCs w:val="22"/>
              </w:rPr>
              <w:t>snp</w:t>
            </w:r>
            <w:proofErr w:type="spellEnd"/>
          </w:p>
        </w:tc>
      </w:tr>
      <w:tr w:rsidR="004E211F" w:rsidRPr="006760CF" w14:paraId="58962CA4" w14:textId="77777777" w:rsidTr="00943DD1">
        <w:tc>
          <w:tcPr>
            <w:tcW w:w="3168" w:type="dxa"/>
          </w:tcPr>
          <w:p w14:paraId="33ED591B" w14:textId="4ED4A28A" w:rsidR="004E211F" w:rsidRPr="00943DD1" w:rsidRDefault="004E211F">
            <w:pPr>
              <w:rPr>
                <w:rFonts w:ascii="Courier New" w:hAnsi="Courier New" w:cs="Courier New"/>
                <w:sz w:val="22"/>
                <w:szCs w:val="22"/>
              </w:rPr>
            </w:pPr>
            <w:r w:rsidRPr="00943DD1">
              <w:rPr>
                <w:rFonts w:ascii="Courier New" w:hAnsi="Courier New" w:cs="Courier New"/>
                <w:sz w:val="22"/>
                <w:szCs w:val="22"/>
              </w:rPr>
              <w:t>ANNOTATE gene region</w:t>
            </w:r>
          </w:p>
        </w:tc>
        <w:tc>
          <w:tcPr>
            <w:tcW w:w="5472" w:type="dxa"/>
          </w:tcPr>
          <w:p w14:paraId="338035A1" w14:textId="3FBB87B8" w:rsidR="006760CF" w:rsidRPr="00943DD1" w:rsidRDefault="006760CF" w:rsidP="00713D76">
            <w:pPr>
              <w:rPr>
                <w:rFonts w:ascii="Courier New" w:hAnsi="Courier New" w:cs="Courier New"/>
                <w:sz w:val="22"/>
                <w:szCs w:val="22"/>
              </w:rPr>
            </w:pPr>
            <w:r>
              <w:rPr>
                <w:rFonts w:ascii="Courier New" w:hAnsi="Courier New" w:cs="Courier New"/>
                <w:sz w:val="22"/>
                <w:szCs w:val="22"/>
              </w:rPr>
              <w:t>g</w:t>
            </w:r>
            <w:r w:rsidRPr="00713D76">
              <w:rPr>
                <w:rFonts w:ascii="Courier New" w:hAnsi="Courier New" w:cs="Courier New"/>
                <w:sz w:val="22"/>
                <w:szCs w:val="22"/>
              </w:rPr>
              <w:t>ene</w:t>
            </w:r>
            <w:r>
              <w:rPr>
                <w:rFonts w:ascii="Courier New" w:hAnsi="Courier New" w:cs="Courier New"/>
                <w:sz w:val="22"/>
                <w:szCs w:val="22"/>
              </w:rPr>
              <w:t xml:space="preserve">   </w:t>
            </w:r>
            <w:proofErr w:type="spellStart"/>
            <w:r w:rsidRPr="00713D76">
              <w:rPr>
                <w:rFonts w:ascii="Courier New" w:hAnsi="Courier New" w:cs="Courier New"/>
                <w:sz w:val="22"/>
                <w:szCs w:val="22"/>
              </w:rPr>
              <w:t>chr</w:t>
            </w:r>
            <w:proofErr w:type="spellEnd"/>
            <w:r>
              <w:rPr>
                <w:rFonts w:ascii="Courier New" w:hAnsi="Courier New" w:cs="Courier New"/>
                <w:sz w:val="22"/>
                <w:szCs w:val="22"/>
              </w:rPr>
              <w:t xml:space="preserve">       </w:t>
            </w:r>
            <w:r w:rsidRPr="00713D76">
              <w:rPr>
                <w:rFonts w:ascii="Courier New" w:hAnsi="Courier New" w:cs="Courier New"/>
                <w:sz w:val="22"/>
                <w:szCs w:val="22"/>
              </w:rPr>
              <w:t>region</w:t>
            </w:r>
            <w:r>
              <w:rPr>
                <w:rFonts w:ascii="Courier New" w:hAnsi="Courier New" w:cs="Courier New"/>
                <w:sz w:val="22"/>
                <w:szCs w:val="22"/>
              </w:rPr>
              <w:t xml:space="preserve">  </w:t>
            </w:r>
            <w:r w:rsidRPr="00713D76">
              <w:rPr>
                <w:rFonts w:ascii="Courier New" w:hAnsi="Courier New" w:cs="Courier New"/>
                <w:sz w:val="22"/>
                <w:szCs w:val="22"/>
              </w:rPr>
              <w:t>start</w:t>
            </w:r>
            <w:r>
              <w:rPr>
                <w:rFonts w:ascii="Courier New" w:hAnsi="Courier New" w:cs="Courier New"/>
                <w:sz w:val="22"/>
                <w:szCs w:val="22"/>
              </w:rPr>
              <w:t xml:space="preserve">  </w:t>
            </w:r>
            <w:r w:rsidRPr="00713D76">
              <w:rPr>
                <w:rFonts w:ascii="Courier New" w:hAnsi="Courier New" w:cs="Courier New"/>
                <w:sz w:val="22"/>
                <w:szCs w:val="22"/>
              </w:rPr>
              <w:t>stop</w:t>
            </w:r>
          </w:p>
        </w:tc>
      </w:tr>
      <w:tr w:rsidR="004E211F" w:rsidRPr="006760CF" w14:paraId="3F449C80" w14:textId="77777777" w:rsidTr="00943DD1">
        <w:tc>
          <w:tcPr>
            <w:tcW w:w="3168" w:type="dxa"/>
          </w:tcPr>
          <w:p w14:paraId="143B708A" w14:textId="448CF456" w:rsidR="004E211F" w:rsidRPr="00943DD1" w:rsidRDefault="004E211F">
            <w:pPr>
              <w:rPr>
                <w:rFonts w:ascii="Courier New" w:hAnsi="Courier New" w:cs="Courier New"/>
                <w:sz w:val="22"/>
                <w:szCs w:val="22"/>
              </w:rPr>
            </w:pPr>
            <w:r w:rsidRPr="00943DD1">
              <w:rPr>
                <w:rFonts w:ascii="Courier New" w:hAnsi="Courier New" w:cs="Courier New"/>
                <w:sz w:val="22"/>
                <w:szCs w:val="22"/>
              </w:rPr>
              <w:t>MODEL gene</w:t>
            </w:r>
          </w:p>
        </w:tc>
        <w:tc>
          <w:tcPr>
            <w:tcW w:w="5472" w:type="dxa"/>
          </w:tcPr>
          <w:p w14:paraId="47591342" w14:textId="12358291" w:rsidR="004E211F" w:rsidRPr="00943DD1" w:rsidRDefault="006760CF" w:rsidP="00713D76">
            <w:pPr>
              <w:rPr>
                <w:rFonts w:ascii="Courier New" w:hAnsi="Courier New" w:cs="Courier New"/>
                <w:sz w:val="22"/>
                <w:szCs w:val="22"/>
              </w:rPr>
            </w:pPr>
            <w:r w:rsidRPr="00943DD1">
              <w:rPr>
                <w:rFonts w:ascii="Courier New" w:hAnsi="Courier New" w:cs="Courier New"/>
                <w:sz w:val="22"/>
                <w:szCs w:val="22"/>
              </w:rPr>
              <w:t>gene1</w:t>
            </w:r>
            <w:r>
              <w:rPr>
                <w:rFonts w:ascii="Courier New" w:hAnsi="Courier New" w:cs="Courier New"/>
                <w:sz w:val="22"/>
                <w:szCs w:val="22"/>
              </w:rPr>
              <w:t xml:space="preserve">  </w:t>
            </w:r>
            <w:r w:rsidRPr="00943DD1">
              <w:rPr>
                <w:rFonts w:ascii="Courier New" w:hAnsi="Courier New" w:cs="Courier New"/>
                <w:sz w:val="22"/>
                <w:szCs w:val="22"/>
              </w:rPr>
              <w:t>gene2</w:t>
            </w:r>
            <w:r>
              <w:rPr>
                <w:rFonts w:ascii="Courier New" w:hAnsi="Courier New" w:cs="Courier New"/>
                <w:sz w:val="22"/>
                <w:szCs w:val="22"/>
              </w:rPr>
              <w:t xml:space="preserve">     </w:t>
            </w:r>
            <w:r w:rsidRPr="00943DD1">
              <w:rPr>
                <w:rFonts w:ascii="Courier New" w:hAnsi="Courier New" w:cs="Courier New"/>
                <w:sz w:val="22"/>
                <w:szCs w:val="22"/>
              </w:rPr>
              <w:t>score</w:t>
            </w:r>
          </w:p>
        </w:tc>
      </w:tr>
    </w:tbl>
    <w:p w14:paraId="54B56058" w14:textId="77777777" w:rsidR="004E211F" w:rsidRPr="00943DD1" w:rsidRDefault="004E211F" w:rsidP="00943DD1">
      <w:pPr>
        <w:rPr>
          <w:sz w:val="22"/>
          <w:szCs w:val="22"/>
        </w:rPr>
      </w:pPr>
    </w:p>
    <w:p w14:paraId="3E492D5F" w14:textId="2AB3982D" w:rsidR="00B1247B" w:rsidRDefault="007966D7" w:rsidP="00943DD1">
      <w:r>
        <w:t>N</w:t>
      </w:r>
      <w:r w:rsidR="00E222FF">
        <w:t xml:space="preserve">ote that there are two different places </w:t>
      </w:r>
      <w:proofErr w:type="spellStart"/>
      <w:r w:rsidR="00E222FF">
        <w:t>Biofilter</w:t>
      </w:r>
      <w:proofErr w:type="spellEnd"/>
      <w:r w:rsidR="00E222FF">
        <w:t xml:space="preserve"> could draw from when outputting any given type of data: </w:t>
      </w:r>
      <w:r w:rsidR="00B1247B">
        <w:t xml:space="preserve">one of </w:t>
      </w:r>
      <w:r w:rsidR="00E222FF">
        <w:t>the user input dataset</w:t>
      </w:r>
      <w:r w:rsidR="00B1247B">
        <w:t>s</w:t>
      </w:r>
      <w:r w:rsidR="00E222FF">
        <w:t xml:space="preserve">, or the prior knowledge database. If an output type is requested which was not provided as input then the choice is clear, and </w:t>
      </w:r>
      <w:proofErr w:type="spellStart"/>
      <w:r w:rsidR="00E222FF">
        <w:t>Biofilter</w:t>
      </w:r>
      <w:proofErr w:type="spellEnd"/>
      <w:r w:rsidR="00E222FF">
        <w:t xml:space="preserve"> will produce the requested output based on the data contained in the knowledge database. For any data type which was provided as input, however, </w:t>
      </w:r>
      <w:proofErr w:type="spellStart"/>
      <w:r w:rsidR="00E222FF">
        <w:t>Biofilter</w:t>
      </w:r>
      <w:proofErr w:type="spellEnd"/>
      <w:r w:rsidR="00E222FF">
        <w:t xml:space="preserve"> will pull any corresponding output columns from the input dat</w:t>
      </w:r>
      <w:r>
        <w:t>a rather than the knowledge database.</w:t>
      </w:r>
    </w:p>
    <w:p w14:paraId="772B00A9" w14:textId="77777777" w:rsidR="00B1247B" w:rsidRDefault="00B1247B" w:rsidP="00943DD1"/>
    <w:p w14:paraId="3675EC4A" w14:textId="35C60ADE" w:rsidR="00E222FF" w:rsidRDefault="007966D7" w:rsidP="00943DD1">
      <w:r>
        <w:t xml:space="preserve">This means, for example, that if regions are supplied as input and both </w:t>
      </w:r>
      <w:r w:rsidR="005502FB">
        <w:t>“</w:t>
      </w:r>
      <w:r>
        <w:t>gene</w:t>
      </w:r>
      <w:r w:rsidR="005502FB">
        <w:t>”</w:t>
      </w:r>
      <w:r>
        <w:t xml:space="preserve"> and </w:t>
      </w:r>
      <w:r w:rsidR="005502FB">
        <w:t>“</w:t>
      </w:r>
      <w:r>
        <w:t>region</w:t>
      </w:r>
      <w:r w:rsidR="005502FB">
        <w:t>”</w:t>
      </w:r>
      <w:r>
        <w:t xml:space="preserve"> are requested as output,</w:t>
      </w:r>
      <w:r w:rsidR="00B1247B">
        <w:t xml:space="preserve"> then the result may not be as expected. The output will list both genes and regions, and the genes in the first column will indeed be the ones whose genomic region matched one of the provided input regions. However, the region </w:t>
      </w:r>
      <w:r w:rsidR="005502FB">
        <w:t>shown</w:t>
      </w:r>
      <w:r w:rsidR="00B1247B">
        <w:t xml:space="preserve"> next to each gene will </w:t>
      </w:r>
      <w:r w:rsidR="00B1247B" w:rsidRPr="00473DF6">
        <w:rPr>
          <w:i/>
        </w:rPr>
        <w:t>not</w:t>
      </w:r>
      <w:r w:rsidR="00B1247B">
        <w:t xml:space="preserve"> be that gene’s region, as one might hope; it will instead be the user-provided input region which matched the gene’s region.</w:t>
      </w:r>
    </w:p>
    <w:p w14:paraId="64F6B363" w14:textId="77777777" w:rsidR="00E222FF" w:rsidRDefault="00E222FF" w:rsidP="00943DD1"/>
    <w:p w14:paraId="2DB77EBD" w14:textId="763D56DB" w:rsidR="00CD5A83" w:rsidRDefault="00B1247B" w:rsidP="00943DD1">
      <w:proofErr w:type="spellStart"/>
      <w:r>
        <w:t>Biofilter</w:t>
      </w:r>
      <w:proofErr w:type="spellEnd"/>
      <w:r>
        <w:t xml:space="preserve"> </w:t>
      </w:r>
      <w:r w:rsidR="005502FB">
        <w:t xml:space="preserve">provides additional output options to deal with situations such as these. </w:t>
      </w:r>
      <w:r w:rsidR="00994205">
        <w:t xml:space="preserve">The six basic types will suffice for most use cases, but </w:t>
      </w:r>
      <w:r w:rsidR="00E10AE8">
        <w:t>they are actually only shorthand for their respective sets of individual output columns. For more particular use cases</w:t>
      </w:r>
      <w:r w:rsidR="005502FB">
        <w:t xml:space="preserve"> there are</w:t>
      </w:r>
      <w:r w:rsidR="00210A6E">
        <w:t xml:space="preserve"> </w:t>
      </w:r>
      <w:r w:rsidR="005502FB">
        <w:t xml:space="preserve">a few </w:t>
      </w:r>
      <w:r w:rsidR="00210A6E">
        <w:t>additional shorthand types</w:t>
      </w:r>
      <w:r w:rsidR="009C5DD5">
        <w:t xml:space="preserve"> (such as “</w:t>
      </w:r>
      <w:proofErr w:type="spellStart"/>
      <w:r w:rsidR="009C5DD5">
        <w:t>generegion</w:t>
      </w:r>
      <w:proofErr w:type="spellEnd"/>
      <w:r w:rsidR="009C5DD5">
        <w:t>”)</w:t>
      </w:r>
      <w:r w:rsidR="005502FB">
        <w:t>,</w:t>
      </w:r>
      <w:r w:rsidR="00210A6E">
        <w:t xml:space="preserve"> and </w:t>
      </w:r>
      <w:r w:rsidR="00E10AE8">
        <w:t xml:space="preserve">any single output column </w:t>
      </w:r>
      <w:r w:rsidR="005502FB">
        <w:t xml:space="preserve">may also </w:t>
      </w:r>
      <w:r w:rsidR="00E10AE8">
        <w:t>be requested individually</w:t>
      </w:r>
      <w:r w:rsidR="00210A6E">
        <w:t>. T</w:t>
      </w:r>
      <w:r w:rsidR="00E10AE8">
        <w:t xml:space="preserve">his includes each </w:t>
      </w:r>
      <w:r w:rsidR="00A167BC">
        <w:t xml:space="preserve">separate </w:t>
      </w:r>
      <w:r w:rsidR="00E10AE8">
        <w:t>column</w:t>
      </w:r>
      <w:r w:rsidR="00A167BC">
        <w:t xml:space="preserve"> from any of the six data type outputs</w:t>
      </w:r>
      <w:r w:rsidR="005502FB">
        <w:t xml:space="preserve"> (such as “</w:t>
      </w:r>
      <w:proofErr w:type="spellStart"/>
      <w:r w:rsidR="005502FB">
        <w:t>region_chr</w:t>
      </w:r>
      <w:proofErr w:type="spellEnd"/>
      <w:r w:rsidR="005502FB">
        <w:t xml:space="preserve">” which is the </w:t>
      </w:r>
      <w:r w:rsidR="005502FB">
        <w:lastRenderedPageBreak/>
        <w:t>first of four columns included in the “region” output type)</w:t>
      </w:r>
      <w:r w:rsidR="00A167BC">
        <w:t>, as well as some columns which are not inc</w:t>
      </w:r>
      <w:r w:rsidR="00210A6E">
        <w:t>luded in any of the shorthand sets.</w:t>
      </w:r>
    </w:p>
    <w:p w14:paraId="1FCC3944" w14:textId="77777777" w:rsidR="00A167BC" w:rsidRDefault="00A167BC" w:rsidP="00943DD1"/>
    <w:p w14:paraId="78BDBAAB" w14:textId="2A3A196E" w:rsidR="00A167BC" w:rsidRDefault="00A167BC" w:rsidP="00943DD1">
      <w:proofErr w:type="spellStart"/>
      <w:r>
        <w:t>Biofilter</w:t>
      </w:r>
      <w:proofErr w:type="spellEnd"/>
      <w:r>
        <w:t xml:space="preserve"> currently supports the following output</w:t>
      </w:r>
      <w:r w:rsidR="004C24EB">
        <w:t>s:</w:t>
      </w:r>
    </w:p>
    <w:p w14:paraId="3BE051BF" w14:textId="77777777" w:rsidR="00801029" w:rsidRDefault="00801029" w:rsidP="00943DD1"/>
    <w:tbl>
      <w:tblPr>
        <w:tblStyle w:val="TableGrid"/>
        <w:tblW w:w="8772" w:type="dxa"/>
        <w:tblInd w:w="720" w:type="dxa"/>
        <w:tblBorders>
          <w:insideV w:val="none" w:sz="0" w:space="0" w:color="auto"/>
        </w:tblBorders>
        <w:tblLook w:val="0600" w:firstRow="0" w:lastRow="0" w:firstColumn="0" w:lastColumn="0" w:noHBand="1" w:noVBand="1"/>
        <w:tblPrChange w:id="1592" w:author="Alexander Thomas Frase" w:date="2012-11-02T13:23:00Z">
          <w:tblPr>
            <w:tblStyle w:val="TableGrid"/>
            <w:tblW w:w="8640" w:type="dxa"/>
            <w:tblInd w:w="720" w:type="dxa"/>
            <w:tblLook w:val="0600" w:firstRow="0" w:lastRow="0" w:firstColumn="0" w:lastColumn="0" w:noHBand="1" w:noVBand="1"/>
          </w:tblPr>
        </w:tblPrChange>
      </w:tblPr>
      <w:tblGrid>
        <w:gridCol w:w="2593"/>
        <w:gridCol w:w="6179"/>
        <w:tblGridChange w:id="1593">
          <w:tblGrid>
            <w:gridCol w:w="2461"/>
            <w:gridCol w:w="6179"/>
          </w:tblGrid>
        </w:tblGridChange>
      </w:tblGrid>
      <w:tr w:rsidR="007F1D76" w:rsidRPr="001F2CC2" w14:paraId="64F7AD92" w14:textId="77777777" w:rsidTr="009F3065">
        <w:trPr>
          <w:cantSplit/>
        </w:trPr>
        <w:tc>
          <w:tcPr>
            <w:tcW w:w="2593" w:type="dxa"/>
            <w:tcPrChange w:id="1594" w:author="Alexander Thomas Frase" w:date="2012-11-02T13:23:00Z">
              <w:tcPr>
                <w:tcW w:w="1908" w:type="dxa"/>
              </w:tcPr>
            </w:tcPrChange>
          </w:tcPr>
          <w:p w14:paraId="1C8AFCE0" w14:textId="6D807B21" w:rsidR="00801029" w:rsidRPr="009F3065" w:rsidRDefault="007F1D76">
            <w:pPr>
              <w:rPr>
                <w:rFonts w:ascii="Courier New" w:hAnsi="Courier New" w:cs="Courier New"/>
                <w:sz w:val="22"/>
                <w:szCs w:val="22"/>
                <w:rPrChange w:id="1595"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596" w:author="Alexander Thomas Frase" w:date="2012-11-02T13:22:00Z">
                  <w:rPr>
                    <w:rFonts w:cs="Times New Roman"/>
                    <w:sz w:val="22"/>
                    <w:szCs w:val="22"/>
                  </w:rPr>
                </w:rPrChange>
              </w:rPr>
              <w:t>snp</w:t>
            </w:r>
            <w:proofErr w:type="spellEnd"/>
          </w:p>
        </w:tc>
        <w:tc>
          <w:tcPr>
            <w:tcW w:w="6179" w:type="dxa"/>
            <w:tcPrChange w:id="1597" w:author="Alexander Thomas Frase" w:date="2012-11-02T13:23:00Z">
              <w:tcPr>
                <w:tcW w:w="6732" w:type="dxa"/>
              </w:tcPr>
            </w:tcPrChange>
          </w:tcPr>
          <w:p w14:paraId="1B13E2FC" w14:textId="0889ADAF" w:rsidR="00801029" w:rsidRPr="00943DD1" w:rsidRDefault="00986D9A" w:rsidP="00713D76">
            <w:pPr>
              <w:rPr>
                <w:rFonts w:cs="Times New Roman"/>
                <w:sz w:val="22"/>
                <w:szCs w:val="22"/>
              </w:rPr>
            </w:pPr>
            <w:r>
              <w:rPr>
                <w:rFonts w:cs="Times New Roman"/>
                <w:sz w:val="22"/>
                <w:szCs w:val="22"/>
              </w:rPr>
              <w:t>S</w:t>
            </w:r>
            <w:r w:rsidR="007F1D76" w:rsidRPr="00943DD1">
              <w:rPr>
                <w:rFonts w:cs="Times New Roman"/>
                <w:sz w:val="22"/>
                <w:szCs w:val="22"/>
              </w:rPr>
              <w:t xml:space="preserve">horthand for: </w:t>
            </w:r>
            <w:proofErr w:type="spellStart"/>
            <w:r w:rsidR="007F1D76" w:rsidRPr="00943DD1">
              <w:rPr>
                <w:rFonts w:cs="Times New Roman"/>
                <w:sz w:val="22"/>
                <w:szCs w:val="22"/>
              </w:rPr>
              <w:t>snp_label</w:t>
            </w:r>
            <w:proofErr w:type="spellEnd"/>
          </w:p>
        </w:tc>
      </w:tr>
      <w:tr w:rsidR="007F1D76" w:rsidRPr="001F2CC2" w14:paraId="70D51DF8" w14:textId="77777777" w:rsidTr="009F3065">
        <w:trPr>
          <w:cantSplit/>
        </w:trPr>
        <w:tc>
          <w:tcPr>
            <w:tcW w:w="2593" w:type="dxa"/>
            <w:tcPrChange w:id="1598" w:author="Alexander Thomas Frase" w:date="2012-11-02T13:23:00Z">
              <w:tcPr>
                <w:tcW w:w="1908" w:type="dxa"/>
              </w:tcPr>
            </w:tcPrChange>
          </w:tcPr>
          <w:p w14:paraId="0CCA9395" w14:textId="6C366893" w:rsidR="00801029" w:rsidRPr="009F3065" w:rsidRDefault="007F1D76">
            <w:pPr>
              <w:rPr>
                <w:rFonts w:ascii="Courier New" w:hAnsi="Courier New" w:cs="Courier New"/>
                <w:sz w:val="22"/>
                <w:szCs w:val="22"/>
                <w:rPrChange w:id="1599"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00" w:author="Alexander Thomas Frase" w:date="2012-11-02T13:22:00Z">
                  <w:rPr>
                    <w:rFonts w:cs="Times New Roman"/>
                    <w:sz w:val="22"/>
                    <w:szCs w:val="22"/>
                  </w:rPr>
                </w:rPrChange>
              </w:rPr>
              <w:t>snp_id</w:t>
            </w:r>
            <w:proofErr w:type="spellEnd"/>
          </w:p>
        </w:tc>
        <w:tc>
          <w:tcPr>
            <w:tcW w:w="6179" w:type="dxa"/>
            <w:tcPrChange w:id="1601" w:author="Alexander Thomas Frase" w:date="2012-11-02T13:23:00Z">
              <w:tcPr>
                <w:tcW w:w="6732" w:type="dxa"/>
              </w:tcPr>
            </w:tcPrChange>
          </w:tcPr>
          <w:p w14:paraId="528C70ED" w14:textId="2F5FA46B" w:rsidR="00801029" w:rsidRPr="00943DD1" w:rsidRDefault="001F2CC2" w:rsidP="00713D76">
            <w:pPr>
              <w:rPr>
                <w:rFonts w:cs="Times New Roman"/>
                <w:sz w:val="22"/>
                <w:szCs w:val="22"/>
              </w:rPr>
            </w:pPr>
            <w:r w:rsidRPr="00943DD1">
              <w:rPr>
                <w:rFonts w:cs="Times New Roman"/>
                <w:sz w:val="22"/>
                <w:szCs w:val="22"/>
              </w:rPr>
              <w:t xml:space="preserve">The SNP’s RS number, with no prefix; if an input SNP was merged, the </w:t>
            </w:r>
            <w:r w:rsidR="008D3205">
              <w:rPr>
                <w:rFonts w:cs="Times New Roman"/>
                <w:sz w:val="22"/>
                <w:szCs w:val="22"/>
              </w:rPr>
              <w:t>current</w:t>
            </w:r>
            <w:r w:rsidRPr="00943DD1">
              <w:rPr>
                <w:rFonts w:cs="Times New Roman"/>
                <w:sz w:val="22"/>
                <w:szCs w:val="22"/>
              </w:rPr>
              <w:t xml:space="preserve"> (</w:t>
            </w:r>
            <w:r w:rsidR="008D3205">
              <w:rPr>
                <w:rFonts w:cs="Times New Roman"/>
                <w:sz w:val="22"/>
                <w:szCs w:val="22"/>
              </w:rPr>
              <w:t>new</w:t>
            </w:r>
            <w:r w:rsidRPr="00943DD1">
              <w:rPr>
                <w:rFonts w:cs="Times New Roman"/>
                <w:sz w:val="22"/>
                <w:szCs w:val="22"/>
              </w:rPr>
              <w:t>) RS number is shown</w:t>
            </w:r>
          </w:p>
        </w:tc>
      </w:tr>
      <w:tr w:rsidR="007F1D76" w:rsidRPr="001F2CC2" w14:paraId="7BD50CAD" w14:textId="77777777" w:rsidTr="009F3065">
        <w:trPr>
          <w:cantSplit/>
        </w:trPr>
        <w:tc>
          <w:tcPr>
            <w:tcW w:w="2593" w:type="dxa"/>
            <w:tcPrChange w:id="1602" w:author="Alexander Thomas Frase" w:date="2012-11-02T13:23:00Z">
              <w:tcPr>
                <w:tcW w:w="1908" w:type="dxa"/>
              </w:tcPr>
            </w:tcPrChange>
          </w:tcPr>
          <w:p w14:paraId="3AEBA62F" w14:textId="7F9B5AFE" w:rsidR="00801029" w:rsidRPr="009F3065" w:rsidRDefault="007F1D76">
            <w:pPr>
              <w:rPr>
                <w:rFonts w:ascii="Courier New" w:hAnsi="Courier New" w:cs="Courier New"/>
                <w:sz w:val="22"/>
                <w:szCs w:val="22"/>
                <w:rPrChange w:id="160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04" w:author="Alexander Thomas Frase" w:date="2012-11-02T13:22:00Z">
                  <w:rPr>
                    <w:rFonts w:cs="Times New Roman"/>
                    <w:sz w:val="22"/>
                    <w:szCs w:val="22"/>
                  </w:rPr>
                </w:rPrChange>
              </w:rPr>
              <w:t>snp_label</w:t>
            </w:r>
            <w:proofErr w:type="spellEnd"/>
          </w:p>
        </w:tc>
        <w:tc>
          <w:tcPr>
            <w:tcW w:w="6179" w:type="dxa"/>
            <w:tcPrChange w:id="1605" w:author="Alexander Thomas Frase" w:date="2012-11-02T13:23:00Z">
              <w:tcPr>
                <w:tcW w:w="6732" w:type="dxa"/>
              </w:tcPr>
            </w:tcPrChange>
          </w:tcPr>
          <w:p w14:paraId="7D5332E9" w14:textId="2B762227" w:rsidR="00801029" w:rsidRPr="00943DD1" w:rsidRDefault="001F2CC2">
            <w:pPr>
              <w:rPr>
                <w:rFonts w:cs="Times New Roman"/>
                <w:sz w:val="22"/>
                <w:szCs w:val="22"/>
              </w:rPr>
            </w:pPr>
            <w:r w:rsidRPr="00943DD1">
              <w:rPr>
                <w:rFonts w:cs="Times New Roman"/>
                <w:sz w:val="22"/>
                <w:szCs w:val="22"/>
              </w:rPr>
              <w:t>The SNP’s RS number, with “</w:t>
            </w:r>
            <w:proofErr w:type="spellStart"/>
            <w:r w:rsidRPr="00943DD1">
              <w:rPr>
                <w:rFonts w:cs="Times New Roman"/>
                <w:sz w:val="22"/>
                <w:szCs w:val="22"/>
              </w:rPr>
              <w:t>rs</w:t>
            </w:r>
            <w:proofErr w:type="spellEnd"/>
            <w:r w:rsidRPr="00943DD1">
              <w:rPr>
                <w:rFonts w:cs="Times New Roman"/>
                <w:sz w:val="22"/>
                <w:szCs w:val="22"/>
              </w:rPr>
              <w:t>” prefix; if an input SNP was merged, the user-provided (old) RS number is shown</w:t>
            </w:r>
          </w:p>
        </w:tc>
      </w:tr>
      <w:tr w:rsidR="007F1D76" w:rsidRPr="001F2CC2" w14:paraId="098CB964" w14:textId="77777777" w:rsidTr="009F3065">
        <w:trPr>
          <w:cantSplit/>
        </w:trPr>
        <w:tc>
          <w:tcPr>
            <w:tcW w:w="2593" w:type="dxa"/>
            <w:tcPrChange w:id="1606" w:author="Alexander Thomas Frase" w:date="2012-11-02T13:23:00Z">
              <w:tcPr>
                <w:tcW w:w="1908" w:type="dxa"/>
              </w:tcPr>
            </w:tcPrChange>
          </w:tcPr>
          <w:p w14:paraId="375448C0" w14:textId="08CBB715" w:rsidR="00801029" w:rsidRPr="009F3065" w:rsidRDefault="007F1D76">
            <w:pPr>
              <w:rPr>
                <w:rFonts w:ascii="Courier New" w:hAnsi="Courier New" w:cs="Courier New"/>
                <w:sz w:val="22"/>
                <w:szCs w:val="22"/>
                <w:rPrChange w:id="1607" w:author="Alexander Thomas Frase" w:date="2012-11-02T13:22:00Z">
                  <w:rPr>
                    <w:rFonts w:cs="Times New Roman"/>
                    <w:sz w:val="22"/>
                    <w:szCs w:val="22"/>
                  </w:rPr>
                </w:rPrChange>
              </w:rPr>
            </w:pPr>
            <w:r w:rsidRPr="009F3065">
              <w:rPr>
                <w:rFonts w:ascii="Courier New" w:hAnsi="Courier New" w:cs="Courier New"/>
                <w:sz w:val="22"/>
                <w:szCs w:val="22"/>
                <w:rPrChange w:id="1608" w:author="Alexander Thomas Frase" w:date="2012-11-02T13:22:00Z">
                  <w:rPr>
                    <w:rFonts w:cs="Times New Roman"/>
                    <w:sz w:val="22"/>
                    <w:szCs w:val="22"/>
                  </w:rPr>
                </w:rPrChange>
              </w:rPr>
              <w:t>position</w:t>
            </w:r>
          </w:p>
        </w:tc>
        <w:tc>
          <w:tcPr>
            <w:tcW w:w="6179" w:type="dxa"/>
            <w:tcPrChange w:id="1609" w:author="Alexander Thomas Frase" w:date="2012-11-02T13:23:00Z">
              <w:tcPr>
                <w:tcW w:w="6732" w:type="dxa"/>
              </w:tcPr>
            </w:tcPrChange>
          </w:tcPr>
          <w:p w14:paraId="3777C9FD" w14:textId="24D8DAE2" w:rsidR="00801029" w:rsidRPr="00943DD1" w:rsidRDefault="00986D9A">
            <w:pPr>
              <w:rPr>
                <w:rFonts w:cs="Times New Roman"/>
                <w:sz w:val="22"/>
                <w:szCs w:val="22"/>
              </w:rPr>
            </w:pPr>
            <w:r>
              <w:rPr>
                <w:rFonts w:cs="Times New Roman"/>
                <w:sz w:val="22"/>
                <w:szCs w:val="22"/>
              </w:rPr>
              <w:t xml:space="preserve">Shorthand for: </w:t>
            </w:r>
            <w:proofErr w:type="spellStart"/>
            <w:r>
              <w:rPr>
                <w:rFonts w:cs="Times New Roman"/>
                <w:sz w:val="22"/>
                <w:szCs w:val="22"/>
              </w:rPr>
              <w:t>position_chr</w:t>
            </w:r>
            <w:proofErr w:type="spellEnd"/>
            <w:r>
              <w:rPr>
                <w:rFonts w:cs="Times New Roman"/>
                <w:sz w:val="22"/>
                <w:szCs w:val="22"/>
              </w:rPr>
              <w:t xml:space="preserve"> , </w:t>
            </w:r>
            <w:proofErr w:type="spellStart"/>
            <w:r>
              <w:rPr>
                <w:rFonts w:cs="Times New Roman"/>
                <w:sz w:val="22"/>
                <w:szCs w:val="22"/>
              </w:rPr>
              <w:t>position_label</w:t>
            </w:r>
            <w:proofErr w:type="spellEnd"/>
            <w:r>
              <w:rPr>
                <w:rFonts w:cs="Times New Roman"/>
                <w:sz w:val="22"/>
                <w:szCs w:val="22"/>
              </w:rPr>
              <w:t xml:space="preserve"> , </w:t>
            </w:r>
            <w:proofErr w:type="spellStart"/>
            <w:r>
              <w:rPr>
                <w:rFonts w:cs="Times New Roman"/>
                <w:sz w:val="22"/>
                <w:szCs w:val="22"/>
              </w:rPr>
              <w:t>position_pos</w:t>
            </w:r>
            <w:proofErr w:type="spellEnd"/>
          </w:p>
        </w:tc>
      </w:tr>
      <w:tr w:rsidR="007F1D76" w:rsidRPr="001F2CC2" w14:paraId="54E6EDC8" w14:textId="77777777" w:rsidTr="009F3065">
        <w:trPr>
          <w:cantSplit/>
        </w:trPr>
        <w:tc>
          <w:tcPr>
            <w:tcW w:w="2593" w:type="dxa"/>
            <w:tcPrChange w:id="1610" w:author="Alexander Thomas Frase" w:date="2012-11-02T13:23:00Z">
              <w:tcPr>
                <w:tcW w:w="1908" w:type="dxa"/>
              </w:tcPr>
            </w:tcPrChange>
          </w:tcPr>
          <w:p w14:paraId="76B0F9EE" w14:textId="43C548C3" w:rsidR="00801029" w:rsidRPr="009F3065" w:rsidRDefault="007F1D76">
            <w:pPr>
              <w:rPr>
                <w:rFonts w:ascii="Courier New" w:hAnsi="Courier New" w:cs="Courier New"/>
                <w:sz w:val="22"/>
                <w:szCs w:val="22"/>
                <w:rPrChange w:id="1611"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12" w:author="Alexander Thomas Frase" w:date="2012-11-02T13:22:00Z">
                  <w:rPr>
                    <w:rFonts w:cs="Times New Roman"/>
                    <w:sz w:val="22"/>
                    <w:szCs w:val="22"/>
                  </w:rPr>
                </w:rPrChange>
              </w:rPr>
              <w:t>position_id</w:t>
            </w:r>
            <w:proofErr w:type="spellEnd"/>
          </w:p>
        </w:tc>
        <w:tc>
          <w:tcPr>
            <w:tcW w:w="6179" w:type="dxa"/>
            <w:tcPrChange w:id="1613" w:author="Alexander Thomas Frase" w:date="2012-11-02T13:23:00Z">
              <w:tcPr>
                <w:tcW w:w="6732" w:type="dxa"/>
              </w:tcPr>
            </w:tcPrChange>
          </w:tcPr>
          <w:p w14:paraId="7E712009" w14:textId="14C76E59" w:rsidR="00801029" w:rsidRPr="00943DD1" w:rsidRDefault="00986D9A" w:rsidP="00713D76">
            <w:pPr>
              <w:rPr>
                <w:rFonts w:cs="Times New Roman"/>
                <w:sz w:val="22"/>
                <w:szCs w:val="22"/>
              </w:rPr>
            </w:pPr>
            <w:r>
              <w:rPr>
                <w:rFonts w:cs="Times New Roman"/>
                <w:sz w:val="22"/>
                <w:szCs w:val="22"/>
              </w:rPr>
              <w:t xml:space="preserve">An arbitrary unique ID number for the position; </w:t>
            </w:r>
            <w:r w:rsidR="008D3205">
              <w:rPr>
                <w:rFonts w:cs="Times New Roman"/>
                <w:sz w:val="22"/>
                <w:szCs w:val="22"/>
              </w:rPr>
              <w:t xml:space="preserve">can be </w:t>
            </w:r>
            <w:r>
              <w:rPr>
                <w:rFonts w:cs="Times New Roman"/>
                <w:sz w:val="22"/>
                <w:szCs w:val="22"/>
              </w:rPr>
              <w:t>use</w:t>
            </w:r>
            <w:r w:rsidR="008D3205">
              <w:rPr>
                <w:rFonts w:cs="Times New Roman"/>
                <w:sz w:val="22"/>
                <w:szCs w:val="22"/>
              </w:rPr>
              <w:t>d</w:t>
            </w:r>
            <w:r>
              <w:rPr>
                <w:rFonts w:cs="Times New Roman"/>
                <w:sz w:val="22"/>
                <w:szCs w:val="22"/>
              </w:rPr>
              <w:t xml:space="preserve"> to distinguish </w:t>
            </w:r>
            <w:r w:rsidR="008D3205">
              <w:rPr>
                <w:rFonts w:cs="Times New Roman"/>
                <w:sz w:val="22"/>
                <w:szCs w:val="22"/>
              </w:rPr>
              <w:t xml:space="preserve">unlabeled </w:t>
            </w:r>
            <w:r>
              <w:rPr>
                <w:rFonts w:cs="Times New Roman"/>
                <w:sz w:val="22"/>
                <w:szCs w:val="22"/>
              </w:rPr>
              <w:t>position</w:t>
            </w:r>
            <w:r w:rsidR="008D3205">
              <w:rPr>
                <w:rFonts w:cs="Times New Roman"/>
                <w:sz w:val="22"/>
                <w:szCs w:val="22"/>
              </w:rPr>
              <w:t>s</w:t>
            </w:r>
            <w:r>
              <w:rPr>
                <w:rFonts w:cs="Times New Roman"/>
                <w:sz w:val="22"/>
                <w:szCs w:val="22"/>
              </w:rPr>
              <w:t xml:space="preserve"> with identical genomic locations</w:t>
            </w:r>
          </w:p>
        </w:tc>
      </w:tr>
      <w:tr w:rsidR="007F1D76" w:rsidRPr="001F2CC2" w14:paraId="28172D39" w14:textId="77777777" w:rsidTr="009F3065">
        <w:trPr>
          <w:cantSplit/>
        </w:trPr>
        <w:tc>
          <w:tcPr>
            <w:tcW w:w="2593" w:type="dxa"/>
            <w:tcPrChange w:id="1614" w:author="Alexander Thomas Frase" w:date="2012-11-02T13:23:00Z">
              <w:tcPr>
                <w:tcW w:w="1908" w:type="dxa"/>
              </w:tcPr>
            </w:tcPrChange>
          </w:tcPr>
          <w:p w14:paraId="3A3CFCE1" w14:textId="77B91273" w:rsidR="00801029" w:rsidRPr="009F3065" w:rsidRDefault="007F1D76">
            <w:pPr>
              <w:rPr>
                <w:rFonts w:ascii="Courier New" w:hAnsi="Courier New" w:cs="Courier New"/>
                <w:sz w:val="22"/>
                <w:szCs w:val="22"/>
                <w:rPrChange w:id="1615"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16" w:author="Alexander Thomas Frase" w:date="2012-11-02T13:22:00Z">
                  <w:rPr>
                    <w:rFonts w:cs="Times New Roman"/>
                    <w:sz w:val="22"/>
                    <w:szCs w:val="22"/>
                  </w:rPr>
                </w:rPrChange>
              </w:rPr>
              <w:t>position_label</w:t>
            </w:r>
            <w:proofErr w:type="spellEnd"/>
          </w:p>
        </w:tc>
        <w:tc>
          <w:tcPr>
            <w:tcW w:w="6179" w:type="dxa"/>
            <w:tcPrChange w:id="1617" w:author="Alexander Thomas Frase" w:date="2012-11-02T13:23:00Z">
              <w:tcPr>
                <w:tcW w:w="6732" w:type="dxa"/>
              </w:tcPr>
            </w:tcPrChange>
          </w:tcPr>
          <w:p w14:paraId="50BE1ACE" w14:textId="63E0D665" w:rsidR="00801029" w:rsidRPr="00943DD1" w:rsidRDefault="00986D9A">
            <w:pPr>
              <w:rPr>
                <w:rFonts w:cs="Times New Roman"/>
                <w:sz w:val="22"/>
                <w:szCs w:val="22"/>
              </w:rPr>
            </w:pPr>
            <w:r>
              <w:rPr>
                <w:rFonts w:cs="Times New Roman"/>
                <w:sz w:val="22"/>
                <w:szCs w:val="22"/>
              </w:rPr>
              <w:t>The provided (or generated) label for an input position, or the RS number (with “</w:t>
            </w:r>
            <w:proofErr w:type="spellStart"/>
            <w:r>
              <w:rPr>
                <w:rFonts w:cs="Times New Roman"/>
                <w:sz w:val="22"/>
                <w:szCs w:val="22"/>
              </w:rPr>
              <w:t>rs</w:t>
            </w:r>
            <w:proofErr w:type="spellEnd"/>
            <w:r>
              <w:rPr>
                <w:rFonts w:cs="Times New Roman"/>
                <w:sz w:val="22"/>
                <w:szCs w:val="22"/>
              </w:rPr>
              <w:t>” prefix) for a SNP position from the knowledge database</w:t>
            </w:r>
          </w:p>
        </w:tc>
      </w:tr>
      <w:tr w:rsidR="007F1D76" w:rsidRPr="001F2CC2" w14:paraId="70B1DFDF" w14:textId="77777777" w:rsidTr="009F3065">
        <w:trPr>
          <w:cantSplit/>
        </w:trPr>
        <w:tc>
          <w:tcPr>
            <w:tcW w:w="2593" w:type="dxa"/>
            <w:tcPrChange w:id="1618" w:author="Alexander Thomas Frase" w:date="2012-11-02T13:23:00Z">
              <w:tcPr>
                <w:tcW w:w="1908" w:type="dxa"/>
              </w:tcPr>
            </w:tcPrChange>
          </w:tcPr>
          <w:p w14:paraId="1C2EBC20" w14:textId="192A3C25" w:rsidR="00801029" w:rsidRPr="009F3065" w:rsidRDefault="007F1D76">
            <w:pPr>
              <w:rPr>
                <w:rFonts w:ascii="Courier New" w:hAnsi="Courier New" w:cs="Courier New"/>
                <w:sz w:val="22"/>
                <w:szCs w:val="22"/>
                <w:rPrChange w:id="1619"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20" w:author="Alexander Thomas Frase" w:date="2012-11-02T13:22:00Z">
                  <w:rPr>
                    <w:rFonts w:cs="Times New Roman"/>
                    <w:sz w:val="22"/>
                    <w:szCs w:val="22"/>
                  </w:rPr>
                </w:rPrChange>
              </w:rPr>
              <w:t>position_chr</w:t>
            </w:r>
            <w:proofErr w:type="spellEnd"/>
          </w:p>
        </w:tc>
        <w:tc>
          <w:tcPr>
            <w:tcW w:w="6179" w:type="dxa"/>
            <w:tcPrChange w:id="1621" w:author="Alexander Thomas Frase" w:date="2012-11-02T13:23:00Z">
              <w:tcPr>
                <w:tcW w:w="6732" w:type="dxa"/>
              </w:tcPr>
            </w:tcPrChange>
          </w:tcPr>
          <w:p w14:paraId="47F3D7FD" w14:textId="07F251F7" w:rsidR="00801029" w:rsidRPr="00943DD1" w:rsidRDefault="00161E89">
            <w:pPr>
              <w:rPr>
                <w:rFonts w:cs="Times New Roman"/>
                <w:sz w:val="22"/>
                <w:szCs w:val="22"/>
              </w:rPr>
            </w:pPr>
            <w:r>
              <w:rPr>
                <w:rFonts w:cs="Times New Roman"/>
                <w:sz w:val="22"/>
                <w:szCs w:val="22"/>
              </w:rPr>
              <w:t>The position’s chromosome number or name</w:t>
            </w:r>
          </w:p>
        </w:tc>
      </w:tr>
      <w:tr w:rsidR="007F1D76" w:rsidRPr="001F2CC2" w14:paraId="49682856" w14:textId="77777777" w:rsidTr="009F3065">
        <w:trPr>
          <w:cantSplit/>
        </w:trPr>
        <w:tc>
          <w:tcPr>
            <w:tcW w:w="2593" w:type="dxa"/>
            <w:tcPrChange w:id="1622" w:author="Alexander Thomas Frase" w:date="2012-11-02T13:23:00Z">
              <w:tcPr>
                <w:tcW w:w="1908" w:type="dxa"/>
              </w:tcPr>
            </w:tcPrChange>
          </w:tcPr>
          <w:p w14:paraId="72E65B7B" w14:textId="3D40524F" w:rsidR="007F1D76" w:rsidRPr="009F3065" w:rsidRDefault="007F1D76" w:rsidP="00713D76">
            <w:pPr>
              <w:rPr>
                <w:rFonts w:ascii="Courier New" w:hAnsi="Courier New" w:cs="Courier New"/>
                <w:sz w:val="22"/>
                <w:szCs w:val="22"/>
                <w:rPrChange w:id="162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24" w:author="Alexander Thomas Frase" w:date="2012-11-02T13:22:00Z">
                  <w:rPr>
                    <w:rFonts w:cs="Times New Roman"/>
                    <w:sz w:val="22"/>
                    <w:szCs w:val="22"/>
                  </w:rPr>
                </w:rPrChange>
              </w:rPr>
              <w:t>position_pos</w:t>
            </w:r>
            <w:proofErr w:type="spellEnd"/>
          </w:p>
        </w:tc>
        <w:tc>
          <w:tcPr>
            <w:tcW w:w="6179" w:type="dxa"/>
            <w:tcPrChange w:id="1625" w:author="Alexander Thomas Frase" w:date="2012-11-02T13:23:00Z">
              <w:tcPr>
                <w:tcW w:w="6732" w:type="dxa"/>
              </w:tcPr>
            </w:tcPrChange>
          </w:tcPr>
          <w:p w14:paraId="0A506610" w14:textId="405B5090" w:rsidR="00801029" w:rsidRPr="00943DD1" w:rsidRDefault="00161E89">
            <w:pPr>
              <w:rPr>
                <w:rFonts w:cs="Times New Roman"/>
                <w:sz w:val="22"/>
                <w:szCs w:val="22"/>
              </w:rPr>
            </w:pPr>
            <w:r>
              <w:rPr>
                <w:rFonts w:cs="Times New Roman"/>
                <w:sz w:val="22"/>
                <w:szCs w:val="22"/>
              </w:rPr>
              <w:t xml:space="preserve">The position’s </w:t>
            </w:r>
            <w:proofErr w:type="spellStart"/>
            <w:r>
              <w:rPr>
                <w:rFonts w:cs="Times New Roman"/>
                <w:sz w:val="22"/>
                <w:szCs w:val="22"/>
              </w:rPr>
              <w:t>basepair</w:t>
            </w:r>
            <w:proofErr w:type="spellEnd"/>
            <w:r>
              <w:rPr>
                <w:rFonts w:cs="Times New Roman"/>
                <w:sz w:val="22"/>
                <w:szCs w:val="22"/>
              </w:rPr>
              <w:t xml:space="preserve"> location</w:t>
            </w:r>
          </w:p>
        </w:tc>
      </w:tr>
      <w:tr w:rsidR="00EE412F" w:rsidRPr="001F2CC2" w14:paraId="10022A64" w14:textId="77777777" w:rsidTr="009F3065">
        <w:trPr>
          <w:cantSplit/>
        </w:trPr>
        <w:tc>
          <w:tcPr>
            <w:tcW w:w="2593" w:type="dxa"/>
            <w:tcPrChange w:id="1626" w:author="Alexander Thomas Frase" w:date="2012-11-02T13:23:00Z">
              <w:tcPr>
                <w:tcW w:w="1908" w:type="dxa"/>
              </w:tcPr>
            </w:tcPrChange>
          </w:tcPr>
          <w:p w14:paraId="4B82EF57" w14:textId="339098B9" w:rsidR="00EE412F" w:rsidRPr="009F3065" w:rsidRDefault="00EE412F">
            <w:pPr>
              <w:rPr>
                <w:rFonts w:ascii="Courier New" w:hAnsi="Courier New" w:cs="Courier New"/>
                <w:sz w:val="22"/>
                <w:szCs w:val="22"/>
                <w:rPrChange w:id="1627" w:author="Alexander Thomas Frase" w:date="2012-11-02T13:22:00Z">
                  <w:rPr>
                    <w:rFonts w:cs="Times New Roman"/>
                    <w:sz w:val="22"/>
                    <w:szCs w:val="22"/>
                  </w:rPr>
                </w:rPrChange>
              </w:rPr>
            </w:pPr>
            <w:r w:rsidRPr="009F3065">
              <w:rPr>
                <w:rFonts w:ascii="Courier New" w:hAnsi="Courier New" w:cs="Courier New"/>
                <w:sz w:val="22"/>
                <w:szCs w:val="22"/>
                <w:rPrChange w:id="1628" w:author="Alexander Thomas Frase" w:date="2012-11-02T13:22:00Z">
                  <w:rPr>
                    <w:rFonts w:cs="Times New Roman"/>
                    <w:sz w:val="22"/>
                    <w:szCs w:val="22"/>
                  </w:rPr>
                </w:rPrChange>
              </w:rPr>
              <w:t>region</w:t>
            </w:r>
          </w:p>
        </w:tc>
        <w:tc>
          <w:tcPr>
            <w:tcW w:w="6179" w:type="dxa"/>
            <w:tcPrChange w:id="1629" w:author="Alexander Thomas Frase" w:date="2012-11-02T13:23:00Z">
              <w:tcPr>
                <w:tcW w:w="6732" w:type="dxa"/>
              </w:tcPr>
            </w:tcPrChange>
          </w:tcPr>
          <w:p w14:paraId="7924B35F" w14:textId="27B84949" w:rsidR="00EE412F" w:rsidRPr="00943DD1" w:rsidRDefault="00161E89">
            <w:pPr>
              <w:rPr>
                <w:rFonts w:cs="Times New Roman"/>
                <w:sz w:val="22"/>
                <w:szCs w:val="22"/>
              </w:rPr>
            </w:pPr>
            <w:r>
              <w:rPr>
                <w:rFonts w:cs="Times New Roman"/>
                <w:sz w:val="22"/>
                <w:szCs w:val="22"/>
              </w:rPr>
              <w:t xml:space="preserve">Shorthand for: </w:t>
            </w:r>
            <w:proofErr w:type="spellStart"/>
            <w:r>
              <w:rPr>
                <w:rFonts w:cs="Times New Roman"/>
                <w:sz w:val="22"/>
                <w:szCs w:val="22"/>
              </w:rPr>
              <w:t>region_chr</w:t>
            </w:r>
            <w:proofErr w:type="spellEnd"/>
            <w:r>
              <w:rPr>
                <w:rFonts w:cs="Times New Roman"/>
                <w:sz w:val="22"/>
                <w:szCs w:val="22"/>
              </w:rPr>
              <w:t xml:space="preserve"> , </w:t>
            </w:r>
            <w:proofErr w:type="spellStart"/>
            <w:r>
              <w:rPr>
                <w:rFonts w:cs="Times New Roman"/>
                <w:sz w:val="22"/>
                <w:szCs w:val="22"/>
              </w:rPr>
              <w:t>region_label</w:t>
            </w:r>
            <w:proofErr w:type="spellEnd"/>
            <w:r>
              <w:rPr>
                <w:rFonts w:cs="Times New Roman"/>
                <w:sz w:val="22"/>
                <w:szCs w:val="22"/>
              </w:rPr>
              <w:t xml:space="preserve"> , </w:t>
            </w:r>
            <w:proofErr w:type="spellStart"/>
            <w:r>
              <w:rPr>
                <w:rFonts w:cs="Times New Roman"/>
                <w:sz w:val="22"/>
                <w:szCs w:val="22"/>
              </w:rPr>
              <w:t>region_start</w:t>
            </w:r>
            <w:proofErr w:type="spellEnd"/>
            <w:r>
              <w:rPr>
                <w:rFonts w:cs="Times New Roman"/>
                <w:sz w:val="22"/>
                <w:szCs w:val="22"/>
              </w:rPr>
              <w:t xml:space="preserve"> , </w:t>
            </w:r>
            <w:proofErr w:type="spellStart"/>
            <w:r>
              <w:rPr>
                <w:rFonts w:cs="Times New Roman"/>
                <w:sz w:val="22"/>
                <w:szCs w:val="22"/>
              </w:rPr>
              <w:t>region_stop</w:t>
            </w:r>
            <w:proofErr w:type="spellEnd"/>
          </w:p>
        </w:tc>
      </w:tr>
      <w:tr w:rsidR="00EE412F" w:rsidRPr="001F2CC2" w14:paraId="462D8A6A" w14:textId="77777777" w:rsidTr="009F3065">
        <w:trPr>
          <w:cantSplit/>
        </w:trPr>
        <w:tc>
          <w:tcPr>
            <w:tcW w:w="2593" w:type="dxa"/>
            <w:tcPrChange w:id="1630" w:author="Alexander Thomas Frase" w:date="2012-11-02T13:23:00Z">
              <w:tcPr>
                <w:tcW w:w="1908" w:type="dxa"/>
              </w:tcPr>
            </w:tcPrChange>
          </w:tcPr>
          <w:p w14:paraId="62790B87" w14:textId="06DCE886" w:rsidR="00EE412F" w:rsidRPr="009F3065" w:rsidRDefault="00EE412F">
            <w:pPr>
              <w:rPr>
                <w:rFonts w:ascii="Courier New" w:hAnsi="Courier New" w:cs="Courier New"/>
                <w:sz w:val="22"/>
                <w:szCs w:val="22"/>
                <w:rPrChange w:id="1631"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32" w:author="Alexander Thomas Frase" w:date="2012-11-02T13:22:00Z">
                  <w:rPr>
                    <w:rFonts w:cs="Times New Roman"/>
                    <w:sz w:val="22"/>
                    <w:szCs w:val="22"/>
                  </w:rPr>
                </w:rPrChange>
              </w:rPr>
              <w:t>region_id</w:t>
            </w:r>
            <w:proofErr w:type="spellEnd"/>
          </w:p>
        </w:tc>
        <w:tc>
          <w:tcPr>
            <w:tcW w:w="6179" w:type="dxa"/>
            <w:tcPrChange w:id="1633" w:author="Alexander Thomas Frase" w:date="2012-11-02T13:23:00Z">
              <w:tcPr>
                <w:tcW w:w="6732" w:type="dxa"/>
              </w:tcPr>
            </w:tcPrChange>
          </w:tcPr>
          <w:p w14:paraId="58BC2D95" w14:textId="2A7785F7" w:rsidR="00EE412F" w:rsidRPr="00943DD1" w:rsidRDefault="00161E89">
            <w:pPr>
              <w:rPr>
                <w:rFonts w:cs="Times New Roman"/>
                <w:sz w:val="22"/>
                <w:szCs w:val="22"/>
              </w:rPr>
            </w:pPr>
            <w:r>
              <w:rPr>
                <w:rFonts w:cs="Times New Roman"/>
                <w:sz w:val="22"/>
                <w:szCs w:val="22"/>
              </w:rPr>
              <w:t>An arbitrary unique ID number for the region; can be used to distinguish unlabeled regions with identical genomic start and stop locations</w:t>
            </w:r>
          </w:p>
        </w:tc>
      </w:tr>
      <w:tr w:rsidR="00EE412F" w:rsidRPr="001F2CC2" w14:paraId="7B900E4B" w14:textId="77777777" w:rsidTr="009F3065">
        <w:trPr>
          <w:cantSplit/>
        </w:trPr>
        <w:tc>
          <w:tcPr>
            <w:tcW w:w="2593" w:type="dxa"/>
            <w:tcPrChange w:id="1634" w:author="Alexander Thomas Frase" w:date="2012-11-02T13:23:00Z">
              <w:tcPr>
                <w:tcW w:w="1908" w:type="dxa"/>
              </w:tcPr>
            </w:tcPrChange>
          </w:tcPr>
          <w:p w14:paraId="3CA107C6" w14:textId="174E610F" w:rsidR="00EE412F" w:rsidRPr="009F3065" w:rsidRDefault="00EE412F">
            <w:pPr>
              <w:rPr>
                <w:rFonts w:ascii="Courier New" w:hAnsi="Courier New" w:cs="Courier New"/>
                <w:sz w:val="22"/>
                <w:szCs w:val="22"/>
                <w:rPrChange w:id="1635"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36" w:author="Alexander Thomas Frase" w:date="2012-11-02T13:22:00Z">
                  <w:rPr>
                    <w:rFonts w:cs="Times New Roman"/>
                    <w:sz w:val="22"/>
                    <w:szCs w:val="22"/>
                  </w:rPr>
                </w:rPrChange>
              </w:rPr>
              <w:t>region_label</w:t>
            </w:r>
            <w:proofErr w:type="spellEnd"/>
          </w:p>
        </w:tc>
        <w:tc>
          <w:tcPr>
            <w:tcW w:w="6179" w:type="dxa"/>
            <w:tcPrChange w:id="1637" w:author="Alexander Thomas Frase" w:date="2012-11-02T13:23:00Z">
              <w:tcPr>
                <w:tcW w:w="6732" w:type="dxa"/>
              </w:tcPr>
            </w:tcPrChange>
          </w:tcPr>
          <w:p w14:paraId="08B3FA25" w14:textId="0833A7A9" w:rsidR="00EE412F" w:rsidRPr="00943DD1" w:rsidRDefault="00762E43" w:rsidP="00713D76">
            <w:pPr>
              <w:rPr>
                <w:rFonts w:cs="Times New Roman"/>
                <w:sz w:val="22"/>
                <w:szCs w:val="22"/>
              </w:rPr>
            </w:pPr>
            <w:r>
              <w:rPr>
                <w:rFonts w:cs="Times New Roman"/>
                <w:sz w:val="22"/>
                <w:szCs w:val="22"/>
              </w:rPr>
              <w:t>The provided (or generated) label for an input region, or the primary label for a region from the knowledge database</w:t>
            </w:r>
          </w:p>
        </w:tc>
      </w:tr>
      <w:tr w:rsidR="00EE412F" w:rsidRPr="001F2CC2" w14:paraId="56335D0A" w14:textId="77777777" w:rsidTr="009F3065">
        <w:trPr>
          <w:cantSplit/>
        </w:trPr>
        <w:tc>
          <w:tcPr>
            <w:tcW w:w="2593" w:type="dxa"/>
            <w:tcPrChange w:id="1638" w:author="Alexander Thomas Frase" w:date="2012-11-02T13:23:00Z">
              <w:tcPr>
                <w:tcW w:w="1908" w:type="dxa"/>
              </w:tcPr>
            </w:tcPrChange>
          </w:tcPr>
          <w:p w14:paraId="4F7A10F7" w14:textId="5EC91F97" w:rsidR="00EE412F" w:rsidRPr="009F3065" w:rsidRDefault="00EE412F">
            <w:pPr>
              <w:rPr>
                <w:rFonts w:ascii="Courier New" w:hAnsi="Courier New" w:cs="Courier New"/>
                <w:sz w:val="22"/>
                <w:szCs w:val="22"/>
                <w:rPrChange w:id="1639"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40" w:author="Alexander Thomas Frase" w:date="2012-11-02T13:22:00Z">
                  <w:rPr>
                    <w:rFonts w:cs="Times New Roman"/>
                    <w:sz w:val="22"/>
                    <w:szCs w:val="22"/>
                  </w:rPr>
                </w:rPrChange>
              </w:rPr>
              <w:t>region_chr</w:t>
            </w:r>
            <w:proofErr w:type="spellEnd"/>
          </w:p>
        </w:tc>
        <w:tc>
          <w:tcPr>
            <w:tcW w:w="6179" w:type="dxa"/>
            <w:tcPrChange w:id="1641" w:author="Alexander Thomas Frase" w:date="2012-11-02T13:23:00Z">
              <w:tcPr>
                <w:tcW w:w="6732" w:type="dxa"/>
              </w:tcPr>
            </w:tcPrChange>
          </w:tcPr>
          <w:p w14:paraId="18E9A388" w14:textId="1AB00E28" w:rsidR="00EE412F" w:rsidRPr="00943DD1" w:rsidRDefault="00762E43">
            <w:pPr>
              <w:rPr>
                <w:rFonts w:cs="Times New Roman"/>
                <w:sz w:val="22"/>
                <w:szCs w:val="22"/>
              </w:rPr>
            </w:pPr>
            <w:r>
              <w:rPr>
                <w:rFonts w:cs="Times New Roman"/>
                <w:sz w:val="22"/>
                <w:szCs w:val="22"/>
              </w:rPr>
              <w:t>The region’s chromosome number or name</w:t>
            </w:r>
          </w:p>
        </w:tc>
      </w:tr>
      <w:tr w:rsidR="00EE412F" w:rsidRPr="001F2CC2" w14:paraId="0FA906CF" w14:textId="77777777" w:rsidTr="009F3065">
        <w:trPr>
          <w:cantSplit/>
        </w:trPr>
        <w:tc>
          <w:tcPr>
            <w:tcW w:w="2593" w:type="dxa"/>
            <w:tcPrChange w:id="1642" w:author="Alexander Thomas Frase" w:date="2012-11-02T13:23:00Z">
              <w:tcPr>
                <w:tcW w:w="1908" w:type="dxa"/>
              </w:tcPr>
            </w:tcPrChange>
          </w:tcPr>
          <w:p w14:paraId="2F000573" w14:textId="402210BD" w:rsidR="00EE412F" w:rsidRPr="009F3065" w:rsidRDefault="00EE412F">
            <w:pPr>
              <w:rPr>
                <w:rFonts w:ascii="Courier New" w:hAnsi="Courier New" w:cs="Courier New"/>
                <w:sz w:val="22"/>
                <w:szCs w:val="22"/>
                <w:rPrChange w:id="164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44" w:author="Alexander Thomas Frase" w:date="2012-11-02T13:22:00Z">
                  <w:rPr>
                    <w:rFonts w:cs="Times New Roman"/>
                    <w:sz w:val="22"/>
                    <w:szCs w:val="22"/>
                  </w:rPr>
                </w:rPrChange>
              </w:rPr>
              <w:t>region_start</w:t>
            </w:r>
            <w:proofErr w:type="spellEnd"/>
          </w:p>
        </w:tc>
        <w:tc>
          <w:tcPr>
            <w:tcW w:w="6179" w:type="dxa"/>
            <w:tcPrChange w:id="1645" w:author="Alexander Thomas Frase" w:date="2012-11-02T13:23:00Z">
              <w:tcPr>
                <w:tcW w:w="6732" w:type="dxa"/>
              </w:tcPr>
            </w:tcPrChange>
          </w:tcPr>
          <w:p w14:paraId="2EDDD7B5" w14:textId="1C18F9B8" w:rsidR="00EE412F" w:rsidRPr="00943DD1" w:rsidRDefault="00762E43" w:rsidP="00713D76">
            <w:pPr>
              <w:rPr>
                <w:rFonts w:cs="Times New Roman"/>
                <w:sz w:val="22"/>
                <w:szCs w:val="22"/>
              </w:rPr>
            </w:pPr>
            <w:r>
              <w:rPr>
                <w:rFonts w:cs="Times New Roman"/>
                <w:sz w:val="22"/>
                <w:szCs w:val="22"/>
              </w:rPr>
              <w:t xml:space="preserve">The region’s </w:t>
            </w:r>
            <w:proofErr w:type="spellStart"/>
            <w:r>
              <w:rPr>
                <w:rFonts w:cs="Times New Roman"/>
                <w:sz w:val="22"/>
                <w:szCs w:val="22"/>
              </w:rPr>
              <w:t>basepair</w:t>
            </w:r>
            <w:proofErr w:type="spellEnd"/>
            <w:r>
              <w:rPr>
                <w:rFonts w:cs="Times New Roman"/>
                <w:sz w:val="22"/>
                <w:szCs w:val="22"/>
              </w:rPr>
              <w:t xml:space="preserve"> start location</w:t>
            </w:r>
          </w:p>
        </w:tc>
      </w:tr>
      <w:tr w:rsidR="00EE412F" w:rsidRPr="001F2CC2" w14:paraId="15D38F04" w14:textId="77777777" w:rsidTr="009F3065">
        <w:trPr>
          <w:cantSplit/>
        </w:trPr>
        <w:tc>
          <w:tcPr>
            <w:tcW w:w="2593" w:type="dxa"/>
            <w:tcPrChange w:id="1646" w:author="Alexander Thomas Frase" w:date="2012-11-02T13:23:00Z">
              <w:tcPr>
                <w:tcW w:w="1908" w:type="dxa"/>
              </w:tcPr>
            </w:tcPrChange>
          </w:tcPr>
          <w:p w14:paraId="76FFBD42" w14:textId="54FE5CF0" w:rsidR="00EE412F" w:rsidRPr="009F3065" w:rsidRDefault="00EE412F">
            <w:pPr>
              <w:rPr>
                <w:rFonts w:ascii="Courier New" w:hAnsi="Courier New" w:cs="Courier New"/>
                <w:sz w:val="22"/>
                <w:szCs w:val="22"/>
                <w:rPrChange w:id="1647"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48" w:author="Alexander Thomas Frase" w:date="2012-11-02T13:22:00Z">
                  <w:rPr>
                    <w:rFonts w:cs="Times New Roman"/>
                    <w:sz w:val="22"/>
                    <w:szCs w:val="22"/>
                  </w:rPr>
                </w:rPrChange>
              </w:rPr>
              <w:t>region_stop</w:t>
            </w:r>
            <w:proofErr w:type="spellEnd"/>
          </w:p>
        </w:tc>
        <w:tc>
          <w:tcPr>
            <w:tcW w:w="6179" w:type="dxa"/>
            <w:tcPrChange w:id="1649" w:author="Alexander Thomas Frase" w:date="2012-11-02T13:23:00Z">
              <w:tcPr>
                <w:tcW w:w="6732" w:type="dxa"/>
              </w:tcPr>
            </w:tcPrChange>
          </w:tcPr>
          <w:p w14:paraId="4C0C7AE5" w14:textId="0530D014" w:rsidR="00EE412F" w:rsidRPr="00943DD1" w:rsidRDefault="00762E43">
            <w:pPr>
              <w:rPr>
                <w:rFonts w:cs="Times New Roman"/>
                <w:sz w:val="22"/>
                <w:szCs w:val="22"/>
              </w:rPr>
            </w:pPr>
            <w:r>
              <w:rPr>
                <w:rFonts w:cs="Times New Roman"/>
                <w:sz w:val="22"/>
                <w:szCs w:val="22"/>
              </w:rPr>
              <w:t xml:space="preserve">The region’s </w:t>
            </w:r>
            <w:proofErr w:type="spellStart"/>
            <w:r>
              <w:rPr>
                <w:rFonts w:cs="Times New Roman"/>
                <w:sz w:val="22"/>
                <w:szCs w:val="22"/>
              </w:rPr>
              <w:t>basepair</w:t>
            </w:r>
            <w:proofErr w:type="spellEnd"/>
            <w:r>
              <w:rPr>
                <w:rFonts w:cs="Times New Roman"/>
                <w:sz w:val="22"/>
                <w:szCs w:val="22"/>
              </w:rPr>
              <w:t xml:space="preserve"> stop location</w:t>
            </w:r>
          </w:p>
        </w:tc>
      </w:tr>
      <w:tr w:rsidR="00065B25" w:rsidRPr="001F2CC2" w14:paraId="06F6A9A9" w14:textId="77777777" w:rsidTr="009F3065">
        <w:trPr>
          <w:cantSplit/>
        </w:trPr>
        <w:tc>
          <w:tcPr>
            <w:tcW w:w="2593" w:type="dxa"/>
            <w:tcPrChange w:id="1650" w:author="Alexander Thomas Frase" w:date="2012-11-02T13:23:00Z">
              <w:tcPr>
                <w:tcW w:w="1908" w:type="dxa"/>
              </w:tcPr>
            </w:tcPrChange>
          </w:tcPr>
          <w:p w14:paraId="09E9BDD8" w14:textId="5CBBE768" w:rsidR="00065B25" w:rsidRPr="009F3065" w:rsidRDefault="00065B25">
            <w:pPr>
              <w:rPr>
                <w:rFonts w:ascii="Courier New" w:hAnsi="Courier New" w:cs="Courier New"/>
                <w:sz w:val="22"/>
                <w:szCs w:val="22"/>
                <w:rPrChange w:id="1651"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52" w:author="Alexander Thomas Frase" w:date="2012-11-02T13:22:00Z">
                  <w:rPr>
                    <w:rFonts w:cs="Times New Roman"/>
                    <w:sz w:val="22"/>
                    <w:szCs w:val="22"/>
                  </w:rPr>
                </w:rPrChange>
              </w:rPr>
              <w:t>generegion</w:t>
            </w:r>
            <w:proofErr w:type="spellEnd"/>
          </w:p>
        </w:tc>
        <w:tc>
          <w:tcPr>
            <w:tcW w:w="6179" w:type="dxa"/>
            <w:tcPrChange w:id="1653" w:author="Alexander Thomas Frase" w:date="2012-11-02T13:23:00Z">
              <w:tcPr>
                <w:tcW w:w="6732" w:type="dxa"/>
              </w:tcPr>
            </w:tcPrChange>
          </w:tcPr>
          <w:p w14:paraId="103429DC" w14:textId="77777777" w:rsidR="00065B25" w:rsidRDefault="00065B25">
            <w:pPr>
              <w:rPr>
                <w:rFonts w:cs="Times New Roman"/>
                <w:sz w:val="22"/>
                <w:szCs w:val="22"/>
              </w:rPr>
            </w:pPr>
            <w:r>
              <w:rPr>
                <w:rFonts w:cs="Times New Roman"/>
                <w:sz w:val="22"/>
                <w:szCs w:val="22"/>
              </w:rPr>
              <w:t xml:space="preserve">Shorthand for: </w:t>
            </w:r>
            <w:proofErr w:type="spellStart"/>
            <w:r>
              <w:rPr>
                <w:rFonts w:cs="Times New Roman"/>
                <w:sz w:val="22"/>
                <w:szCs w:val="22"/>
              </w:rPr>
              <w:t>region_chr</w:t>
            </w:r>
            <w:proofErr w:type="spellEnd"/>
            <w:r>
              <w:rPr>
                <w:rFonts w:cs="Times New Roman"/>
                <w:sz w:val="22"/>
                <w:szCs w:val="22"/>
              </w:rPr>
              <w:t xml:space="preserve"> , </w:t>
            </w:r>
            <w:proofErr w:type="spellStart"/>
            <w:r>
              <w:rPr>
                <w:rFonts w:cs="Times New Roman"/>
                <w:sz w:val="22"/>
                <w:szCs w:val="22"/>
              </w:rPr>
              <w:t>gene_label</w:t>
            </w:r>
            <w:proofErr w:type="spellEnd"/>
            <w:r>
              <w:rPr>
                <w:rFonts w:cs="Times New Roman"/>
                <w:sz w:val="22"/>
                <w:szCs w:val="22"/>
              </w:rPr>
              <w:t xml:space="preserve"> , </w:t>
            </w:r>
            <w:proofErr w:type="spellStart"/>
            <w:r>
              <w:rPr>
                <w:rFonts w:cs="Times New Roman"/>
                <w:sz w:val="22"/>
                <w:szCs w:val="22"/>
              </w:rPr>
              <w:t>region_start</w:t>
            </w:r>
            <w:proofErr w:type="spellEnd"/>
            <w:r>
              <w:rPr>
                <w:rFonts w:cs="Times New Roman"/>
                <w:sz w:val="22"/>
                <w:szCs w:val="22"/>
              </w:rPr>
              <w:t xml:space="preserve"> , </w:t>
            </w:r>
            <w:proofErr w:type="spellStart"/>
            <w:r>
              <w:rPr>
                <w:rFonts w:cs="Times New Roman"/>
                <w:sz w:val="22"/>
                <w:szCs w:val="22"/>
              </w:rPr>
              <w:t>region_stop</w:t>
            </w:r>
            <w:proofErr w:type="spellEnd"/>
          </w:p>
          <w:p w14:paraId="6724B9BE" w14:textId="08C45FCB" w:rsidR="00065B25" w:rsidRDefault="00065B25" w:rsidP="00713D76">
            <w:pPr>
              <w:rPr>
                <w:rFonts w:cs="Times New Roman"/>
                <w:sz w:val="22"/>
                <w:szCs w:val="22"/>
              </w:rPr>
            </w:pPr>
            <w:r>
              <w:rPr>
                <w:rFonts w:cs="Times New Roman"/>
                <w:sz w:val="22"/>
                <w:szCs w:val="22"/>
              </w:rPr>
              <w:t>Similar to “region” except that only gene regions from the knowledge database are returned, even if the user also provided input regions</w:t>
            </w:r>
          </w:p>
        </w:tc>
      </w:tr>
      <w:tr w:rsidR="00EE412F" w:rsidRPr="001F2CC2" w14:paraId="668407B0" w14:textId="77777777" w:rsidTr="009F3065">
        <w:trPr>
          <w:cantSplit/>
        </w:trPr>
        <w:tc>
          <w:tcPr>
            <w:tcW w:w="2593" w:type="dxa"/>
            <w:tcPrChange w:id="1654" w:author="Alexander Thomas Frase" w:date="2012-11-02T13:23:00Z">
              <w:tcPr>
                <w:tcW w:w="1908" w:type="dxa"/>
              </w:tcPr>
            </w:tcPrChange>
          </w:tcPr>
          <w:p w14:paraId="529DA1E7" w14:textId="3C36853C" w:rsidR="00EE412F" w:rsidRPr="009F3065" w:rsidRDefault="00EE412F">
            <w:pPr>
              <w:rPr>
                <w:rFonts w:ascii="Courier New" w:hAnsi="Courier New" w:cs="Courier New"/>
                <w:sz w:val="22"/>
                <w:szCs w:val="22"/>
                <w:rPrChange w:id="1655" w:author="Alexander Thomas Frase" w:date="2012-11-02T13:22:00Z">
                  <w:rPr>
                    <w:rFonts w:cs="Times New Roman"/>
                    <w:sz w:val="22"/>
                    <w:szCs w:val="22"/>
                  </w:rPr>
                </w:rPrChange>
              </w:rPr>
            </w:pPr>
            <w:r w:rsidRPr="009F3065">
              <w:rPr>
                <w:rFonts w:ascii="Courier New" w:hAnsi="Courier New" w:cs="Courier New"/>
                <w:sz w:val="22"/>
                <w:szCs w:val="22"/>
                <w:rPrChange w:id="1656" w:author="Alexander Thomas Frase" w:date="2012-11-02T13:22:00Z">
                  <w:rPr>
                    <w:rFonts w:cs="Times New Roman"/>
                    <w:sz w:val="22"/>
                    <w:szCs w:val="22"/>
                  </w:rPr>
                </w:rPrChange>
              </w:rPr>
              <w:t>gene</w:t>
            </w:r>
          </w:p>
        </w:tc>
        <w:tc>
          <w:tcPr>
            <w:tcW w:w="6179" w:type="dxa"/>
            <w:tcPrChange w:id="1657" w:author="Alexander Thomas Frase" w:date="2012-11-02T13:23:00Z">
              <w:tcPr>
                <w:tcW w:w="6732" w:type="dxa"/>
              </w:tcPr>
            </w:tcPrChange>
          </w:tcPr>
          <w:p w14:paraId="04590791" w14:textId="3CAB46A3" w:rsidR="00EE412F" w:rsidRPr="00943DD1" w:rsidRDefault="00762E43">
            <w:pPr>
              <w:rPr>
                <w:rFonts w:cs="Times New Roman"/>
                <w:sz w:val="22"/>
                <w:szCs w:val="22"/>
              </w:rPr>
            </w:pPr>
            <w:r>
              <w:rPr>
                <w:rFonts w:cs="Times New Roman"/>
                <w:sz w:val="22"/>
                <w:szCs w:val="22"/>
              </w:rPr>
              <w:t xml:space="preserve">Shorthand for: </w:t>
            </w:r>
            <w:proofErr w:type="spellStart"/>
            <w:r>
              <w:rPr>
                <w:rFonts w:cs="Times New Roman"/>
                <w:sz w:val="22"/>
                <w:szCs w:val="22"/>
              </w:rPr>
              <w:t>gene_label</w:t>
            </w:r>
            <w:proofErr w:type="spellEnd"/>
          </w:p>
        </w:tc>
      </w:tr>
      <w:tr w:rsidR="00EE412F" w:rsidRPr="001F2CC2" w14:paraId="51D9D1EA" w14:textId="77777777" w:rsidTr="009F3065">
        <w:trPr>
          <w:cantSplit/>
        </w:trPr>
        <w:tc>
          <w:tcPr>
            <w:tcW w:w="2593" w:type="dxa"/>
            <w:tcPrChange w:id="1658" w:author="Alexander Thomas Frase" w:date="2012-11-02T13:23:00Z">
              <w:tcPr>
                <w:tcW w:w="1908" w:type="dxa"/>
              </w:tcPr>
            </w:tcPrChange>
          </w:tcPr>
          <w:p w14:paraId="0189DE54" w14:textId="45C77A4A" w:rsidR="00EE412F" w:rsidRPr="009F3065" w:rsidRDefault="00EE412F">
            <w:pPr>
              <w:rPr>
                <w:rFonts w:ascii="Courier New" w:hAnsi="Courier New" w:cs="Courier New"/>
                <w:sz w:val="22"/>
                <w:szCs w:val="22"/>
                <w:rPrChange w:id="1659"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60" w:author="Alexander Thomas Frase" w:date="2012-11-02T13:22:00Z">
                  <w:rPr>
                    <w:rFonts w:cs="Times New Roman"/>
                    <w:sz w:val="22"/>
                    <w:szCs w:val="22"/>
                  </w:rPr>
                </w:rPrChange>
              </w:rPr>
              <w:t>gene_id</w:t>
            </w:r>
            <w:proofErr w:type="spellEnd"/>
          </w:p>
        </w:tc>
        <w:tc>
          <w:tcPr>
            <w:tcW w:w="6179" w:type="dxa"/>
            <w:tcPrChange w:id="1661" w:author="Alexander Thomas Frase" w:date="2012-11-02T13:23:00Z">
              <w:tcPr>
                <w:tcW w:w="6732" w:type="dxa"/>
              </w:tcPr>
            </w:tcPrChange>
          </w:tcPr>
          <w:p w14:paraId="2122DF36" w14:textId="56711833" w:rsidR="00EE412F" w:rsidRPr="00943DD1" w:rsidRDefault="007C5477">
            <w:pPr>
              <w:rPr>
                <w:rFonts w:cs="Times New Roman"/>
                <w:sz w:val="22"/>
                <w:szCs w:val="22"/>
              </w:rPr>
            </w:pPr>
            <w:r>
              <w:rPr>
                <w:rFonts w:cs="Times New Roman"/>
                <w:sz w:val="22"/>
                <w:szCs w:val="22"/>
              </w:rPr>
              <w:t>An arbitrary unique ID number for the gene; can be used to distinguish genes with identical labels</w:t>
            </w:r>
          </w:p>
        </w:tc>
      </w:tr>
      <w:tr w:rsidR="00EE412F" w:rsidRPr="001F2CC2" w14:paraId="116B9CAF" w14:textId="77777777" w:rsidTr="009F3065">
        <w:trPr>
          <w:cantSplit/>
        </w:trPr>
        <w:tc>
          <w:tcPr>
            <w:tcW w:w="2593" w:type="dxa"/>
            <w:tcPrChange w:id="1662" w:author="Alexander Thomas Frase" w:date="2012-11-02T13:23:00Z">
              <w:tcPr>
                <w:tcW w:w="1908" w:type="dxa"/>
              </w:tcPr>
            </w:tcPrChange>
          </w:tcPr>
          <w:p w14:paraId="62E39311" w14:textId="1F6CF5C2" w:rsidR="00EE412F" w:rsidRPr="009F3065" w:rsidRDefault="00EE412F" w:rsidP="00713D76">
            <w:pPr>
              <w:rPr>
                <w:rFonts w:ascii="Courier New" w:hAnsi="Courier New" w:cs="Courier New"/>
                <w:sz w:val="22"/>
                <w:szCs w:val="22"/>
                <w:rPrChange w:id="166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64" w:author="Alexander Thomas Frase" w:date="2012-11-02T13:22:00Z">
                  <w:rPr>
                    <w:rFonts w:cs="Times New Roman"/>
                    <w:sz w:val="22"/>
                    <w:szCs w:val="22"/>
                  </w:rPr>
                </w:rPrChange>
              </w:rPr>
              <w:t>gene_label</w:t>
            </w:r>
            <w:proofErr w:type="spellEnd"/>
          </w:p>
        </w:tc>
        <w:tc>
          <w:tcPr>
            <w:tcW w:w="6179" w:type="dxa"/>
            <w:tcPrChange w:id="1665" w:author="Alexander Thomas Frase" w:date="2012-11-02T13:23:00Z">
              <w:tcPr>
                <w:tcW w:w="6732" w:type="dxa"/>
              </w:tcPr>
            </w:tcPrChange>
          </w:tcPr>
          <w:p w14:paraId="4F8DE3DE" w14:textId="4BBA419B" w:rsidR="00EE412F" w:rsidRPr="00943DD1" w:rsidRDefault="007C5477">
            <w:pPr>
              <w:rPr>
                <w:rFonts w:cs="Times New Roman"/>
                <w:sz w:val="22"/>
                <w:szCs w:val="22"/>
              </w:rPr>
            </w:pPr>
            <w:r>
              <w:rPr>
                <w:rFonts w:cs="Times New Roman"/>
                <w:sz w:val="22"/>
                <w:szCs w:val="22"/>
              </w:rPr>
              <w:t>The provided identifier for an input gene, or the primary label for a gene from the knowledge database</w:t>
            </w:r>
          </w:p>
        </w:tc>
      </w:tr>
      <w:tr w:rsidR="00EE412F" w:rsidRPr="001F2CC2" w14:paraId="7E0C3CBE" w14:textId="77777777" w:rsidTr="009F3065">
        <w:trPr>
          <w:cantSplit/>
        </w:trPr>
        <w:tc>
          <w:tcPr>
            <w:tcW w:w="2593" w:type="dxa"/>
            <w:tcPrChange w:id="1666" w:author="Alexander Thomas Frase" w:date="2012-11-02T13:23:00Z">
              <w:tcPr>
                <w:tcW w:w="1908" w:type="dxa"/>
              </w:tcPr>
            </w:tcPrChange>
          </w:tcPr>
          <w:p w14:paraId="08B5E283" w14:textId="711BEB98" w:rsidR="00EE412F" w:rsidRPr="009F3065" w:rsidRDefault="00EE412F">
            <w:pPr>
              <w:rPr>
                <w:rFonts w:ascii="Courier New" w:hAnsi="Courier New" w:cs="Courier New"/>
                <w:sz w:val="22"/>
                <w:szCs w:val="22"/>
                <w:rPrChange w:id="1667"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68" w:author="Alexander Thomas Frase" w:date="2012-11-02T13:22:00Z">
                  <w:rPr>
                    <w:rFonts w:cs="Times New Roman"/>
                    <w:sz w:val="22"/>
                    <w:szCs w:val="22"/>
                  </w:rPr>
                </w:rPrChange>
              </w:rPr>
              <w:t>gene_description</w:t>
            </w:r>
            <w:proofErr w:type="spellEnd"/>
          </w:p>
        </w:tc>
        <w:tc>
          <w:tcPr>
            <w:tcW w:w="6179" w:type="dxa"/>
            <w:tcPrChange w:id="1669" w:author="Alexander Thomas Frase" w:date="2012-11-02T13:23:00Z">
              <w:tcPr>
                <w:tcW w:w="6732" w:type="dxa"/>
              </w:tcPr>
            </w:tcPrChange>
          </w:tcPr>
          <w:p w14:paraId="44BF682C" w14:textId="08A79994" w:rsidR="00EE412F" w:rsidRPr="00943DD1" w:rsidRDefault="007C5477" w:rsidP="00713D76">
            <w:pPr>
              <w:rPr>
                <w:rFonts w:cs="Times New Roman"/>
                <w:sz w:val="22"/>
                <w:szCs w:val="22"/>
              </w:rPr>
            </w:pPr>
            <w:r>
              <w:rPr>
                <w:rFonts w:cs="Times New Roman"/>
                <w:sz w:val="22"/>
                <w:szCs w:val="22"/>
              </w:rPr>
              <w:t>The gene’s descriptive text from the knowledge database, if any</w:t>
            </w:r>
          </w:p>
        </w:tc>
      </w:tr>
      <w:tr w:rsidR="00EE412F" w:rsidRPr="001F2CC2" w14:paraId="746EF2E5" w14:textId="77777777" w:rsidTr="009F3065">
        <w:trPr>
          <w:cantSplit/>
        </w:trPr>
        <w:tc>
          <w:tcPr>
            <w:tcW w:w="2593" w:type="dxa"/>
            <w:tcPrChange w:id="1670" w:author="Alexander Thomas Frase" w:date="2012-11-02T13:23:00Z">
              <w:tcPr>
                <w:tcW w:w="1908" w:type="dxa"/>
              </w:tcPr>
            </w:tcPrChange>
          </w:tcPr>
          <w:p w14:paraId="67234C7F" w14:textId="0C819D46" w:rsidR="00EE412F" w:rsidRPr="009F3065" w:rsidRDefault="00EE412F">
            <w:pPr>
              <w:rPr>
                <w:rFonts w:ascii="Courier New" w:hAnsi="Courier New" w:cs="Courier New"/>
                <w:sz w:val="22"/>
                <w:szCs w:val="22"/>
                <w:rPrChange w:id="1671"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72" w:author="Alexander Thomas Frase" w:date="2012-11-02T13:22:00Z">
                  <w:rPr>
                    <w:rFonts w:cs="Times New Roman"/>
                    <w:sz w:val="22"/>
                    <w:szCs w:val="22"/>
                  </w:rPr>
                </w:rPrChange>
              </w:rPr>
              <w:t>gene_identifiers</w:t>
            </w:r>
            <w:proofErr w:type="spellEnd"/>
          </w:p>
        </w:tc>
        <w:tc>
          <w:tcPr>
            <w:tcW w:w="6179" w:type="dxa"/>
            <w:tcPrChange w:id="1673" w:author="Alexander Thomas Frase" w:date="2012-11-02T13:23:00Z">
              <w:tcPr>
                <w:tcW w:w="6732" w:type="dxa"/>
              </w:tcPr>
            </w:tcPrChange>
          </w:tcPr>
          <w:p w14:paraId="503AA23E" w14:textId="4614C216" w:rsidR="00EE412F" w:rsidRPr="00943DD1" w:rsidRDefault="007C5477" w:rsidP="00713D76">
            <w:pPr>
              <w:rPr>
                <w:rFonts w:cs="Times New Roman"/>
                <w:sz w:val="22"/>
                <w:szCs w:val="22"/>
              </w:rPr>
            </w:pPr>
            <w:r>
              <w:rPr>
                <w:rFonts w:cs="Times New Roman"/>
                <w:sz w:val="22"/>
                <w:szCs w:val="22"/>
              </w:rPr>
              <w:t>All known identifiers for the gene, of any type; formatted as “</w:t>
            </w:r>
            <w:proofErr w:type="spellStart"/>
            <w:r>
              <w:rPr>
                <w:rFonts w:cs="Times New Roman"/>
                <w:sz w:val="22"/>
                <w:szCs w:val="22"/>
              </w:rPr>
              <w:t>type:name|type:name</w:t>
            </w:r>
            <w:proofErr w:type="spellEnd"/>
            <w:r>
              <w:rPr>
                <w:rFonts w:cs="Times New Roman"/>
                <w:sz w:val="22"/>
                <w:szCs w:val="22"/>
              </w:rPr>
              <w:t>|…”</w:t>
            </w:r>
          </w:p>
        </w:tc>
      </w:tr>
      <w:tr w:rsidR="00EE412F" w:rsidRPr="001F2CC2" w14:paraId="694E109E" w14:textId="77777777" w:rsidTr="009F3065">
        <w:trPr>
          <w:cantSplit/>
        </w:trPr>
        <w:tc>
          <w:tcPr>
            <w:tcW w:w="2593" w:type="dxa"/>
            <w:tcPrChange w:id="1674" w:author="Alexander Thomas Frase" w:date="2012-11-02T13:23:00Z">
              <w:tcPr>
                <w:tcW w:w="1908" w:type="dxa"/>
              </w:tcPr>
            </w:tcPrChange>
          </w:tcPr>
          <w:p w14:paraId="5D1ECC43" w14:textId="6DE0A82E" w:rsidR="00EE412F" w:rsidRPr="009F3065" w:rsidRDefault="00EE412F">
            <w:pPr>
              <w:rPr>
                <w:rFonts w:ascii="Courier New" w:hAnsi="Courier New" w:cs="Courier New"/>
                <w:sz w:val="22"/>
                <w:szCs w:val="22"/>
                <w:rPrChange w:id="1675"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76" w:author="Alexander Thomas Frase" w:date="2012-11-02T13:22:00Z">
                  <w:rPr>
                    <w:rFonts w:cs="Times New Roman"/>
                    <w:sz w:val="22"/>
                    <w:szCs w:val="22"/>
                  </w:rPr>
                </w:rPrChange>
              </w:rPr>
              <w:t>gene_symbols</w:t>
            </w:r>
            <w:proofErr w:type="spellEnd"/>
          </w:p>
        </w:tc>
        <w:tc>
          <w:tcPr>
            <w:tcW w:w="6179" w:type="dxa"/>
            <w:tcPrChange w:id="1677" w:author="Alexander Thomas Frase" w:date="2012-11-02T13:23:00Z">
              <w:tcPr>
                <w:tcW w:w="6732" w:type="dxa"/>
              </w:tcPr>
            </w:tcPrChange>
          </w:tcPr>
          <w:p w14:paraId="018F1610" w14:textId="29BB573A" w:rsidR="00EE412F" w:rsidRPr="00943DD1" w:rsidRDefault="007C5477">
            <w:pPr>
              <w:rPr>
                <w:rFonts w:cs="Times New Roman"/>
                <w:sz w:val="22"/>
                <w:szCs w:val="22"/>
              </w:rPr>
            </w:pPr>
            <w:r>
              <w:rPr>
                <w:rFonts w:cs="Times New Roman"/>
                <w:sz w:val="22"/>
                <w:szCs w:val="22"/>
              </w:rPr>
              <w:t>All known “symbol”-type identifiers (symbolic aliases) for the gene, formatted as “</w:t>
            </w:r>
            <w:proofErr w:type="spellStart"/>
            <w:r>
              <w:rPr>
                <w:rFonts w:cs="Times New Roman"/>
                <w:sz w:val="22"/>
                <w:szCs w:val="22"/>
              </w:rPr>
              <w:t>symbol|symbol</w:t>
            </w:r>
            <w:proofErr w:type="spellEnd"/>
            <w:r>
              <w:rPr>
                <w:rFonts w:cs="Times New Roman"/>
                <w:sz w:val="22"/>
                <w:szCs w:val="22"/>
              </w:rPr>
              <w:t>|…”</w:t>
            </w:r>
          </w:p>
        </w:tc>
      </w:tr>
      <w:tr w:rsidR="00EE412F" w:rsidRPr="001F2CC2" w14:paraId="797A6119" w14:textId="77777777" w:rsidTr="009F3065">
        <w:trPr>
          <w:cantSplit/>
        </w:trPr>
        <w:tc>
          <w:tcPr>
            <w:tcW w:w="2593" w:type="dxa"/>
            <w:tcPrChange w:id="1678" w:author="Alexander Thomas Frase" w:date="2012-11-02T13:23:00Z">
              <w:tcPr>
                <w:tcW w:w="1908" w:type="dxa"/>
              </w:tcPr>
            </w:tcPrChange>
          </w:tcPr>
          <w:p w14:paraId="5E3F9D01" w14:textId="75499517" w:rsidR="00EE412F" w:rsidRPr="009F3065" w:rsidRDefault="00EE412F">
            <w:pPr>
              <w:rPr>
                <w:rFonts w:ascii="Courier New" w:hAnsi="Courier New" w:cs="Courier New"/>
                <w:sz w:val="22"/>
                <w:szCs w:val="22"/>
                <w:rPrChange w:id="1679" w:author="Alexander Thomas Frase" w:date="2012-11-02T13:22:00Z">
                  <w:rPr>
                    <w:rFonts w:cs="Times New Roman"/>
                    <w:sz w:val="22"/>
                    <w:szCs w:val="22"/>
                  </w:rPr>
                </w:rPrChange>
              </w:rPr>
            </w:pPr>
            <w:r w:rsidRPr="009F3065">
              <w:rPr>
                <w:rFonts w:ascii="Courier New" w:hAnsi="Courier New" w:cs="Courier New"/>
                <w:sz w:val="22"/>
                <w:szCs w:val="22"/>
                <w:rPrChange w:id="1680" w:author="Alexander Thomas Frase" w:date="2012-11-02T13:22:00Z">
                  <w:rPr>
                    <w:rFonts w:cs="Times New Roman"/>
                    <w:sz w:val="22"/>
                    <w:szCs w:val="22"/>
                  </w:rPr>
                </w:rPrChange>
              </w:rPr>
              <w:t>group</w:t>
            </w:r>
          </w:p>
        </w:tc>
        <w:tc>
          <w:tcPr>
            <w:tcW w:w="6179" w:type="dxa"/>
            <w:tcPrChange w:id="1681" w:author="Alexander Thomas Frase" w:date="2012-11-02T13:23:00Z">
              <w:tcPr>
                <w:tcW w:w="6732" w:type="dxa"/>
              </w:tcPr>
            </w:tcPrChange>
          </w:tcPr>
          <w:p w14:paraId="49771C02" w14:textId="11C1BDF9" w:rsidR="00EE412F" w:rsidRPr="00943DD1" w:rsidRDefault="00762E43">
            <w:pPr>
              <w:rPr>
                <w:rFonts w:cs="Times New Roman"/>
                <w:sz w:val="22"/>
                <w:szCs w:val="22"/>
              </w:rPr>
            </w:pPr>
            <w:r>
              <w:rPr>
                <w:rFonts w:cs="Times New Roman"/>
                <w:sz w:val="22"/>
                <w:szCs w:val="22"/>
              </w:rPr>
              <w:t xml:space="preserve">Shorthand for: </w:t>
            </w:r>
            <w:proofErr w:type="spellStart"/>
            <w:r>
              <w:rPr>
                <w:rFonts w:cs="Times New Roman"/>
                <w:sz w:val="22"/>
                <w:szCs w:val="22"/>
              </w:rPr>
              <w:t>group_label</w:t>
            </w:r>
            <w:proofErr w:type="spellEnd"/>
          </w:p>
        </w:tc>
      </w:tr>
      <w:tr w:rsidR="00EE412F" w:rsidRPr="001F2CC2" w14:paraId="0D62F2C2" w14:textId="77777777" w:rsidTr="009F3065">
        <w:trPr>
          <w:cantSplit/>
        </w:trPr>
        <w:tc>
          <w:tcPr>
            <w:tcW w:w="2593" w:type="dxa"/>
            <w:tcPrChange w:id="1682" w:author="Alexander Thomas Frase" w:date="2012-11-02T13:23:00Z">
              <w:tcPr>
                <w:tcW w:w="1908" w:type="dxa"/>
              </w:tcPr>
            </w:tcPrChange>
          </w:tcPr>
          <w:p w14:paraId="6D136A49" w14:textId="05DBEAB6" w:rsidR="00EE412F" w:rsidRPr="009F3065" w:rsidRDefault="00EE412F">
            <w:pPr>
              <w:rPr>
                <w:rFonts w:ascii="Courier New" w:hAnsi="Courier New" w:cs="Courier New"/>
                <w:sz w:val="22"/>
                <w:szCs w:val="22"/>
                <w:rPrChange w:id="168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84" w:author="Alexander Thomas Frase" w:date="2012-11-02T13:22:00Z">
                  <w:rPr>
                    <w:rFonts w:cs="Times New Roman"/>
                    <w:sz w:val="22"/>
                    <w:szCs w:val="22"/>
                  </w:rPr>
                </w:rPrChange>
              </w:rPr>
              <w:t>group_id</w:t>
            </w:r>
            <w:proofErr w:type="spellEnd"/>
          </w:p>
        </w:tc>
        <w:tc>
          <w:tcPr>
            <w:tcW w:w="6179" w:type="dxa"/>
            <w:tcPrChange w:id="1685" w:author="Alexander Thomas Frase" w:date="2012-11-02T13:23:00Z">
              <w:tcPr>
                <w:tcW w:w="6732" w:type="dxa"/>
              </w:tcPr>
            </w:tcPrChange>
          </w:tcPr>
          <w:p w14:paraId="1CE1616A" w14:textId="130E0338" w:rsidR="00EE412F" w:rsidRPr="00943DD1" w:rsidRDefault="007C5477">
            <w:pPr>
              <w:rPr>
                <w:rFonts w:cs="Times New Roman"/>
                <w:sz w:val="22"/>
                <w:szCs w:val="22"/>
              </w:rPr>
            </w:pPr>
            <w:r>
              <w:rPr>
                <w:rFonts w:cs="Times New Roman"/>
                <w:sz w:val="22"/>
                <w:szCs w:val="22"/>
              </w:rPr>
              <w:t>An arbitrary unique ID number for the group; can be used to distinguish groups with identical labels</w:t>
            </w:r>
          </w:p>
        </w:tc>
      </w:tr>
      <w:tr w:rsidR="00EE412F" w:rsidRPr="001F2CC2" w14:paraId="217128B6" w14:textId="77777777" w:rsidTr="009F3065">
        <w:trPr>
          <w:cantSplit/>
        </w:trPr>
        <w:tc>
          <w:tcPr>
            <w:tcW w:w="2593" w:type="dxa"/>
            <w:tcPrChange w:id="1686" w:author="Alexander Thomas Frase" w:date="2012-11-02T13:23:00Z">
              <w:tcPr>
                <w:tcW w:w="1908" w:type="dxa"/>
              </w:tcPr>
            </w:tcPrChange>
          </w:tcPr>
          <w:p w14:paraId="7A09107E" w14:textId="2749261A" w:rsidR="00EE412F" w:rsidRPr="009F3065" w:rsidRDefault="00EE412F">
            <w:pPr>
              <w:rPr>
                <w:rFonts w:ascii="Courier New" w:hAnsi="Courier New" w:cs="Courier New"/>
                <w:sz w:val="22"/>
                <w:szCs w:val="22"/>
                <w:rPrChange w:id="1687"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88" w:author="Alexander Thomas Frase" w:date="2012-11-02T13:22:00Z">
                  <w:rPr>
                    <w:rFonts w:cs="Times New Roman"/>
                    <w:sz w:val="22"/>
                    <w:szCs w:val="22"/>
                  </w:rPr>
                </w:rPrChange>
              </w:rPr>
              <w:t>group_label</w:t>
            </w:r>
            <w:proofErr w:type="spellEnd"/>
          </w:p>
        </w:tc>
        <w:tc>
          <w:tcPr>
            <w:tcW w:w="6179" w:type="dxa"/>
            <w:tcPrChange w:id="1689" w:author="Alexander Thomas Frase" w:date="2012-11-02T13:23:00Z">
              <w:tcPr>
                <w:tcW w:w="6732" w:type="dxa"/>
              </w:tcPr>
            </w:tcPrChange>
          </w:tcPr>
          <w:p w14:paraId="48CAA6E3" w14:textId="1B9E4932" w:rsidR="00EE412F" w:rsidRPr="00943DD1" w:rsidRDefault="007C5477">
            <w:pPr>
              <w:rPr>
                <w:rFonts w:cs="Times New Roman"/>
                <w:sz w:val="22"/>
                <w:szCs w:val="22"/>
              </w:rPr>
            </w:pPr>
            <w:r>
              <w:rPr>
                <w:rFonts w:cs="Times New Roman"/>
                <w:sz w:val="22"/>
                <w:szCs w:val="22"/>
              </w:rPr>
              <w:t>The provided identifier for an input group, or the primary label for a group from the knowledge database</w:t>
            </w:r>
          </w:p>
        </w:tc>
      </w:tr>
      <w:tr w:rsidR="00EE412F" w:rsidRPr="001F2CC2" w14:paraId="4782B5C8" w14:textId="77777777" w:rsidTr="009F3065">
        <w:trPr>
          <w:cantSplit/>
        </w:trPr>
        <w:tc>
          <w:tcPr>
            <w:tcW w:w="2593" w:type="dxa"/>
            <w:tcPrChange w:id="1690" w:author="Alexander Thomas Frase" w:date="2012-11-02T13:23:00Z">
              <w:tcPr>
                <w:tcW w:w="1908" w:type="dxa"/>
              </w:tcPr>
            </w:tcPrChange>
          </w:tcPr>
          <w:p w14:paraId="75FAFF63" w14:textId="30F50749" w:rsidR="00EE412F" w:rsidRPr="009F3065" w:rsidRDefault="00EE412F">
            <w:pPr>
              <w:rPr>
                <w:rFonts w:ascii="Courier New" w:hAnsi="Courier New" w:cs="Courier New"/>
                <w:sz w:val="22"/>
                <w:szCs w:val="22"/>
                <w:rPrChange w:id="1691"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92" w:author="Alexander Thomas Frase" w:date="2012-11-02T13:22:00Z">
                  <w:rPr>
                    <w:rFonts w:cs="Times New Roman"/>
                    <w:sz w:val="22"/>
                    <w:szCs w:val="22"/>
                  </w:rPr>
                </w:rPrChange>
              </w:rPr>
              <w:t>group_description</w:t>
            </w:r>
            <w:proofErr w:type="spellEnd"/>
          </w:p>
        </w:tc>
        <w:tc>
          <w:tcPr>
            <w:tcW w:w="6179" w:type="dxa"/>
            <w:tcPrChange w:id="1693" w:author="Alexander Thomas Frase" w:date="2012-11-02T13:23:00Z">
              <w:tcPr>
                <w:tcW w:w="6732" w:type="dxa"/>
              </w:tcPr>
            </w:tcPrChange>
          </w:tcPr>
          <w:p w14:paraId="39247AAB" w14:textId="61B72807" w:rsidR="00EE412F" w:rsidRPr="00943DD1" w:rsidRDefault="007C5477">
            <w:pPr>
              <w:rPr>
                <w:rFonts w:cs="Times New Roman"/>
                <w:sz w:val="22"/>
                <w:szCs w:val="22"/>
              </w:rPr>
            </w:pPr>
            <w:r>
              <w:rPr>
                <w:rFonts w:cs="Times New Roman"/>
                <w:sz w:val="22"/>
                <w:szCs w:val="22"/>
              </w:rPr>
              <w:t>The group’s descriptive text from the knowledge database, if any</w:t>
            </w:r>
          </w:p>
        </w:tc>
      </w:tr>
      <w:tr w:rsidR="00EE412F" w:rsidRPr="001F2CC2" w14:paraId="1A0B479C" w14:textId="77777777" w:rsidTr="009F3065">
        <w:trPr>
          <w:cantSplit/>
        </w:trPr>
        <w:tc>
          <w:tcPr>
            <w:tcW w:w="2593" w:type="dxa"/>
            <w:tcPrChange w:id="1694" w:author="Alexander Thomas Frase" w:date="2012-11-02T13:23:00Z">
              <w:tcPr>
                <w:tcW w:w="1908" w:type="dxa"/>
              </w:tcPr>
            </w:tcPrChange>
          </w:tcPr>
          <w:p w14:paraId="04461FE0" w14:textId="1D534B45" w:rsidR="00EE412F" w:rsidRPr="009F3065" w:rsidRDefault="00EE412F">
            <w:pPr>
              <w:rPr>
                <w:rFonts w:ascii="Courier New" w:hAnsi="Courier New" w:cs="Courier New"/>
                <w:sz w:val="22"/>
                <w:szCs w:val="22"/>
                <w:rPrChange w:id="1695"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696" w:author="Alexander Thomas Frase" w:date="2012-11-02T13:22:00Z">
                  <w:rPr>
                    <w:rFonts w:cs="Times New Roman"/>
                    <w:sz w:val="22"/>
                    <w:szCs w:val="22"/>
                  </w:rPr>
                </w:rPrChange>
              </w:rPr>
              <w:lastRenderedPageBreak/>
              <w:t>group_identifiers</w:t>
            </w:r>
            <w:proofErr w:type="spellEnd"/>
          </w:p>
        </w:tc>
        <w:tc>
          <w:tcPr>
            <w:tcW w:w="6179" w:type="dxa"/>
            <w:tcPrChange w:id="1697" w:author="Alexander Thomas Frase" w:date="2012-11-02T13:23:00Z">
              <w:tcPr>
                <w:tcW w:w="6732" w:type="dxa"/>
              </w:tcPr>
            </w:tcPrChange>
          </w:tcPr>
          <w:p w14:paraId="11418801" w14:textId="7F27A428" w:rsidR="00EE412F" w:rsidRPr="00943DD1" w:rsidRDefault="007C5477">
            <w:pPr>
              <w:rPr>
                <w:rFonts w:cs="Times New Roman"/>
                <w:sz w:val="22"/>
                <w:szCs w:val="22"/>
              </w:rPr>
            </w:pPr>
            <w:r>
              <w:rPr>
                <w:rFonts w:cs="Times New Roman"/>
                <w:sz w:val="22"/>
                <w:szCs w:val="22"/>
              </w:rPr>
              <w:t>All known identifiers for the group, of any type; formatted as “</w:t>
            </w:r>
            <w:proofErr w:type="spellStart"/>
            <w:r>
              <w:rPr>
                <w:rFonts w:cs="Times New Roman"/>
                <w:sz w:val="22"/>
                <w:szCs w:val="22"/>
              </w:rPr>
              <w:t>type:name|type:name</w:t>
            </w:r>
            <w:proofErr w:type="spellEnd"/>
            <w:r>
              <w:rPr>
                <w:rFonts w:cs="Times New Roman"/>
                <w:sz w:val="22"/>
                <w:szCs w:val="22"/>
              </w:rPr>
              <w:t>|…”</w:t>
            </w:r>
          </w:p>
        </w:tc>
      </w:tr>
      <w:tr w:rsidR="00EE412F" w:rsidRPr="001F2CC2" w14:paraId="31824E72" w14:textId="77777777" w:rsidTr="009F3065">
        <w:trPr>
          <w:cantSplit/>
        </w:trPr>
        <w:tc>
          <w:tcPr>
            <w:tcW w:w="2593" w:type="dxa"/>
            <w:tcPrChange w:id="1698" w:author="Alexander Thomas Frase" w:date="2012-11-02T13:23:00Z">
              <w:tcPr>
                <w:tcW w:w="1908" w:type="dxa"/>
              </w:tcPr>
            </w:tcPrChange>
          </w:tcPr>
          <w:p w14:paraId="43750E44" w14:textId="6F084028" w:rsidR="00EE412F" w:rsidRPr="009F3065" w:rsidRDefault="00EE412F">
            <w:pPr>
              <w:rPr>
                <w:rFonts w:ascii="Courier New" w:hAnsi="Courier New" w:cs="Courier New"/>
                <w:sz w:val="22"/>
                <w:szCs w:val="22"/>
                <w:rPrChange w:id="1699" w:author="Alexander Thomas Frase" w:date="2012-11-02T13:22:00Z">
                  <w:rPr>
                    <w:rFonts w:cs="Times New Roman"/>
                    <w:sz w:val="22"/>
                    <w:szCs w:val="22"/>
                  </w:rPr>
                </w:rPrChange>
              </w:rPr>
            </w:pPr>
            <w:r w:rsidRPr="009F3065">
              <w:rPr>
                <w:rFonts w:ascii="Courier New" w:hAnsi="Courier New" w:cs="Courier New"/>
                <w:sz w:val="22"/>
                <w:szCs w:val="22"/>
                <w:rPrChange w:id="1700" w:author="Alexander Thomas Frase" w:date="2012-11-02T13:22:00Z">
                  <w:rPr>
                    <w:rFonts w:cs="Times New Roman"/>
                    <w:sz w:val="22"/>
                    <w:szCs w:val="22"/>
                  </w:rPr>
                </w:rPrChange>
              </w:rPr>
              <w:t>source</w:t>
            </w:r>
          </w:p>
        </w:tc>
        <w:tc>
          <w:tcPr>
            <w:tcW w:w="6179" w:type="dxa"/>
            <w:tcPrChange w:id="1701" w:author="Alexander Thomas Frase" w:date="2012-11-02T13:23:00Z">
              <w:tcPr>
                <w:tcW w:w="6732" w:type="dxa"/>
              </w:tcPr>
            </w:tcPrChange>
          </w:tcPr>
          <w:p w14:paraId="7CB11BBE" w14:textId="50A1BC5E" w:rsidR="00EE412F" w:rsidRPr="00943DD1" w:rsidRDefault="00762E43">
            <w:pPr>
              <w:rPr>
                <w:rFonts w:cs="Times New Roman"/>
                <w:sz w:val="22"/>
                <w:szCs w:val="22"/>
              </w:rPr>
            </w:pPr>
            <w:r>
              <w:rPr>
                <w:rFonts w:cs="Times New Roman"/>
                <w:sz w:val="22"/>
                <w:szCs w:val="22"/>
              </w:rPr>
              <w:t xml:space="preserve">Shorthand for: </w:t>
            </w:r>
            <w:proofErr w:type="spellStart"/>
            <w:r>
              <w:rPr>
                <w:rFonts w:cs="Times New Roman"/>
                <w:sz w:val="22"/>
                <w:szCs w:val="22"/>
              </w:rPr>
              <w:t>source_label</w:t>
            </w:r>
            <w:proofErr w:type="spellEnd"/>
          </w:p>
        </w:tc>
      </w:tr>
      <w:tr w:rsidR="00EE412F" w:rsidRPr="001F2CC2" w14:paraId="5C05ECD8" w14:textId="77777777" w:rsidTr="009F3065">
        <w:trPr>
          <w:cantSplit/>
        </w:trPr>
        <w:tc>
          <w:tcPr>
            <w:tcW w:w="2593" w:type="dxa"/>
            <w:tcPrChange w:id="1702" w:author="Alexander Thomas Frase" w:date="2012-11-02T13:23:00Z">
              <w:tcPr>
                <w:tcW w:w="1908" w:type="dxa"/>
              </w:tcPr>
            </w:tcPrChange>
          </w:tcPr>
          <w:p w14:paraId="79FE9C69" w14:textId="77F43002" w:rsidR="00EE412F" w:rsidRPr="009F3065" w:rsidRDefault="00EE412F">
            <w:pPr>
              <w:rPr>
                <w:rFonts w:ascii="Courier New" w:hAnsi="Courier New" w:cs="Courier New"/>
                <w:sz w:val="22"/>
                <w:szCs w:val="22"/>
                <w:rPrChange w:id="1703"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704" w:author="Alexander Thomas Frase" w:date="2012-11-02T13:22:00Z">
                  <w:rPr>
                    <w:rFonts w:cs="Times New Roman"/>
                    <w:sz w:val="22"/>
                    <w:szCs w:val="22"/>
                  </w:rPr>
                </w:rPrChange>
              </w:rPr>
              <w:t>source_id</w:t>
            </w:r>
            <w:proofErr w:type="spellEnd"/>
          </w:p>
        </w:tc>
        <w:tc>
          <w:tcPr>
            <w:tcW w:w="6179" w:type="dxa"/>
            <w:tcPrChange w:id="1705" w:author="Alexander Thomas Frase" w:date="2012-11-02T13:23:00Z">
              <w:tcPr>
                <w:tcW w:w="6732" w:type="dxa"/>
              </w:tcPr>
            </w:tcPrChange>
          </w:tcPr>
          <w:p w14:paraId="37C357A3" w14:textId="67C443DA" w:rsidR="00EE412F" w:rsidRPr="00943DD1" w:rsidRDefault="00762E43">
            <w:pPr>
              <w:rPr>
                <w:rFonts w:cs="Times New Roman"/>
                <w:sz w:val="22"/>
                <w:szCs w:val="22"/>
              </w:rPr>
            </w:pPr>
            <w:r>
              <w:rPr>
                <w:rFonts w:cs="Times New Roman"/>
                <w:sz w:val="22"/>
                <w:szCs w:val="22"/>
              </w:rPr>
              <w:t>An arbitrary unique ID number for the source; included for completeness</w:t>
            </w:r>
          </w:p>
        </w:tc>
      </w:tr>
      <w:tr w:rsidR="00EE412F" w:rsidRPr="001F2CC2" w14:paraId="4DDA267E" w14:textId="77777777" w:rsidTr="009F3065">
        <w:trPr>
          <w:cantSplit/>
        </w:trPr>
        <w:tc>
          <w:tcPr>
            <w:tcW w:w="2593" w:type="dxa"/>
            <w:tcPrChange w:id="1706" w:author="Alexander Thomas Frase" w:date="2012-11-02T13:23:00Z">
              <w:tcPr>
                <w:tcW w:w="1908" w:type="dxa"/>
              </w:tcPr>
            </w:tcPrChange>
          </w:tcPr>
          <w:p w14:paraId="0F5CB313" w14:textId="30029EF4" w:rsidR="00EE412F" w:rsidRPr="009F3065" w:rsidRDefault="00EE412F">
            <w:pPr>
              <w:rPr>
                <w:rFonts w:ascii="Courier New" w:hAnsi="Courier New" w:cs="Courier New"/>
                <w:sz w:val="22"/>
                <w:szCs w:val="22"/>
                <w:rPrChange w:id="1707" w:author="Alexander Thomas Frase" w:date="2012-11-02T13:22:00Z">
                  <w:rPr>
                    <w:rFonts w:cs="Times New Roman"/>
                    <w:sz w:val="22"/>
                    <w:szCs w:val="22"/>
                  </w:rPr>
                </w:rPrChange>
              </w:rPr>
            </w:pPr>
            <w:proofErr w:type="spellStart"/>
            <w:r w:rsidRPr="009F3065">
              <w:rPr>
                <w:rFonts w:ascii="Courier New" w:hAnsi="Courier New" w:cs="Courier New"/>
                <w:sz w:val="22"/>
                <w:szCs w:val="22"/>
                <w:rPrChange w:id="1708" w:author="Alexander Thomas Frase" w:date="2012-11-02T13:22:00Z">
                  <w:rPr>
                    <w:rFonts w:cs="Times New Roman"/>
                    <w:sz w:val="22"/>
                    <w:szCs w:val="22"/>
                  </w:rPr>
                </w:rPrChange>
              </w:rPr>
              <w:t>source_label</w:t>
            </w:r>
            <w:proofErr w:type="spellEnd"/>
          </w:p>
        </w:tc>
        <w:tc>
          <w:tcPr>
            <w:tcW w:w="6179" w:type="dxa"/>
            <w:tcPrChange w:id="1709" w:author="Alexander Thomas Frase" w:date="2012-11-02T13:23:00Z">
              <w:tcPr>
                <w:tcW w:w="6732" w:type="dxa"/>
              </w:tcPr>
            </w:tcPrChange>
          </w:tcPr>
          <w:p w14:paraId="724EA343" w14:textId="39CA28BC" w:rsidR="00EE412F" w:rsidRPr="00943DD1" w:rsidRDefault="00762E43">
            <w:pPr>
              <w:rPr>
                <w:rFonts w:cs="Times New Roman"/>
                <w:sz w:val="22"/>
                <w:szCs w:val="22"/>
              </w:rPr>
            </w:pPr>
            <w:r>
              <w:rPr>
                <w:rFonts w:cs="Times New Roman"/>
                <w:sz w:val="22"/>
                <w:szCs w:val="22"/>
              </w:rPr>
              <w:t>The source’s name</w:t>
            </w:r>
          </w:p>
        </w:tc>
      </w:tr>
    </w:tbl>
    <w:p w14:paraId="15FFCBE9" w14:textId="77777777" w:rsidR="003B534B" w:rsidRDefault="003B534B" w:rsidP="00943DD1"/>
    <w:p w14:paraId="76806081" w14:textId="14F5BA3F" w:rsidR="00236972" w:rsidRDefault="005A7A6D">
      <w:pPr>
        <w:rPr>
          <w:rFonts w:cs="Times New Roman"/>
        </w:rPr>
      </w:pPr>
      <w:r>
        <w:t xml:space="preserve">Inspection of </w:t>
      </w:r>
      <w:proofErr w:type="spellStart"/>
      <w:r>
        <w:t>Biofilter’s</w:t>
      </w:r>
      <w:proofErr w:type="spellEnd"/>
      <w:r>
        <w:t xml:space="preserve"> source code may reveal additional supported columns. They are not documented here because they are only used for internal or debugging purposes and may change or disappear in a future release; use them at your own risk.</w:t>
      </w:r>
      <w:bookmarkEnd w:id="1585"/>
      <w:bookmarkEnd w:id="1586"/>
      <w:bookmarkEnd w:id="1587"/>
    </w:p>
    <w:p w14:paraId="1DB18386" w14:textId="1AE1EC20" w:rsidR="003C548A" w:rsidRPr="00C5773D" w:rsidRDefault="003C548A" w:rsidP="003C548A">
      <w:pPr>
        <w:pStyle w:val="Heading1"/>
      </w:pPr>
      <w:bookmarkStart w:id="1710" w:name="_Toc339626861"/>
      <w:r>
        <w:t xml:space="preserve">Example </w:t>
      </w:r>
      <w:del w:id="1711" w:author="Alexander Thomas Frase" w:date="2012-10-23T18:04:00Z">
        <w:r w:rsidDel="00196B68">
          <w:delText>Commands</w:delText>
        </w:r>
      </w:del>
      <w:ins w:id="1712" w:author="Alexander Thomas Frase" w:date="2012-10-23T18:04:00Z">
        <w:r w:rsidR="00196B68">
          <w:t>Knowledge</w:t>
        </w:r>
      </w:ins>
      <w:bookmarkEnd w:id="1710"/>
    </w:p>
    <w:p w14:paraId="3340A8F2" w14:textId="77777777" w:rsidR="00150551" w:rsidRDefault="00150551" w:rsidP="003C548A">
      <w:pPr>
        <w:rPr>
          <w:ins w:id="1713" w:author="Alexander Thomas Frase" w:date="2012-11-02T13:23:00Z"/>
        </w:rPr>
      </w:pPr>
    </w:p>
    <w:p w14:paraId="3E0F77CF" w14:textId="4B10B208" w:rsidR="003C548A" w:rsidDel="00DE3EF7" w:rsidRDefault="003C548A" w:rsidP="003C548A">
      <w:pPr>
        <w:pStyle w:val="Heading2"/>
        <w:rPr>
          <w:del w:id="1714" w:author="Alexander Thomas Frase" w:date="2012-10-19T20:11:00Z"/>
        </w:rPr>
      </w:pPr>
      <w:del w:id="1715" w:author="Alexander Thomas Frase" w:date="2012-10-19T20:11:00Z">
        <w:r w:rsidDel="00DE3EF7">
          <w:delText>Exploring LOKI and Biofilter – a Simulated Dataset</w:delText>
        </w:r>
      </w:del>
    </w:p>
    <w:p w14:paraId="727408A7" w14:textId="77777777" w:rsidR="003C548A" w:rsidDel="00BF7361" w:rsidRDefault="003C548A" w:rsidP="003C548A">
      <w:pPr>
        <w:rPr>
          <w:del w:id="1716" w:author="Alexander Thomas Frase" w:date="2012-10-19T20:25:00Z"/>
        </w:rPr>
      </w:pPr>
    </w:p>
    <w:p w14:paraId="5A8AAF67" w14:textId="14B435F9" w:rsidR="00DE3EF7" w:rsidRDefault="003C548A" w:rsidP="003C548A">
      <w:pPr>
        <w:rPr>
          <w:ins w:id="1717" w:author="Alexander Thomas Frase" w:date="2012-10-19T20:12:00Z"/>
        </w:rPr>
      </w:pPr>
      <w:del w:id="1718" w:author="Alexander Thomas Frase" w:date="2012-10-23T18:39:00Z">
        <w:r w:rsidDel="0079515F">
          <w:delText xml:space="preserve">For the following </w:delText>
        </w:r>
      </w:del>
      <w:ins w:id="1719" w:author="Alexander Thomas Frase" w:date="2012-10-23T18:39:00Z">
        <w:r w:rsidR="0079515F">
          <w:t xml:space="preserve">In order to provide </w:t>
        </w:r>
      </w:ins>
      <w:r>
        <w:t xml:space="preserve">examples of filtering, annotation, and model building commands for </w:t>
      </w:r>
      <w:proofErr w:type="spellStart"/>
      <w:r>
        <w:t>Biofilter</w:t>
      </w:r>
      <w:proofErr w:type="spellEnd"/>
      <w:r>
        <w:t xml:space="preserve"> 2.0, we have provide</w:t>
      </w:r>
      <w:ins w:id="1720" w:author="Alexander Thomas Frase" w:date="2012-10-23T15:12:00Z">
        <w:r w:rsidR="00177527">
          <w:t>d</w:t>
        </w:r>
      </w:ins>
      <w:r>
        <w:t xml:space="preserve"> a simulated LOKI database. This simu</w:t>
      </w:r>
      <w:r w:rsidR="00D02EDD">
        <w:t xml:space="preserve">lated </w:t>
      </w:r>
      <w:del w:id="1721" w:author="Alexander Thomas Frase" w:date="2012-10-23T18:39:00Z">
        <w:r w:rsidR="00D02EDD" w:rsidDel="0079515F">
          <w:delText xml:space="preserve">LOKI </w:delText>
        </w:r>
      </w:del>
      <w:r w:rsidR="00D02EDD">
        <w:t>database contains three</w:t>
      </w:r>
      <w:r>
        <w:t xml:space="preserve"> </w:t>
      </w:r>
      <w:ins w:id="1722" w:author="Alexander Thomas Frase" w:date="2012-10-23T18:56:00Z">
        <w:r w:rsidR="00E40588">
          <w:t>ficti</w:t>
        </w:r>
      </w:ins>
      <w:ins w:id="1723" w:author="Alexander Thomas Frase" w:date="2012-10-23T19:29:00Z">
        <w:r w:rsidR="00E40588">
          <w:t>t</w:t>
        </w:r>
      </w:ins>
      <w:ins w:id="1724" w:author="Alexander Thomas Frase" w:date="2012-10-23T18:56:00Z">
        <w:r w:rsidR="00F96631">
          <w:t xml:space="preserve">ious </w:t>
        </w:r>
      </w:ins>
      <w:r>
        <w:t>sources</w:t>
      </w:r>
      <w:r w:rsidR="00D02EDD">
        <w:t xml:space="preserve"> (named “light”, “paint” and “spectrum”)</w:t>
      </w:r>
      <w:r>
        <w:t xml:space="preserve"> </w:t>
      </w:r>
      <w:del w:id="1725" w:author="Alexander Thomas Frase" w:date="2012-10-23T18:39:00Z">
        <w:r w:rsidDel="0079515F">
          <w:delText xml:space="preserve">and </w:delText>
        </w:r>
      </w:del>
      <w:ins w:id="1726" w:author="Alexander Thomas Frase" w:date="2012-10-23T18:39:00Z">
        <w:r w:rsidR="0079515F">
          <w:t xml:space="preserve">which define </w:t>
        </w:r>
      </w:ins>
      <w:r w:rsidR="00D02EDD">
        <w:t>eleven</w:t>
      </w:r>
      <w:r>
        <w:t xml:space="preserve"> pathways</w:t>
      </w:r>
      <w:r w:rsidR="00D02EDD">
        <w:t xml:space="preserve"> (</w:t>
      </w:r>
      <w:r w:rsidR="00F15A80">
        <w:t xml:space="preserve">named </w:t>
      </w:r>
      <w:r w:rsidR="00D02EDD">
        <w:t>“red”, “green”, “blue”, “gray”, “cyan”, “magenta”, “yellow”, “gray”, “orange”, “indigo”, “violet”), linked to 13 genes and 21 SNPs</w:t>
      </w:r>
      <w:del w:id="1727" w:author="Alexander Thomas Frase" w:date="2012-10-23T18:40:00Z">
        <w:r w:rsidDel="0079515F">
          <w:delText xml:space="preserve">, </w:delText>
        </w:r>
        <w:r w:rsidRPr="00C5773D" w:rsidDel="0079515F">
          <w:delText xml:space="preserve">shown in </w:delText>
        </w:r>
        <w:r w:rsidDel="0079515F">
          <w:delText>the figure</w:delText>
        </w:r>
        <w:r w:rsidR="00D02EDD" w:rsidDel="0079515F">
          <w:delText xml:space="preserve"> below</w:delText>
        </w:r>
        <w:r w:rsidDel="0079515F">
          <w:delText xml:space="preserve">. Through this example we provide command line examples that show how Biofilter processes data, as well as providing a test dataset for </w:delText>
        </w:r>
        <w:r w:rsidR="00D02EDD" w:rsidDel="0079515F">
          <w:delText>users to try out Biofilter 2.0</w:delText>
        </w:r>
      </w:del>
      <w:ins w:id="1728" w:author="Alexander Thomas Frase" w:date="2012-11-02T13:24:00Z">
        <w:r w:rsidR="00150551">
          <w:t>.</w:t>
        </w:r>
      </w:ins>
      <w:del w:id="1729" w:author="Alexander Thomas Frase" w:date="2012-11-02T13:24:00Z">
        <w:r w:rsidR="00D02EDD" w:rsidDel="00150551">
          <w:delText>.</w:delText>
        </w:r>
      </w:del>
    </w:p>
    <w:p w14:paraId="4D10AF2A" w14:textId="1A6FD352" w:rsidR="00BF7361" w:rsidRDefault="00DE3EF7" w:rsidP="003C548A">
      <w:pPr>
        <w:rPr>
          <w:ins w:id="1730" w:author="Alexander Thomas Frase" w:date="2012-10-19T20:28:00Z"/>
        </w:rPr>
      </w:pPr>
      <w:ins w:id="1731" w:author="Alexander Thomas Frase" w:date="2012-10-19T20:12:00Z">
        <w:r>
          <w:rPr>
            <w:noProof/>
            <w:lang w:eastAsia="en-US" w:bidi="ar-SA"/>
            <w:rPrChange w:id="1732"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4864" behindDoc="0" locked="0" layoutInCell="1" allowOverlap="1" wp14:anchorId="3EE53015" wp14:editId="3550AA18">
              <wp:simplePos x="735330" y="3547745"/>
              <wp:positionH relativeFrom="column">
                <wp:align>center</wp:align>
              </wp:positionH>
              <wp:positionV relativeFrom="line">
                <wp:align>top</wp:align>
              </wp:positionV>
              <wp:extent cx="5944077" cy="31638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filter2-test-data-v3.png"/>
                      <pic:cNvPicPr/>
                    </pic:nvPicPr>
                    <pic:blipFill>
                      <a:blip r:embed="rId19">
                        <a:extLst>
                          <a:ext uri="{28A0092B-C50C-407E-A947-70E740481C1C}">
                            <a14:useLocalDpi xmlns:a14="http://schemas.microsoft.com/office/drawing/2010/main" val="0"/>
                          </a:ext>
                        </a:extLst>
                      </a:blip>
                      <a:stretch>
                        <a:fillRect/>
                      </a:stretch>
                    </pic:blipFill>
                    <pic:spPr>
                      <a:xfrm>
                        <a:off x="0" y="0"/>
                        <a:ext cx="5944077" cy="3163824"/>
                      </a:xfrm>
                      <a:prstGeom prst="rect">
                        <a:avLst/>
                      </a:prstGeom>
                    </pic:spPr>
                  </pic:pic>
                </a:graphicData>
              </a:graphic>
              <wp14:sizeRelV relativeFrom="margin">
                <wp14:pctHeight>0</wp14:pctHeight>
              </wp14:sizeRelV>
            </wp:anchor>
          </w:drawing>
        </w:r>
      </w:ins>
    </w:p>
    <w:p w14:paraId="44D94A62" w14:textId="25061008" w:rsidR="00BF7361" w:rsidRDefault="00DE3EF7" w:rsidP="003C548A">
      <w:pPr>
        <w:rPr>
          <w:ins w:id="1733" w:author="Alexander Thomas Frase" w:date="2012-10-19T20:21:00Z"/>
        </w:rPr>
      </w:pPr>
      <w:ins w:id="1734" w:author="Alexander Thomas Frase" w:date="2012-10-19T20:13:00Z">
        <w:r>
          <w:t xml:space="preserve">This simulated knowledge is intended to provide easily-understood examples of </w:t>
        </w:r>
        <w:proofErr w:type="spellStart"/>
        <w:r>
          <w:t>Biofilter</w:t>
        </w:r>
      </w:ins>
      <w:ins w:id="1735" w:author="Alexander Thomas Frase" w:date="2012-10-19T20:14:00Z">
        <w:r>
          <w:t>’s</w:t>
        </w:r>
        <w:proofErr w:type="spellEnd"/>
        <w:r>
          <w:t xml:space="preserve"> functionality without relying on real-world cases which </w:t>
        </w:r>
      </w:ins>
      <w:ins w:id="1736" w:author="Alexander Thomas Frase" w:date="2012-10-19T20:19:00Z">
        <w:r>
          <w:t>might</w:t>
        </w:r>
      </w:ins>
      <w:ins w:id="1737" w:author="Alexander Thomas Frase" w:date="2012-10-19T20:14:00Z">
        <w:r>
          <w:t xml:space="preserve"> become outdate</w:t>
        </w:r>
      </w:ins>
      <w:ins w:id="1738" w:author="Alexander Thomas Frase" w:date="2012-10-19T20:15:00Z">
        <w:r>
          <w:t>d</w:t>
        </w:r>
      </w:ins>
      <w:ins w:id="1739" w:author="Alexander Thomas Frase" w:date="2012-10-19T20:14:00Z">
        <w:r>
          <w:t xml:space="preserve">. Many important concepts and </w:t>
        </w:r>
      </w:ins>
      <w:ins w:id="1740" w:author="Alexander Thomas Frase" w:date="2012-10-19T20:15:00Z">
        <w:r>
          <w:t>edge cases are represented here</w:t>
        </w:r>
      </w:ins>
      <w:ins w:id="1741" w:author="Alexander Thomas Frase" w:date="2012-10-19T20:19:00Z">
        <w:r>
          <w:t>, such as</w:t>
        </w:r>
      </w:ins>
      <w:ins w:id="1742" w:author="Alexander Thomas Frase" w:date="2012-10-19T20:15:00Z">
        <w:r>
          <w:t xml:space="preserve"> two groups with the same primary label (</w:t>
        </w:r>
      </w:ins>
      <w:ins w:id="1743" w:author="Alexander Thomas Frase" w:date="2012-10-19T20:16:00Z">
        <w:r>
          <w:t xml:space="preserve">“gray”) </w:t>
        </w:r>
        <w:r>
          <w:lastRenderedPageBreak/>
          <w:t>which can only be differentiated by their aliases (“white” and “black”)</w:t>
        </w:r>
      </w:ins>
      <w:ins w:id="1744" w:author="Alexander Thomas Frase" w:date="2012-10-19T20:17:00Z">
        <w:r>
          <w:t>,</w:t>
        </w:r>
      </w:ins>
      <w:ins w:id="1745" w:author="Alexander Thomas Frase" w:date="2012-10-19T20:16:00Z">
        <w:r>
          <w:t xml:space="preserve"> some genes </w:t>
        </w:r>
      </w:ins>
      <w:ins w:id="1746" w:author="Alexander Thomas Frase" w:date="2012-10-19T20:19:00Z">
        <w:r>
          <w:t>with</w:t>
        </w:r>
      </w:ins>
      <w:ins w:id="1747" w:author="Alexander Thomas Frase" w:date="2012-10-19T20:16:00Z">
        <w:r>
          <w:t xml:space="preserve"> multiple aliases </w:t>
        </w:r>
      </w:ins>
      <w:ins w:id="1748" w:author="Alexander Thomas Frase" w:date="2012-10-19T20:17:00Z">
        <w:r>
          <w:t>(i.e. “A” and “A2”), and some aliases refer</w:t>
        </w:r>
      </w:ins>
      <w:ins w:id="1749" w:author="Alexander Thomas Frase" w:date="2012-10-19T20:20:00Z">
        <w:r>
          <w:t>ring</w:t>
        </w:r>
      </w:ins>
      <w:ins w:id="1750" w:author="Alexander Thomas Frase" w:date="2012-10-19T20:17:00Z">
        <w:r>
          <w:t xml:space="preserve"> to multiple genes (i.e. “DE” could be gene D or gene E).</w:t>
        </w:r>
      </w:ins>
    </w:p>
    <w:p w14:paraId="3D6C204C" w14:textId="77777777" w:rsidR="00BF7361" w:rsidRDefault="00BF7361" w:rsidP="003C548A">
      <w:pPr>
        <w:rPr>
          <w:ins w:id="1751" w:author="Alexander Thomas Frase" w:date="2012-10-19T20:21:00Z"/>
        </w:rPr>
      </w:pPr>
    </w:p>
    <w:p w14:paraId="517EF683" w14:textId="54C91B09" w:rsidR="00BF7361" w:rsidRDefault="00BF7361" w:rsidP="003C548A">
      <w:ins w:id="1752" w:author="Alexander Thomas Frase" w:date="2012-10-19T20:20:00Z">
        <w:r>
          <w:t>The groups from the “paint” and “spectrum” sources demonstrate many varieties of ambiguity</w:t>
        </w:r>
      </w:ins>
      <w:ins w:id="1753" w:author="Alexander Thomas Frase" w:date="2012-10-19T20:22:00Z">
        <w:r>
          <w:t xml:space="preserve">. These are </w:t>
        </w:r>
      </w:ins>
      <w:ins w:id="1754" w:author="Alexander Thomas Frase" w:date="2012-10-19T20:20:00Z">
        <w:r>
          <w:t xml:space="preserve">discussed in depth in </w:t>
        </w:r>
        <w:r w:rsidRPr="00BF7361">
          <w:rPr>
            <w:b/>
            <w:rPrChange w:id="1755" w:author="Alexander Thomas Frase" w:date="2012-10-19T20:22:00Z">
              <w:rPr>
                <w:rFonts w:eastAsiaTheme="majorEastAsia" w:cstheme="majorBidi"/>
                <w:b/>
                <w:bCs/>
                <w:i/>
                <w:color w:val="000000" w:themeColor="text1"/>
                <w:sz w:val="32"/>
                <w:szCs w:val="26"/>
              </w:rPr>
            </w:rPrChange>
          </w:rPr>
          <w:t>Appendix 1</w:t>
        </w:r>
        <w:r>
          <w:t>, but for the examples in this chapter we will assume strict ambiguity options</w:t>
        </w:r>
      </w:ins>
      <w:ins w:id="1756" w:author="Alexander Thomas Frase" w:date="2012-10-19T20:22:00Z">
        <w:r>
          <w:t>. We can then simplify the diagram of the knowledge</w:t>
        </w:r>
      </w:ins>
      <w:ins w:id="1757" w:author="Alexander Thomas Frase" w:date="2012-10-19T20:23:00Z">
        <w:r>
          <w:t xml:space="preserve"> by showing associations between groups and genes without the messy intermediate layer of aliases; in the resulting diagram below, the dotted lines indicate associations which will be ignored by default, but may appear if the ambiguity settings are changed.</w:t>
        </w:r>
      </w:ins>
    </w:p>
    <w:p w14:paraId="687CE14E" w14:textId="5EC28CF2" w:rsidR="003C548A" w:rsidRPr="003B534B" w:rsidRDefault="004B77C6" w:rsidP="003C548A">
      <w:del w:id="1758" w:author="Alexander Thomas Frase" w:date="2012-10-24T13:44:00Z">
        <w:r>
          <w:rPr>
            <w:noProof/>
          </w:rPr>
          <w:pict w14:anchorId="78BA9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margin-left:53.4pt;margin-top:8.35pt;width:389.75pt;height:6in;z-index:251683840;mso-position-horizontal-relative:text;mso-position-vertical-relative:text">
              <v:imagedata r:id="rId20" o:title=""/>
              <w10:wrap type="square"/>
            </v:shape>
            <o:OLEObject Type="Embed" ProgID="Visio.Drawing.11" ShapeID="_x0000_s1038" DrawAspect="Content" ObjectID="_1420637463" r:id="rId21"/>
          </w:pict>
        </w:r>
      </w:del>
      <w:r w:rsidR="003C548A">
        <w:br/>
      </w:r>
      <w:ins w:id="1759" w:author="Alexander Thomas Frase" w:date="2012-10-24T13:45:00Z">
        <w:r w:rsidR="002B0555">
          <w:rPr>
            <w:noProof/>
            <w:lang w:eastAsia="en-US" w:bidi="ar-SA"/>
          </w:rPr>
          <w:drawing>
            <wp:anchor distT="0" distB="0" distL="114300" distR="114300" simplePos="0" relativeHeight="251685888" behindDoc="0" locked="0" layoutInCell="1" allowOverlap="1" wp14:anchorId="06A67015" wp14:editId="73A01FE4">
              <wp:simplePos x="735330" y="1271905"/>
              <wp:positionH relativeFrom="column">
                <wp:align>center</wp:align>
              </wp:positionH>
              <wp:positionV relativeFrom="line">
                <wp:align>top</wp:align>
              </wp:positionV>
              <wp:extent cx="5943600" cy="2743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filter2-test-data-v3-simplifie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H relativeFrom="margin">
                <wp14:pctWidth>0</wp14:pctWidth>
              </wp14:sizeRelH>
              <wp14:sizeRelV relativeFrom="margin">
                <wp14:pctHeight>0</wp14:pctHeight>
              </wp14:sizeRelV>
            </wp:anchor>
          </w:drawing>
        </w:r>
      </w:ins>
    </w:p>
    <w:p w14:paraId="71FFAF33" w14:textId="2ED579B7" w:rsidR="0067707E" w:rsidRPr="0067707E" w:rsidRDefault="0067707E">
      <w:pPr>
        <w:rPr>
          <w:ins w:id="1760" w:author="Alexander Thomas Frase" w:date="2012-10-24T14:00:00Z"/>
        </w:rPr>
        <w:pPrChange w:id="1761" w:author="Alexander Thomas Frase" w:date="2012-10-24T14:00:00Z">
          <w:pPr>
            <w:pStyle w:val="Heading2"/>
          </w:pPr>
        </w:pPrChange>
      </w:pPr>
      <w:ins w:id="1762" w:author="Alexander Thomas Frase" w:date="2012-10-24T14:02:00Z">
        <w:r>
          <w:t>In order t</w:t>
        </w:r>
      </w:ins>
      <w:ins w:id="1763" w:author="Alexander Thomas Frase" w:date="2012-10-24T14:01:00Z">
        <w:r>
          <w:t>o reproduce the</w:t>
        </w:r>
      </w:ins>
      <w:ins w:id="1764" w:author="Alexander Thomas Frase" w:date="2012-10-24T14:02:00Z">
        <w:r>
          <w:t xml:space="preserve"> following</w:t>
        </w:r>
      </w:ins>
      <w:ins w:id="1765" w:author="Alexander Thomas Frase" w:date="2012-10-24T14:01:00Z">
        <w:r>
          <w:t xml:space="preserve"> examples using your own copy of </w:t>
        </w:r>
        <w:proofErr w:type="spellStart"/>
        <w:r>
          <w:t>Biofilter</w:t>
        </w:r>
        <w:proofErr w:type="spellEnd"/>
        <w:r>
          <w:t xml:space="preserve">, you </w:t>
        </w:r>
      </w:ins>
      <w:ins w:id="1766" w:author="Alexander Thomas Frase" w:date="2012-10-24T14:02:00Z">
        <w:r>
          <w:t>must run the “loki</w:t>
        </w:r>
        <w:r>
          <w:noBreakHyphen/>
          <w:t>build.py” script using the “</w:t>
        </w:r>
      </w:ins>
      <w:ins w:id="1767" w:author="Alexander Thomas Frase" w:date="2012-10-24T14:03:00Z">
        <w:r>
          <w:noBreakHyphen/>
        </w:r>
        <w:r>
          <w:noBreakHyphen/>
        </w:r>
      </w:ins>
      <w:ins w:id="1768" w:author="Alexander Thomas Frase" w:date="2012-10-24T14:02:00Z">
        <w:r>
          <w:t>test</w:t>
        </w:r>
        <w:r>
          <w:noBreakHyphen/>
          <w:t>data” option</w:t>
        </w:r>
      </w:ins>
      <w:ins w:id="1769" w:author="Alexander Thomas Frase" w:date="2012-10-24T14:03:00Z">
        <w:r>
          <w:t xml:space="preserve">; refer to the </w:t>
        </w:r>
        <w:r>
          <w:rPr>
            <w:b/>
          </w:rPr>
          <w:t>Installation &amp; Setup</w:t>
        </w:r>
        <w:r>
          <w:t xml:space="preserve"> section for details.</w:t>
        </w:r>
      </w:ins>
    </w:p>
    <w:p w14:paraId="510F59A7" w14:textId="54EF471D" w:rsidR="00196B68" w:rsidRDefault="00196B68">
      <w:pPr>
        <w:pStyle w:val="Heading1"/>
        <w:rPr>
          <w:ins w:id="1770" w:author="Alexander Thomas Frase" w:date="2012-10-23T18:04:00Z"/>
        </w:rPr>
        <w:pPrChange w:id="1771" w:author="Alexander Thomas Frase" w:date="2012-10-23T18:05:00Z">
          <w:pPr>
            <w:pStyle w:val="Heading2"/>
          </w:pPr>
        </w:pPrChange>
      </w:pPr>
      <w:bookmarkStart w:id="1772" w:name="_Toc339626862"/>
      <w:ins w:id="1773" w:author="Alexander Thomas Frase" w:date="2012-10-23T18:04:00Z">
        <w:r>
          <w:lastRenderedPageBreak/>
          <w:t>Example Commands</w:t>
        </w:r>
        <w:bookmarkEnd w:id="1772"/>
      </w:ins>
    </w:p>
    <w:p w14:paraId="19DC6A3E" w14:textId="77777777" w:rsidR="003C548A" w:rsidRPr="00F765F3" w:rsidRDefault="003C548A" w:rsidP="003C548A">
      <w:pPr>
        <w:pStyle w:val="Heading2"/>
      </w:pPr>
      <w:bookmarkStart w:id="1774" w:name="_Toc339626863"/>
      <w:r w:rsidRPr="00771807">
        <w:t>Filtering</w:t>
      </w:r>
      <w:r>
        <w:t xml:space="preserve"> Examples</w:t>
      </w:r>
      <w:bookmarkEnd w:id="1774"/>
    </w:p>
    <w:p w14:paraId="37E49E7F" w14:textId="77777777" w:rsidR="003C548A" w:rsidRDefault="003C548A" w:rsidP="003B534B">
      <w:pPr>
        <w:pStyle w:val="Heading3"/>
        <w:rPr>
          <w:rFonts w:eastAsia="Courier New"/>
        </w:rPr>
      </w:pPr>
      <w:bookmarkStart w:id="1775" w:name="_Toc339626864"/>
      <w:r>
        <w:t xml:space="preserve">Example 1: Filtering a list of SNPs by a genotyping platform, </w:t>
      </w:r>
      <w:r>
        <w:rPr>
          <w:rFonts w:eastAsia="Courier New"/>
        </w:rPr>
        <w:t xml:space="preserve">where </w:t>
      </w:r>
      <w:r w:rsidRPr="00432A1E">
        <w:t>input1</w:t>
      </w:r>
      <w:r>
        <w:rPr>
          <w:rFonts w:eastAsia="Courier New"/>
        </w:rPr>
        <w:t xml:space="preserve"> is the first list of SNPs </w:t>
      </w:r>
      <w:r w:rsidRPr="00432A1E">
        <w:t>and input2 is</w:t>
      </w:r>
      <w:r>
        <w:rPr>
          <w:rFonts w:eastAsia="Courier New"/>
        </w:rPr>
        <w:t xml:space="preserve"> the list of SNPs on the genotyping platform.</w:t>
      </w:r>
      <w:bookmarkEnd w:id="1775"/>
    </w:p>
    <w:p w14:paraId="58A13D09" w14:textId="335C5E5F" w:rsidR="003C548A" w:rsidDel="00B07A17" w:rsidRDefault="003C548A" w:rsidP="003C548A">
      <w:pPr>
        <w:rPr>
          <w:del w:id="1776" w:author="Alexander Thomas Frase" w:date="2012-10-31T13:55:00Z"/>
        </w:rPr>
      </w:pPr>
    </w:p>
    <w:p w14:paraId="3CAF6660" w14:textId="7DF4A20E" w:rsidR="003C548A" w:rsidDel="00B07A17" w:rsidRDefault="003C548A" w:rsidP="003C548A">
      <w:pPr>
        <w:rPr>
          <w:del w:id="1777" w:author="Alexander Thomas Frase" w:date="2012-10-31T13:55:00Z"/>
          <w:i/>
        </w:rPr>
      </w:pPr>
      <w:del w:id="1778" w:author="Alexander Thomas Frase" w:date="2012-10-31T13:55:00Z">
        <w:r w:rsidRPr="00432A1E" w:rsidDel="00B07A17">
          <w:rPr>
            <w:i/>
          </w:rPr>
          <w:delText>input1</w:delText>
        </w:r>
        <w:r w:rsidDel="00B07A17">
          <w:tab/>
        </w:r>
        <w:r w:rsidDel="00B07A17">
          <w:tab/>
        </w:r>
        <w:r w:rsidDel="00B07A17">
          <w:tab/>
        </w:r>
        <w:r w:rsidDel="00B07A17">
          <w:tab/>
        </w:r>
        <w:r w:rsidDel="00B07A17">
          <w:tab/>
        </w:r>
        <w:r w:rsidRPr="00432A1E" w:rsidDel="00B07A17">
          <w:rPr>
            <w:i/>
          </w:rPr>
          <w:delText>input2</w:delText>
        </w:r>
      </w:del>
    </w:p>
    <w:p w14:paraId="2FF73E21" w14:textId="0A874030" w:rsidR="003C548A" w:rsidRPr="00432A1E" w:rsidDel="00B07A17" w:rsidRDefault="003C548A" w:rsidP="003C548A">
      <w:pPr>
        <w:rPr>
          <w:del w:id="1779" w:author="Alexander Thomas Frase" w:date="2012-10-31T13:55:00Z"/>
        </w:rPr>
      </w:pPr>
      <w:del w:id="1780" w:author="Alexander Thomas Frase" w:date="2012-10-31T13:55:00Z">
        <w:r w:rsidDel="00B07A17">
          <w:rPr>
            <w:i/>
          </w:rPr>
          <w:delText>#snp</w:delText>
        </w:r>
        <w:r w:rsidDel="00B07A17">
          <w:rPr>
            <w:i/>
          </w:rPr>
          <w:tab/>
        </w:r>
        <w:r w:rsidDel="00B07A17">
          <w:rPr>
            <w:i/>
          </w:rPr>
          <w:tab/>
        </w:r>
        <w:r w:rsidDel="00B07A17">
          <w:rPr>
            <w:i/>
          </w:rPr>
          <w:tab/>
        </w:r>
        <w:r w:rsidDel="00B07A17">
          <w:rPr>
            <w:i/>
          </w:rPr>
          <w:tab/>
        </w:r>
        <w:r w:rsidDel="00B07A17">
          <w:rPr>
            <w:i/>
          </w:rPr>
          <w:tab/>
          <w:delText>#snp</w:delText>
        </w:r>
      </w:del>
    </w:p>
    <w:p w14:paraId="3B1735E1" w14:textId="1A675517" w:rsidR="003C548A" w:rsidDel="00B07A17" w:rsidRDefault="003C548A" w:rsidP="003C548A">
      <w:pPr>
        <w:rPr>
          <w:del w:id="1781" w:author="Alexander Thomas Frase" w:date="2012-10-31T13:55:00Z"/>
          <w:rFonts w:eastAsia="Courier New" w:cs="Times New Roman"/>
        </w:rPr>
      </w:pPr>
      <w:del w:id="1782" w:author="Alexander Thomas Frase" w:date="2012-10-31T13:55:00Z">
        <w:r w:rsidDel="00B07A17">
          <w:rPr>
            <w:rFonts w:eastAsia="Courier New" w:cs="Times New Roman"/>
          </w:rPr>
          <w:delText>rs11</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rs14</w:delText>
        </w:r>
      </w:del>
    </w:p>
    <w:p w14:paraId="047AD3EE" w14:textId="5D343EE8" w:rsidR="003C548A" w:rsidDel="00B07A17" w:rsidRDefault="003C548A" w:rsidP="003C548A">
      <w:pPr>
        <w:rPr>
          <w:del w:id="1783" w:author="Alexander Thomas Frase" w:date="2012-10-31T13:55:00Z"/>
          <w:rFonts w:eastAsia="Courier New" w:cs="Times New Roman"/>
        </w:rPr>
      </w:pPr>
      <w:del w:id="1784" w:author="Alexander Thomas Frase" w:date="2012-10-31T13:55:00Z">
        <w:r w:rsidDel="00B07A17">
          <w:rPr>
            <w:rFonts w:eastAsia="Courier New" w:cs="Times New Roman"/>
          </w:rPr>
          <w:delText>rs12</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rs15</w:delText>
        </w:r>
      </w:del>
    </w:p>
    <w:p w14:paraId="7721071B" w14:textId="6535FADC" w:rsidR="003C548A" w:rsidDel="00B07A17" w:rsidRDefault="003C548A" w:rsidP="003C548A">
      <w:pPr>
        <w:rPr>
          <w:del w:id="1785" w:author="Alexander Thomas Frase" w:date="2012-10-31T13:55:00Z"/>
          <w:rFonts w:eastAsia="Courier New" w:cs="Times New Roman"/>
        </w:rPr>
      </w:pPr>
      <w:del w:id="1786" w:author="Alexander Thomas Frase" w:date="2012-10-31T13:55:00Z">
        <w:r w:rsidDel="00B07A17">
          <w:rPr>
            <w:rFonts w:eastAsia="Courier New" w:cs="Times New Roman"/>
          </w:rPr>
          <w:delText>rs13</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RPr="00A9746B" w:rsidDel="00B07A17">
          <w:rPr>
            <w:rFonts w:eastAsia="Courier New" w:cs="Times New Roman"/>
            <w:b/>
          </w:rPr>
          <w:delText>rs16</w:delText>
        </w:r>
      </w:del>
    </w:p>
    <w:p w14:paraId="491A991C" w14:textId="5DEDCD7B" w:rsidR="003C548A" w:rsidDel="00B07A17" w:rsidRDefault="003C548A" w:rsidP="003C548A">
      <w:pPr>
        <w:rPr>
          <w:del w:id="1787" w:author="Alexander Thomas Frase" w:date="2012-10-31T13:55:00Z"/>
          <w:rFonts w:eastAsia="Courier New" w:cs="Times New Roman"/>
        </w:rPr>
      </w:pPr>
      <w:del w:id="1788" w:author="Alexander Thomas Frase" w:date="2012-10-31T13:55:00Z">
        <w:r w:rsidRPr="00A9746B" w:rsidDel="00B07A17">
          <w:rPr>
            <w:rFonts w:eastAsia="Courier New" w:cs="Times New Roman"/>
            <w:b/>
          </w:rPr>
          <w:delText>rs14</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rs17</w:delText>
        </w:r>
      </w:del>
    </w:p>
    <w:p w14:paraId="1C709C38" w14:textId="081ADB8E" w:rsidR="003C548A" w:rsidDel="00B07A17" w:rsidRDefault="003C548A" w:rsidP="003C548A">
      <w:pPr>
        <w:rPr>
          <w:del w:id="1789" w:author="Alexander Thomas Frase" w:date="2012-10-31T13:55:00Z"/>
          <w:rFonts w:eastAsia="Courier New" w:cs="Times New Roman"/>
        </w:rPr>
      </w:pPr>
      <w:del w:id="1790" w:author="Alexander Thomas Frase" w:date="2012-10-31T13:55:00Z">
        <w:r w:rsidRPr="00A9746B" w:rsidDel="00B07A17">
          <w:rPr>
            <w:rFonts w:eastAsia="Courier New" w:cs="Times New Roman"/>
            <w:b/>
          </w:rPr>
          <w:delText>rs15</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rs18</w:delText>
        </w:r>
      </w:del>
    </w:p>
    <w:p w14:paraId="2725CA0A" w14:textId="16B0A206" w:rsidR="003C548A" w:rsidRDefault="003C548A" w:rsidP="003C548A">
      <w:pPr>
        <w:rPr>
          <w:ins w:id="1791" w:author="Alexander Thomas Frase" w:date="2012-10-31T13:55:00Z"/>
          <w:rFonts w:eastAsia="Courier New" w:cs="Times New Roman"/>
        </w:rPr>
      </w:pPr>
      <w:del w:id="1792" w:author="Alexander Thomas Frase" w:date="2012-10-31T13:55:00Z">
        <w:r w:rsidRPr="00A9746B" w:rsidDel="00B07A17">
          <w:rPr>
            <w:rFonts w:eastAsia="Courier New" w:cs="Times New Roman"/>
            <w:b/>
          </w:rPr>
          <w:delText>rs16</w:delText>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r>
        <w:r w:rsidDel="00B07A17">
          <w:rPr>
            <w:rFonts w:eastAsia="Courier New" w:cs="Times New Roman"/>
          </w:rPr>
          <w:tab/>
          <w:delText>rs19</w:delText>
        </w:r>
      </w:del>
    </w:p>
    <w:p w14:paraId="114476A8" w14:textId="3B4EEF68" w:rsidR="00B07A17" w:rsidRDefault="00B07A17" w:rsidP="003C548A">
      <w:pPr>
        <w:rPr>
          <w:ins w:id="1793" w:author="Alexander Thomas Frase" w:date="2012-10-31T13:55:00Z"/>
          <w:rFonts w:eastAsia="Courier New" w:cs="Times New Roman"/>
        </w:rPr>
      </w:pPr>
      <w:ins w:id="1794" w:author="Alexander Thomas Frase" w:date="2012-10-31T13:55:00Z">
        <w:r>
          <w:rPr>
            <w:rFonts w:eastAsia="Courier New" w:cs="Times New Roman"/>
          </w:rPr>
          <w:t>Input files:</w:t>
        </w:r>
      </w:ins>
    </w:p>
    <w:p w14:paraId="0A88C089" w14:textId="77777777" w:rsidR="00B07A17" w:rsidRDefault="00B07A17" w:rsidP="003C548A">
      <w:pPr>
        <w:rPr>
          <w:rFonts w:eastAsia="Courier New" w:cs="Times New Roman"/>
        </w:rPr>
      </w:pPr>
    </w:p>
    <w:tbl>
      <w:tblPr>
        <w:tblStyle w:val="TableGrid"/>
        <w:tblW w:w="8640" w:type="dxa"/>
        <w:tblInd w:w="720" w:type="dxa"/>
        <w:tblLook w:val="04A0" w:firstRow="1" w:lastRow="0" w:firstColumn="1" w:lastColumn="0" w:noHBand="0" w:noVBand="1"/>
        <w:tblPrChange w:id="1795" w:author="Alexander Thomas Frase" w:date="2012-10-31T13:53:00Z">
          <w:tblPr>
            <w:tblStyle w:val="TableGrid"/>
            <w:tblW w:w="0" w:type="auto"/>
            <w:tblLook w:val="04A0" w:firstRow="1" w:lastRow="0" w:firstColumn="1" w:lastColumn="0" w:noHBand="0" w:noVBand="1"/>
          </w:tblPr>
        </w:tblPrChange>
      </w:tblPr>
      <w:tblGrid>
        <w:gridCol w:w="4320"/>
        <w:gridCol w:w="4320"/>
        <w:tblGridChange w:id="1796">
          <w:tblGrid>
            <w:gridCol w:w="720"/>
            <w:gridCol w:w="4320"/>
            <w:gridCol w:w="36"/>
            <w:gridCol w:w="4284"/>
            <w:gridCol w:w="792"/>
          </w:tblGrid>
        </w:tblGridChange>
      </w:tblGrid>
      <w:tr w:rsidR="00B07A17" w:rsidRPr="00EE78CA" w14:paraId="1A59589E" w14:textId="77777777" w:rsidTr="00B07A17">
        <w:trPr>
          <w:ins w:id="1797" w:author="Alexander Thomas Frase" w:date="2012-10-31T13:53:00Z"/>
        </w:trPr>
        <w:tc>
          <w:tcPr>
            <w:tcW w:w="5076" w:type="dxa"/>
            <w:tcPrChange w:id="1798" w:author="Alexander Thomas Frase" w:date="2012-10-31T13:53:00Z">
              <w:tcPr>
                <w:tcW w:w="5076" w:type="dxa"/>
                <w:gridSpan w:val="3"/>
              </w:tcPr>
            </w:tcPrChange>
          </w:tcPr>
          <w:p w14:paraId="3BAB7866" w14:textId="3F657C3F" w:rsidR="00B07A17" w:rsidRPr="00EE78CA" w:rsidRDefault="00B07A17" w:rsidP="003C548A">
            <w:pPr>
              <w:rPr>
                <w:ins w:id="1799" w:author="Alexander Thomas Frase" w:date="2012-10-31T13:53:00Z"/>
                <w:rFonts w:ascii="Courier New" w:eastAsia="Courier New" w:hAnsi="Courier New" w:cs="Courier New"/>
                <w:b/>
                <w:sz w:val="22"/>
                <w:rPrChange w:id="1800" w:author="Alexander Thomas Frase" w:date="2012-10-31T14:10:00Z">
                  <w:rPr>
                    <w:ins w:id="1801" w:author="Alexander Thomas Frase" w:date="2012-10-31T13:53:00Z"/>
                    <w:rFonts w:eastAsia="Courier New" w:cs="Times New Roman"/>
                  </w:rPr>
                </w:rPrChange>
              </w:rPr>
            </w:pPr>
            <w:ins w:id="1802" w:author="Alexander Thomas Frase" w:date="2012-10-31T13:53:00Z">
              <w:r w:rsidRPr="00EE78CA">
                <w:rPr>
                  <w:rFonts w:ascii="Courier New" w:eastAsia="Courier New" w:hAnsi="Courier New" w:cs="Courier New"/>
                  <w:b/>
                  <w:sz w:val="22"/>
                  <w:rPrChange w:id="1803" w:author="Alexander Thomas Frase" w:date="2012-10-31T14:10:00Z">
                    <w:rPr>
                      <w:rFonts w:eastAsia="Courier New" w:cs="Times New Roman"/>
                      <w:b/>
                      <w:bCs/>
                      <w:i/>
                      <w:color w:val="000000" w:themeColor="text1"/>
                      <w:sz w:val="32"/>
                      <w:szCs w:val="26"/>
                    </w:rPr>
                  </w:rPrChange>
                </w:rPr>
                <w:t>input1</w:t>
              </w:r>
            </w:ins>
          </w:p>
        </w:tc>
        <w:tc>
          <w:tcPr>
            <w:tcW w:w="5076" w:type="dxa"/>
            <w:tcPrChange w:id="1804" w:author="Alexander Thomas Frase" w:date="2012-10-31T13:53:00Z">
              <w:tcPr>
                <w:tcW w:w="5076" w:type="dxa"/>
                <w:gridSpan w:val="2"/>
              </w:tcPr>
            </w:tcPrChange>
          </w:tcPr>
          <w:p w14:paraId="3C36B8B9" w14:textId="3E00CA81" w:rsidR="00B07A17" w:rsidRPr="00EE78CA" w:rsidRDefault="00B07A17" w:rsidP="003C548A">
            <w:pPr>
              <w:rPr>
                <w:ins w:id="1805" w:author="Alexander Thomas Frase" w:date="2012-10-31T13:53:00Z"/>
                <w:rFonts w:ascii="Courier New" w:eastAsia="Courier New" w:hAnsi="Courier New" w:cs="Courier New"/>
                <w:b/>
                <w:sz w:val="22"/>
                <w:rPrChange w:id="1806" w:author="Alexander Thomas Frase" w:date="2012-10-31T14:10:00Z">
                  <w:rPr>
                    <w:ins w:id="1807" w:author="Alexander Thomas Frase" w:date="2012-10-31T13:53:00Z"/>
                    <w:rFonts w:eastAsia="Courier New" w:cs="Times New Roman"/>
                  </w:rPr>
                </w:rPrChange>
              </w:rPr>
            </w:pPr>
            <w:ins w:id="1808" w:author="Alexander Thomas Frase" w:date="2012-10-31T13:53:00Z">
              <w:r w:rsidRPr="00EE78CA">
                <w:rPr>
                  <w:rFonts w:ascii="Courier New" w:eastAsia="Courier New" w:hAnsi="Courier New" w:cs="Courier New"/>
                  <w:b/>
                  <w:sz w:val="22"/>
                  <w:rPrChange w:id="1809" w:author="Alexander Thomas Frase" w:date="2012-10-31T14:10:00Z">
                    <w:rPr>
                      <w:rFonts w:eastAsia="Courier New" w:cs="Times New Roman"/>
                      <w:b/>
                      <w:bCs/>
                      <w:i/>
                      <w:color w:val="000000" w:themeColor="text1"/>
                      <w:sz w:val="32"/>
                      <w:szCs w:val="26"/>
                    </w:rPr>
                  </w:rPrChange>
                </w:rPr>
                <w:t>input2</w:t>
              </w:r>
            </w:ins>
          </w:p>
        </w:tc>
      </w:tr>
      <w:tr w:rsidR="00B07A17" w:rsidRPr="00EE78CA" w14:paraId="28845808" w14:textId="77777777" w:rsidTr="00B07A17">
        <w:trPr>
          <w:ins w:id="1810" w:author="Alexander Thomas Frase" w:date="2012-10-31T13:54:00Z"/>
        </w:trPr>
        <w:tc>
          <w:tcPr>
            <w:tcW w:w="5076" w:type="dxa"/>
          </w:tcPr>
          <w:p w14:paraId="226BC18A" w14:textId="77777777" w:rsidR="00B07A17" w:rsidRPr="00EE78CA" w:rsidRDefault="00B07A17" w:rsidP="00B07A17">
            <w:pPr>
              <w:rPr>
                <w:ins w:id="1811" w:author="Alexander Thomas Frase" w:date="2012-10-31T13:55:00Z"/>
                <w:rFonts w:ascii="Courier New" w:eastAsia="Courier New" w:hAnsi="Courier New" w:cs="Courier New"/>
                <w:sz w:val="22"/>
                <w:rPrChange w:id="1812" w:author="Alexander Thomas Frase" w:date="2012-10-31T14:10:00Z">
                  <w:rPr>
                    <w:ins w:id="1813" w:author="Alexander Thomas Frase" w:date="2012-10-31T13:55:00Z"/>
                    <w:rFonts w:eastAsia="Courier New" w:cs="Times New Roman"/>
                  </w:rPr>
                </w:rPrChange>
              </w:rPr>
            </w:pPr>
            <w:ins w:id="1814" w:author="Alexander Thomas Frase" w:date="2012-10-31T13:55:00Z">
              <w:r w:rsidRPr="00EE78CA">
                <w:rPr>
                  <w:rFonts w:ascii="Courier New" w:eastAsia="Courier New" w:hAnsi="Courier New" w:cs="Courier New"/>
                  <w:sz w:val="22"/>
                  <w:rPrChange w:id="1815" w:author="Alexander Thomas Frase" w:date="2012-10-31T14:10:00Z">
                    <w:rPr>
                      <w:rFonts w:eastAsia="Courier New" w:cs="Times New Roman"/>
                      <w:b/>
                      <w:bCs/>
                      <w:i/>
                      <w:color w:val="000000" w:themeColor="text1"/>
                      <w:sz w:val="32"/>
                      <w:szCs w:val="26"/>
                    </w:rPr>
                  </w:rPrChange>
                </w:rPr>
                <w:t>#</w:t>
              </w:r>
              <w:proofErr w:type="spellStart"/>
              <w:r w:rsidRPr="00EE78CA">
                <w:rPr>
                  <w:rFonts w:ascii="Courier New" w:eastAsia="Courier New" w:hAnsi="Courier New" w:cs="Courier New"/>
                  <w:sz w:val="22"/>
                  <w:rPrChange w:id="1816" w:author="Alexander Thomas Frase" w:date="2012-10-31T14:10:00Z">
                    <w:rPr>
                      <w:rFonts w:eastAsia="Courier New" w:cs="Times New Roman"/>
                      <w:b/>
                      <w:bCs/>
                      <w:i/>
                      <w:color w:val="000000" w:themeColor="text1"/>
                      <w:sz w:val="32"/>
                      <w:szCs w:val="26"/>
                    </w:rPr>
                  </w:rPrChange>
                </w:rPr>
                <w:t>snp</w:t>
              </w:r>
              <w:proofErr w:type="spellEnd"/>
            </w:ins>
          </w:p>
          <w:p w14:paraId="1AEC9564" w14:textId="77777777" w:rsidR="00B07A17" w:rsidRPr="00EE78CA" w:rsidRDefault="00B07A17" w:rsidP="00B07A17">
            <w:pPr>
              <w:rPr>
                <w:ins w:id="1817" w:author="Alexander Thomas Frase" w:date="2012-10-31T13:55:00Z"/>
                <w:rFonts w:ascii="Courier New" w:eastAsia="Courier New" w:hAnsi="Courier New" w:cs="Courier New"/>
                <w:sz w:val="22"/>
                <w:rPrChange w:id="1818" w:author="Alexander Thomas Frase" w:date="2012-10-31T14:10:00Z">
                  <w:rPr>
                    <w:ins w:id="1819" w:author="Alexander Thomas Frase" w:date="2012-10-31T13:55:00Z"/>
                    <w:rFonts w:eastAsia="Courier New" w:cs="Times New Roman"/>
                  </w:rPr>
                </w:rPrChange>
              </w:rPr>
            </w:pPr>
            <w:ins w:id="1820" w:author="Alexander Thomas Frase" w:date="2012-10-31T13:55:00Z">
              <w:r w:rsidRPr="00EE78CA">
                <w:rPr>
                  <w:rFonts w:ascii="Courier New" w:eastAsia="Courier New" w:hAnsi="Courier New" w:cs="Courier New"/>
                  <w:sz w:val="22"/>
                  <w:rPrChange w:id="1821" w:author="Alexander Thomas Frase" w:date="2012-10-31T14:10:00Z">
                    <w:rPr>
                      <w:rFonts w:eastAsia="Courier New" w:cs="Times New Roman"/>
                      <w:b/>
                      <w:bCs/>
                      <w:i/>
                      <w:color w:val="000000" w:themeColor="text1"/>
                      <w:sz w:val="32"/>
                      <w:szCs w:val="26"/>
                    </w:rPr>
                  </w:rPrChange>
                </w:rPr>
                <w:t>rs9</w:t>
              </w:r>
            </w:ins>
          </w:p>
          <w:p w14:paraId="012BD108" w14:textId="77777777" w:rsidR="00B07A17" w:rsidRPr="00EE78CA" w:rsidRDefault="00B07A17" w:rsidP="00B07A17">
            <w:pPr>
              <w:rPr>
                <w:ins w:id="1822" w:author="Alexander Thomas Frase" w:date="2012-10-31T13:55:00Z"/>
                <w:rFonts w:ascii="Courier New" w:eastAsia="Courier New" w:hAnsi="Courier New" w:cs="Courier New"/>
                <w:sz w:val="22"/>
                <w:rPrChange w:id="1823" w:author="Alexander Thomas Frase" w:date="2012-10-31T14:10:00Z">
                  <w:rPr>
                    <w:ins w:id="1824" w:author="Alexander Thomas Frase" w:date="2012-10-31T13:55:00Z"/>
                    <w:rFonts w:eastAsia="Courier New" w:cs="Times New Roman"/>
                  </w:rPr>
                </w:rPrChange>
              </w:rPr>
            </w:pPr>
            <w:ins w:id="1825" w:author="Alexander Thomas Frase" w:date="2012-10-31T13:55:00Z">
              <w:r w:rsidRPr="00EE78CA">
                <w:rPr>
                  <w:rFonts w:ascii="Courier New" w:eastAsia="Courier New" w:hAnsi="Courier New" w:cs="Courier New"/>
                  <w:sz w:val="22"/>
                  <w:rPrChange w:id="1826" w:author="Alexander Thomas Frase" w:date="2012-10-31T14:10:00Z">
                    <w:rPr>
                      <w:rFonts w:eastAsia="Courier New" w:cs="Times New Roman"/>
                      <w:b/>
                      <w:bCs/>
                      <w:i/>
                      <w:color w:val="000000" w:themeColor="text1"/>
                      <w:sz w:val="32"/>
                      <w:szCs w:val="26"/>
                    </w:rPr>
                  </w:rPrChange>
                </w:rPr>
                <w:t>rs11</w:t>
              </w:r>
            </w:ins>
          </w:p>
          <w:p w14:paraId="08FEE020" w14:textId="77777777" w:rsidR="00B07A17" w:rsidRPr="00EE78CA" w:rsidRDefault="00B07A17" w:rsidP="00B07A17">
            <w:pPr>
              <w:rPr>
                <w:ins w:id="1827" w:author="Alexander Thomas Frase" w:date="2012-10-31T13:55:00Z"/>
                <w:rFonts w:ascii="Courier New" w:eastAsia="Courier New" w:hAnsi="Courier New" w:cs="Courier New"/>
                <w:sz w:val="22"/>
                <w:rPrChange w:id="1828" w:author="Alexander Thomas Frase" w:date="2012-10-31T14:10:00Z">
                  <w:rPr>
                    <w:ins w:id="1829" w:author="Alexander Thomas Frase" w:date="2012-10-31T13:55:00Z"/>
                    <w:rFonts w:eastAsia="Courier New" w:cs="Times New Roman"/>
                  </w:rPr>
                </w:rPrChange>
              </w:rPr>
            </w:pPr>
            <w:ins w:id="1830" w:author="Alexander Thomas Frase" w:date="2012-10-31T13:55:00Z">
              <w:r w:rsidRPr="00EE78CA">
                <w:rPr>
                  <w:rFonts w:ascii="Courier New" w:eastAsia="Courier New" w:hAnsi="Courier New" w:cs="Courier New"/>
                  <w:sz w:val="22"/>
                  <w:rPrChange w:id="1831" w:author="Alexander Thomas Frase" w:date="2012-10-31T14:10:00Z">
                    <w:rPr>
                      <w:rFonts w:eastAsia="Courier New" w:cs="Times New Roman"/>
                      <w:b/>
                      <w:bCs/>
                      <w:i/>
                      <w:color w:val="000000" w:themeColor="text1"/>
                      <w:sz w:val="32"/>
                      <w:szCs w:val="26"/>
                    </w:rPr>
                  </w:rPrChange>
                </w:rPr>
                <w:t>rs12</w:t>
              </w:r>
            </w:ins>
          </w:p>
          <w:p w14:paraId="34E8D24A" w14:textId="77777777" w:rsidR="00B07A17" w:rsidRPr="00EE78CA" w:rsidRDefault="00B07A17" w:rsidP="00B07A17">
            <w:pPr>
              <w:rPr>
                <w:ins w:id="1832" w:author="Alexander Thomas Frase" w:date="2012-10-31T13:55:00Z"/>
                <w:rFonts w:ascii="Courier New" w:eastAsia="Courier New" w:hAnsi="Courier New" w:cs="Courier New"/>
                <w:sz w:val="22"/>
                <w:rPrChange w:id="1833" w:author="Alexander Thomas Frase" w:date="2012-10-31T14:10:00Z">
                  <w:rPr>
                    <w:ins w:id="1834" w:author="Alexander Thomas Frase" w:date="2012-10-31T13:55:00Z"/>
                    <w:rFonts w:eastAsia="Courier New" w:cs="Times New Roman"/>
                  </w:rPr>
                </w:rPrChange>
              </w:rPr>
            </w:pPr>
            <w:ins w:id="1835" w:author="Alexander Thomas Frase" w:date="2012-10-31T13:55:00Z">
              <w:r w:rsidRPr="00EE78CA">
                <w:rPr>
                  <w:rFonts w:ascii="Courier New" w:eastAsia="Courier New" w:hAnsi="Courier New" w:cs="Courier New"/>
                  <w:sz w:val="22"/>
                  <w:rPrChange w:id="1836" w:author="Alexander Thomas Frase" w:date="2012-10-31T14:10:00Z">
                    <w:rPr>
                      <w:rFonts w:eastAsia="Courier New" w:cs="Times New Roman"/>
                      <w:b/>
                      <w:bCs/>
                      <w:i/>
                      <w:color w:val="000000" w:themeColor="text1"/>
                      <w:sz w:val="32"/>
                      <w:szCs w:val="26"/>
                    </w:rPr>
                  </w:rPrChange>
                </w:rPr>
                <w:t>rs13</w:t>
              </w:r>
            </w:ins>
          </w:p>
          <w:p w14:paraId="62D83BBB" w14:textId="77777777" w:rsidR="00B07A17" w:rsidRPr="00EE78CA" w:rsidRDefault="00B07A17" w:rsidP="00B07A17">
            <w:pPr>
              <w:rPr>
                <w:ins w:id="1837" w:author="Alexander Thomas Frase" w:date="2012-10-31T13:55:00Z"/>
                <w:rFonts w:ascii="Courier New" w:eastAsia="Courier New" w:hAnsi="Courier New" w:cs="Courier New"/>
                <w:sz w:val="22"/>
                <w:rPrChange w:id="1838" w:author="Alexander Thomas Frase" w:date="2012-10-31T14:10:00Z">
                  <w:rPr>
                    <w:ins w:id="1839" w:author="Alexander Thomas Frase" w:date="2012-10-31T13:55:00Z"/>
                    <w:rFonts w:eastAsia="Courier New" w:cs="Times New Roman"/>
                  </w:rPr>
                </w:rPrChange>
              </w:rPr>
            </w:pPr>
            <w:ins w:id="1840" w:author="Alexander Thomas Frase" w:date="2012-10-31T13:55:00Z">
              <w:r w:rsidRPr="00EE78CA">
                <w:rPr>
                  <w:rFonts w:ascii="Courier New" w:eastAsia="Courier New" w:hAnsi="Courier New" w:cs="Courier New"/>
                  <w:sz w:val="22"/>
                  <w:rPrChange w:id="1841" w:author="Alexander Thomas Frase" w:date="2012-10-31T14:10:00Z">
                    <w:rPr>
                      <w:rFonts w:eastAsia="Courier New" w:cs="Times New Roman"/>
                      <w:b/>
                      <w:bCs/>
                      <w:i/>
                      <w:color w:val="000000" w:themeColor="text1"/>
                      <w:sz w:val="32"/>
                      <w:szCs w:val="26"/>
                    </w:rPr>
                  </w:rPrChange>
                </w:rPr>
                <w:t>rs14</w:t>
              </w:r>
            </w:ins>
          </w:p>
          <w:p w14:paraId="1C786B23" w14:textId="77777777" w:rsidR="00B07A17" w:rsidRPr="00EE78CA" w:rsidRDefault="00B07A17" w:rsidP="00B07A17">
            <w:pPr>
              <w:rPr>
                <w:ins w:id="1842" w:author="Alexander Thomas Frase" w:date="2012-10-31T13:55:00Z"/>
                <w:rFonts w:ascii="Courier New" w:eastAsia="Courier New" w:hAnsi="Courier New" w:cs="Courier New"/>
                <w:sz w:val="22"/>
                <w:rPrChange w:id="1843" w:author="Alexander Thomas Frase" w:date="2012-10-31T14:10:00Z">
                  <w:rPr>
                    <w:ins w:id="1844" w:author="Alexander Thomas Frase" w:date="2012-10-31T13:55:00Z"/>
                    <w:rFonts w:eastAsia="Courier New" w:cs="Times New Roman"/>
                  </w:rPr>
                </w:rPrChange>
              </w:rPr>
            </w:pPr>
            <w:ins w:id="1845" w:author="Alexander Thomas Frase" w:date="2012-10-31T13:55:00Z">
              <w:r w:rsidRPr="00EE78CA">
                <w:rPr>
                  <w:rFonts w:ascii="Courier New" w:eastAsia="Courier New" w:hAnsi="Courier New" w:cs="Courier New"/>
                  <w:sz w:val="22"/>
                  <w:rPrChange w:id="1846" w:author="Alexander Thomas Frase" w:date="2012-10-31T14:10:00Z">
                    <w:rPr>
                      <w:rFonts w:eastAsia="Courier New" w:cs="Times New Roman"/>
                      <w:b/>
                      <w:bCs/>
                      <w:i/>
                      <w:color w:val="000000" w:themeColor="text1"/>
                      <w:sz w:val="32"/>
                      <w:szCs w:val="26"/>
                    </w:rPr>
                  </w:rPrChange>
                </w:rPr>
                <w:t>rs15</w:t>
              </w:r>
            </w:ins>
          </w:p>
          <w:p w14:paraId="3A1A79C3" w14:textId="52B2D29D" w:rsidR="00B07A17" w:rsidRPr="00EE78CA" w:rsidRDefault="00B07A17" w:rsidP="00B07A17">
            <w:pPr>
              <w:rPr>
                <w:ins w:id="1847" w:author="Alexander Thomas Frase" w:date="2012-10-31T13:54:00Z"/>
                <w:rFonts w:ascii="Courier New" w:eastAsia="Courier New" w:hAnsi="Courier New" w:cs="Courier New"/>
                <w:b/>
                <w:sz w:val="22"/>
                <w:u w:val="single"/>
                <w:rPrChange w:id="1848" w:author="Alexander Thomas Frase" w:date="2012-10-31T14:10:00Z">
                  <w:rPr>
                    <w:ins w:id="1849" w:author="Alexander Thomas Frase" w:date="2012-10-31T13:54:00Z"/>
                    <w:rFonts w:eastAsia="Courier New" w:cs="Times New Roman"/>
                    <w:b/>
                    <w:u w:val="single"/>
                  </w:rPr>
                </w:rPrChange>
              </w:rPr>
            </w:pPr>
            <w:ins w:id="1850" w:author="Alexander Thomas Frase" w:date="2012-10-31T13:55:00Z">
              <w:r w:rsidRPr="00EE78CA">
                <w:rPr>
                  <w:rFonts w:ascii="Courier New" w:eastAsia="Courier New" w:hAnsi="Courier New" w:cs="Courier New"/>
                  <w:sz w:val="22"/>
                  <w:rPrChange w:id="1851" w:author="Alexander Thomas Frase" w:date="2012-10-31T14:10:00Z">
                    <w:rPr>
                      <w:rFonts w:eastAsia="Courier New" w:cs="Times New Roman"/>
                      <w:b/>
                      <w:bCs/>
                      <w:i/>
                      <w:color w:val="000000" w:themeColor="text1"/>
                      <w:sz w:val="32"/>
                      <w:szCs w:val="26"/>
                    </w:rPr>
                  </w:rPrChange>
                </w:rPr>
                <w:t>rs16</w:t>
              </w:r>
            </w:ins>
          </w:p>
        </w:tc>
        <w:tc>
          <w:tcPr>
            <w:tcW w:w="5076" w:type="dxa"/>
          </w:tcPr>
          <w:p w14:paraId="0B529C5A" w14:textId="77777777" w:rsidR="00B07A17" w:rsidRPr="00EE78CA" w:rsidRDefault="00B07A17" w:rsidP="00B07A17">
            <w:pPr>
              <w:rPr>
                <w:ins w:id="1852" w:author="Alexander Thomas Frase" w:date="2012-10-31T13:55:00Z"/>
                <w:rFonts w:ascii="Courier New" w:eastAsia="Courier New" w:hAnsi="Courier New" w:cs="Courier New"/>
                <w:sz w:val="22"/>
                <w:rPrChange w:id="1853" w:author="Alexander Thomas Frase" w:date="2012-10-31T14:10:00Z">
                  <w:rPr>
                    <w:ins w:id="1854" w:author="Alexander Thomas Frase" w:date="2012-10-31T13:55:00Z"/>
                    <w:rFonts w:eastAsia="Courier New" w:cs="Times New Roman"/>
                  </w:rPr>
                </w:rPrChange>
              </w:rPr>
            </w:pPr>
            <w:ins w:id="1855" w:author="Alexander Thomas Frase" w:date="2012-10-31T13:55:00Z">
              <w:r w:rsidRPr="00EE78CA">
                <w:rPr>
                  <w:rFonts w:ascii="Courier New" w:eastAsia="Courier New" w:hAnsi="Courier New" w:cs="Courier New"/>
                  <w:sz w:val="22"/>
                  <w:rPrChange w:id="1856" w:author="Alexander Thomas Frase" w:date="2012-10-31T14:10:00Z">
                    <w:rPr>
                      <w:rFonts w:eastAsia="Courier New" w:cs="Times New Roman"/>
                      <w:b/>
                      <w:bCs/>
                      <w:i/>
                      <w:color w:val="000000" w:themeColor="text1"/>
                      <w:sz w:val="32"/>
                      <w:szCs w:val="26"/>
                    </w:rPr>
                  </w:rPrChange>
                </w:rPr>
                <w:t>#</w:t>
              </w:r>
              <w:proofErr w:type="spellStart"/>
              <w:r w:rsidRPr="00EE78CA">
                <w:rPr>
                  <w:rFonts w:ascii="Courier New" w:eastAsia="Courier New" w:hAnsi="Courier New" w:cs="Courier New"/>
                  <w:sz w:val="22"/>
                  <w:rPrChange w:id="1857" w:author="Alexander Thomas Frase" w:date="2012-10-31T14:10:00Z">
                    <w:rPr>
                      <w:rFonts w:eastAsia="Courier New" w:cs="Times New Roman"/>
                      <w:b/>
                      <w:bCs/>
                      <w:i/>
                      <w:color w:val="000000" w:themeColor="text1"/>
                      <w:sz w:val="32"/>
                      <w:szCs w:val="26"/>
                    </w:rPr>
                  </w:rPrChange>
                </w:rPr>
                <w:t>snp</w:t>
              </w:r>
              <w:proofErr w:type="spellEnd"/>
            </w:ins>
          </w:p>
          <w:p w14:paraId="7B44F27F" w14:textId="77777777" w:rsidR="00B07A17" w:rsidRPr="00EE78CA" w:rsidRDefault="00B07A17" w:rsidP="00B07A17">
            <w:pPr>
              <w:rPr>
                <w:ins w:id="1858" w:author="Alexander Thomas Frase" w:date="2012-10-31T13:55:00Z"/>
                <w:rFonts w:ascii="Courier New" w:eastAsia="Courier New" w:hAnsi="Courier New" w:cs="Courier New"/>
                <w:sz w:val="22"/>
                <w:rPrChange w:id="1859" w:author="Alexander Thomas Frase" w:date="2012-10-31T14:10:00Z">
                  <w:rPr>
                    <w:ins w:id="1860" w:author="Alexander Thomas Frase" w:date="2012-10-31T13:55:00Z"/>
                    <w:rFonts w:eastAsia="Courier New" w:cs="Times New Roman"/>
                  </w:rPr>
                </w:rPrChange>
              </w:rPr>
            </w:pPr>
            <w:ins w:id="1861" w:author="Alexander Thomas Frase" w:date="2012-10-31T13:55:00Z">
              <w:r w:rsidRPr="00EE78CA">
                <w:rPr>
                  <w:rFonts w:ascii="Courier New" w:eastAsia="Courier New" w:hAnsi="Courier New" w:cs="Courier New"/>
                  <w:sz w:val="22"/>
                  <w:rPrChange w:id="1862" w:author="Alexander Thomas Frase" w:date="2012-10-31T14:10:00Z">
                    <w:rPr>
                      <w:rFonts w:eastAsia="Courier New" w:cs="Times New Roman"/>
                      <w:b/>
                      <w:bCs/>
                      <w:i/>
                      <w:color w:val="000000" w:themeColor="text1"/>
                      <w:sz w:val="32"/>
                      <w:szCs w:val="26"/>
                    </w:rPr>
                  </w:rPrChange>
                </w:rPr>
                <w:t>rs14</w:t>
              </w:r>
            </w:ins>
          </w:p>
          <w:p w14:paraId="1F17EF1F" w14:textId="77777777" w:rsidR="00B07A17" w:rsidRPr="00EE78CA" w:rsidRDefault="00B07A17" w:rsidP="00B07A17">
            <w:pPr>
              <w:rPr>
                <w:ins w:id="1863" w:author="Alexander Thomas Frase" w:date="2012-10-31T13:55:00Z"/>
                <w:rFonts w:ascii="Courier New" w:eastAsia="Courier New" w:hAnsi="Courier New" w:cs="Courier New"/>
                <w:sz w:val="22"/>
                <w:rPrChange w:id="1864" w:author="Alexander Thomas Frase" w:date="2012-10-31T14:10:00Z">
                  <w:rPr>
                    <w:ins w:id="1865" w:author="Alexander Thomas Frase" w:date="2012-10-31T13:55:00Z"/>
                    <w:rFonts w:eastAsia="Courier New" w:cs="Times New Roman"/>
                  </w:rPr>
                </w:rPrChange>
              </w:rPr>
            </w:pPr>
            <w:ins w:id="1866" w:author="Alexander Thomas Frase" w:date="2012-10-31T13:55:00Z">
              <w:r w:rsidRPr="00EE78CA">
                <w:rPr>
                  <w:rFonts w:ascii="Courier New" w:eastAsia="Courier New" w:hAnsi="Courier New" w:cs="Courier New"/>
                  <w:sz w:val="22"/>
                  <w:rPrChange w:id="1867" w:author="Alexander Thomas Frase" w:date="2012-10-31T14:10:00Z">
                    <w:rPr>
                      <w:rFonts w:eastAsia="Courier New" w:cs="Times New Roman"/>
                      <w:b/>
                      <w:bCs/>
                      <w:i/>
                      <w:color w:val="000000" w:themeColor="text1"/>
                      <w:sz w:val="32"/>
                      <w:szCs w:val="26"/>
                    </w:rPr>
                  </w:rPrChange>
                </w:rPr>
                <w:t>rs15</w:t>
              </w:r>
            </w:ins>
          </w:p>
          <w:p w14:paraId="743D2AD6" w14:textId="77777777" w:rsidR="00B07A17" w:rsidRPr="00EE78CA" w:rsidRDefault="00B07A17" w:rsidP="00B07A17">
            <w:pPr>
              <w:rPr>
                <w:ins w:id="1868" w:author="Alexander Thomas Frase" w:date="2012-10-31T13:55:00Z"/>
                <w:rFonts w:ascii="Courier New" w:eastAsia="Courier New" w:hAnsi="Courier New" w:cs="Courier New"/>
                <w:sz w:val="22"/>
                <w:rPrChange w:id="1869" w:author="Alexander Thomas Frase" w:date="2012-10-31T14:10:00Z">
                  <w:rPr>
                    <w:ins w:id="1870" w:author="Alexander Thomas Frase" w:date="2012-10-31T13:55:00Z"/>
                    <w:rFonts w:eastAsia="Courier New" w:cs="Times New Roman"/>
                  </w:rPr>
                </w:rPrChange>
              </w:rPr>
            </w:pPr>
            <w:ins w:id="1871" w:author="Alexander Thomas Frase" w:date="2012-10-31T13:55:00Z">
              <w:r w:rsidRPr="00EE78CA">
                <w:rPr>
                  <w:rFonts w:ascii="Courier New" w:eastAsia="Courier New" w:hAnsi="Courier New" w:cs="Courier New"/>
                  <w:sz w:val="22"/>
                  <w:rPrChange w:id="1872" w:author="Alexander Thomas Frase" w:date="2012-10-31T14:10:00Z">
                    <w:rPr>
                      <w:rFonts w:eastAsia="Courier New" w:cs="Times New Roman"/>
                      <w:b/>
                      <w:bCs/>
                      <w:i/>
                      <w:color w:val="000000" w:themeColor="text1"/>
                      <w:sz w:val="32"/>
                      <w:szCs w:val="26"/>
                    </w:rPr>
                  </w:rPrChange>
                </w:rPr>
                <w:t>rs16</w:t>
              </w:r>
            </w:ins>
          </w:p>
          <w:p w14:paraId="69A144E2" w14:textId="77777777" w:rsidR="00B07A17" w:rsidRPr="00EE78CA" w:rsidRDefault="00B07A17" w:rsidP="00B07A17">
            <w:pPr>
              <w:rPr>
                <w:ins w:id="1873" w:author="Alexander Thomas Frase" w:date="2012-10-31T13:55:00Z"/>
                <w:rFonts w:ascii="Courier New" w:eastAsia="Courier New" w:hAnsi="Courier New" w:cs="Courier New"/>
                <w:sz w:val="22"/>
                <w:rPrChange w:id="1874" w:author="Alexander Thomas Frase" w:date="2012-10-31T14:10:00Z">
                  <w:rPr>
                    <w:ins w:id="1875" w:author="Alexander Thomas Frase" w:date="2012-10-31T13:55:00Z"/>
                    <w:rFonts w:eastAsia="Courier New" w:cs="Times New Roman"/>
                  </w:rPr>
                </w:rPrChange>
              </w:rPr>
            </w:pPr>
            <w:ins w:id="1876" w:author="Alexander Thomas Frase" w:date="2012-10-31T13:55:00Z">
              <w:r w:rsidRPr="00EE78CA">
                <w:rPr>
                  <w:rFonts w:ascii="Courier New" w:eastAsia="Courier New" w:hAnsi="Courier New" w:cs="Courier New"/>
                  <w:sz w:val="22"/>
                  <w:rPrChange w:id="1877" w:author="Alexander Thomas Frase" w:date="2012-10-31T14:10:00Z">
                    <w:rPr>
                      <w:rFonts w:eastAsia="Courier New" w:cs="Times New Roman"/>
                      <w:b/>
                      <w:bCs/>
                      <w:i/>
                      <w:color w:val="000000" w:themeColor="text1"/>
                      <w:sz w:val="32"/>
                      <w:szCs w:val="26"/>
                    </w:rPr>
                  </w:rPrChange>
                </w:rPr>
                <w:t>rs17</w:t>
              </w:r>
            </w:ins>
          </w:p>
          <w:p w14:paraId="6ADC76BA" w14:textId="77777777" w:rsidR="00B07A17" w:rsidRPr="00EE78CA" w:rsidRDefault="00B07A17" w:rsidP="00B07A17">
            <w:pPr>
              <w:rPr>
                <w:ins w:id="1878" w:author="Alexander Thomas Frase" w:date="2012-10-31T13:55:00Z"/>
                <w:rFonts w:ascii="Courier New" w:eastAsia="Courier New" w:hAnsi="Courier New" w:cs="Courier New"/>
                <w:sz w:val="22"/>
                <w:rPrChange w:id="1879" w:author="Alexander Thomas Frase" w:date="2012-10-31T14:10:00Z">
                  <w:rPr>
                    <w:ins w:id="1880" w:author="Alexander Thomas Frase" w:date="2012-10-31T13:55:00Z"/>
                    <w:rFonts w:eastAsia="Courier New" w:cs="Times New Roman"/>
                  </w:rPr>
                </w:rPrChange>
              </w:rPr>
            </w:pPr>
            <w:ins w:id="1881" w:author="Alexander Thomas Frase" w:date="2012-10-31T13:55:00Z">
              <w:r w:rsidRPr="00EE78CA">
                <w:rPr>
                  <w:rFonts w:ascii="Courier New" w:eastAsia="Courier New" w:hAnsi="Courier New" w:cs="Courier New"/>
                  <w:sz w:val="22"/>
                  <w:rPrChange w:id="1882" w:author="Alexander Thomas Frase" w:date="2012-10-31T14:10:00Z">
                    <w:rPr>
                      <w:rFonts w:eastAsia="Courier New" w:cs="Times New Roman"/>
                      <w:b/>
                      <w:bCs/>
                      <w:i/>
                      <w:color w:val="000000" w:themeColor="text1"/>
                      <w:sz w:val="32"/>
                      <w:szCs w:val="26"/>
                    </w:rPr>
                  </w:rPrChange>
                </w:rPr>
                <w:t>rs18</w:t>
              </w:r>
            </w:ins>
          </w:p>
          <w:p w14:paraId="24BE02F6" w14:textId="26C3BB9A" w:rsidR="00B07A17" w:rsidRPr="00EE78CA" w:rsidRDefault="00B07A17" w:rsidP="00B07A17">
            <w:pPr>
              <w:rPr>
                <w:ins w:id="1883" w:author="Alexander Thomas Frase" w:date="2012-10-31T13:54:00Z"/>
                <w:rFonts w:ascii="Courier New" w:eastAsia="Courier New" w:hAnsi="Courier New" w:cs="Courier New"/>
                <w:b/>
                <w:sz w:val="22"/>
                <w:u w:val="single"/>
                <w:rPrChange w:id="1884" w:author="Alexander Thomas Frase" w:date="2012-10-31T14:10:00Z">
                  <w:rPr>
                    <w:ins w:id="1885" w:author="Alexander Thomas Frase" w:date="2012-10-31T13:54:00Z"/>
                    <w:rFonts w:eastAsia="Courier New" w:cs="Times New Roman"/>
                    <w:b/>
                    <w:u w:val="single"/>
                  </w:rPr>
                </w:rPrChange>
              </w:rPr>
            </w:pPr>
            <w:ins w:id="1886" w:author="Alexander Thomas Frase" w:date="2012-10-31T13:55:00Z">
              <w:r w:rsidRPr="00EE78CA">
                <w:rPr>
                  <w:rFonts w:ascii="Courier New" w:eastAsia="Courier New" w:hAnsi="Courier New" w:cs="Courier New"/>
                  <w:sz w:val="22"/>
                  <w:rPrChange w:id="1887" w:author="Alexander Thomas Frase" w:date="2012-10-31T14:10:00Z">
                    <w:rPr>
                      <w:rFonts w:eastAsia="Courier New" w:cs="Times New Roman"/>
                      <w:b/>
                      <w:bCs/>
                      <w:i/>
                      <w:color w:val="000000" w:themeColor="text1"/>
                      <w:sz w:val="32"/>
                      <w:szCs w:val="26"/>
                    </w:rPr>
                  </w:rPrChange>
                </w:rPr>
                <w:t>rs19</w:t>
              </w:r>
            </w:ins>
          </w:p>
        </w:tc>
      </w:tr>
    </w:tbl>
    <w:p w14:paraId="5E4345FE" w14:textId="413DFA4E" w:rsidR="00B07A17" w:rsidRDefault="00B07A17" w:rsidP="003C548A">
      <w:pPr>
        <w:rPr>
          <w:ins w:id="1888" w:author="Alexander Thomas Frase" w:date="2012-10-31T13:55:00Z"/>
          <w:rFonts w:eastAsia="Courier New" w:cs="Times New Roman"/>
        </w:rPr>
      </w:pPr>
      <w:ins w:id="1889" w:author="Alexander Thomas Frase" w:date="2012-10-31T13:55:00Z">
        <w:r>
          <w:rPr>
            <w:rFonts w:eastAsia="Courier New" w:cs="Times New Roman"/>
          </w:rPr>
          <w:t>Co</w:t>
        </w:r>
      </w:ins>
      <w:ins w:id="1890" w:author="Alexander Thomas Frase" w:date="2012-10-31T14:00:00Z">
        <w:r>
          <w:rPr>
            <w:rFonts w:eastAsia="Courier New" w:cs="Times New Roman"/>
          </w:rPr>
          <w:t>nfiguration:</w:t>
        </w:r>
      </w:ins>
    </w:p>
    <w:p w14:paraId="55E0F99D" w14:textId="77777777" w:rsidR="00B07A17" w:rsidRDefault="00B07A17" w:rsidP="003C548A">
      <w:pPr>
        <w:rPr>
          <w:ins w:id="1891" w:author="Alexander Thomas Frase" w:date="2012-10-31T13:57:00Z"/>
          <w:rFonts w:eastAsia="Courier New" w:cs="Times New Roman"/>
        </w:rPr>
      </w:pPr>
    </w:p>
    <w:tbl>
      <w:tblPr>
        <w:tblStyle w:val="TableGrid"/>
        <w:tblW w:w="8640" w:type="dxa"/>
        <w:tblInd w:w="720" w:type="dxa"/>
        <w:tblLook w:val="04A0" w:firstRow="1" w:lastRow="0" w:firstColumn="1" w:lastColumn="0" w:noHBand="0" w:noVBand="1"/>
        <w:tblPrChange w:id="1892" w:author="Alexander Thomas Frase" w:date="2012-10-31T13:58:00Z">
          <w:tblPr>
            <w:tblStyle w:val="TableGrid"/>
            <w:tblW w:w="0" w:type="auto"/>
            <w:tblLook w:val="04A0" w:firstRow="1" w:lastRow="0" w:firstColumn="1" w:lastColumn="0" w:noHBand="0" w:noVBand="1"/>
          </w:tblPr>
        </w:tblPrChange>
      </w:tblPr>
      <w:tblGrid>
        <w:gridCol w:w="8640"/>
        <w:tblGridChange w:id="1893">
          <w:tblGrid>
            <w:gridCol w:w="10152"/>
          </w:tblGrid>
        </w:tblGridChange>
      </w:tblGrid>
      <w:tr w:rsidR="00B07A17" w:rsidRPr="00EE78CA" w14:paraId="3780C5AA" w14:textId="77777777" w:rsidTr="00B07A17">
        <w:trPr>
          <w:ins w:id="1894" w:author="Alexander Thomas Frase" w:date="2012-10-31T13:58:00Z"/>
        </w:trPr>
        <w:tc>
          <w:tcPr>
            <w:tcW w:w="10152" w:type="dxa"/>
            <w:tcPrChange w:id="1895" w:author="Alexander Thomas Frase" w:date="2012-10-31T13:58:00Z">
              <w:tcPr>
                <w:tcW w:w="10152" w:type="dxa"/>
              </w:tcPr>
            </w:tcPrChange>
          </w:tcPr>
          <w:p w14:paraId="270FDC12" w14:textId="77777777" w:rsidR="00B07A17" w:rsidRPr="00EE78CA" w:rsidRDefault="00B07A17" w:rsidP="0084437E">
            <w:pPr>
              <w:rPr>
                <w:ins w:id="1896" w:author="Alexander Thomas Frase" w:date="2012-10-31T14:00:00Z"/>
                <w:rFonts w:ascii="Courier New" w:eastAsia="Courier New" w:hAnsi="Courier New" w:cs="Courier New"/>
                <w:sz w:val="22"/>
                <w:szCs w:val="20"/>
                <w:rPrChange w:id="1897" w:author="Alexander Thomas Frase" w:date="2012-10-31T14:10:00Z">
                  <w:rPr>
                    <w:ins w:id="1898" w:author="Alexander Thomas Frase" w:date="2012-10-31T14:00:00Z"/>
                    <w:rFonts w:ascii="Courier New" w:eastAsia="Courier New" w:hAnsi="Courier New" w:cs="Courier New"/>
                    <w:sz w:val="20"/>
                    <w:szCs w:val="20"/>
                  </w:rPr>
                </w:rPrChange>
              </w:rPr>
            </w:pPr>
            <w:ins w:id="1899" w:author="Alexander Thomas Frase" w:date="2012-10-31T14:00:00Z">
              <w:r w:rsidRPr="00EE78CA">
                <w:rPr>
                  <w:rFonts w:ascii="Courier New" w:eastAsia="Courier New" w:hAnsi="Courier New" w:cs="Courier New"/>
                  <w:sz w:val="22"/>
                  <w:szCs w:val="20"/>
                  <w:rPrChange w:id="1900" w:author="Alexander Thomas Frase" w:date="2012-10-31T14:10:00Z">
                    <w:rPr>
                      <w:rFonts w:ascii="Courier New" w:eastAsia="Courier New" w:hAnsi="Courier New" w:cs="Courier New"/>
                      <w:b/>
                      <w:bCs/>
                      <w:i/>
                      <w:color w:val="000000" w:themeColor="text1"/>
                      <w:sz w:val="20"/>
                      <w:szCs w:val="20"/>
                    </w:rPr>
                  </w:rPrChange>
                </w:rPr>
                <w:t>KNOWLEDGE</w:t>
              </w:r>
            </w:ins>
            <w:ins w:id="1901" w:author="Alexander Thomas Frase" w:date="2012-10-31T13:58:00Z">
              <w:r w:rsidRPr="00EE78CA">
                <w:rPr>
                  <w:rFonts w:ascii="Courier New" w:eastAsia="Courier New" w:hAnsi="Courier New" w:cs="Courier New"/>
                  <w:sz w:val="22"/>
                  <w:szCs w:val="20"/>
                  <w:rPrChange w:id="1902" w:author="Alexander Thomas Frase" w:date="2012-10-31T14:10:00Z">
                    <w:rPr>
                      <w:rFonts w:ascii="Courier New" w:eastAsia="Courier New" w:hAnsi="Courier New" w:cs="Courier New"/>
                      <w:b/>
                      <w:bCs/>
                      <w:i/>
                      <w:color w:val="000000" w:themeColor="text1"/>
                      <w:sz w:val="20"/>
                      <w:szCs w:val="20"/>
                    </w:rPr>
                  </w:rPrChange>
                </w:rPr>
                <w:t xml:space="preserve"> </w:t>
              </w:r>
              <w:proofErr w:type="spellStart"/>
              <w:r w:rsidRPr="00EE78CA">
                <w:rPr>
                  <w:rFonts w:ascii="Courier New" w:eastAsia="Courier New" w:hAnsi="Courier New" w:cs="Courier New"/>
                  <w:sz w:val="22"/>
                  <w:szCs w:val="20"/>
                  <w:rPrChange w:id="1903" w:author="Alexander Thomas Frase" w:date="2012-10-31T14:10:00Z">
                    <w:rPr>
                      <w:rFonts w:ascii="Courier New" w:eastAsia="Courier New" w:hAnsi="Courier New" w:cs="Courier New"/>
                      <w:b/>
                      <w:bCs/>
                      <w:i/>
                      <w:color w:val="000000" w:themeColor="text1"/>
                      <w:sz w:val="20"/>
                      <w:szCs w:val="20"/>
                    </w:rPr>
                  </w:rPrChange>
                </w:rPr>
                <w:t>test.db</w:t>
              </w:r>
            </w:ins>
            <w:proofErr w:type="spellEnd"/>
          </w:p>
          <w:p w14:paraId="5958B320" w14:textId="77777777" w:rsidR="00B07A17" w:rsidRPr="00EE78CA" w:rsidRDefault="00B07A17" w:rsidP="00A86292">
            <w:pPr>
              <w:rPr>
                <w:ins w:id="1904" w:author="Alexander Thomas Frase" w:date="2012-10-31T14:00:00Z"/>
                <w:rFonts w:ascii="Courier New" w:eastAsia="Courier New" w:hAnsi="Courier New" w:cs="Courier New"/>
                <w:sz w:val="22"/>
                <w:szCs w:val="20"/>
                <w:rPrChange w:id="1905" w:author="Alexander Thomas Frase" w:date="2012-10-31T14:10:00Z">
                  <w:rPr>
                    <w:ins w:id="1906" w:author="Alexander Thomas Frase" w:date="2012-10-31T14:00:00Z"/>
                    <w:rFonts w:ascii="Courier New" w:eastAsia="Courier New" w:hAnsi="Courier New" w:cs="Courier New"/>
                    <w:sz w:val="20"/>
                    <w:szCs w:val="20"/>
                  </w:rPr>
                </w:rPrChange>
              </w:rPr>
            </w:pPr>
            <w:ins w:id="1907" w:author="Alexander Thomas Frase" w:date="2012-10-31T14:00:00Z">
              <w:r w:rsidRPr="00EE78CA">
                <w:rPr>
                  <w:rFonts w:ascii="Courier New" w:eastAsia="Courier New" w:hAnsi="Courier New" w:cs="Courier New"/>
                  <w:sz w:val="22"/>
                  <w:szCs w:val="20"/>
                  <w:rPrChange w:id="1908" w:author="Alexander Thomas Frase" w:date="2012-10-31T14:10:00Z">
                    <w:rPr>
                      <w:rFonts w:ascii="Courier New" w:eastAsia="Courier New" w:hAnsi="Courier New" w:cs="Courier New"/>
                      <w:b/>
                      <w:bCs/>
                      <w:i/>
                      <w:color w:val="000000" w:themeColor="text1"/>
                      <w:sz w:val="20"/>
                      <w:szCs w:val="20"/>
                    </w:rPr>
                  </w:rPrChange>
                </w:rPr>
                <w:t>SNP_FILE</w:t>
              </w:r>
            </w:ins>
            <w:ins w:id="1909" w:author="Alexander Thomas Frase" w:date="2012-10-31T13:58:00Z">
              <w:r w:rsidRPr="00EE78CA">
                <w:rPr>
                  <w:rFonts w:ascii="Courier New" w:eastAsia="Courier New" w:hAnsi="Courier New" w:cs="Courier New"/>
                  <w:sz w:val="22"/>
                  <w:szCs w:val="20"/>
                  <w:rPrChange w:id="1910" w:author="Alexander Thomas Frase" w:date="2012-10-31T14:10:00Z">
                    <w:rPr>
                      <w:rFonts w:ascii="Courier New" w:eastAsia="Courier New" w:hAnsi="Courier New" w:cs="Courier New"/>
                      <w:b/>
                      <w:bCs/>
                      <w:i/>
                      <w:color w:val="000000" w:themeColor="text1"/>
                      <w:sz w:val="20"/>
                      <w:szCs w:val="20"/>
                    </w:rPr>
                  </w:rPrChange>
                </w:rPr>
                <w:t xml:space="preserve"> input1</w:t>
              </w:r>
            </w:ins>
          </w:p>
          <w:p w14:paraId="247BEC04" w14:textId="77777777" w:rsidR="00B07A17" w:rsidRPr="00EE78CA" w:rsidRDefault="00B07A17" w:rsidP="00A86292">
            <w:pPr>
              <w:rPr>
                <w:ins w:id="1911" w:author="Alexander Thomas Frase" w:date="2012-10-31T14:00:00Z"/>
                <w:rFonts w:ascii="Courier New" w:eastAsia="Courier New" w:hAnsi="Courier New" w:cs="Courier New"/>
                <w:sz w:val="22"/>
                <w:szCs w:val="20"/>
                <w:rPrChange w:id="1912" w:author="Alexander Thomas Frase" w:date="2012-10-31T14:10:00Z">
                  <w:rPr>
                    <w:ins w:id="1913" w:author="Alexander Thomas Frase" w:date="2012-10-31T14:00:00Z"/>
                    <w:rFonts w:ascii="Courier New" w:eastAsia="Courier New" w:hAnsi="Courier New" w:cs="Courier New"/>
                    <w:sz w:val="20"/>
                    <w:szCs w:val="20"/>
                  </w:rPr>
                </w:rPrChange>
              </w:rPr>
            </w:pPr>
            <w:ins w:id="1914" w:author="Alexander Thomas Frase" w:date="2012-10-31T14:00:00Z">
              <w:r w:rsidRPr="00EE78CA">
                <w:rPr>
                  <w:rFonts w:ascii="Courier New" w:eastAsia="Courier New" w:hAnsi="Courier New" w:cs="Courier New"/>
                  <w:sz w:val="22"/>
                  <w:szCs w:val="20"/>
                  <w:rPrChange w:id="1915" w:author="Alexander Thomas Frase" w:date="2012-10-31T14:10:00Z">
                    <w:rPr>
                      <w:rFonts w:ascii="Courier New" w:eastAsia="Courier New" w:hAnsi="Courier New" w:cs="Courier New"/>
                      <w:b/>
                      <w:bCs/>
                      <w:i/>
                      <w:color w:val="000000" w:themeColor="text1"/>
                      <w:sz w:val="20"/>
                      <w:szCs w:val="20"/>
                    </w:rPr>
                  </w:rPrChange>
                </w:rPr>
                <w:t>SNP_FILE i</w:t>
              </w:r>
            </w:ins>
            <w:ins w:id="1916" w:author="Alexander Thomas Frase" w:date="2012-10-31T13:58:00Z">
              <w:r w:rsidRPr="00EE78CA">
                <w:rPr>
                  <w:rFonts w:ascii="Courier New" w:eastAsia="Courier New" w:hAnsi="Courier New" w:cs="Courier New"/>
                  <w:sz w:val="22"/>
                  <w:szCs w:val="20"/>
                  <w:rPrChange w:id="1917" w:author="Alexander Thomas Frase" w:date="2012-10-31T14:10:00Z">
                    <w:rPr>
                      <w:rFonts w:ascii="Courier New" w:eastAsia="Courier New" w:hAnsi="Courier New" w:cs="Courier New"/>
                      <w:b/>
                      <w:bCs/>
                      <w:i/>
                      <w:color w:val="000000" w:themeColor="text1"/>
                      <w:sz w:val="20"/>
                      <w:szCs w:val="20"/>
                    </w:rPr>
                  </w:rPrChange>
                </w:rPr>
                <w:t>nput2</w:t>
              </w:r>
            </w:ins>
          </w:p>
          <w:p w14:paraId="0501F781" w14:textId="698B236C" w:rsidR="00B07A17" w:rsidRPr="00EE78CA" w:rsidRDefault="00B07A17" w:rsidP="00A86292">
            <w:pPr>
              <w:rPr>
                <w:ins w:id="1918" w:author="Alexander Thomas Frase" w:date="2012-10-31T13:58:00Z"/>
                <w:rFonts w:eastAsia="Courier New" w:cs="Times New Roman"/>
                <w:sz w:val="22"/>
                <w:rPrChange w:id="1919" w:author="Alexander Thomas Frase" w:date="2012-10-31T14:10:00Z">
                  <w:rPr>
                    <w:ins w:id="1920" w:author="Alexander Thomas Frase" w:date="2012-10-31T13:58:00Z"/>
                    <w:rFonts w:eastAsia="Courier New" w:cs="Times New Roman"/>
                  </w:rPr>
                </w:rPrChange>
              </w:rPr>
            </w:pPr>
            <w:ins w:id="1921" w:author="Alexander Thomas Frase" w:date="2012-10-31T14:00:00Z">
              <w:r w:rsidRPr="00EE78CA">
                <w:rPr>
                  <w:rFonts w:ascii="Courier New" w:eastAsia="Courier New" w:hAnsi="Courier New" w:cs="Courier New"/>
                  <w:sz w:val="22"/>
                  <w:szCs w:val="20"/>
                  <w:rPrChange w:id="1922" w:author="Alexander Thomas Frase" w:date="2012-10-31T14:10:00Z">
                    <w:rPr>
                      <w:rFonts w:ascii="Courier New" w:eastAsia="Courier New" w:hAnsi="Courier New" w:cs="Courier New"/>
                      <w:b/>
                      <w:bCs/>
                      <w:i/>
                      <w:color w:val="000000" w:themeColor="text1"/>
                      <w:sz w:val="20"/>
                      <w:szCs w:val="20"/>
                    </w:rPr>
                  </w:rPrChange>
                </w:rPr>
                <w:t xml:space="preserve">FILTER </w:t>
              </w:r>
            </w:ins>
            <w:proofErr w:type="spellStart"/>
            <w:ins w:id="1923" w:author="Alexander Thomas Frase" w:date="2012-10-31T13:58:00Z">
              <w:r w:rsidRPr="00EE78CA">
                <w:rPr>
                  <w:rFonts w:ascii="Courier New" w:eastAsia="Courier New" w:hAnsi="Courier New" w:cs="Courier New"/>
                  <w:sz w:val="22"/>
                  <w:szCs w:val="20"/>
                  <w:rPrChange w:id="1924" w:author="Alexander Thomas Frase" w:date="2012-10-31T14:10:00Z">
                    <w:rPr>
                      <w:rFonts w:ascii="Courier New" w:eastAsia="Courier New" w:hAnsi="Courier New" w:cs="Courier New"/>
                      <w:b/>
                      <w:bCs/>
                      <w:i/>
                      <w:color w:val="000000" w:themeColor="text1"/>
                      <w:sz w:val="20"/>
                      <w:szCs w:val="20"/>
                    </w:rPr>
                  </w:rPrChange>
                </w:rPr>
                <w:t>snp</w:t>
              </w:r>
              <w:proofErr w:type="spellEnd"/>
            </w:ins>
          </w:p>
        </w:tc>
      </w:tr>
    </w:tbl>
    <w:p w14:paraId="5B9673BE" w14:textId="77777777" w:rsidR="00EE78CA" w:rsidRDefault="00EE78CA" w:rsidP="003C548A">
      <w:pPr>
        <w:rPr>
          <w:ins w:id="1925" w:author="Alexander Thomas Frase" w:date="2012-10-31T13:58:00Z"/>
          <w:rFonts w:eastAsia="Courier New" w:cs="Times New Roman"/>
        </w:rPr>
      </w:pPr>
    </w:p>
    <w:p w14:paraId="55434146" w14:textId="102C09B4" w:rsidR="00B07A17" w:rsidRDefault="00B07A17" w:rsidP="003C548A">
      <w:pPr>
        <w:rPr>
          <w:rFonts w:eastAsia="Courier New" w:cs="Times New Roman"/>
        </w:rPr>
      </w:pPr>
      <w:ins w:id="1926" w:author="Alexander Thomas Frase" w:date="2012-10-31T13:58:00Z">
        <w:r>
          <w:rPr>
            <w:rFonts w:eastAsia="Courier New" w:cs="Times New Roman"/>
          </w:rPr>
          <w:t>Output:</w:t>
        </w:r>
      </w:ins>
    </w:p>
    <w:p w14:paraId="688FABAE" w14:textId="12731CE7" w:rsidR="003C548A" w:rsidDel="00B07A17" w:rsidRDefault="003C548A">
      <w:pPr>
        <w:rPr>
          <w:del w:id="1927" w:author="Alexander Thomas Frase" w:date="2012-10-31T13:57:00Z"/>
          <w:rFonts w:ascii="Courier New" w:eastAsia="Courier New" w:hAnsi="Courier New" w:cs="Courier New"/>
          <w:sz w:val="20"/>
          <w:szCs w:val="20"/>
        </w:rPr>
        <w:pPrChange w:id="1928" w:author="Alexander Thomas Frase" w:date="2012-10-31T13:57:00Z">
          <w:pPr>
            <w:pBdr>
              <w:top w:val="single" w:sz="4" w:space="1" w:color="auto"/>
              <w:left w:val="single" w:sz="4" w:space="4" w:color="auto"/>
              <w:bottom w:val="single" w:sz="4" w:space="1" w:color="auto"/>
              <w:right w:val="single" w:sz="4" w:space="4" w:color="auto"/>
            </w:pBdr>
          </w:pPr>
        </w:pPrChange>
      </w:pPr>
      <w:del w:id="1929" w:author="Alexander Thomas Frase" w:date="2012-10-31T13:58:00Z">
        <w:r w:rsidRPr="00432A1E" w:rsidDel="00B07A17">
          <w:rPr>
            <w:rFonts w:ascii="Courier New" w:eastAsia="Courier New" w:hAnsi="Courier New" w:cs="Courier New"/>
            <w:sz w:val="20"/>
            <w:szCs w:val="20"/>
          </w:rPr>
          <w:delText>$ biofilter</w:delText>
        </w:r>
      </w:del>
      <w:del w:id="1930" w:author="Alexander Thomas Frase" w:date="2012-10-31T13:56:00Z">
        <w:r w:rsidRPr="00432A1E" w:rsidDel="00B07A17">
          <w:rPr>
            <w:rFonts w:ascii="Courier New" w:eastAsia="Courier New" w:hAnsi="Courier New" w:cs="Courier New"/>
            <w:sz w:val="20"/>
            <w:szCs w:val="20"/>
          </w:rPr>
          <w:delText>-2</w:delText>
        </w:r>
      </w:del>
      <w:del w:id="1931" w:author="Alexander Thomas Frase" w:date="2012-10-31T13:58:00Z">
        <w:r w:rsidRPr="00432A1E" w:rsidDel="00B07A17">
          <w:rPr>
            <w:rFonts w:ascii="Courier New" w:eastAsia="Courier New" w:hAnsi="Courier New" w:cs="Courier New"/>
            <w:sz w:val="20"/>
            <w:szCs w:val="20"/>
          </w:rPr>
          <w:delText xml:space="preserve"> </w:delText>
        </w:r>
      </w:del>
      <w:del w:id="1932" w:author="Alexander Thomas Frase" w:date="2012-10-31T13:56:00Z">
        <w:r w:rsidRPr="00432A1E" w:rsidDel="00B07A17">
          <w:rPr>
            <w:rFonts w:ascii="Courier New" w:eastAsia="Courier New" w:hAnsi="Courier New" w:cs="Courier New"/>
            <w:sz w:val="20"/>
            <w:szCs w:val="20"/>
          </w:rPr>
          <w:delText xml:space="preserve">--stdout </w:delText>
        </w:r>
      </w:del>
      <w:del w:id="1933" w:author="Alexander Thomas Frase" w:date="2012-10-31T13:58:00Z">
        <w:r w:rsidRPr="00432A1E" w:rsidDel="00B07A17">
          <w:rPr>
            <w:rFonts w:ascii="Courier New" w:eastAsia="Courier New" w:hAnsi="Courier New" w:cs="Courier New"/>
            <w:sz w:val="20"/>
            <w:szCs w:val="20"/>
          </w:rPr>
          <w:delText>-</w:delText>
        </w:r>
        <w:r w:rsidDel="00B07A17">
          <w:rPr>
            <w:rFonts w:ascii="Courier New" w:eastAsia="Courier New" w:hAnsi="Courier New" w:cs="Courier New"/>
            <w:sz w:val="20"/>
            <w:szCs w:val="20"/>
          </w:rPr>
          <w:delText>-</w:delText>
        </w:r>
        <w:r w:rsidRPr="00432A1E" w:rsidDel="00B07A17">
          <w:rPr>
            <w:rFonts w:ascii="Courier New" w:eastAsia="Courier New" w:hAnsi="Courier New" w:cs="Courier New"/>
            <w:sz w:val="20"/>
            <w:szCs w:val="20"/>
          </w:rPr>
          <w:delText>k</w:delText>
        </w:r>
        <w:r w:rsidDel="00B07A17">
          <w:rPr>
            <w:rFonts w:ascii="Courier New" w:eastAsia="Courier New" w:hAnsi="Courier New" w:cs="Courier New"/>
            <w:sz w:val="20"/>
            <w:szCs w:val="20"/>
          </w:rPr>
          <w:delText>nowledge</w:delText>
        </w:r>
        <w:r w:rsidRPr="00432A1E" w:rsidDel="00B07A17">
          <w:rPr>
            <w:rFonts w:ascii="Courier New" w:eastAsia="Courier New" w:hAnsi="Courier New" w:cs="Courier New"/>
            <w:sz w:val="20"/>
            <w:szCs w:val="20"/>
          </w:rPr>
          <w:delText xml:space="preserve"> test.db </w:delText>
        </w:r>
        <w:r w:rsidDel="00B07A17">
          <w:rPr>
            <w:rFonts w:ascii="Courier New" w:eastAsia="Courier New" w:hAnsi="Courier New" w:cs="Courier New"/>
            <w:sz w:val="20"/>
            <w:szCs w:val="20"/>
          </w:rPr>
          <w:delText>--snp-file</w:delText>
        </w:r>
        <w:r w:rsidRPr="00432A1E" w:rsidDel="00B07A17">
          <w:rPr>
            <w:rFonts w:ascii="Courier New" w:eastAsia="Courier New" w:hAnsi="Courier New" w:cs="Courier New"/>
            <w:sz w:val="20"/>
            <w:szCs w:val="20"/>
          </w:rPr>
          <w:delText xml:space="preserve"> input1 </w:delText>
        </w:r>
        <w:r w:rsidDel="00B07A17">
          <w:rPr>
            <w:rFonts w:ascii="Courier New" w:eastAsia="Courier New" w:hAnsi="Courier New" w:cs="Courier New"/>
            <w:sz w:val="20"/>
            <w:szCs w:val="20"/>
          </w:rPr>
          <w:delText>--snp-file</w:delText>
        </w:r>
        <w:r w:rsidRPr="00432A1E" w:rsidDel="00B07A17">
          <w:rPr>
            <w:rFonts w:ascii="Courier New" w:eastAsia="Courier New" w:hAnsi="Courier New" w:cs="Courier New"/>
            <w:sz w:val="20"/>
            <w:szCs w:val="20"/>
          </w:rPr>
          <w:delText xml:space="preserve"> input2</w:delText>
        </w:r>
      </w:del>
      <w:del w:id="1934" w:author="Alexander Thomas Frase" w:date="2012-10-31T13:57:00Z">
        <w:r w:rsidRPr="00432A1E" w:rsidDel="00B07A17">
          <w:rPr>
            <w:rFonts w:ascii="Courier New" w:eastAsia="Courier New" w:hAnsi="Courier New" w:cs="Courier New"/>
            <w:sz w:val="20"/>
            <w:szCs w:val="20"/>
          </w:rPr>
          <w:delText xml:space="preserve"> </w:delText>
        </w:r>
      </w:del>
    </w:p>
    <w:p w14:paraId="6ABA1F87" w14:textId="697BFCE3" w:rsidR="003C548A" w:rsidRPr="00432A1E" w:rsidDel="00B07A17" w:rsidRDefault="003C548A">
      <w:pPr>
        <w:ind w:left="720" w:right="720"/>
        <w:rPr>
          <w:del w:id="1935" w:author="Alexander Thomas Frase" w:date="2012-10-31T13:55:00Z"/>
          <w:rFonts w:ascii="Courier New" w:eastAsia="Courier New" w:hAnsi="Courier New" w:cs="Courier New"/>
          <w:sz w:val="20"/>
          <w:szCs w:val="20"/>
        </w:rPr>
        <w:pPrChange w:id="1936" w:author="Alexander Thomas Frase" w:date="2012-10-31T13:57:00Z">
          <w:pPr>
            <w:pBdr>
              <w:top w:val="single" w:sz="4" w:space="1" w:color="auto"/>
              <w:left w:val="single" w:sz="4" w:space="4" w:color="auto"/>
              <w:bottom w:val="single" w:sz="4" w:space="1" w:color="auto"/>
              <w:right w:val="single" w:sz="4" w:space="4" w:color="auto"/>
            </w:pBdr>
          </w:pPr>
        </w:pPrChange>
      </w:pPr>
      <w:del w:id="1937" w:author="Alexander Thomas Frase" w:date="2012-10-31T13:58:00Z">
        <w:r w:rsidRPr="00432A1E" w:rsidDel="00B07A17">
          <w:rPr>
            <w:rFonts w:ascii="Courier New" w:eastAsia="Courier New" w:hAnsi="Courier New" w:cs="Courier New"/>
            <w:sz w:val="20"/>
            <w:szCs w:val="20"/>
          </w:rPr>
          <w:delText>-</w:delText>
        </w:r>
        <w:r w:rsidDel="00B07A17">
          <w:rPr>
            <w:rFonts w:ascii="Courier New" w:eastAsia="Courier New" w:hAnsi="Courier New" w:cs="Courier New"/>
            <w:sz w:val="20"/>
            <w:szCs w:val="20"/>
          </w:rPr>
          <w:delText>-</w:delText>
        </w:r>
        <w:r w:rsidRPr="00432A1E" w:rsidDel="00B07A17">
          <w:rPr>
            <w:rFonts w:ascii="Courier New" w:eastAsia="Courier New" w:hAnsi="Courier New" w:cs="Courier New"/>
            <w:sz w:val="20"/>
            <w:szCs w:val="20"/>
          </w:rPr>
          <w:delText>f</w:delText>
        </w:r>
        <w:r w:rsidDel="00B07A17">
          <w:rPr>
            <w:rFonts w:ascii="Courier New" w:eastAsia="Courier New" w:hAnsi="Courier New" w:cs="Courier New"/>
            <w:sz w:val="20"/>
            <w:szCs w:val="20"/>
          </w:rPr>
          <w:delText>ilter</w:delText>
        </w:r>
        <w:r w:rsidRPr="00432A1E" w:rsidDel="00B07A17">
          <w:rPr>
            <w:rFonts w:ascii="Courier New" w:eastAsia="Courier New" w:hAnsi="Courier New" w:cs="Courier New"/>
            <w:sz w:val="20"/>
            <w:szCs w:val="20"/>
          </w:rPr>
          <w:delText xml:space="preserve"> snp</w:delText>
        </w:r>
      </w:del>
      <w:del w:id="1938" w:author="Alexander Thomas Frase" w:date="2012-10-31T13:55:00Z">
        <w:r w:rsidRPr="00432A1E" w:rsidDel="00B07A17">
          <w:rPr>
            <w:rFonts w:ascii="Courier New" w:eastAsia="Courier New" w:hAnsi="Courier New" w:cs="Courier New"/>
            <w:sz w:val="20"/>
            <w:szCs w:val="20"/>
          </w:rPr>
          <w:delText xml:space="preserve"> </w:delText>
        </w:r>
      </w:del>
    </w:p>
    <w:p w14:paraId="01587EC6" w14:textId="5AB1871C" w:rsidR="003C548A" w:rsidRPr="00432A1E" w:rsidDel="00B07A17" w:rsidRDefault="003C548A">
      <w:pPr>
        <w:ind w:left="720" w:right="720"/>
        <w:rPr>
          <w:del w:id="1939" w:author="Alexander Thomas Frase" w:date="2012-10-31T13:55:00Z"/>
          <w:rFonts w:ascii="Courier New" w:eastAsia="Courier New" w:hAnsi="Courier New" w:cs="Courier New"/>
          <w:sz w:val="20"/>
          <w:szCs w:val="20"/>
        </w:rPr>
        <w:pPrChange w:id="1940" w:author="Alexander Thomas Frase" w:date="2012-10-31T13:57:00Z">
          <w:pPr>
            <w:pBdr>
              <w:top w:val="single" w:sz="4" w:space="1" w:color="auto"/>
              <w:left w:val="single" w:sz="4" w:space="4" w:color="auto"/>
              <w:bottom w:val="single" w:sz="4" w:space="1" w:color="auto"/>
              <w:right w:val="single" w:sz="4" w:space="4" w:color="auto"/>
            </w:pBdr>
          </w:pPr>
        </w:pPrChange>
      </w:pPr>
      <w:del w:id="1941" w:author="Alexander Thomas Frase" w:date="2012-10-31T13:55:00Z">
        <w:r w:rsidRPr="00432A1E" w:rsidDel="00B07A17">
          <w:rPr>
            <w:rFonts w:ascii="Courier New" w:eastAsia="Courier New" w:hAnsi="Courier New" w:cs="Courier New"/>
            <w:sz w:val="20"/>
            <w:szCs w:val="20"/>
          </w:rPr>
          <w:delText>#snp</w:delText>
        </w:r>
      </w:del>
    </w:p>
    <w:p w14:paraId="3B0427A7" w14:textId="79C680B8" w:rsidR="003C548A" w:rsidRPr="00432A1E" w:rsidDel="00B07A17" w:rsidRDefault="003C548A">
      <w:pPr>
        <w:ind w:left="720" w:right="720"/>
        <w:rPr>
          <w:del w:id="1942" w:author="Alexander Thomas Frase" w:date="2012-10-31T13:55:00Z"/>
          <w:rFonts w:ascii="Courier New" w:eastAsia="Courier New" w:hAnsi="Courier New" w:cs="Courier New"/>
          <w:sz w:val="20"/>
          <w:szCs w:val="20"/>
        </w:rPr>
        <w:pPrChange w:id="1943" w:author="Alexander Thomas Frase" w:date="2012-10-31T13:57:00Z">
          <w:pPr>
            <w:pBdr>
              <w:top w:val="single" w:sz="4" w:space="1" w:color="auto"/>
              <w:left w:val="single" w:sz="4" w:space="4" w:color="auto"/>
              <w:bottom w:val="single" w:sz="4" w:space="1" w:color="auto"/>
              <w:right w:val="single" w:sz="4" w:space="4" w:color="auto"/>
            </w:pBdr>
          </w:pPr>
        </w:pPrChange>
      </w:pPr>
      <w:del w:id="1944" w:author="Alexander Thomas Frase" w:date="2012-10-31T13:55:00Z">
        <w:r w:rsidRPr="00432A1E" w:rsidDel="00B07A17">
          <w:rPr>
            <w:rFonts w:ascii="Courier New" w:eastAsia="Courier New" w:hAnsi="Courier New" w:cs="Courier New"/>
            <w:sz w:val="20"/>
            <w:szCs w:val="20"/>
          </w:rPr>
          <w:delText>rs14</w:delText>
        </w:r>
      </w:del>
    </w:p>
    <w:p w14:paraId="29721494" w14:textId="29293766" w:rsidR="003C548A" w:rsidRPr="00432A1E" w:rsidDel="00B07A17" w:rsidRDefault="003C548A">
      <w:pPr>
        <w:ind w:left="720" w:right="720"/>
        <w:rPr>
          <w:del w:id="1945" w:author="Alexander Thomas Frase" w:date="2012-10-31T13:55:00Z"/>
          <w:rFonts w:ascii="Courier New" w:eastAsia="Courier New" w:hAnsi="Courier New" w:cs="Courier New"/>
          <w:sz w:val="20"/>
          <w:szCs w:val="20"/>
        </w:rPr>
        <w:pPrChange w:id="1946" w:author="Alexander Thomas Frase" w:date="2012-10-31T13:57:00Z">
          <w:pPr>
            <w:pBdr>
              <w:top w:val="single" w:sz="4" w:space="1" w:color="auto"/>
              <w:left w:val="single" w:sz="4" w:space="4" w:color="auto"/>
              <w:bottom w:val="single" w:sz="4" w:space="1" w:color="auto"/>
              <w:right w:val="single" w:sz="4" w:space="4" w:color="auto"/>
            </w:pBdr>
          </w:pPr>
        </w:pPrChange>
      </w:pPr>
      <w:del w:id="1947" w:author="Alexander Thomas Frase" w:date="2012-10-31T13:55:00Z">
        <w:r w:rsidRPr="00432A1E" w:rsidDel="00B07A17">
          <w:rPr>
            <w:rFonts w:ascii="Courier New" w:eastAsia="Courier New" w:hAnsi="Courier New" w:cs="Courier New"/>
            <w:sz w:val="20"/>
            <w:szCs w:val="20"/>
          </w:rPr>
          <w:delText>rs15</w:delText>
        </w:r>
      </w:del>
    </w:p>
    <w:p w14:paraId="188C27B7" w14:textId="682B9A37" w:rsidR="003C548A" w:rsidRPr="00432A1E" w:rsidDel="00B07A17" w:rsidRDefault="003C548A">
      <w:pPr>
        <w:ind w:left="720" w:right="720"/>
        <w:rPr>
          <w:del w:id="1948" w:author="Alexander Thomas Frase" w:date="2012-10-31T13:55:00Z"/>
          <w:rFonts w:ascii="Courier New" w:eastAsia="Courier New" w:hAnsi="Courier New" w:cs="Courier New"/>
          <w:sz w:val="20"/>
          <w:szCs w:val="20"/>
        </w:rPr>
        <w:pPrChange w:id="1949" w:author="Alexander Thomas Frase" w:date="2012-10-31T13:57:00Z">
          <w:pPr>
            <w:pBdr>
              <w:top w:val="single" w:sz="4" w:space="1" w:color="auto"/>
              <w:left w:val="single" w:sz="4" w:space="4" w:color="auto"/>
              <w:bottom w:val="single" w:sz="4" w:space="1" w:color="auto"/>
              <w:right w:val="single" w:sz="4" w:space="4" w:color="auto"/>
            </w:pBdr>
          </w:pPr>
        </w:pPrChange>
      </w:pPr>
      <w:del w:id="1950" w:author="Alexander Thomas Frase" w:date="2012-10-31T13:55:00Z">
        <w:r w:rsidRPr="00432A1E" w:rsidDel="00B07A17">
          <w:rPr>
            <w:rFonts w:ascii="Courier New" w:eastAsia="Courier New" w:hAnsi="Courier New" w:cs="Courier New"/>
            <w:sz w:val="20"/>
            <w:szCs w:val="20"/>
          </w:rPr>
          <w:delText>rs16</w:delText>
        </w:r>
      </w:del>
    </w:p>
    <w:p w14:paraId="53DC68ED" w14:textId="77777777" w:rsidR="003C548A" w:rsidRDefault="003C548A">
      <w:pPr>
        <w:ind w:right="720"/>
        <w:rPr>
          <w:ins w:id="1951" w:author="Alexander Thomas Frase" w:date="2012-10-31T13:58:00Z"/>
          <w:rFonts w:cs="Times New Roman"/>
          <w:b/>
          <w:bCs/>
        </w:rPr>
        <w:pPrChange w:id="1952" w:author="Alexander Thomas Frase" w:date="2012-10-31T13:58:00Z">
          <w:pPr/>
        </w:pPrChange>
      </w:pPr>
    </w:p>
    <w:tbl>
      <w:tblPr>
        <w:tblStyle w:val="TableGrid"/>
        <w:tblW w:w="8640" w:type="dxa"/>
        <w:tblInd w:w="720" w:type="dxa"/>
        <w:tblLook w:val="04A0" w:firstRow="1" w:lastRow="0" w:firstColumn="1" w:lastColumn="0" w:noHBand="0" w:noVBand="1"/>
        <w:tblPrChange w:id="1953" w:author="Alexander Thomas Frase" w:date="2012-10-31T13:59:00Z">
          <w:tblPr>
            <w:tblStyle w:val="TableGrid"/>
            <w:tblW w:w="0" w:type="auto"/>
            <w:tblLook w:val="04A0" w:firstRow="1" w:lastRow="0" w:firstColumn="1" w:lastColumn="0" w:noHBand="0" w:noVBand="1"/>
          </w:tblPr>
        </w:tblPrChange>
      </w:tblPr>
      <w:tblGrid>
        <w:gridCol w:w="8640"/>
        <w:tblGridChange w:id="1954">
          <w:tblGrid>
            <w:gridCol w:w="10152"/>
          </w:tblGrid>
        </w:tblGridChange>
      </w:tblGrid>
      <w:tr w:rsidR="00B07A17" w:rsidRPr="00EE78CA" w14:paraId="2E8F5600" w14:textId="77777777" w:rsidTr="00B07A17">
        <w:trPr>
          <w:ins w:id="1955" w:author="Alexander Thomas Frase" w:date="2012-10-31T13:58:00Z"/>
        </w:trPr>
        <w:tc>
          <w:tcPr>
            <w:tcW w:w="10152" w:type="dxa"/>
            <w:tcPrChange w:id="1956" w:author="Alexander Thomas Frase" w:date="2012-10-31T13:59:00Z">
              <w:tcPr>
                <w:tcW w:w="10152" w:type="dxa"/>
              </w:tcPr>
            </w:tcPrChange>
          </w:tcPr>
          <w:p w14:paraId="4BE30256" w14:textId="7EA7693D" w:rsidR="00B07A17" w:rsidRPr="00EE78CA" w:rsidRDefault="00B07A17" w:rsidP="00B07A17">
            <w:pPr>
              <w:ind w:right="720"/>
              <w:rPr>
                <w:ins w:id="1957" w:author="Alexander Thomas Frase" w:date="2012-10-31T13:58:00Z"/>
                <w:rFonts w:ascii="Courier New" w:hAnsi="Courier New" w:cs="Courier New"/>
                <w:bCs/>
                <w:sz w:val="22"/>
                <w:rPrChange w:id="1958" w:author="Alexander Thomas Frase" w:date="2012-10-31T14:10:00Z">
                  <w:rPr>
                    <w:ins w:id="1959" w:author="Alexander Thomas Frase" w:date="2012-10-31T13:58:00Z"/>
                    <w:rFonts w:cs="Times New Roman"/>
                    <w:b/>
                    <w:bCs/>
                  </w:rPr>
                </w:rPrChange>
              </w:rPr>
            </w:pPr>
            <w:ins w:id="1960" w:author="Alexander Thomas Frase" w:date="2012-10-31T13:58:00Z">
              <w:r w:rsidRPr="00EE78CA">
                <w:rPr>
                  <w:rFonts w:ascii="Courier New" w:hAnsi="Courier New" w:cs="Courier New"/>
                  <w:bCs/>
                  <w:sz w:val="22"/>
                  <w:rPrChange w:id="1961" w:author="Alexander Thomas Frase" w:date="2012-10-31T14:10:00Z">
                    <w:rPr>
                      <w:rFonts w:cs="Times New Roman"/>
                      <w:b/>
                      <w:bCs/>
                    </w:rPr>
                  </w:rPrChange>
                </w:rPr>
                <w:t>#</w:t>
              </w:r>
              <w:proofErr w:type="spellStart"/>
              <w:r w:rsidRPr="00EE78CA">
                <w:rPr>
                  <w:rFonts w:ascii="Courier New" w:hAnsi="Courier New" w:cs="Courier New"/>
                  <w:bCs/>
                  <w:sz w:val="22"/>
                  <w:rPrChange w:id="1962" w:author="Alexander Thomas Frase" w:date="2012-10-31T14:10:00Z">
                    <w:rPr>
                      <w:rFonts w:cs="Times New Roman"/>
                      <w:b/>
                      <w:bCs/>
                    </w:rPr>
                  </w:rPrChange>
                </w:rPr>
                <w:t>snp</w:t>
              </w:r>
              <w:proofErr w:type="spellEnd"/>
            </w:ins>
          </w:p>
          <w:p w14:paraId="049AC8C6" w14:textId="1939B157" w:rsidR="00B07A17" w:rsidRPr="00EE78CA" w:rsidRDefault="00B07A17" w:rsidP="00B07A17">
            <w:pPr>
              <w:ind w:right="720"/>
              <w:rPr>
                <w:ins w:id="1963" w:author="Alexander Thomas Frase" w:date="2012-10-31T13:58:00Z"/>
                <w:rFonts w:ascii="Courier New" w:hAnsi="Courier New" w:cs="Courier New"/>
                <w:bCs/>
                <w:sz w:val="22"/>
                <w:rPrChange w:id="1964" w:author="Alexander Thomas Frase" w:date="2012-10-31T14:10:00Z">
                  <w:rPr>
                    <w:ins w:id="1965" w:author="Alexander Thomas Frase" w:date="2012-10-31T13:58:00Z"/>
                    <w:rFonts w:cs="Times New Roman"/>
                    <w:b/>
                    <w:bCs/>
                  </w:rPr>
                </w:rPrChange>
              </w:rPr>
            </w:pPr>
            <w:ins w:id="1966" w:author="Alexander Thomas Frase" w:date="2012-10-31T13:58:00Z">
              <w:r w:rsidRPr="00EE78CA">
                <w:rPr>
                  <w:rFonts w:ascii="Courier New" w:hAnsi="Courier New" w:cs="Courier New"/>
                  <w:bCs/>
                  <w:sz w:val="22"/>
                  <w:rPrChange w:id="1967" w:author="Alexander Thomas Frase" w:date="2012-10-31T14:10:00Z">
                    <w:rPr>
                      <w:rFonts w:cs="Times New Roman"/>
                      <w:b/>
                      <w:bCs/>
                    </w:rPr>
                  </w:rPrChange>
                </w:rPr>
                <w:t>rs9</w:t>
              </w:r>
            </w:ins>
          </w:p>
          <w:p w14:paraId="6DA1A71E" w14:textId="329F524C" w:rsidR="00B07A17" w:rsidRPr="00EE78CA" w:rsidRDefault="00B07A17" w:rsidP="00B07A17">
            <w:pPr>
              <w:ind w:right="720"/>
              <w:rPr>
                <w:ins w:id="1968" w:author="Alexander Thomas Frase" w:date="2012-10-31T13:58:00Z"/>
                <w:rFonts w:ascii="Courier New" w:hAnsi="Courier New" w:cs="Courier New"/>
                <w:bCs/>
                <w:sz w:val="22"/>
                <w:rPrChange w:id="1969" w:author="Alexander Thomas Frase" w:date="2012-10-31T14:10:00Z">
                  <w:rPr>
                    <w:ins w:id="1970" w:author="Alexander Thomas Frase" w:date="2012-10-31T13:58:00Z"/>
                    <w:rFonts w:cs="Times New Roman"/>
                    <w:b/>
                    <w:bCs/>
                  </w:rPr>
                </w:rPrChange>
              </w:rPr>
            </w:pPr>
            <w:ins w:id="1971" w:author="Alexander Thomas Frase" w:date="2012-10-31T13:58:00Z">
              <w:r w:rsidRPr="00EE78CA">
                <w:rPr>
                  <w:rFonts w:ascii="Courier New" w:hAnsi="Courier New" w:cs="Courier New"/>
                  <w:bCs/>
                  <w:sz w:val="22"/>
                  <w:rPrChange w:id="1972" w:author="Alexander Thomas Frase" w:date="2012-10-31T14:10:00Z">
                    <w:rPr>
                      <w:rFonts w:cs="Times New Roman"/>
                      <w:b/>
                      <w:bCs/>
                    </w:rPr>
                  </w:rPrChange>
                </w:rPr>
                <w:t>rs14</w:t>
              </w:r>
            </w:ins>
          </w:p>
          <w:p w14:paraId="42DBA074" w14:textId="4C78EB09" w:rsidR="00B07A17" w:rsidRPr="00EE78CA" w:rsidRDefault="00B07A17" w:rsidP="00B07A17">
            <w:pPr>
              <w:ind w:right="720"/>
              <w:rPr>
                <w:ins w:id="1973" w:author="Alexander Thomas Frase" w:date="2012-10-31T13:58:00Z"/>
                <w:rFonts w:ascii="Courier New" w:hAnsi="Courier New" w:cs="Courier New"/>
                <w:bCs/>
                <w:sz w:val="22"/>
                <w:rPrChange w:id="1974" w:author="Alexander Thomas Frase" w:date="2012-10-31T14:10:00Z">
                  <w:rPr>
                    <w:ins w:id="1975" w:author="Alexander Thomas Frase" w:date="2012-10-31T13:58:00Z"/>
                    <w:rFonts w:cs="Times New Roman"/>
                    <w:b/>
                    <w:bCs/>
                  </w:rPr>
                </w:rPrChange>
              </w:rPr>
            </w:pPr>
            <w:ins w:id="1976" w:author="Alexander Thomas Frase" w:date="2012-10-31T13:58:00Z">
              <w:r w:rsidRPr="00EE78CA">
                <w:rPr>
                  <w:rFonts w:ascii="Courier New" w:hAnsi="Courier New" w:cs="Courier New"/>
                  <w:bCs/>
                  <w:sz w:val="22"/>
                  <w:rPrChange w:id="1977" w:author="Alexander Thomas Frase" w:date="2012-10-31T14:10:00Z">
                    <w:rPr>
                      <w:rFonts w:cs="Times New Roman"/>
                      <w:b/>
                      <w:bCs/>
                    </w:rPr>
                  </w:rPrChange>
                </w:rPr>
                <w:t>rs15</w:t>
              </w:r>
            </w:ins>
          </w:p>
          <w:p w14:paraId="48EFB213" w14:textId="7599B668" w:rsidR="00B07A17" w:rsidRPr="00EE78CA" w:rsidRDefault="00B07A17" w:rsidP="00B07A17">
            <w:pPr>
              <w:ind w:right="720"/>
              <w:rPr>
                <w:ins w:id="1978" w:author="Alexander Thomas Frase" w:date="2012-10-31T13:58:00Z"/>
                <w:rFonts w:ascii="Courier New" w:hAnsi="Courier New" w:cs="Courier New"/>
                <w:bCs/>
                <w:sz w:val="22"/>
                <w:rPrChange w:id="1979" w:author="Alexander Thomas Frase" w:date="2012-10-31T14:10:00Z">
                  <w:rPr>
                    <w:ins w:id="1980" w:author="Alexander Thomas Frase" w:date="2012-10-31T13:58:00Z"/>
                    <w:rFonts w:cs="Times New Roman"/>
                    <w:b/>
                    <w:bCs/>
                  </w:rPr>
                </w:rPrChange>
              </w:rPr>
            </w:pPr>
            <w:ins w:id="1981" w:author="Alexander Thomas Frase" w:date="2012-10-31T13:58:00Z">
              <w:r w:rsidRPr="00EE78CA">
                <w:rPr>
                  <w:rFonts w:ascii="Courier New" w:hAnsi="Courier New" w:cs="Courier New"/>
                  <w:bCs/>
                  <w:sz w:val="22"/>
                  <w:rPrChange w:id="1982" w:author="Alexander Thomas Frase" w:date="2012-10-31T14:10:00Z">
                    <w:rPr>
                      <w:rFonts w:cs="Times New Roman"/>
                      <w:b/>
                      <w:bCs/>
                    </w:rPr>
                  </w:rPrChange>
                </w:rPr>
                <w:t>rs16</w:t>
              </w:r>
            </w:ins>
          </w:p>
        </w:tc>
      </w:tr>
    </w:tbl>
    <w:p w14:paraId="047CE7C1" w14:textId="77777777" w:rsidR="00B07A17" w:rsidRPr="00B07A17" w:rsidDel="00B07A17" w:rsidRDefault="00B07A17">
      <w:pPr>
        <w:ind w:right="720"/>
        <w:rPr>
          <w:del w:id="1983" w:author="Alexander Thomas Frase" w:date="2012-10-31T13:58:00Z"/>
          <w:rFonts w:cs="Times New Roman"/>
          <w:bCs/>
          <w:rPrChange w:id="1984" w:author="Alexander Thomas Frase" w:date="2012-10-31T13:58:00Z">
            <w:rPr>
              <w:del w:id="1985" w:author="Alexander Thomas Frase" w:date="2012-10-31T13:58:00Z"/>
              <w:rFonts w:cs="Times New Roman"/>
              <w:b/>
              <w:bCs/>
            </w:rPr>
          </w:rPrChange>
        </w:rPr>
        <w:pPrChange w:id="1986" w:author="Alexander Thomas Frase" w:date="2012-10-31T13:58:00Z">
          <w:pPr/>
        </w:pPrChange>
      </w:pPr>
    </w:p>
    <w:p w14:paraId="2D10AB57" w14:textId="77777777" w:rsidR="00B07A17" w:rsidRPr="00B07A17" w:rsidRDefault="00B07A17" w:rsidP="0084437E">
      <w:pPr>
        <w:rPr>
          <w:ins w:id="1987" w:author="Alexander Thomas Frase" w:date="2012-10-31T13:55:00Z"/>
          <w:rPrChange w:id="1988" w:author="Alexander Thomas Frase" w:date="2012-10-31T13:55:00Z">
            <w:rPr>
              <w:ins w:id="1989" w:author="Alexander Thomas Frase" w:date="2012-10-31T13:55:00Z"/>
              <w:rFonts w:cs="Times New Roman"/>
              <w:bCs/>
              <w:i/>
            </w:rPr>
          </w:rPrChange>
        </w:rPr>
      </w:pPr>
    </w:p>
    <w:p w14:paraId="49B236F2" w14:textId="5D8251A4" w:rsidR="003C548A" w:rsidRPr="00F92FF0" w:rsidDel="00FE22EA" w:rsidRDefault="003C548A" w:rsidP="003C548A">
      <w:pPr>
        <w:rPr>
          <w:del w:id="1990" w:author="Alexander Thomas Frase" w:date="2012-10-24T14:34:00Z"/>
          <w:rFonts w:cs="Times New Roman"/>
          <w:bCs/>
          <w:i/>
        </w:rPr>
      </w:pPr>
      <w:r w:rsidRPr="00B90A39">
        <w:rPr>
          <w:rFonts w:cs="Times New Roman"/>
          <w:bCs/>
          <w:i/>
        </w:rPr>
        <w:t>Note:</w:t>
      </w:r>
      <w:r w:rsidRPr="00B90A39">
        <w:rPr>
          <w:rFonts w:cs="Times New Roman"/>
          <w:bCs/>
        </w:rPr>
        <w:t xml:space="preserve"> The lists of input SNPs are checked against a </w:t>
      </w:r>
      <w:proofErr w:type="spellStart"/>
      <w:r w:rsidRPr="00B90A39">
        <w:rPr>
          <w:rFonts w:cs="Times New Roman"/>
          <w:bCs/>
        </w:rPr>
        <w:t>dbSNP</w:t>
      </w:r>
      <w:proofErr w:type="spellEnd"/>
      <w:r w:rsidRPr="00B90A39">
        <w:rPr>
          <w:rFonts w:cs="Times New Roman"/>
          <w:bCs/>
        </w:rPr>
        <w:t xml:space="preserve"> list of SNP ID’s that have been merged</w:t>
      </w:r>
      <w:del w:id="1991" w:author="Alexander Thomas Frase" w:date="2012-11-02T13:30:00Z">
        <w:r w:rsidRPr="00B90A39" w:rsidDel="00150551">
          <w:rPr>
            <w:rFonts w:cs="Times New Roman"/>
            <w:bCs/>
          </w:rPr>
          <w:delText xml:space="preserve">. In </w:delText>
        </w:r>
        <w:r w:rsidRPr="00B90A39" w:rsidDel="00150551">
          <w:rPr>
            <w:rFonts w:cs="Times New Roman"/>
            <w:bCs/>
          </w:rPr>
          <w:lastRenderedPageBreak/>
          <w:delText>this way, any SNPs in either list that have now been merged and given a new ID,</w:delText>
        </w:r>
      </w:del>
      <w:ins w:id="1992" w:author="Alexander Thomas Frase" w:date="2012-11-02T13:30:00Z">
        <w:r w:rsidR="00150551">
          <w:rPr>
            <w:rFonts w:cs="Times New Roman"/>
            <w:bCs/>
          </w:rPr>
          <w:t>, and any outdated RSIDs</w:t>
        </w:r>
      </w:ins>
      <w:r w:rsidRPr="00B90A39">
        <w:rPr>
          <w:rFonts w:cs="Times New Roman"/>
          <w:bCs/>
        </w:rPr>
        <w:t xml:space="preserve"> are updated with the new RSID.</w:t>
      </w:r>
      <w:del w:id="1993" w:author="Alexander Thomas Frase" w:date="2012-10-31T14:01:00Z">
        <w:r w:rsidRPr="00B90A39" w:rsidDel="00B07A17">
          <w:rPr>
            <w:rFonts w:cs="Times New Roman"/>
            <w:bCs/>
          </w:rPr>
          <w:delText xml:space="preserve"> In this way the output list has any SNP ID ambiguity removed.</w:delText>
        </w:r>
      </w:del>
      <w:del w:id="1994" w:author="Alexander Thomas Frase" w:date="2012-10-24T14:34:00Z">
        <w:r w:rsidRPr="00B90A39" w:rsidDel="00FE22EA">
          <w:rPr>
            <w:rFonts w:cs="Times New Roman"/>
            <w:bCs/>
            <w:i/>
          </w:rPr>
          <w:delText xml:space="preserve"> </w:delText>
        </w:r>
      </w:del>
    </w:p>
    <w:p w14:paraId="54F2BC80" w14:textId="587913D8" w:rsidR="003C548A" w:rsidRPr="00F92FF0" w:rsidDel="00FE22EA" w:rsidRDefault="003C548A" w:rsidP="003C548A">
      <w:pPr>
        <w:rPr>
          <w:del w:id="1995" w:author="Alexander Thomas Frase" w:date="2012-10-24T14:34:00Z"/>
          <w:rFonts w:cs="Times New Roman"/>
          <w:bCs/>
          <w:i/>
        </w:rPr>
      </w:pPr>
    </w:p>
    <w:p w14:paraId="14891406" w14:textId="37FB23CE" w:rsidR="00F2794B" w:rsidDel="00FE22EA" w:rsidRDefault="00F2794B" w:rsidP="00943DD1">
      <w:pPr>
        <w:rPr>
          <w:del w:id="1996" w:author="Alexander Thomas Frase" w:date="2012-10-24T14:34:00Z"/>
        </w:rPr>
      </w:pPr>
    </w:p>
    <w:p w14:paraId="69D1E05A" w14:textId="3899639D" w:rsidR="00F2794B" w:rsidDel="00FE22EA" w:rsidRDefault="00F2794B" w:rsidP="00943DD1">
      <w:pPr>
        <w:rPr>
          <w:del w:id="1997" w:author="Alexander Thomas Frase" w:date="2012-10-24T14:34:00Z"/>
        </w:rPr>
      </w:pPr>
    </w:p>
    <w:p w14:paraId="3398C30C" w14:textId="6F8F4657" w:rsidR="00F2794B" w:rsidDel="00FE22EA" w:rsidRDefault="00F2794B" w:rsidP="00943DD1">
      <w:pPr>
        <w:rPr>
          <w:del w:id="1998" w:author="Alexander Thomas Frase" w:date="2012-10-24T14:34:00Z"/>
        </w:rPr>
      </w:pPr>
    </w:p>
    <w:p w14:paraId="067F81D9" w14:textId="668A5C4F" w:rsidR="00F2794B" w:rsidDel="00FE22EA" w:rsidRDefault="00F2794B" w:rsidP="00943DD1">
      <w:pPr>
        <w:rPr>
          <w:del w:id="1999" w:author="Alexander Thomas Frase" w:date="2012-10-24T14:34:00Z"/>
        </w:rPr>
      </w:pPr>
    </w:p>
    <w:p w14:paraId="64A5172E" w14:textId="65042155" w:rsidR="00F2794B" w:rsidDel="00FE22EA" w:rsidRDefault="00F2794B" w:rsidP="00943DD1">
      <w:pPr>
        <w:rPr>
          <w:del w:id="2000" w:author="Alexander Thomas Frase" w:date="2012-10-24T14:34:00Z"/>
        </w:rPr>
      </w:pPr>
    </w:p>
    <w:p w14:paraId="2C772624" w14:textId="6A7FA387" w:rsidR="00F2794B" w:rsidDel="00FE22EA" w:rsidRDefault="00F2794B" w:rsidP="00943DD1">
      <w:pPr>
        <w:rPr>
          <w:del w:id="2001" w:author="Alexander Thomas Frase" w:date="2012-10-24T14:34:00Z"/>
        </w:rPr>
      </w:pPr>
    </w:p>
    <w:p w14:paraId="71FEF22A" w14:textId="3DB1503A" w:rsidR="00F2794B" w:rsidDel="00FE22EA" w:rsidRDefault="00F2794B" w:rsidP="00943DD1">
      <w:pPr>
        <w:rPr>
          <w:del w:id="2002" w:author="Alexander Thomas Frase" w:date="2012-10-24T14:34:00Z"/>
        </w:rPr>
      </w:pPr>
    </w:p>
    <w:p w14:paraId="5C9D3336" w14:textId="565FA745" w:rsidR="00F2794B" w:rsidDel="00FE22EA" w:rsidRDefault="00F2794B" w:rsidP="00943DD1">
      <w:pPr>
        <w:rPr>
          <w:del w:id="2003" w:author="Alexander Thomas Frase" w:date="2012-10-24T14:34:00Z"/>
        </w:rPr>
      </w:pPr>
    </w:p>
    <w:p w14:paraId="15C2857F" w14:textId="2EA0F8FB" w:rsidR="00F2794B" w:rsidDel="00FE22EA" w:rsidRDefault="00F2794B" w:rsidP="00943DD1">
      <w:pPr>
        <w:rPr>
          <w:del w:id="2004" w:author="Alexander Thomas Frase" w:date="2012-10-24T14:34:00Z"/>
        </w:rPr>
      </w:pPr>
    </w:p>
    <w:p w14:paraId="62881BAC" w14:textId="707C72C6" w:rsidR="00F2794B" w:rsidDel="00FE22EA" w:rsidRDefault="00F2794B" w:rsidP="00943DD1">
      <w:pPr>
        <w:rPr>
          <w:del w:id="2005" w:author="Alexander Thomas Frase" w:date="2012-10-24T14:34:00Z"/>
        </w:rPr>
      </w:pPr>
    </w:p>
    <w:p w14:paraId="1A9A7AB7" w14:textId="714BFB9B" w:rsidR="00F2794B" w:rsidDel="00FE22EA" w:rsidRDefault="00F2794B" w:rsidP="00943DD1">
      <w:pPr>
        <w:rPr>
          <w:del w:id="2006" w:author="Alexander Thomas Frase" w:date="2012-10-24T14:34:00Z"/>
        </w:rPr>
      </w:pPr>
    </w:p>
    <w:p w14:paraId="3362812B" w14:textId="0B0055E2" w:rsidR="00F2794B" w:rsidDel="00FE22EA" w:rsidRDefault="00F2794B" w:rsidP="00943DD1">
      <w:pPr>
        <w:rPr>
          <w:del w:id="2007" w:author="Alexander Thomas Frase" w:date="2012-10-24T14:34:00Z"/>
        </w:rPr>
      </w:pPr>
    </w:p>
    <w:p w14:paraId="65021B6C" w14:textId="26EB7A39" w:rsidR="00F2794B" w:rsidDel="00FE22EA" w:rsidRDefault="00F2794B" w:rsidP="00943DD1">
      <w:pPr>
        <w:rPr>
          <w:del w:id="2008" w:author="Alexander Thomas Frase" w:date="2012-10-24T14:34:00Z"/>
        </w:rPr>
      </w:pPr>
    </w:p>
    <w:p w14:paraId="1CE2DF0B" w14:textId="32BC9C3F" w:rsidR="00F2794B" w:rsidDel="00FE22EA" w:rsidRDefault="00F2794B" w:rsidP="00943DD1">
      <w:pPr>
        <w:rPr>
          <w:del w:id="2009" w:author="Alexander Thomas Frase" w:date="2012-10-24T14:34:00Z"/>
        </w:rPr>
      </w:pPr>
    </w:p>
    <w:p w14:paraId="4693768C" w14:textId="08C2F7EE" w:rsidR="00F2794B" w:rsidDel="00FE22EA" w:rsidRDefault="00F2794B" w:rsidP="00943DD1">
      <w:pPr>
        <w:rPr>
          <w:del w:id="2010" w:author="Alexander Thomas Frase" w:date="2012-10-24T14:34:00Z"/>
        </w:rPr>
      </w:pPr>
    </w:p>
    <w:p w14:paraId="2237B2A0" w14:textId="3AAE0D2C" w:rsidR="00F2794B" w:rsidDel="00FE22EA" w:rsidRDefault="00F2794B" w:rsidP="00943DD1">
      <w:pPr>
        <w:rPr>
          <w:del w:id="2011" w:author="Alexander Thomas Frase" w:date="2012-10-24T14:34:00Z"/>
        </w:rPr>
      </w:pPr>
    </w:p>
    <w:p w14:paraId="4DCC6ED4" w14:textId="423C352A" w:rsidR="00F2794B" w:rsidDel="00FE22EA" w:rsidRDefault="00F2794B" w:rsidP="00943DD1">
      <w:pPr>
        <w:rPr>
          <w:del w:id="2012" w:author="Alexander Thomas Frase" w:date="2012-10-24T14:34:00Z"/>
        </w:rPr>
      </w:pPr>
    </w:p>
    <w:p w14:paraId="36C49887" w14:textId="1AD0607B" w:rsidR="00F2794B" w:rsidDel="00FE22EA" w:rsidRDefault="00F2794B" w:rsidP="00943DD1">
      <w:pPr>
        <w:rPr>
          <w:del w:id="2013" w:author="Alexander Thomas Frase" w:date="2012-10-24T14:34:00Z"/>
        </w:rPr>
      </w:pPr>
    </w:p>
    <w:p w14:paraId="2F1C40E5" w14:textId="47120874" w:rsidR="00F2794B" w:rsidDel="00FE22EA" w:rsidRDefault="00F2794B" w:rsidP="00943DD1">
      <w:pPr>
        <w:rPr>
          <w:del w:id="2014" w:author="Alexander Thomas Frase" w:date="2012-10-24T14:34:00Z"/>
        </w:rPr>
      </w:pPr>
    </w:p>
    <w:p w14:paraId="69F26077" w14:textId="19DB25B5" w:rsidR="00F2794B" w:rsidDel="00FE22EA" w:rsidRDefault="00F2794B" w:rsidP="00943DD1">
      <w:pPr>
        <w:rPr>
          <w:del w:id="2015" w:author="Alexander Thomas Frase" w:date="2012-10-24T14:34:00Z"/>
        </w:rPr>
      </w:pPr>
    </w:p>
    <w:p w14:paraId="126B95D1" w14:textId="77777777" w:rsidR="00F2794B" w:rsidDel="00FE22EA" w:rsidRDefault="00F2794B" w:rsidP="00943DD1">
      <w:pPr>
        <w:rPr>
          <w:del w:id="2016" w:author="Alexander Thomas Frase" w:date="2012-10-24T14:34:00Z"/>
        </w:rPr>
      </w:pPr>
    </w:p>
    <w:p w14:paraId="445F2B92" w14:textId="40272040" w:rsidR="00F2794B" w:rsidRDefault="00B07A17" w:rsidP="00943DD1">
      <w:ins w:id="2017" w:author="Alexander Thomas Frase" w:date="2012-10-31T14:01:00Z">
        <w:r>
          <w:rPr>
            <w:rFonts w:cs="Times New Roman"/>
            <w:bCs/>
          </w:rPr>
          <w:t xml:space="preserve"> In the example knowledge, rs9 has been merged into rs19; this is why rs9 appears in the output.</w:t>
        </w:r>
      </w:ins>
    </w:p>
    <w:p w14:paraId="74E4BB96" w14:textId="77777777" w:rsidR="005F22AB" w:rsidRDefault="003C548A" w:rsidP="00473DF6">
      <w:pPr>
        <w:pStyle w:val="Heading3"/>
      </w:pPr>
      <w:bookmarkStart w:id="2018" w:name="_Toc339626865"/>
      <w:r w:rsidRPr="00F54218">
        <w:t>Example 2: Output a list of SNPs from a genotyping platform that correspond to a list of genes.</w:t>
      </w:r>
      <w:bookmarkEnd w:id="2018"/>
    </w:p>
    <w:p w14:paraId="65C69750" w14:textId="12CF11DE" w:rsidR="003C548A" w:rsidRPr="00F54218" w:rsidDel="00F203F2" w:rsidRDefault="003C548A">
      <w:pPr>
        <w:rPr>
          <w:del w:id="2019" w:author="Alexander Thomas Frase" w:date="2012-10-26T17:21:00Z"/>
        </w:rPr>
      </w:pPr>
      <w:r>
        <w:br/>
      </w:r>
      <w:del w:id="2020" w:author="Alexander Thomas Frase" w:date="2012-10-26T17:19:00Z">
        <w:r w:rsidR="00D02367">
          <w:lastRenderedPageBreak/>
          <w:pict w14:anchorId="6DA648DF">
            <v:shape id="_x0000_i1026" type="#_x0000_t75" style="width:359.2pt;height:346.7pt">
              <v:imagedata r:id="rId23" o:title=""/>
            </v:shape>
          </w:pict>
        </w:r>
      </w:del>
      <w:ins w:id="2021" w:author="Alexander Thomas Frase" w:date="2012-10-26T17:20:00Z">
        <w:r w:rsidR="00F203F2">
          <w:rPr>
            <w:noProof/>
            <w:lang w:eastAsia="en-US" w:bidi="ar-SA"/>
            <w:rPrChange w:id="2022"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6912" behindDoc="0" locked="0" layoutInCell="1" allowOverlap="1" wp14:anchorId="4C75D81A" wp14:editId="6B82F829">
              <wp:simplePos x="735330" y="1748790"/>
              <wp:positionH relativeFrom="column">
                <wp:align>center</wp:align>
              </wp:positionH>
              <wp:positionV relativeFrom="line">
                <wp:align>top</wp:align>
              </wp:positionV>
              <wp:extent cx="3639312" cy="2743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2.png"/>
                      <pic:cNvPicPr/>
                    </pic:nvPicPr>
                    <pic:blipFill>
                      <a:blip r:embed="rId24">
                        <a:extLst>
                          <a:ext uri="{28A0092B-C50C-407E-A947-70E740481C1C}">
                            <a14:useLocalDpi xmlns:a14="http://schemas.microsoft.com/office/drawing/2010/main" val="0"/>
                          </a:ext>
                        </a:extLst>
                      </a:blip>
                      <a:stretch>
                        <a:fillRect/>
                      </a:stretch>
                    </pic:blipFill>
                    <pic:spPr>
                      <a:xfrm>
                        <a:off x="0" y="0"/>
                        <a:ext cx="3639312" cy="2743200"/>
                      </a:xfrm>
                      <a:prstGeom prst="rect">
                        <a:avLst/>
                      </a:prstGeom>
                    </pic:spPr>
                  </pic:pic>
                </a:graphicData>
              </a:graphic>
              <wp14:sizeRelH relativeFrom="margin">
                <wp14:pctWidth>0</wp14:pctWidth>
              </wp14:sizeRelH>
              <wp14:sizeRelV relativeFrom="margin">
                <wp14:pctHeight>0</wp14:pctHeight>
              </wp14:sizeRelV>
            </wp:anchor>
          </w:drawing>
        </w:r>
      </w:ins>
      <w:del w:id="2023" w:author="Alexander Thomas Frase" w:date="2012-10-31T14:41:00Z">
        <w:r w:rsidRPr="00A54A8A" w:rsidDel="00D22DFE">
          <w:delText xml:space="preserve"> </w:delText>
        </w:r>
      </w:del>
      <w:del w:id="2024" w:author="Alexander Thomas Frase" w:date="2012-10-26T17:19:00Z">
        <w:r w:rsidR="00D02367">
          <w:pict w14:anchorId="1F4696AA">
            <v:shape id="_x0000_i1027" type="#_x0000_t75" style="width:133.85pt;height:194.85pt">
              <v:imagedata r:id="rId25" o:title=""/>
            </v:shape>
          </w:pict>
        </w:r>
      </w:del>
    </w:p>
    <w:p w14:paraId="0EA7D07A" w14:textId="3DCE4C5D" w:rsidR="003C548A" w:rsidRPr="00F54218" w:rsidDel="00EE78CA" w:rsidRDefault="003C548A" w:rsidP="003B534B">
      <w:pPr>
        <w:rPr>
          <w:del w:id="2025" w:author="Alexander Thomas Frase" w:date="2012-10-31T14:04:00Z"/>
          <w:rFonts w:cs="Times New Roman"/>
          <w:b/>
          <w:bCs/>
        </w:rPr>
      </w:pPr>
    </w:p>
    <w:p w14:paraId="56F587D3" w14:textId="76B0D834" w:rsidR="003C548A" w:rsidDel="00EE78CA" w:rsidRDefault="003C548A" w:rsidP="003B534B">
      <w:pPr>
        <w:rPr>
          <w:del w:id="2026" w:author="Alexander Thomas Frase" w:date="2012-10-31T14:04:00Z"/>
          <w:i/>
        </w:rPr>
      </w:pPr>
      <w:del w:id="2027" w:author="Alexander Thomas Frase" w:date="2012-10-31T14:04:00Z">
        <w:r w:rsidRPr="00F54218" w:rsidDel="00EE78CA">
          <w:rPr>
            <w:i/>
          </w:rPr>
          <w:delText>input1</w:delText>
        </w:r>
        <w:r w:rsidRPr="00F54218" w:rsidDel="00EE78CA">
          <w:tab/>
        </w:r>
        <w:r w:rsidRPr="00F54218" w:rsidDel="00EE78CA">
          <w:tab/>
        </w:r>
        <w:r w:rsidRPr="00F54218" w:rsidDel="00EE78CA">
          <w:tab/>
        </w:r>
        <w:r w:rsidRPr="00F54218" w:rsidDel="00EE78CA">
          <w:tab/>
        </w:r>
        <w:r w:rsidRPr="00F54218" w:rsidDel="00EE78CA">
          <w:tab/>
        </w:r>
        <w:r w:rsidRPr="00F54218" w:rsidDel="00EE78CA">
          <w:rPr>
            <w:i/>
          </w:rPr>
          <w:delText>input2</w:delText>
        </w:r>
      </w:del>
    </w:p>
    <w:p w14:paraId="246889A3" w14:textId="796334EE" w:rsidR="003C548A" w:rsidRPr="00F54218" w:rsidDel="00EE78CA" w:rsidRDefault="003C548A" w:rsidP="003C548A">
      <w:pPr>
        <w:rPr>
          <w:del w:id="2028" w:author="Alexander Thomas Frase" w:date="2012-10-31T14:04:00Z"/>
        </w:rPr>
      </w:pPr>
      <w:del w:id="2029" w:author="Alexander Thomas Frase" w:date="2012-10-31T14:04:00Z">
        <w:r w:rsidRPr="00F54218" w:rsidDel="00EE78CA">
          <w:delText>#snp</w:delText>
        </w:r>
        <w:r w:rsidRPr="00F54218" w:rsidDel="00EE78CA">
          <w:tab/>
        </w:r>
        <w:r w:rsidRPr="00F54218" w:rsidDel="00EE78CA">
          <w:tab/>
        </w:r>
        <w:r w:rsidRPr="00F54218" w:rsidDel="00EE78CA">
          <w:tab/>
        </w:r>
        <w:r w:rsidRPr="00F54218" w:rsidDel="00EE78CA">
          <w:tab/>
        </w:r>
        <w:r w:rsidRPr="00F54218" w:rsidDel="00EE78CA">
          <w:tab/>
          <w:delText>#gene</w:delText>
        </w:r>
      </w:del>
    </w:p>
    <w:p w14:paraId="5974FFD7" w14:textId="1B88C87A" w:rsidR="003C548A" w:rsidRPr="00F54218" w:rsidDel="00EE78CA" w:rsidRDefault="003C548A" w:rsidP="003C548A">
      <w:pPr>
        <w:rPr>
          <w:del w:id="2030" w:author="Alexander Thomas Frase" w:date="2012-10-31T14:04:00Z"/>
          <w:rFonts w:eastAsia="Courier New" w:cs="Times New Roman"/>
        </w:rPr>
      </w:pPr>
      <w:del w:id="2031" w:author="Alexander Thomas Frase" w:date="2012-10-31T14:04:00Z">
        <w:r w:rsidRPr="00F54218" w:rsidDel="00EE78CA">
          <w:rPr>
            <w:rFonts w:eastAsia="Courier New" w:cs="Times New Roman"/>
          </w:rPr>
          <w:delText>rs11</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A</w:delText>
        </w:r>
      </w:del>
    </w:p>
    <w:p w14:paraId="7887BBD6" w14:textId="64E7E5C8" w:rsidR="003C548A" w:rsidRPr="00F54218" w:rsidDel="00EE78CA" w:rsidRDefault="003C548A" w:rsidP="003C548A">
      <w:pPr>
        <w:rPr>
          <w:del w:id="2032" w:author="Alexander Thomas Frase" w:date="2012-10-31T14:04:00Z"/>
          <w:rFonts w:eastAsia="Courier New" w:cs="Times New Roman"/>
        </w:rPr>
      </w:pPr>
      <w:del w:id="2033" w:author="Alexander Thomas Frase" w:date="2012-10-31T14:04:00Z">
        <w:r w:rsidRPr="00F54218" w:rsidDel="00EE78CA">
          <w:rPr>
            <w:rFonts w:eastAsia="Courier New" w:cs="Times New Roman"/>
          </w:rPr>
          <w:delText>rs12</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C</w:delText>
        </w:r>
      </w:del>
    </w:p>
    <w:p w14:paraId="0A3DEDB1" w14:textId="6D0C9A36" w:rsidR="003C548A" w:rsidRPr="00F54218" w:rsidDel="00EE78CA" w:rsidRDefault="003C548A" w:rsidP="003C548A">
      <w:pPr>
        <w:rPr>
          <w:del w:id="2034" w:author="Alexander Thomas Frase" w:date="2012-10-31T14:04:00Z"/>
          <w:rFonts w:eastAsia="Courier New" w:cs="Times New Roman"/>
        </w:rPr>
      </w:pPr>
      <w:del w:id="2035" w:author="Alexander Thomas Frase" w:date="2012-10-31T14:04:00Z">
        <w:r w:rsidRPr="00F54218" w:rsidDel="00EE78CA">
          <w:rPr>
            <w:rFonts w:eastAsia="Courier New" w:cs="Times New Roman"/>
          </w:rPr>
          <w:delText>rs13</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Del="00EE78CA">
          <w:rPr>
            <w:rFonts w:eastAsia="Courier New" w:cs="Times New Roman"/>
          </w:rPr>
          <w:delText>E</w:delText>
        </w:r>
      </w:del>
    </w:p>
    <w:p w14:paraId="04D456FA" w14:textId="17850D32" w:rsidR="003C548A" w:rsidRPr="00F54218" w:rsidDel="00EE78CA" w:rsidRDefault="003C548A" w:rsidP="003C548A">
      <w:pPr>
        <w:rPr>
          <w:del w:id="2036" w:author="Alexander Thomas Frase" w:date="2012-10-31T14:04:00Z"/>
          <w:rFonts w:eastAsia="Courier New" w:cs="Times New Roman"/>
        </w:rPr>
      </w:pPr>
      <w:del w:id="2037" w:author="Alexander Thomas Frase" w:date="2012-10-31T14:04:00Z">
        <w:r w:rsidRPr="00F54218" w:rsidDel="00EE78CA">
          <w:rPr>
            <w:rFonts w:eastAsia="Courier New" w:cs="Times New Roman"/>
          </w:rPr>
          <w:lastRenderedPageBreak/>
          <w:delText>rs14</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del>
    </w:p>
    <w:p w14:paraId="611966B9" w14:textId="6657E924" w:rsidR="003C548A" w:rsidRPr="00F54218" w:rsidDel="00EE78CA" w:rsidRDefault="003C548A" w:rsidP="003C548A">
      <w:pPr>
        <w:rPr>
          <w:del w:id="2038" w:author="Alexander Thomas Frase" w:date="2012-10-31T14:04:00Z"/>
          <w:rFonts w:eastAsia="Courier New" w:cs="Times New Roman"/>
        </w:rPr>
      </w:pPr>
      <w:del w:id="2039" w:author="Alexander Thomas Frase" w:date="2012-10-31T14:04:00Z">
        <w:r w:rsidRPr="00F54218" w:rsidDel="00EE78CA">
          <w:rPr>
            <w:rFonts w:eastAsia="Courier New" w:cs="Times New Roman"/>
          </w:rPr>
          <w:delText>rs15</w:delText>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r w:rsidRPr="00F54218" w:rsidDel="00EE78CA">
          <w:rPr>
            <w:rFonts w:eastAsia="Courier New" w:cs="Times New Roman"/>
          </w:rPr>
          <w:tab/>
        </w:r>
      </w:del>
    </w:p>
    <w:p w14:paraId="586AACBF" w14:textId="77777777" w:rsidR="00EE78CA" w:rsidRDefault="003C548A" w:rsidP="0084437E">
      <w:pPr>
        <w:rPr>
          <w:ins w:id="2040" w:author="Alexander Thomas Frase" w:date="2012-10-31T14:04:00Z"/>
          <w:rFonts w:eastAsia="Courier New" w:cs="Times New Roman"/>
        </w:rPr>
      </w:pPr>
      <w:del w:id="2041" w:author="Alexander Thomas Frase" w:date="2012-10-31T14:04:00Z">
        <w:r w:rsidRPr="00F54218" w:rsidDel="00EE78CA">
          <w:rPr>
            <w:rFonts w:eastAsia="Courier New" w:cs="Times New Roman"/>
          </w:rPr>
          <w:delText>rs16</w:delText>
        </w:r>
        <w:r w:rsidRPr="00F54218" w:rsidDel="00EE78CA">
          <w:rPr>
            <w:rFonts w:eastAsia="Courier New" w:cs="Times New Roman"/>
          </w:rPr>
          <w:tab/>
        </w:r>
      </w:del>
    </w:p>
    <w:p w14:paraId="338A446E" w14:textId="0F720736" w:rsidR="00B07A17" w:rsidRDefault="00B07A17" w:rsidP="00A86292">
      <w:pPr>
        <w:rPr>
          <w:ins w:id="2042" w:author="Alexander Thomas Frase" w:date="2012-10-31T14:03:00Z"/>
        </w:rPr>
      </w:pPr>
      <w:ins w:id="2043" w:author="Alexander Thomas Frase" w:date="2012-10-31T14:03:00Z">
        <w:r>
          <w:t>Input files:</w:t>
        </w:r>
      </w:ins>
    </w:p>
    <w:p w14:paraId="5A700F6B" w14:textId="77777777" w:rsidR="00B07A17" w:rsidRDefault="00B07A17" w:rsidP="00A86292"/>
    <w:tbl>
      <w:tblPr>
        <w:tblStyle w:val="TableGrid"/>
        <w:tblW w:w="8640" w:type="dxa"/>
        <w:tblInd w:w="720" w:type="dxa"/>
        <w:tblLook w:val="04A0" w:firstRow="1" w:lastRow="0" w:firstColumn="1" w:lastColumn="0" w:noHBand="0" w:noVBand="1"/>
        <w:tblPrChange w:id="2044" w:author="Alexander Thomas Frase" w:date="2012-10-31T14:04:00Z">
          <w:tblPr>
            <w:tblStyle w:val="TableGrid"/>
            <w:tblW w:w="0" w:type="auto"/>
            <w:tblLook w:val="04A0" w:firstRow="1" w:lastRow="0" w:firstColumn="1" w:lastColumn="0" w:noHBand="0" w:noVBand="1"/>
          </w:tblPr>
        </w:tblPrChange>
      </w:tblPr>
      <w:tblGrid>
        <w:gridCol w:w="4320"/>
        <w:gridCol w:w="4320"/>
        <w:tblGridChange w:id="2045">
          <w:tblGrid>
            <w:gridCol w:w="5076"/>
            <w:gridCol w:w="5076"/>
          </w:tblGrid>
        </w:tblGridChange>
      </w:tblGrid>
      <w:tr w:rsidR="00B07A17" w:rsidRPr="00CC0267" w14:paraId="55A3A5C2" w14:textId="77777777" w:rsidTr="00EE78CA">
        <w:trPr>
          <w:ins w:id="2046" w:author="Alexander Thomas Frase" w:date="2012-10-31T14:03:00Z"/>
        </w:trPr>
        <w:tc>
          <w:tcPr>
            <w:tcW w:w="5076" w:type="dxa"/>
            <w:tcPrChange w:id="2047" w:author="Alexander Thomas Frase" w:date="2012-10-31T14:04:00Z">
              <w:tcPr>
                <w:tcW w:w="5076" w:type="dxa"/>
              </w:tcPr>
            </w:tcPrChange>
          </w:tcPr>
          <w:p w14:paraId="23D45378" w14:textId="0DA2B4A3" w:rsidR="00B07A17" w:rsidRPr="00CC0267" w:rsidRDefault="00B07A17" w:rsidP="003C548A">
            <w:pPr>
              <w:rPr>
                <w:ins w:id="2048" w:author="Alexander Thomas Frase" w:date="2012-10-31T14:03:00Z"/>
                <w:rFonts w:ascii="Courier New" w:eastAsia="Courier New" w:hAnsi="Courier New" w:cs="Courier New"/>
                <w:b/>
                <w:sz w:val="22"/>
                <w:rPrChange w:id="2049" w:author="Alexander Thomas Frase" w:date="2012-10-31T14:10:00Z">
                  <w:rPr>
                    <w:ins w:id="2050" w:author="Alexander Thomas Frase" w:date="2012-10-31T14:03:00Z"/>
                    <w:rFonts w:eastAsia="Courier New" w:cs="Times New Roman"/>
                  </w:rPr>
                </w:rPrChange>
              </w:rPr>
            </w:pPr>
            <w:ins w:id="2051" w:author="Alexander Thomas Frase" w:date="2012-10-31T14:03:00Z">
              <w:r w:rsidRPr="00CC0267">
                <w:rPr>
                  <w:rFonts w:ascii="Courier New" w:eastAsia="Courier New" w:hAnsi="Courier New" w:cs="Courier New"/>
                  <w:b/>
                  <w:sz w:val="22"/>
                  <w:rPrChange w:id="2052" w:author="Alexander Thomas Frase" w:date="2012-10-31T14:10:00Z">
                    <w:rPr>
                      <w:rFonts w:eastAsia="Courier New" w:cs="Times New Roman"/>
                    </w:rPr>
                  </w:rPrChange>
                </w:rPr>
                <w:t>input1</w:t>
              </w:r>
            </w:ins>
          </w:p>
        </w:tc>
        <w:tc>
          <w:tcPr>
            <w:tcW w:w="5076" w:type="dxa"/>
            <w:tcPrChange w:id="2053" w:author="Alexander Thomas Frase" w:date="2012-10-31T14:04:00Z">
              <w:tcPr>
                <w:tcW w:w="5076" w:type="dxa"/>
              </w:tcPr>
            </w:tcPrChange>
          </w:tcPr>
          <w:p w14:paraId="2392E68E" w14:textId="1B20FF4D" w:rsidR="00B07A17" w:rsidRPr="00CC0267" w:rsidRDefault="00B07A17" w:rsidP="003C548A">
            <w:pPr>
              <w:rPr>
                <w:ins w:id="2054" w:author="Alexander Thomas Frase" w:date="2012-10-31T14:03:00Z"/>
                <w:rFonts w:ascii="Courier New" w:eastAsia="Courier New" w:hAnsi="Courier New" w:cs="Courier New"/>
                <w:b/>
                <w:sz w:val="22"/>
                <w:rPrChange w:id="2055" w:author="Alexander Thomas Frase" w:date="2012-10-31T14:10:00Z">
                  <w:rPr>
                    <w:ins w:id="2056" w:author="Alexander Thomas Frase" w:date="2012-10-31T14:03:00Z"/>
                    <w:rFonts w:eastAsia="Courier New" w:cs="Times New Roman"/>
                  </w:rPr>
                </w:rPrChange>
              </w:rPr>
            </w:pPr>
            <w:ins w:id="2057" w:author="Alexander Thomas Frase" w:date="2012-10-31T14:03:00Z">
              <w:r w:rsidRPr="00CC0267">
                <w:rPr>
                  <w:rFonts w:ascii="Courier New" w:eastAsia="Courier New" w:hAnsi="Courier New" w:cs="Courier New"/>
                  <w:b/>
                  <w:sz w:val="22"/>
                  <w:rPrChange w:id="2058" w:author="Alexander Thomas Frase" w:date="2012-10-31T14:10:00Z">
                    <w:rPr>
                      <w:rFonts w:eastAsia="Courier New" w:cs="Times New Roman"/>
                    </w:rPr>
                  </w:rPrChange>
                </w:rPr>
                <w:t>input2</w:t>
              </w:r>
            </w:ins>
          </w:p>
        </w:tc>
      </w:tr>
      <w:tr w:rsidR="00B07A17" w:rsidRPr="00CC0267" w14:paraId="6CCF6692" w14:textId="77777777" w:rsidTr="00EE78CA">
        <w:trPr>
          <w:ins w:id="2059" w:author="Alexander Thomas Frase" w:date="2012-10-31T14:03:00Z"/>
        </w:trPr>
        <w:tc>
          <w:tcPr>
            <w:tcW w:w="5076" w:type="dxa"/>
            <w:tcPrChange w:id="2060" w:author="Alexander Thomas Frase" w:date="2012-10-31T14:04:00Z">
              <w:tcPr>
                <w:tcW w:w="5076" w:type="dxa"/>
              </w:tcPr>
            </w:tcPrChange>
          </w:tcPr>
          <w:p w14:paraId="4FFA3127" w14:textId="6C8B6AC0" w:rsidR="00B07A17" w:rsidRPr="00CC0267" w:rsidRDefault="00B07A17" w:rsidP="00B07A17">
            <w:pPr>
              <w:rPr>
                <w:ins w:id="2061" w:author="Alexander Thomas Frase" w:date="2012-10-31T14:03:00Z"/>
                <w:rFonts w:ascii="Courier New" w:hAnsi="Courier New" w:cs="Courier New"/>
                <w:sz w:val="22"/>
                <w:rPrChange w:id="2062" w:author="Alexander Thomas Frase" w:date="2012-10-31T14:10:00Z">
                  <w:rPr>
                    <w:ins w:id="2063" w:author="Alexander Thomas Frase" w:date="2012-10-31T14:03:00Z"/>
                  </w:rPr>
                </w:rPrChange>
              </w:rPr>
            </w:pPr>
            <w:ins w:id="2064" w:author="Alexander Thomas Frase" w:date="2012-10-31T14:03:00Z">
              <w:r w:rsidRPr="00CC0267">
                <w:rPr>
                  <w:rFonts w:ascii="Courier New" w:hAnsi="Courier New" w:cs="Courier New"/>
                  <w:sz w:val="22"/>
                  <w:rPrChange w:id="2065" w:author="Alexander Thomas Frase" w:date="2012-10-31T14:10:00Z">
                    <w:rPr/>
                  </w:rPrChange>
                </w:rPr>
                <w:t>#</w:t>
              </w:r>
              <w:proofErr w:type="spellStart"/>
              <w:r w:rsidRPr="00CC0267">
                <w:rPr>
                  <w:rFonts w:ascii="Courier New" w:hAnsi="Courier New" w:cs="Courier New"/>
                  <w:sz w:val="22"/>
                  <w:rPrChange w:id="2066" w:author="Alexander Thomas Frase" w:date="2012-10-31T14:10:00Z">
                    <w:rPr/>
                  </w:rPrChange>
                </w:rPr>
                <w:t>snp</w:t>
              </w:r>
              <w:proofErr w:type="spellEnd"/>
            </w:ins>
          </w:p>
          <w:p w14:paraId="4C3C7CC2" w14:textId="67A220D7" w:rsidR="00B07A17" w:rsidRPr="00CC0267" w:rsidRDefault="00B07A17" w:rsidP="00B07A17">
            <w:pPr>
              <w:rPr>
                <w:ins w:id="2067" w:author="Alexander Thomas Frase" w:date="2012-10-31T14:03:00Z"/>
                <w:rFonts w:ascii="Courier New" w:eastAsia="Courier New" w:hAnsi="Courier New" w:cs="Courier New"/>
                <w:sz w:val="22"/>
                <w:rPrChange w:id="2068" w:author="Alexander Thomas Frase" w:date="2012-10-31T14:10:00Z">
                  <w:rPr>
                    <w:ins w:id="2069" w:author="Alexander Thomas Frase" w:date="2012-10-31T14:03:00Z"/>
                    <w:rFonts w:eastAsia="Courier New" w:cs="Times New Roman"/>
                  </w:rPr>
                </w:rPrChange>
              </w:rPr>
            </w:pPr>
            <w:ins w:id="2070" w:author="Alexander Thomas Frase" w:date="2012-10-31T14:03:00Z">
              <w:r w:rsidRPr="00CC0267">
                <w:rPr>
                  <w:rFonts w:ascii="Courier New" w:eastAsia="Courier New" w:hAnsi="Courier New" w:cs="Courier New"/>
                  <w:sz w:val="22"/>
                  <w:rPrChange w:id="2071" w:author="Alexander Thomas Frase" w:date="2012-10-31T14:10:00Z">
                    <w:rPr>
                      <w:rFonts w:eastAsia="Courier New" w:cs="Times New Roman"/>
                    </w:rPr>
                  </w:rPrChange>
                </w:rPr>
                <w:t>rs11</w:t>
              </w:r>
            </w:ins>
          </w:p>
          <w:p w14:paraId="478B0547" w14:textId="1C34F4C0" w:rsidR="00B07A17" w:rsidRPr="00CC0267" w:rsidRDefault="00B07A17" w:rsidP="00B07A17">
            <w:pPr>
              <w:rPr>
                <w:ins w:id="2072" w:author="Alexander Thomas Frase" w:date="2012-10-31T14:03:00Z"/>
                <w:rFonts w:ascii="Courier New" w:eastAsia="Courier New" w:hAnsi="Courier New" w:cs="Courier New"/>
                <w:sz w:val="22"/>
                <w:rPrChange w:id="2073" w:author="Alexander Thomas Frase" w:date="2012-10-31T14:10:00Z">
                  <w:rPr>
                    <w:ins w:id="2074" w:author="Alexander Thomas Frase" w:date="2012-10-31T14:03:00Z"/>
                    <w:rFonts w:eastAsia="Courier New" w:cs="Times New Roman"/>
                  </w:rPr>
                </w:rPrChange>
              </w:rPr>
            </w:pPr>
            <w:ins w:id="2075" w:author="Alexander Thomas Frase" w:date="2012-10-31T14:03:00Z">
              <w:r w:rsidRPr="00CC0267">
                <w:rPr>
                  <w:rFonts w:ascii="Courier New" w:eastAsia="Courier New" w:hAnsi="Courier New" w:cs="Courier New"/>
                  <w:sz w:val="22"/>
                  <w:rPrChange w:id="2076" w:author="Alexander Thomas Frase" w:date="2012-10-31T14:10:00Z">
                    <w:rPr>
                      <w:rFonts w:eastAsia="Courier New" w:cs="Times New Roman"/>
                    </w:rPr>
                  </w:rPrChange>
                </w:rPr>
                <w:t>rs12</w:t>
              </w:r>
            </w:ins>
          </w:p>
          <w:p w14:paraId="3B5656BA" w14:textId="6DAB4B05" w:rsidR="00B07A17" w:rsidRPr="00CC0267" w:rsidRDefault="00B07A17" w:rsidP="00B07A17">
            <w:pPr>
              <w:rPr>
                <w:ins w:id="2077" w:author="Alexander Thomas Frase" w:date="2012-10-31T14:03:00Z"/>
                <w:rFonts w:ascii="Courier New" w:eastAsia="Courier New" w:hAnsi="Courier New" w:cs="Courier New"/>
                <w:sz w:val="22"/>
                <w:rPrChange w:id="2078" w:author="Alexander Thomas Frase" w:date="2012-10-31T14:10:00Z">
                  <w:rPr>
                    <w:ins w:id="2079" w:author="Alexander Thomas Frase" w:date="2012-10-31T14:03:00Z"/>
                    <w:rFonts w:eastAsia="Courier New" w:cs="Times New Roman"/>
                  </w:rPr>
                </w:rPrChange>
              </w:rPr>
            </w:pPr>
            <w:ins w:id="2080" w:author="Alexander Thomas Frase" w:date="2012-10-31T14:03:00Z">
              <w:r w:rsidRPr="00CC0267">
                <w:rPr>
                  <w:rFonts w:ascii="Courier New" w:eastAsia="Courier New" w:hAnsi="Courier New" w:cs="Courier New"/>
                  <w:sz w:val="22"/>
                  <w:rPrChange w:id="2081" w:author="Alexander Thomas Frase" w:date="2012-10-31T14:10:00Z">
                    <w:rPr>
                      <w:rFonts w:eastAsia="Courier New" w:cs="Times New Roman"/>
                    </w:rPr>
                  </w:rPrChange>
                </w:rPr>
                <w:t>rs13</w:t>
              </w:r>
            </w:ins>
          </w:p>
          <w:p w14:paraId="7A49E08E" w14:textId="1ADCA3E9" w:rsidR="00B07A17" w:rsidRPr="00CC0267" w:rsidRDefault="00B07A17" w:rsidP="00B07A17">
            <w:pPr>
              <w:rPr>
                <w:ins w:id="2082" w:author="Alexander Thomas Frase" w:date="2012-10-31T14:03:00Z"/>
                <w:rFonts w:ascii="Courier New" w:eastAsia="Courier New" w:hAnsi="Courier New" w:cs="Courier New"/>
                <w:sz w:val="22"/>
                <w:rPrChange w:id="2083" w:author="Alexander Thomas Frase" w:date="2012-10-31T14:10:00Z">
                  <w:rPr>
                    <w:ins w:id="2084" w:author="Alexander Thomas Frase" w:date="2012-10-31T14:03:00Z"/>
                    <w:rFonts w:eastAsia="Courier New" w:cs="Times New Roman"/>
                  </w:rPr>
                </w:rPrChange>
              </w:rPr>
            </w:pPr>
            <w:ins w:id="2085" w:author="Alexander Thomas Frase" w:date="2012-10-31T14:03:00Z">
              <w:r w:rsidRPr="00CC0267">
                <w:rPr>
                  <w:rFonts w:ascii="Courier New" w:eastAsia="Courier New" w:hAnsi="Courier New" w:cs="Courier New"/>
                  <w:sz w:val="22"/>
                  <w:rPrChange w:id="2086" w:author="Alexander Thomas Frase" w:date="2012-10-31T14:10:00Z">
                    <w:rPr>
                      <w:rFonts w:eastAsia="Courier New" w:cs="Times New Roman"/>
                    </w:rPr>
                  </w:rPrChange>
                </w:rPr>
                <w:t>rs14</w:t>
              </w:r>
            </w:ins>
          </w:p>
          <w:p w14:paraId="38513D0C" w14:textId="77777777" w:rsidR="00B07A17" w:rsidRPr="00CC0267" w:rsidRDefault="00B07A17" w:rsidP="0084437E">
            <w:pPr>
              <w:rPr>
                <w:ins w:id="2087" w:author="Alexander Thomas Frase" w:date="2012-10-31T14:03:00Z"/>
                <w:rFonts w:ascii="Courier New" w:eastAsia="Courier New" w:hAnsi="Courier New" w:cs="Courier New"/>
                <w:sz w:val="22"/>
                <w:rPrChange w:id="2088" w:author="Alexander Thomas Frase" w:date="2012-10-31T14:10:00Z">
                  <w:rPr>
                    <w:ins w:id="2089" w:author="Alexander Thomas Frase" w:date="2012-10-31T14:03:00Z"/>
                    <w:rFonts w:eastAsia="Courier New" w:cs="Times New Roman"/>
                  </w:rPr>
                </w:rPrChange>
              </w:rPr>
            </w:pPr>
            <w:ins w:id="2090" w:author="Alexander Thomas Frase" w:date="2012-10-31T14:03:00Z">
              <w:r w:rsidRPr="00CC0267">
                <w:rPr>
                  <w:rFonts w:ascii="Courier New" w:eastAsia="Courier New" w:hAnsi="Courier New" w:cs="Courier New"/>
                  <w:sz w:val="22"/>
                  <w:rPrChange w:id="2091" w:author="Alexander Thomas Frase" w:date="2012-10-31T14:10:00Z">
                    <w:rPr>
                      <w:rFonts w:eastAsia="Courier New" w:cs="Times New Roman"/>
                    </w:rPr>
                  </w:rPrChange>
                </w:rPr>
                <w:t>rs15</w:t>
              </w:r>
            </w:ins>
          </w:p>
          <w:p w14:paraId="021AEAF5" w14:textId="1F9FC011" w:rsidR="00B07A17" w:rsidRPr="00CC0267" w:rsidRDefault="00B07A17" w:rsidP="00A86292">
            <w:pPr>
              <w:rPr>
                <w:ins w:id="2092" w:author="Alexander Thomas Frase" w:date="2012-10-31T14:03:00Z"/>
                <w:rFonts w:ascii="Courier New" w:eastAsia="Courier New" w:hAnsi="Courier New" w:cs="Courier New"/>
                <w:sz w:val="22"/>
                <w:rPrChange w:id="2093" w:author="Alexander Thomas Frase" w:date="2012-10-31T14:10:00Z">
                  <w:rPr>
                    <w:ins w:id="2094" w:author="Alexander Thomas Frase" w:date="2012-10-31T14:03:00Z"/>
                    <w:rFonts w:eastAsia="Courier New" w:cs="Times New Roman"/>
                  </w:rPr>
                </w:rPrChange>
              </w:rPr>
            </w:pPr>
            <w:ins w:id="2095" w:author="Alexander Thomas Frase" w:date="2012-10-31T14:03:00Z">
              <w:r w:rsidRPr="00CC0267">
                <w:rPr>
                  <w:rFonts w:ascii="Courier New" w:eastAsia="Courier New" w:hAnsi="Courier New" w:cs="Courier New"/>
                  <w:sz w:val="22"/>
                  <w:rPrChange w:id="2096" w:author="Alexander Thomas Frase" w:date="2012-10-31T14:10:00Z">
                    <w:rPr>
                      <w:rFonts w:eastAsia="Courier New" w:cs="Times New Roman"/>
                    </w:rPr>
                  </w:rPrChange>
                </w:rPr>
                <w:t>rs16</w:t>
              </w:r>
            </w:ins>
          </w:p>
        </w:tc>
        <w:tc>
          <w:tcPr>
            <w:tcW w:w="5076" w:type="dxa"/>
            <w:tcPrChange w:id="2097" w:author="Alexander Thomas Frase" w:date="2012-10-31T14:04:00Z">
              <w:tcPr>
                <w:tcW w:w="5076" w:type="dxa"/>
              </w:tcPr>
            </w:tcPrChange>
          </w:tcPr>
          <w:p w14:paraId="4E980353" w14:textId="77777777" w:rsidR="00B07A17" w:rsidRPr="00CC0267" w:rsidRDefault="00B07A17" w:rsidP="003C548A">
            <w:pPr>
              <w:rPr>
                <w:ins w:id="2098" w:author="Alexander Thomas Frase" w:date="2012-10-31T14:03:00Z"/>
                <w:rFonts w:ascii="Courier New" w:eastAsia="Courier New" w:hAnsi="Courier New" w:cs="Courier New"/>
                <w:sz w:val="22"/>
                <w:rPrChange w:id="2099" w:author="Alexander Thomas Frase" w:date="2012-10-31T14:10:00Z">
                  <w:rPr>
                    <w:ins w:id="2100" w:author="Alexander Thomas Frase" w:date="2012-10-31T14:03:00Z"/>
                    <w:rFonts w:eastAsia="Courier New" w:cs="Times New Roman"/>
                  </w:rPr>
                </w:rPrChange>
              </w:rPr>
            </w:pPr>
            <w:ins w:id="2101" w:author="Alexander Thomas Frase" w:date="2012-10-31T14:03:00Z">
              <w:r w:rsidRPr="00CC0267">
                <w:rPr>
                  <w:rFonts w:ascii="Courier New" w:eastAsia="Courier New" w:hAnsi="Courier New" w:cs="Courier New"/>
                  <w:sz w:val="22"/>
                  <w:rPrChange w:id="2102" w:author="Alexander Thomas Frase" w:date="2012-10-31T14:10:00Z">
                    <w:rPr>
                      <w:rFonts w:eastAsia="Courier New" w:cs="Times New Roman"/>
                    </w:rPr>
                  </w:rPrChange>
                </w:rPr>
                <w:t>#gene</w:t>
              </w:r>
            </w:ins>
          </w:p>
          <w:p w14:paraId="5EFDD6A3" w14:textId="77777777" w:rsidR="00B07A17" w:rsidRPr="00CC0267" w:rsidRDefault="00B07A17" w:rsidP="003C548A">
            <w:pPr>
              <w:rPr>
                <w:ins w:id="2103" w:author="Alexander Thomas Frase" w:date="2012-10-31T14:03:00Z"/>
                <w:rFonts w:ascii="Courier New" w:eastAsia="Courier New" w:hAnsi="Courier New" w:cs="Courier New"/>
                <w:sz w:val="22"/>
                <w:rPrChange w:id="2104" w:author="Alexander Thomas Frase" w:date="2012-10-31T14:10:00Z">
                  <w:rPr>
                    <w:ins w:id="2105" w:author="Alexander Thomas Frase" w:date="2012-10-31T14:03:00Z"/>
                    <w:rFonts w:eastAsia="Courier New" w:cs="Times New Roman"/>
                  </w:rPr>
                </w:rPrChange>
              </w:rPr>
            </w:pPr>
            <w:ins w:id="2106" w:author="Alexander Thomas Frase" w:date="2012-10-31T14:03:00Z">
              <w:r w:rsidRPr="00CC0267">
                <w:rPr>
                  <w:rFonts w:ascii="Courier New" w:eastAsia="Courier New" w:hAnsi="Courier New" w:cs="Courier New"/>
                  <w:sz w:val="22"/>
                  <w:rPrChange w:id="2107" w:author="Alexander Thomas Frase" w:date="2012-10-31T14:10:00Z">
                    <w:rPr>
                      <w:rFonts w:eastAsia="Courier New" w:cs="Times New Roman"/>
                    </w:rPr>
                  </w:rPrChange>
                </w:rPr>
                <w:t>A</w:t>
              </w:r>
            </w:ins>
          </w:p>
          <w:p w14:paraId="2771701F" w14:textId="77777777" w:rsidR="00B07A17" w:rsidRPr="00CC0267" w:rsidRDefault="00B07A17" w:rsidP="003C548A">
            <w:pPr>
              <w:rPr>
                <w:ins w:id="2108" w:author="Alexander Thomas Frase" w:date="2012-10-31T14:03:00Z"/>
                <w:rFonts w:ascii="Courier New" w:eastAsia="Courier New" w:hAnsi="Courier New" w:cs="Courier New"/>
                <w:sz w:val="22"/>
                <w:rPrChange w:id="2109" w:author="Alexander Thomas Frase" w:date="2012-10-31T14:10:00Z">
                  <w:rPr>
                    <w:ins w:id="2110" w:author="Alexander Thomas Frase" w:date="2012-10-31T14:03:00Z"/>
                    <w:rFonts w:eastAsia="Courier New" w:cs="Times New Roman"/>
                  </w:rPr>
                </w:rPrChange>
              </w:rPr>
            </w:pPr>
            <w:ins w:id="2111" w:author="Alexander Thomas Frase" w:date="2012-10-31T14:03:00Z">
              <w:r w:rsidRPr="00CC0267">
                <w:rPr>
                  <w:rFonts w:ascii="Courier New" w:eastAsia="Courier New" w:hAnsi="Courier New" w:cs="Courier New"/>
                  <w:sz w:val="22"/>
                  <w:rPrChange w:id="2112" w:author="Alexander Thomas Frase" w:date="2012-10-31T14:10:00Z">
                    <w:rPr>
                      <w:rFonts w:eastAsia="Courier New" w:cs="Times New Roman"/>
                    </w:rPr>
                  </w:rPrChange>
                </w:rPr>
                <w:t>C</w:t>
              </w:r>
            </w:ins>
          </w:p>
          <w:p w14:paraId="5DB4668F" w14:textId="4D1E771F" w:rsidR="00B07A17" w:rsidRPr="00CC0267" w:rsidRDefault="00B07A17" w:rsidP="003C548A">
            <w:pPr>
              <w:rPr>
                <w:ins w:id="2113" w:author="Alexander Thomas Frase" w:date="2012-10-31T14:03:00Z"/>
                <w:rFonts w:ascii="Courier New" w:eastAsia="Courier New" w:hAnsi="Courier New" w:cs="Courier New"/>
                <w:sz w:val="22"/>
                <w:rPrChange w:id="2114" w:author="Alexander Thomas Frase" w:date="2012-10-31T14:10:00Z">
                  <w:rPr>
                    <w:ins w:id="2115" w:author="Alexander Thomas Frase" w:date="2012-10-31T14:03:00Z"/>
                    <w:rFonts w:eastAsia="Courier New" w:cs="Times New Roman"/>
                  </w:rPr>
                </w:rPrChange>
              </w:rPr>
            </w:pPr>
            <w:ins w:id="2116" w:author="Alexander Thomas Frase" w:date="2012-10-31T14:03:00Z">
              <w:r w:rsidRPr="00CC0267">
                <w:rPr>
                  <w:rFonts w:ascii="Courier New" w:eastAsia="Courier New" w:hAnsi="Courier New" w:cs="Courier New"/>
                  <w:sz w:val="22"/>
                  <w:rPrChange w:id="2117" w:author="Alexander Thomas Frase" w:date="2012-10-31T14:10:00Z">
                    <w:rPr>
                      <w:rFonts w:eastAsia="Courier New" w:cs="Times New Roman"/>
                    </w:rPr>
                  </w:rPrChange>
                </w:rPr>
                <w:t>E</w:t>
              </w:r>
            </w:ins>
          </w:p>
        </w:tc>
      </w:tr>
    </w:tbl>
    <w:p w14:paraId="754AF85E" w14:textId="77777777" w:rsidR="00CC0267" w:rsidRDefault="00CC0267" w:rsidP="003C548A">
      <w:pPr>
        <w:rPr>
          <w:ins w:id="2118" w:author="Alexander Thomas Frase" w:date="2012-10-31T14:04:00Z"/>
          <w:rFonts w:eastAsia="Courier New" w:cs="Times New Roman"/>
        </w:rPr>
      </w:pPr>
    </w:p>
    <w:p w14:paraId="12A32F2D" w14:textId="47C93FFB" w:rsidR="00EE78CA" w:rsidRDefault="00EE78CA" w:rsidP="003C548A">
      <w:pPr>
        <w:rPr>
          <w:ins w:id="2119" w:author="Alexander Thomas Frase" w:date="2012-10-31T14:04:00Z"/>
          <w:rFonts w:eastAsia="Courier New" w:cs="Times New Roman"/>
        </w:rPr>
      </w:pPr>
      <w:ins w:id="2120" w:author="Alexander Thomas Frase" w:date="2012-10-31T14:04:00Z">
        <w:r>
          <w:rPr>
            <w:rFonts w:eastAsia="Courier New" w:cs="Times New Roman"/>
          </w:rPr>
          <w:t>Configuration:</w:t>
        </w:r>
      </w:ins>
    </w:p>
    <w:p w14:paraId="0111C19D" w14:textId="77777777" w:rsidR="00EE78CA" w:rsidRDefault="00EE78CA" w:rsidP="003C548A">
      <w:pPr>
        <w:rPr>
          <w:ins w:id="2121" w:author="Alexander Thomas Frase" w:date="2012-10-31T14:04:00Z"/>
          <w:rFonts w:eastAsia="Courier New" w:cs="Times New Roman"/>
        </w:rPr>
      </w:pPr>
    </w:p>
    <w:tbl>
      <w:tblPr>
        <w:tblStyle w:val="TableGrid"/>
        <w:tblW w:w="8640" w:type="dxa"/>
        <w:tblInd w:w="720" w:type="dxa"/>
        <w:tblLook w:val="04A0" w:firstRow="1" w:lastRow="0" w:firstColumn="1" w:lastColumn="0" w:noHBand="0" w:noVBand="1"/>
        <w:tblPrChange w:id="2122" w:author="Alexander Thomas Frase" w:date="2012-10-31T14:05:00Z">
          <w:tblPr>
            <w:tblStyle w:val="TableGrid"/>
            <w:tblW w:w="0" w:type="auto"/>
            <w:tblLook w:val="04A0" w:firstRow="1" w:lastRow="0" w:firstColumn="1" w:lastColumn="0" w:noHBand="0" w:noVBand="1"/>
          </w:tblPr>
        </w:tblPrChange>
      </w:tblPr>
      <w:tblGrid>
        <w:gridCol w:w="8640"/>
        <w:tblGridChange w:id="2123">
          <w:tblGrid>
            <w:gridCol w:w="10152"/>
          </w:tblGrid>
        </w:tblGridChange>
      </w:tblGrid>
      <w:tr w:rsidR="00EE78CA" w:rsidRPr="00CC0267" w14:paraId="119F5A23" w14:textId="77777777" w:rsidTr="00EE78CA">
        <w:trPr>
          <w:ins w:id="2124" w:author="Alexander Thomas Frase" w:date="2012-10-31T14:04:00Z"/>
        </w:trPr>
        <w:tc>
          <w:tcPr>
            <w:tcW w:w="10152" w:type="dxa"/>
            <w:tcPrChange w:id="2125" w:author="Alexander Thomas Frase" w:date="2012-10-31T14:05:00Z">
              <w:tcPr>
                <w:tcW w:w="10152" w:type="dxa"/>
              </w:tcPr>
            </w:tcPrChange>
          </w:tcPr>
          <w:p w14:paraId="2951B414" w14:textId="11825A89" w:rsidR="00EE78CA" w:rsidRPr="00CC0267" w:rsidRDefault="00EE78CA" w:rsidP="003C548A">
            <w:pPr>
              <w:rPr>
                <w:ins w:id="2126" w:author="Alexander Thomas Frase" w:date="2012-10-31T14:04:00Z"/>
                <w:rFonts w:ascii="Courier New" w:eastAsia="Courier New" w:hAnsi="Courier New" w:cs="Courier New"/>
                <w:sz w:val="22"/>
                <w:rPrChange w:id="2127" w:author="Alexander Thomas Frase" w:date="2012-10-31T14:11:00Z">
                  <w:rPr>
                    <w:ins w:id="2128" w:author="Alexander Thomas Frase" w:date="2012-10-31T14:04:00Z"/>
                    <w:rFonts w:eastAsia="Courier New" w:cs="Times New Roman"/>
                  </w:rPr>
                </w:rPrChange>
              </w:rPr>
            </w:pPr>
            <w:ins w:id="2129" w:author="Alexander Thomas Frase" w:date="2012-10-31T14:04:00Z">
              <w:r w:rsidRPr="00CC0267">
                <w:rPr>
                  <w:rFonts w:ascii="Courier New" w:eastAsia="Courier New" w:hAnsi="Courier New" w:cs="Courier New"/>
                  <w:sz w:val="22"/>
                  <w:rPrChange w:id="2130" w:author="Alexander Thomas Frase" w:date="2012-10-31T14:11:00Z">
                    <w:rPr>
                      <w:rFonts w:eastAsia="Courier New" w:cs="Times New Roman"/>
                    </w:rPr>
                  </w:rPrChange>
                </w:rPr>
                <w:t xml:space="preserve">KNOWLEDGE </w:t>
              </w:r>
              <w:proofErr w:type="spellStart"/>
              <w:r w:rsidRPr="00CC0267">
                <w:rPr>
                  <w:rFonts w:ascii="Courier New" w:eastAsia="Courier New" w:hAnsi="Courier New" w:cs="Courier New"/>
                  <w:sz w:val="22"/>
                  <w:rPrChange w:id="2131" w:author="Alexander Thomas Frase" w:date="2012-10-31T14:11:00Z">
                    <w:rPr>
                      <w:rFonts w:eastAsia="Courier New" w:cs="Times New Roman"/>
                    </w:rPr>
                  </w:rPrChange>
                </w:rPr>
                <w:t>test.db</w:t>
              </w:r>
              <w:proofErr w:type="spellEnd"/>
            </w:ins>
          </w:p>
          <w:p w14:paraId="5505552B" w14:textId="77777777" w:rsidR="00EE78CA" w:rsidRPr="00CC0267" w:rsidRDefault="00EE78CA" w:rsidP="003C548A">
            <w:pPr>
              <w:rPr>
                <w:ins w:id="2132" w:author="Alexander Thomas Frase" w:date="2012-10-31T14:04:00Z"/>
                <w:rFonts w:ascii="Courier New" w:eastAsia="Courier New" w:hAnsi="Courier New" w:cs="Courier New"/>
                <w:sz w:val="22"/>
                <w:rPrChange w:id="2133" w:author="Alexander Thomas Frase" w:date="2012-10-31T14:11:00Z">
                  <w:rPr>
                    <w:ins w:id="2134" w:author="Alexander Thomas Frase" w:date="2012-10-31T14:04:00Z"/>
                    <w:rFonts w:eastAsia="Courier New" w:cs="Times New Roman"/>
                  </w:rPr>
                </w:rPrChange>
              </w:rPr>
            </w:pPr>
            <w:ins w:id="2135" w:author="Alexander Thomas Frase" w:date="2012-10-31T14:04:00Z">
              <w:r w:rsidRPr="00CC0267">
                <w:rPr>
                  <w:rFonts w:ascii="Courier New" w:eastAsia="Courier New" w:hAnsi="Courier New" w:cs="Courier New"/>
                  <w:sz w:val="22"/>
                  <w:rPrChange w:id="2136" w:author="Alexander Thomas Frase" w:date="2012-10-31T14:11:00Z">
                    <w:rPr>
                      <w:rFonts w:eastAsia="Courier New" w:cs="Times New Roman"/>
                    </w:rPr>
                  </w:rPrChange>
                </w:rPr>
                <w:t>SNP_FILE input1</w:t>
              </w:r>
            </w:ins>
          </w:p>
          <w:p w14:paraId="68DD6BED" w14:textId="77777777" w:rsidR="00EE78CA" w:rsidRPr="00CC0267" w:rsidRDefault="00EE78CA" w:rsidP="003C548A">
            <w:pPr>
              <w:rPr>
                <w:ins w:id="2137" w:author="Alexander Thomas Frase" w:date="2012-10-31T14:04:00Z"/>
                <w:rFonts w:ascii="Courier New" w:eastAsia="Courier New" w:hAnsi="Courier New" w:cs="Courier New"/>
                <w:sz w:val="22"/>
                <w:rPrChange w:id="2138" w:author="Alexander Thomas Frase" w:date="2012-10-31T14:11:00Z">
                  <w:rPr>
                    <w:ins w:id="2139" w:author="Alexander Thomas Frase" w:date="2012-10-31T14:04:00Z"/>
                    <w:rFonts w:eastAsia="Courier New" w:cs="Times New Roman"/>
                  </w:rPr>
                </w:rPrChange>
              </w:rPr>
            </w:pPr>
            <w:ins w:id="2140" w:author="Alexander Thomas Frase" w:date="2012-10-31T14:04:00Z">
              <w:r w:rsidRPr="00CC0267">
                <w:rPr>
                  <w:rFonts w:ascii="Courier New" w:eastAsia="Courier New" w:hAnsi="Courier New" w:cs="Courier New"/>
                  <w:sz w:val="22"/>
                  <w:rPrChange w:id="2141" w:author="Alexander Thomas Frase" w:date="2012-10-31T14:11:00Z">
                    <w:rPr>
                      <w:rFonts w:eastAsia="Courier New" w:cs="Times New Roman"/>
                    </w:rPr>
                  </w:rPrChange>
                </w:rPr>
                <w:t>GENE_FILE input2</w:t>
              </w:r>
            </w:ins>
          </w:p>
          <w:p w14:paraId="1D77A270" w14:textId="50D801C6" w:rsidR="00EE78CA" w:rsidRPr="00CC0267" w:rsidRDefault="00EE78CA" w:rsidP="003C548A">
            <w:pPr>
              <w:rPr>
                <w:ins w:id="2142" w:author="Alexander Thomas Frase" w:date="2012-10-31T14:04:00Z"/>
                <w:rFonts w:ascii="Courier New" w:eastAsia="Courier New" w:hAnsi="Courier New" w:cs="Courier New"/>
                <w:sz w:val="22"/>
                <w:rPrChange w:id="2143" w:author="Alexander Thomas Frase" w:date="2012-10-31T14:11:00Z">
                  <w:rPr>
                    <w:ins w:id="2144" w:author="Alexander Thomas Frase" w:date="2012-10-31T14:04:00Z"/>
                    <w:rFonts w:eastAsia="Courier New" w:cs="Times New Roman"/>
                  </w:rPr>
                </w:rPrChange>
              </w:rPr>
            </w:pPr>
            <w:ins w:id="2145" w:author="Alexander Thomas Frase" w:date="2012-10-31T14:04:00Z">
              <w:r w:rsidRPr="00CC0267">
                <w:rPr>
                  <w:rFonts w:ascii="Courier New" w:eastAsia="Courier New" w:hAnsi="Courier New" w:cs="Courier New"/>
                  <w:sz w:val="22"/>
                  <w:rPrChange w:id="2146" w:author="Alexander Thomas Frase" w:date="2012-10-31T14:11:00Z">
                    <w:rPr>
                      <w:rFonts w:eastAsia="Courier New" w:cs="Times New Roman"/>
                    </w:rPr>
                  </w:rPrChange>
                </w:rPr>
                <w:t xml:space="preserve">FILTER </w:t>
              </w:r>
              <w:proofErr w:type="spellStart"/>
              <w:r w:rsidRPr="00CC0267">
                <w:rPr>
                  <w:rFonts w:ascii="Courier New" w:eastAsia="Courier New" w:hAnsi="Courier New" w:cs="Courier New"/>
                  <w:sz w:val="22"/>
                  <w:rPrChange w:id="2147" w:author="Alexander Thomas Frase" w:date="2012-10-31T14:11:00Z">
                    <w:rPr>
                      <w:rFonts w:eastAsia="Courier New" w:cs="Times New Roman"/>
                    </w:rPr>
                  </w:rPrChange>
                </w:rPr>
                <w:t>snp</w:t>
              </w:r>
              <w:proofErr w:type="spellEnd"/>
            </w:ins>
          </w:p>
        </w:tc>
      </w:tr>
    </w:tbl>
    <w:p w14:paraId="09C8F820" w14:textId="77777777" w:rsidR="00EE78CA" w:rsidRDefault="00EE78CA" w:rsidP="003C548A">
      <w:pPr>
        <w:rPr>
          <w:ins w:id="2148" w:author="Alexander Thomas Frase" w:date="2012-10-31T14:04:00Z"/>
          <w:rFonts w:eastAsia="Courier New" w:cs="Times New Roman"/>
        </w:rPr>
      </w:pPr>
    </w:p>
    <w:p w14:paraId="7DE3AC60" w14:textId="77777777" w:rsidR="00EE78CA" w:rsidRDefault="00EE78CA" w:rsidP="003C548A">
      <w:pPr>
        <w:rPr>
          <w:ins w:id="2149" w:author="Alexander Thomas Frase" w:date="2012-10-31T14:05:00Z"/>
          <w:rFonts w:eastAsia="Courier New" w:cs="Times New Roman"/>
        </w:rPr>
      </w:pPr>
      <w:ins w:id="2150" w:author="Alexander Thomas Frase" w:date="2012-10-31T14:04:00Z">
        <w:r>
          <w:rPr>
            <w:rFonts w:eastAsia="Courier New" w:cs="Times New Roman"/>
          </w:rPr>
          <w:t>Output:</w:t>
        </w:r>
      </w:ins>
    </w:p>
    <w:p w14:paraId="1FF4D05D" w14:textId="77777777" w:rsidR="00EE78CA" w:rsidRDefault="00EE78CA" w:rsidP="003C548A">
      <w:pPr>
        <w:rPr>
          <w:ins w:id="2151" w:author="Alexander Thomas Frase" w:date="2012-10-31T14:04:00Z"/>
          <w:rFonts w:eastAsia="Courier New" w:cs="Times New Roman"/>
        </w:rPr>
      </w:pPr>
    </w:p>
    <w:tbl>
      <w:tblPr>
        <w:tblStyle w:val="TableGrid"/>
        <w:tblW w:w="8640" w:type="dxa"/>
        <w:tblInd w:w="720" w:type="dxa"/>
        <w:tblLook w:val="04A0" w:firstRow="1" w:lastRow="0" w:firstColumn="1" w:lastColumn="0" w:noHBand="0" w:noVBand="1"/>
        <w:tblPrChange w:id="2152" w:author="Alexander Thomas Frase" w:date="2012-10-31T14:05:00Z">
          <w:tblPr>
            <w:tblStyle w:val="TableGrid"/>
            <w:tblW w:w="0" w:type="auto"/>
            <w:tblLook w:val="04A0" w:firstRow="1" w:lastRow="0" w:firstColumn="1" w:lastColumn="0" w:noHBand="0" w:noVBand="1"/>
          </w:tblPr>
        </w:tblPrChange>
      </w:tblPr>
      <w:tblGrid>
        <w:gridCol w:w="8640"/>
        <w:tblGridChange w:id="2153">
          <w:tblGrid>
            <w:gridCol w:w="10152"/>
          </w:tblGrid>
        </w:tblGridChange>
      </w:tblGrid>
      <w:tr w:rsidR="00EE78CA" w:rsidRPr="00EE78CA" w14:paraId="7546F82B" w14:textId="77777777" w:rsidTr="00EE78CA">
        <w:trPr>
          <w:ins w:id="2154" w:author="Alexander Thomas Frase" w:date="2012-10-31T14:05:00Z"/>
        </w:trPr>
        <w:tc>
          <w:tcPr>
            <w:tcW w:w="10152" w:type="dxa"/>
            <w:tcPrChange w:id="2155" w:author="Alexander Thomas Frase" w:date="2012-10-31T14:05:00Z">
              <w:tcPr>
                <w:tcW w:w="10152" w:type="dxa"/>
              </w:tcPr>
            </w:tcPrChange>
          </w:tcPr>
          <w:p w14:paraId="3EAB7063" w14:textId="48AC035A" w:rsidR="00EE78CA" w:rsidRPr="00EE78CA" w:rsidRDefault="00EE78CA" w:rsidP="003C548A">
            <w:pPr>
              <w:rPr>
                <w:ins w:id="2156" w:author="Alexander Thomas Frase" w:date="2012-10-31T14:05:00Z"/>
                <w:rFonts w:ascii="Courier New" w:eastAsia="Courier New" w:hAnsi="Courier New" w:cs="Courier New"/>
                <w:sz w:val="22"/>
                <w:szCs w:val="22"/>
                <w:rPrChange w:id="2157" w:author="Alexander Thomas Frase" w:date="2012-10-31T14:09:00Z">
                  <w:rPr>
                    <w:ins w:id="2158" w:author="Alexander Thomas Frase" w:date="2012-10-31T14:05:00Z"/>
                    <w:rFonts w:eastAsia="Courier New" w:cs="Times New Roman"/>
                  </w:rPr>
                </w:rPrChange>
              </w:rPr>
            </w:pPr>
            <w:ins w:id="2159" w:author="Alexander Thomas Frase" w:date="2012-10-31T14:05:00Z">
              <w:r w:rsidRPr="00EE78CA">
                <w:rPr>
                  <w:rFonts w:ascii="Courier New" w:eastAsia="Courier New" w:hAnsi="Courier New" w:cs="Courier New"/>
                  <w:sz w:val="22"/>
                  <w:szCs w:val="22"/>
                  <w:rPrChange w:id="2160" w:author="Alexander Thomas Frase" w:date="2012-10-31T14:09:00Z">
                    <w:rPr>
                      <w:rFonts w:eastAsia="Courier New" w:cs="Times New Roman"/>
                    </w:rPr>
                  </w:rPrChange>
                </w:rPr>
                <w:t>#</w:t>
              </w:r>
              <w:proofErr w:type="spellStart"/>
              <w:r w:rsidRPr="00EE78CA">
                <w:rPr>
                  <w:rFonts w:ascii="Courier New" w:eastAsia="Courier New" w:hAnsi="Courier New" w:cs="Courier New"/>
                  <w:sz w:val="22"/>
                  <w:szCs w:val="22"/>
                  <w:rPrChange w:id="2161" w:author="Alexander Thomas Frase" w:date="2012-10-31T14:09:00Z">
                    <w:rPr>
                      <w:rFonts w:eastAsia="Courier New" w:cs="Times New Roman"/>
                    </w:rPr>
                  </w:rPrChange>
                </w:rPr>
                <w:t>snp</w:t>
              </w:r>
              <w:proofErr w:type="spellEnd"/>
            </w:ins>
          </w:p>
          <w:p w14:paraId="1B7E324B" w14:textId="42F6EFEB" w:rsidR="00EE78CA" w:rsidRPr="00EE78CA" w:rsidRDefault="00EE78CA" w:rsidP="003C548A">
            <w:pPr>
              <w:rPr>
                <w:ins w:id="2162" w:author="Alexander Thomas Frase" w:date="2012-10-31T14:05:00Z"/>
                <w:rFonts w:ascii="Courier New" w:eastAsia="Courier New" w:hAnsi="Courier New" w:cs="Courier New"/>
                <w:sz w:val="22"/>
                <w:szCs w:val="22"/>
                <w:rPrChange w:id="2163" w:author="Alexander Thomas Frase" w:date="2012-10-31T14:09:00Z">
                  <w:rPr>
                    <w:ins w:id="2164" w:author="Alexander Thomas Frase" w:date="2012-10-31T14:05:00Z"/>
                    <w:rFonts w:eastAsia="Courier New" w:cs="Times New Roman"/>
                  </w:rPr>
                </w:rPrChange>
              </w:rPr>
            </w:pPr>
            <w:ins w:id="2165" w:author="Alexander Thomas Frase" w:date="2012-10-31T14:05:00Z">
              <w:r w:rsidRPr="00EE78CA">
                <w:rPr>
                  <w:rFonts w:ascii="Courier New" w:eastAsia="Courier New" w:hAnsi="Courier New" w:cs="Courier New"/>
                  <w:sz w:val="22"/>
                  <w:szCs w:val="22"/>
                  <w:rPrChange w:id="2166" w:author="Alexander Thomas Frase" w:date="2012-10-31T14:09:00Z">
                    <w:rPr>
                      <w:rFonts w:eastAsia="Courier New" w:cs="Times New Roman"/>
                    </w:rPr>
                  </w:rPrChange>
                </w:rPr>
                <w:t>rs11</w:t>
              </w:r>
            </w:ins>
          </w:p>
          <w:p w14:paraId="646F7808" w14:textId="09D765D7" w:rsidR="00EE78CA" w:rsidRPr="00EE78CA" w:rsidRDefault="00EE78CA" w:rsidP="003C548A">
            <w:pPr>
              <w:rPr>
                <w:ins w:id="2167" w:author="Alexander Thomas Frase" w:date="2012-10-31T14:05:00Z"/>
                <w:rFonts w:ascii="Courier New" w:eastAsia="Courier New" w:hAnsi="Courier New" w:cs="Courier New"/>
                <w:sz w:val="22"/>
                <w:szCs w:val="22"/>
                <w:rPrChange w:id="2168" w:author="Alexander Thomas Frase" w:date="2012-10-31T14:09:00Z">
                  <w:rPr>
                    <w:ins w:id="2169" w:author="Alexander Thomas Frase" w:date="2012-10-31T14:05:00Z"/>
                    <w:rFonts w:eastAsia="Courier New" w:cs="Times New Roman"/>
                  </w:rPr>
                </w:rPrChange>
              </w:rPr>
            </w:pPr>
            <w:ins w:id="2170" w:author="Alexander Thomas Frase" w:date="2012-10-31T14:05:00Z">
              <w:r w:rsidRPr="00EE78CA">
                <w:rPr>
                  <w:rFonts w:ascii="Courier New" w:eastAsia="Courier New" w:hAnsi="Courier New" w:cs="Courier New"/>
                  <w:sz w:val="22"/>
                  <w:szCs w:val="22"/>
                  <w:rPrChange w:id="2171" w:author="Alexander Thomas Frase" w:date="2012-10-31T14:09:00Z">
                    <w:rPr>
                      <w:rFonts w:eastAsia="Courier New" w:cs="Times New Roman"/>
                    </w:rPr>
                  </w:rPrChange>
                </w:rPr>
                <w:t>rs12</w:t>
              </w:r>
            </w:ins>
          </w:p>
          <w:p w14:paraId="0AFDE0F6" w14:textId="1A1D3469" w:rsidR="00EE78CA" w:rsidRPr="00EE78CA" w:rsidRDefault="00EE78CA" w:rsidP="003C548A">
            <w:pPr>
              <w:rPr>
                <w:ins w:id="2172" w:author="Alexander Thomas Frase" w:date="2012-10-31T14:05:00Z"/>
                <w:rFonts w:ascii="Courier New" w:eastAsia="Courier New" w:hAnsi="Courier New" w:cs="Courier New"/>
                <w:sz w:val="22"/>
                <w:szCs w:val="22"/>
                <w:rPrChange w:id="2173" w:author="Alexander Thomas Frase" w:date="2012-10-31T14:09:00Z">
                  <w:rPr>
                    <w:ins w:id="2174" w:author="Alexander Thomas Frase" w:date="2012-10-31T14:05:00Z"/>
                    <w:rFonts w:eastAsia="Courier New" w:cs="Times New Roman"/>
                  </w:rPr>
                </w:rPrChange>
              </w:rPr>
            </w:pPr>
            <w:ins w:id="2175" w:author="Alexander Thomas Frase" w:date="2012-10-31T14:05:00Z">
              <w:r w:rsidRPr="00EE78CA">
                <w:rPr>
                  <w:rFonts w:ascii="Courier New" w:eastAsia="Courier New" w:hAnsi="Courier New" w:cs="Courier New"/>
                  <w:sz w:val="22"/>
                  <w:szCs w:val="22"/>
                  <w:rPrChange w:id="2176" w:author="Alexander Thomas Frase" w:date="2012-10-31T14:09:00Z">
                    <w:rPr>
                      <w:rFonts w:eastAsia="Courier New" w:cs="Times New Roman"/>
                    </w:rPr>
                  </w:rPrChange>
                </w:rPr>
                <w:t>rs15</w:t>
              </w:r>
            </w:ins>
          </w:p>
          <w:p w14:paraId="2FDABB0F" w14:textId="798A737D" w:rsidR="00EE78CA" w:rsidRPr="00EE78CA" w:rsidRDefault="00EE78CA" w:rsidP="003C548A">
            <w:pPr>
              <w:rPr>
                <w:ins w:id="2177" w:author="Alexander Thomas Frase" w:date="2012-10-31T14:05:00Z"/>
                <w:rFonts w:ascii="Courier New" w:eastAsia="Courier New" w:hAnsi="Courier New" w:cs="Courier New"/>
                <w:sz w:val="22"/>
                <w:szCs w:val="22"/>
                <w:rPrChange w:id="2178" w:author="Alexander Thomas Frase" w:date="2012-10-31T14:09:00Z">
                  <w:rPr>
                    <w:ins w:id="2179" w:author="Alexander Thomas Frase" w:date="2012-10-31T14:05:00Z"/>
                    <w:rFonts w:eastAsia="Courier New" w:cs="Times New Roman"/>
                  </w:rPr>
                </w:rPrChange>
              </w:rPr>
            </w:pPr>
            <w:ins w:id="2180" w:author="Alexander Thomas Frase" w:date="2012-10-31T14:05:00Z">
              <w:r w:rsidRPr="00EE78CA">
                <w:rPr>
                  <w:rFonts w:ascii="Courier New" w:eastAsia="Courier New" w:hAnsi="Courier New" w:cs="Courier New"/>
                  <w:sz w:val="22"/>
                  <w:szCs w:val="22"/>
                  <w:rPrChange w:id="2181" w:author="Alexander Thomas Frase" w:date="2012-10-31T14:09:00Z">
                    <w:rPr>
                      <w:rFonts w:eastAsia="Courier New" w:cs="Times New Roman"/>
                    </w:rPr>
                  </w:rPrChange>
                </w:rPr>
                <w:t>rs16</w:t>
              </w:r>
            </w:ins>
          </w:p>
        </w:tc>
      </w:tr>
    </w:tbl>
    <w:p w14:paraId="15B4DCD8" w14:textId="2258ED64" w:rsidR="003C548A" w:rsidDel="00654FE6" w:rsidRDefault="003C548A" w:rsidP="003C548A">
      <w:pPr>
        <w:rPr>
          <w:del w:id="2182" w:author="Alexander Thomas Frase" w:date="2012-10-26T19:48:00Z"/>
          <w:rFonts w:eastAsia="Courier New" w:cs="Times New Roman"/>
        </w:rPr>
      </w:pPr>
      <w:del w:id="2183" w:author="Alexander Thomas Frase" w:date="2012-10-26T19:48:00Z">
        <w:r w:rsidRPr="00F54218" w:rsidDel="00654FE6">
          <w:rPr>
            <w:rFonts w:eastAsia="Courier New" w:cs="Times New Roman"/>
          </w:rPr>
          <w:tab/>
        </w:r>
        <w:r w:rsidRPr="00F54218" w:rsidDel="00654FE6">
          <w:rPr>
            <w:rFonts w:eastAsia="Courier New" w:cs="Times New Roman"/>
          </w:rPr>
          <w:tab/>
        </w:r>
        <w:r w:rsidRPr="00F54218" w:rsidDel="00654FE6">
          <w:rPr>
            <w:rFonts w:eastAsia="Courier New" w:cs="Times New Roman"/>
          </w:rPr>
          <w:tab/>
        </w:r>
        <w:r w:rsidRPr="00F54218" w:rsidDel="00654FE6">
          <w:rPr>
            <w:rFonts w:eastAsia="Courier New" w:cs="Times New Roman"/>
          </w:rPr>
          <w:tab/>
        </w:r>
      </w:del>
    </w:p>
    <w:p w14:paraId="568910D3" w14:textId="165EDE38" w:rsidR="003C548A" w:rsidRPr="00F54218" w:rsidDel="00EE78CA" w:rsidRDefault="003C548A" w:rsidP="003C548A">
      <w:pPr>
        <w:rPr>
          <w:del w:id="2184" w:author="Alexander Thomas Frase" w:date="2012-10-31T14:05:00Z"/>
          <w:rFonts w:eastAsia="Courier New" w:cs="Times New Roman"/>
        </w:rPr>
      </w:pPr>
    </w:p>
    <w:p w14:paraId="63575DFE" w14:textId="1F3EC813"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85" w:author="Alexander Thomas Frase" w:date="2012-10-31T14:05:00Z"/>
          <w:rFonts w:ascii="Courier New" w:hAnsi="Courier New" w:cs="Courier New"/>
          <w:bCs/>
          <w:sz w:val="20"/>
          <w:szCs w:val="20"/>
        </w:rPr>
      </w:pPr>
      <w:del w:id="2186" w:author="Alexander Thomas Frase" w:date="2012-10-31T14:05:00Z">
        <w:r w:rsidRPr="00F54218" w:rsidDel="00EE78CA">
          <w:rPr>
            <w:rFonts w:ascii="Courier New" w:hAnsi="Courier New" w:cs="Courier New"/>
            <w:bCs/>
            <w:sz w:val="20"/>
            <w:szCs w:val="20"/>
          </w:rPr>
          <w:delText>$ biofilter-2 --stdout -</w:delText>
        </w:r>
        <w:r w:rsidDel="00EE78CA">
          <w:rPr>
            <w:rFonts w:ascii="Courier New" w:hAnsi="Courier New" w:cs="Courier New"/>
            <w:bCs/>
            <w:sz w:val="20"/>
            <w:szCs w:val="20"/>
          </w:rPr>
          <w:delText>-</w:delText>
        </w:r>
        <w:r w:rsidRPr="00F54218" w:rsidDel="00EE78CA">
          <w:rPr>
            <w:rFonts w:ascii="Courier New" w:hAnsi="Courier New" w:cs="Courier New"/>
            <w:bCs/>
            <w:sz w:val="20"/>
            <w:szCs w:val="20"/>
          </w:rPr>
          <w:delText>k</w:delText>
        </w:r>
        <w:r w:rsidDel="00EE78CA">
          <w:rPr>
            <w:rFonts w:ascii="Courier New" w:hAnsi="Courier New" w:cs="Courier New"/>
            <w:bCs/>
            <w:sz w:val="20"/>
            <w:szCs w:val="20"/>
          </w:rPr>
          <w:delText>nowledge</w:delText>
        </w:r>
        <w:r w:rsidRPr="00F54218" w:rsidDel="00EE78CA">
          <w:rPr>
            <w:rFonts w:ascii="Courier New" w:hAnsi="Courier New" w:cs="Courier New"/>
            <w:bCs/>
            <w:sz w:val="20"/>
            <w:szCs w:val="20"/>
          </w:rPr>
          <w:delText xml:space="preserve"> test.db -</w:delText>
        </w:r>
        <w:r w:rsidDel="00EE78CA">
          <w:rPr>
            <w:rFonts w:ascii="Courier New" w:hAnsi="Courier New" w:cs="Courier New"/>
            <w:bCs/>
            <w:sz w:val="20"/>
            <w:szCs w:val="20"/>
          </w:rPr>
          <w:delText>-snp-file</w:delText>
        </w:r>
        <w:r w:rsidRPr="00F54218" w:rsidDel="00EE78CA">
          <w:rPr>
            <w:rFonts w:ascii="Courier New" w:hAnsi="Courier New" w:cs="Courier New"/>
            <w:bCs/>
            <w:sz w:val="20"/>
            <w:szCs w:val="20"/>
          </w:rPr>
          <w:delText xml:space="preserve"> input1 -</w:delText>
        </w:r>
        <w:r w:rsidDel="00EE78CA">
          <w:rPr>
            <w:rFonts w:ascii="Courier New" w:hAnsi="Courier New" w:cs="Courier New"/>
            <w:bCs/>
            <w:sz w:val="20"/>
            <w:szCs w:val="20"/>
          </w:rPr>
          <w:delText>-gene-file</w:delText>
        </w:r>
        <w:r w:rsidRPr="00F54218" w:rsidDel="00EE78CA">
          <w:rPr>
            <w:rFonts w:ascii="Courier New" w:hAnsi="Courier New" w:cs="Courier New"/>
            <w:bCs/>
            <w:sz w:val="20"/>
            <w:szCs w:val="20"/>
          </w:rPr>
          <w:delText xml:space="preserve"> input2 </w:delText>
        </w:r>
        <w:r w:rsidDel="00EE78CA">
          <w:rPr>
            <w:rFonts w:ascii="Courier New" w:hAnsi="Courier New" w:cs="Courier New"/>
            <w:bCs/>
            <w:sz w:val="20"/>
            <w:szCs w:val="20"/>
          </w:rPr>
          <w:delText xml:space="preserve">  </w:delText>
        </w:r>
        <w:r w:rsidRPr="00F54218" w:rsidDel="00EE78CA">
          <w:rPr>
            <w:rFonts w:ascii="Courier New" w:hAnsi="Courier New" w:cs="Courier New"/>
            <w:bCs/>
            <w:sz w:val="20"/>
            <w:szCs w:val="20"/>
          </w:rPr>
          <w:delText>-</w:delText>
        </w:r>
        <w:r w:rsidDel="00EE78CA">
          <w:rPr>
            <w:rFonts w:ascii="Courier New" w:hAnsi="Courier New" w:cs="Courier New"/>
            <w:bCs/>
            <w:sz w:val="20"/>
            <w:szCs w:val="20"/>
          </w:rPr>
          <w:delText>-</w:delText>
        </w:r>
        <w:r w:rsidRPr="00F54218" w:rsidDel="00EE78CA">
          <w:rPr>
            <w:rFonts w:ascii="Courier New" w:hAnsi="Courier New" w:cs="Courier New"/>
            <w:bCs/>
            <w:sz w:val="20"/>
            <w:szCs w:val="20"/>
          </w:rPr>
          <w:delText>f</w:delText>
        </w:r>
        <w:r w:rsidDel="00EE78CA">
          <w:rPr>
            <w:rFonts w:ascii="Courier New" w:hAnsi="Courier New" w:cs="Courier New"/>
            <w:bCs/>
            <w:sz w:val="20"/>
            <w:szCs w:val="20"/>
          </w:rPr>
          <w:delText>ilter</w:delText>
        </w:r>
        <w:r w:rsidRPr="00F54218" w:rsidDel="00EE78CA">
          <w:rPr>
            <w:rFonts w:ascii="Courier New" w:hAnsi="Courier New" w:cs="Courier New"/>
            <w:bCs/>
            <w:sz w:val="20"/>
            <w:szCs w:val="20"/>
          </w:rPr>
          <w:delText xml:space="preserve"> snp</w:delText>
        </w:r>
      </w:del>
    </w:p>
    <w:p w14:paraId="29BDD655" w14:textId="468E51FA"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87" w:author="Alexander Thomas Frase" w:date="2012-10-31T14:05:00Z"/>
          <w:rFonts w:ascii="Courier New" w:hAnsi="Courier New" w:cs="Courier New"/>
          <w:bCs/>
          <w:sz w:val="20"/>
          <w:szCs w:val="20"/>
        </w:rPr>
      </w:pPr>
      <w:del w:id="2188" w:author="Alexander Thomas Frase" w:date="2012-10-31T14:05:00Z">
        <w:r w:rsidRPr="00F54218" w:rsidDel="00EE78CA">
          <w:rPr>
            <w:rFonts w:ascii="Courier New" w:hAnsi="Courier New" w:cs="Courier New"/>
            <w:bCs/>
            <w:sz w:val="20"/>
            <w:szCs w:val="20"/>
          </w:rPr>
          <w:delText>#snp</w:delText>
        </w:r>
      </w:del>
    </w:p>
    <w:p w14:paraId="72D4346C" w14:textId="5CEBABD3"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89" w:author="Alexander Thomas Frase" w:date="2012-10-31T14:05:00Z"/>
          <w:rFonts w:ascii="Courier New" w:hAnsi="Courier New" w:cs="Courier New"/>
          <w:bCs/>
          <w:sz w:val="20"/>
          <w:szCs w:val="20"/>
        </w:rPr>
      </w:pPr>
      <w:del w:id="2190" w:author="Alexander Thomas Frase" w:date="2012-10-31T14:05:00Z">
        <w:r w:rsidRPr="00F54218" w:rsidDel="00EE78CA">
          <w:rPr>
            <w:rFonts w:ascii="Courier New" w:hAnsi="Courier New" w:cs="Courier New"/>
            <w:bCs/>
            <w:sz w:val="20"/>
            <w:szCs w:val="20"/>
          </w:rPr>
          <w:delText>rs11</w:delText>
        </w:r>
      </w:del>
    </w:p>
    <w:p w14:paraId="51EC0041" w14:textId="582BACD8"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91" w:author="Alexander Thomas Frase" w:date="2012-10-31T14:05:00Z"/>
          <w:rFonts w:ascii="Courier New" w:hAnsi="Courier New" w:cs="Courier New"/>
          <w:bCs/>
          <w:sz w:val="20"/>
          <w:szCs w:val="20"/>
        </w:rPr>
      </w:pPr>
      <w:del w:id="2192" w:author="Alexander Thomas Frase" w:date="2012-10-31T14:05:00Z">
        <w:r w:rsidRPr="00F54218" w:rsidDel="00EE78CA">
          <w:rPr>
            <w:rFonts w:ascii="Courier New" w:hAnsi="Courier New" w:cs="Courier New"/>
            <w:bCs/>
            <w:sz w:val="20"/>
            <w:szCs w:val="20"/>
          </w:rPr>
          <w:delText>rs12</w:delText>
        </w:r>
      </w:del>
    </w:p>
    <w:p w14:paraId="65D2A28A" w14:textId="1E92C997"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93" w:author="Alexander Thomas Frase" w:date="2012-10-31T14:05:00Z"/>
          <w:rFonts w:ascii="Courier New" w:hAnsi="Courier New" w:cs="Courier New"/>
          <w:bCs/>
          <w:sz w:val="20"/>
          <w:szCs w:val="20"/>
        </w:rPr>
      </w:pPr>
      <w:del w:id="2194" w:author="Alexander Thomas Frase" w:date="2012-10-31T14:05:00Z">
        <w:r w:rsidRPr="00F54218" w:rsidDel="00EE78CA">
          <w:rPr>
            <w:rFonts w:ascii="Courier New" w:hAnsi="Courier New" w:cs="Courier New"/>
            <w:bCs/>
            <w:sz w:val="20"/>
            <w:szCs w:val="20"/>
          </w:rPr>
          <w:delText>rs15</w:delText>
        </w:r>
      </w:del>
    </w:p>
    <w:p w14:paraId="5CB27BAC" w14:textId="004C67A6" w:rsidR="003C548A" w:rsidRPr="00F54218" w:rsidDel="00EE78CA" w:rsidRDefault="003C548A" w:rsidP="003C548A">
      <w:pPr>
        <w:pBdr>
          <w:top w:val="single" w:sz="4" w:space="1" w:color="auto"/>
          <w:left w:val="single" w:sz="4" w:space="4" w:color="auto"/>
          <w:bottom w:val="single" w:sz="4" w:space="1" w:color="auto"/>
          <w:right w:val="single" w:sz="4" w:space="4" w:color="auto"/>
        </w:pBdr>
        <w:rPr>
          <w:del w:id="2195" w:author="Alexander Thomas Frase" w:date="2012-10-31T14:05:00Z"/>
          <w:rFonts w:ascii="Courier New" w:hAnsi="Courier New" w:cs="Courier New"/>
          <w:bCs/>
          <w:sz w:val="20"/>
          <w:szCs w:val="20"/>
        </w:rPr>
      </w:pPr>
      <w:del w:id="2196" w:author="Alexander Thomas Frase" w:date="2012-10-31T14:05:00Z">
        <w:r w:rsidRPr="00F54218" w:rsidDel="00EE78CA">
          <w:rPr>
            <w:rFonts w:ascii="Courier New" w:hAnsi="Courier New" w:cs="Courier New"/>
            <w:bCs/>
            <w:sz w:val="20"/>
            <w:szCs w:val="20"/>
          </w:rPr>
          <w:delText>rs16</w:delText>
        </w:r>
      </w:del>
    </w:p>
    <w:p w14:paraId="463F52C5" w14:textId="0E30EADA" w:rsidR="00654FE6" w:rsidRDefault="00654FE6">
      <w:pPr>
        <w:widowControl/>
        <w:suppressAutoHyphens w:val="0"/>
        <w:rPr>
          <w:ins w:id="2197" w:author="Alexander Thomas Frase" w:date="2012-10-26T19:48:00Z"/>
          <w:rFonts w:eastAsia="Courier New" w:cs="Times New Roman"/>
        </w:rPr>
      </w:pPr>
    </w:p>
    <w:p w14:paraId="490162EE" w14:textId="553D2C50" w:rsidR="003C548A" w:rsidDel="00654FE6" w:rsidRDefault="003C548A" w:rsidP="003C548A">
      <w:pPr>
        <w:rPr>
          <w:del w:id="2198" w:author="Alexander Thomas Frase" w:date="2012-10-26T19:48:00Z"/>
          <w:rFonts w:eastAsia="Courier New" w:cs="Times New Roman"/>
        </w:rPr>
      </w:pPr>
    </w:p>
    <w:p w14:paraId="3D97986D" w14:textId="2EF4F349" w:rsidR="003B534B" w:rsidDel="00654FE6" w:rsidRDefault="003B534B" w:rsidP="003C548A">
      <w:pPr>
        <w:rPr>
          <w:del w:id="2199" w:author="Alexander Thomas Frase" w:date="2012-10-26T19:48:00Z"/>
          <w:rFonts w:eastAsia="Courier New" w:cs="Times New Roman"/>
        </w:rPr>
      </w:pPr>
    </w:p>
    <w:p w14:paraId="738B5D8F" w14:textId="0625F9E9" w:rsidR="003B534B" w:rsidRPr="00F54218" w:rsidDel="00654FE6" w:rsidRDefault="003B534B" w:rsidP="003C548A">
      <w:pPr>
        <w:rPr>
          <w:del w:id="2200" w:author="Alexander Thomas Frase" w:date="2012-10-26T19:48:00Z"/>
          <w:rFonts w:eastAsia="Courier New" w:cs="Times New Roman"/>
        </w:rPr>
      </w:pPr>
    </w:p>
    <w:p w14:paraId="06572EE1" w14:textId="77777777" w:rsidR="003C548A" w:rsidRPr="00F54218" w:rsidRDefault="003C548A" w:rsidP="003B534B">
      <w:pPr>
        <w:pStyle w:val="Heading3"/>
      </w:pPr>
      <w:bookmarkStart w:id="2201" w:name="_Toc339626866"/>
      <w:r w:rsidRPr="00F54218">
        <w:t xml:space="preserve">Example 3: Input a </w:t>
      </w:r>
      <w:r>
        <w:t>list of groups</w:t>
      </w:r>
      <w:r w:rsidRPr="00F54218">
        <w:t xml:space="preserve">, </w:t>
      </w:r>
      <w:r>
        <w:t>o</w:t>
      </w:r>
      <w:r w:rsidRPr="00F54218">
        <w:t xml:space="preserve">utput </w:t>
      </w:r>
      <w:r>
        <w:t>r</w:t>
      </w:r>
      <w:r w:rsidRPr="00F54218">
        <w:t xml:space="preserve">egions within those </w:t>
      </w:r>
      <w:r>
        <w:t>g</w:t>
      </w:r>
      <w:r w:rsidRPr="00F54218">
        <w:t>roups.</w:t>
      </w:r>
      <w:bookmarkEnd w:id="2201"/>
    </w:p>
    <w:p w14:paraId="59AE2303" w14:textId="77777777" w:rsidR="003C548A" w:rsidRDefault="003C548A">
      <w:pPr>
        <w:rPr>
          <w:ins w:id="2202" w:author="Alexander Thomas Frase" w:date="2012-10-31T14:06:00Z"/>
        </w:rPr>
        <w:pPrChange w:id="2203" w:author="Alexander Thomas Frase" w:date="2012-10-31T14:06:00Z">
          <w:pPr>
            <w:pStyle w:val="ListParagraph"/>
          </w:pPr>
        </w:pPrChange>
      </w:pPr>
    </w:p>
    <w:p w14:paraId="7F8C5CAB" w14:textId="444BBB5A" w:rsidR="00EE78CA" w:rsidRDefault="00EE78CA">
      <w:pPr>
        <w:rPr>
          <w:ins w:id="2204" w:author="Alexander Thomas Frase" w:date="2012-10-31T14:06:00Z"/>
        </w:rPr>
        <w:pPrChange w:id="2205" w:author="Alexander Thomas Frase" w:date="2012-10-31T14:06:00Z">
          <w:pPr>
            <w:pStyle w:val="ListParagraph"/>
          </w:pPr>
        </w:pPrChange>
      </w:pPr>
      <w:ins w:id="2206" w:author="Alexander Thomas Frase" w:date="2012-10-31T14:06:00Z">
        <w:r>
          <w:t>Configuration:</w:t>
        </w:r>
      </w:ins>
    </w:p>
    <w:p w14:paraId="7C2B1327" w14:textId="77777777" w:rsidR="00EE78CA" w:rsidRDefault="00EE78CA">
      <w:pPr>
        <w:rPr>
          <w:ins w:id="2207" w:author="Alexander Thomas Frase" w:date="2012-10-31T14:06:00Z"/>
        </w:rPr>
        <w:pPrChange w:id="2208" w:author="Alexander Thomas Frase" w:date="2012-10-31T14:06:00Z">
          <w:pPr>
            <w:pStyle w:val="ListParagraph"/>
          </w:pPr>
        </w:pPrChange>
      </w:pPr>
    </w:p>
    <w:tbl>
      <w:tblPr>
        <w:tblStyle w:val="TableGrid"/>
        <w:tblW w:w="8640" w:type="dxa"/>
        <w:tblInd w:w="720" w:type="dxa"/>
        <w:tblLook w:val="04A0" w:firstRow="1" w:lastRow="0" w:firstColumn="1" w:lastColumn="0" w:noHBand="0" w:noVBand="1"/>
        <w:tblPrChange w:id="2209" w:author="Alexander Thomas Frase" w:date="2012-10-31T14:09:00Z">
          <w:tblPr>
            <w:tblStyle w:val="TableGrid"/>
            <w:tblW w:w="0" w:type="auto"/>
            <w:tblLook w:val="04A0" w:firstRow="1" w:lastRow="0" w:firstColumn="1" w:lastColumn="0" w:noHBand="0" w:noVBand="1"/>
          </w:tblPr>
        </w:tblPrChange>
      </w:tblPr>
      <w:tblGrid>
        <w:gridCol w:w="8640"/>
        <w:tblGridChange w:id="2210">
          <w:tblGrid>
            <w:gridCol w:w="10152"/>
          </w:tblGrid>
        </w:tblGridChange>
      </w:tblGrid>
      <w:tr w:rsidR="00EE78CA" w:rsidRPr="00EE78CA" w14:paraId="56D3E67C" w14:textId="77777777" w:rsidTr="00EE78CA">
        <w:trPr>
          <w:ins w:id="2211" w:author="Alexander Thomas Frase" w:date="2012-10-31T14:06:00Z"/>
        </w:trPr>
        <w:tc>
          <w:tcPr>
            <w:tcW w:w="10152" w:type="dxa"/>
            <w:tcPrChange w:id="2212" w:author="Alexander Thomas Frase" w:date="2012-10-31T14:09:00Z">
              <w:tcPr>
                <w:tcW w:w="10152" w:type="dxa"/>
              </w:tcPr>
            </w:tcPrChange>
          </w:tcPr>
          <w:p w14:paraId="1A3E0BB9" w14:textId="67138C2E" w:rsidR="00EE78CA" w:rsidRPr="00EE78CA" w:rsidRDefault="00EE78CA" w:rsidP="00EE78CA">
            <w:pPr>
              <w:rPr>
                <w:ins w:id="2213" w:author="Alexander Thomas Frase" w:date="2012-10-31T14:06:00Z"/>
                <w:rFonts w:ascii="Courier New" w:hAnsi="Courier New" w:cs="Courier New"/>
                <w:sz w:val="22"/>
                <w:rPrChange w:id="2214" w:author="Alexander Thomas Frase" w:date="2012-10-31T14:10:00Z">
                  <w:rPr>
                    <w:ins w:id="2215" w:author="Alexander Thomas Frase" w:date="2012-10-31T14:06:00Z"/>
                  </w:rPr>
                </w:rPrChange>
              </w:rPr>
            </w:pPr>
            <w:ins w:id="2216" w:author="Alexander Thomas Frase" w:date="2012-10-31T14:06:00Z">
              <w:r w:rsidRPr="00EE78CA">
                <w:rPr>
                  <w:rFonts w:ascii="Courier New" w:hAnsi="Courier New" w:cs="Courier New"/>
                  <w:sz w:val="22"/>
                  <w:rPrChange w:id="2217" w:author="Alexander Thomas Frase" w:date="2012-10-31T14:10:00Z">
                    <w:rPr/>
                  </w:rPrChange>
                </w:rPr>
                <w:t xml:space="preserve">KNOWLEDGE </w:t>
              </w:r>
              <w:proofErr w:type="spellStart"/>
              <w:r w:rsidRPr="00EE78CA">
                <w:rPr>
                  <w:rFonts w:ascii="Courier New" w:hAnsi="Courier New" w:cs="Courier New"/>
                  <w:sz w:val="22"/>
                  <w:rPrChange w:id="2218" w:author="Alexander Thomas Frase" w:date="2012-10-31T14:10:00Z">
                    <w:rPr/>
                  </w:rPrChange>
                </w:rPr>
                <w:t>test.db</w:t>
              </w:r>
              <w:proofErr w:type="spellEnd"/>
            </w:ins>
          </w:p>
          <w:p w14:paraId="1B069875" w14:textId="77777777" w:rsidR="00EE78CA" w:rsidRPr="00EE78CA" w:rsidRDefault="00EE78CA" w:rsidP="00EE78CA">
            <w:pPr>
              <w:rPr>
                <w:ins w:id="2219" w:author="Alexander Thomas Frase" w:date="2012-10-31T14:06:00Z"/>
                <w:rFonts w:ascii="Courier New" w:hAnsi="Courier New" w:cs="Courier New"/>
                <w:sz w:val="22"/>
                <w:rPrChange w:id="2220" w:author="Alexander Thomas Frase" w:date="2012-10-31T14:10:00Z">
                  <w:rPr>
                    <w:ins w:id="2221" w:author="Alexander Thomas Frase" w:date="2012-10-31T14:06:00Z"/>
                  </w:rPr>
                </w:rPrChange>
              </w:rPr>
            </w:pPr>
            <w:ins w:id="2222" w:author="Alexander Thomas Frase" w:date="2012-10-31T14:06:00Z">
              <w:r w:rsidRPr="00EE78CA">
                <w:rPr>
                  <w:rFonts w:ascii="Courier New" w:hAnsi="Courier New" w:cs="Courier New"/>
                  <w:sz w:val="22"/>
                  <w:rPrChange w:id="2223" w:author="Alexander Thomas Frase" w:date="2012-10-31T14:10:00Z">
                    <w:rPr/>
                  </w:rPrChange>
                </w:rPr>
                <w:t>GROUP red green cyan magenta orange indigo</w:t>
              </w:r>
            </w:ins>
          </w:p>
          <w:p w14:paraId="52BA797F" w14:textId="73F5AC15" w:rsidR="00EE78CA" w:rsidRPr="00EE78CA" w:rsidRDefault="00EE78CA" w:rsidP="00EE78CA">
            <w:pPr>
              <w:rPr>
                <w:ins w:id="2224" w:author="Alexander Thomas Frase" w:date="2012-10-31T14:06:00Z"/>
                <w:rFonts w:ascii="Courier New" w:hAnsi="Courier New" w:cs="Courier New"/>
                <w:sz w:val="22"/>
                <w:rPrChange w:id="2225" w:author="Alexander Thomas Frase" w:date="2012-10-31T14:10:00Z">
                  <w:rPr>
                    <w:ins w:id="2226" w:author="Alexander Thomas Frase" w:date="2012-10-31T14:06:00Z"/>
                  </w:rPr>
                </w:rPrChange>
              </w:rPr>
            </w:pPr>
            <w:ins w:id="2227" w:author="Alexander Thomas Frase" w:date="2012-10-31T14:06:00Z">
              <w:r w:rsidRPr="00EE78CA">
                <w:rPr>
                  <w:rFonts w:ascii="Courier New" w:hAnsi="Courier New" w:cs="Courier New"/>
                  <w:sz w:val="22"/>
                  <w:rPrChange w:id="2228" w:author="Alexander Thomas Frase" w:date="2012-10-31T14:10:00Z">
                    <w:rPr/>
                  </w:rPrChange>
                </w:rPr>
                <w:t>FILTER region</w:t>
              </w:r>
            </w:ins>
          </w:p>
        </w:tc>
      </w:tr>
    </w:tbl>
    <w:p w14:paraId="56F30676" w14:textId="77777777" w:rsidR="00EE78CA" w:rsidRDefault="00EE78CA">
      <w:pPr>
        <w:rPr>
          <w:ins w:id="2229" w:author="Alexander Thomas Frase" w:date="2012-10-31T14:06:00Z"/>
        </w:rPr>
        <w:pPrChange w:id="2230" w:author="Alexander Thomas Frase" w:date="2012-10-31T14:06:00Z">
          <w:pPr>
            <w:pStyle w:val="ListParagraph"/>
          </w:pPr>
        </w:pPrChange>
      </w:pPr>
    </w:p>
    <w:p w14:paraId="32D786A2" w14:textId="7CAFB7CC" w:rsidR="00EE78CA" w:rsidRDefault="00EE78CA">
      <w:pPr>
        <w:rPr>
          <w:ins w:id="2231" w:author="Alexander Thomas Frase" w:date="2012-10-31T14:06:00Z"/>
        </w:rPr>
        <w:pPrChange w:id="2232" w:author="Alexander Thomas Frase" w:date="2012-10-31T14:06:00Z">
          <w:pPr>
            <w:pStyle w:val="ListParagraph"/>
          </w:pPr>
        </w:pPrChange>
      </w:pPr>
      <w:ins w:id="2233" w:author="Alexander Thomas Frase" w:date="2012-10-31T14:06:00Z">
        <w:r>
          <w:t>Output:</w:t>
        </w:r>
      </w:ins>
    </w:p>
    <w:p w14:paraId="0D2630B3" w14:textId="77777777" w:rsidR="00EE78CA" w:rsidRDefault="00EE78CA">
      <w:pPr>
        <w:rPr>
          <w:ins w:id="2234" w:author="Alexander Thomas Frase" w:date="2012-10-31T14:06:00Z"/>
        </w:rPr>
        <w:pPrChange w:id="2235" w:author="Alexander Thomas Frase" w:date="2012-10-31T14:06:00Z">
          <w:pPr>
            <w:pStyle w:val="ListParagraph"/>
          </w:pPr>
        </w:pPrChange>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2236" w:author="Alexander Thomas Frase" w:date="2012-10-31T14:09:00Z">
          <w:tblPr>
            <w:tblStyle w:val="TableGrid"/>
            <w:tblW w:w="6789" w:type="dxa"/>
            <w:tblInd w:w="720" w:type="dxa"/>
            <w:tblBorders>
              <w:insideH w:val="none" w:sz="0" w:space="0" w:color="auto"/>
              <w:insideV w:val="none" w:sz="0" w:space="0" w:color="auto"/>
            </w:tblBorders>
            <w:tblLook w:val="04A0" w:firstRow="1" w:lastRow="0" w:firstColumn="1" w:lastColumn="0" w:noHBand="0" w:noVBand="1"/>
          </w:tblPr>
        </w:tblPrChange>
      </w:tblPr>
      <w:tblGrid>
        <w:gridCol w:w="752"/>
        <w:gridCol w:w="1009"/>
        <w:gridCol w:w="877"/>
        <w:gridCol w:w="6020"/>
        <w:tblGridChange w:id="2237">
          <w:tblGrid>
            <w:gridCol w:w="752"/>
            <w:gridCol w:w="938"/>
            <w:gridCol w:w="738"/>
            <w:gridCol w:w="4361"/>
          </w:tblGrid>
        </w:tblGridChange>
      </w:tblGrid>
      <w:tr w:rsidR="00EE78CA" w:rsidRPr="00EE78CA" w14:paraId="3449C563" w14:textId="5B416763" w:rsidTr="00EE78CA">
        <w:trPr>
          <w:ins w:id="2238" w:author="Alexander Thomas Frase" w:date="2012-10-31T14:06:00Z"/>
        </w:trPr>
        <w:tc>
          <w:tcPr>
            <w:tcW w:w="752" w:type="dxa"/>
            <w:tcPrChange w:id="2239" w:author="Alexander Thomas Frase" w:date="2012-10-31T14:09:00Z">
              <w:tcPr>
                <w:tcW w:w="752" w:type="dxa"/>
              </w:tcPr>
            </w:tcPrChange>
          </w:tcPr>
          <w:p w14:paraId="1935B8CC" w14:textId="1285885E" w:rsidR="00EE78CA" w:rsidRPr="00EE78CA" w:rsidRDefault="00EE78CA" w:rsidP="00EE78CA">
            <w:pPr>
              <w:rPr>
                <w:ins w:id="2240" w:author="Alexander Thomas Frase" w:date="2012-10-31T14:07:00Z"/>
                <w:rFonts w:ascii="Courier New" w:hAnsi="Courier New" w:cs="Courier New"/>
                <w:sz w:val="22"/>
                <w:rPrChange w:id="2241" w:author="Alexander Thomas Frase" w:date="2012-10-31T14:10:00Z">
                  <w:rPr>
                    <w:ins w:id="2242" w:author="Alexander Thomas Frase" w:date="2012-10-31T14:07:00Z"/>
                  </w:rPr>
                </w:rPrChange>
              </w:rPr>
            </w:pPr>
            <w:ins w:id="2243" w:author="Alexander Thomas Frase" w:date="2012-10-31T14:07:00Z">
              <w:r w:rsidRPr="00EE78CA">
                <w:rPr>
                  <w:rFonts w:ascii="Courier New" w:hAnsi="Courier New" w:cs="Courier New"/>
                  <w:sz w:val="22"/>
                  <w:rPrChange w:id="2244" w:author="Alexander Thomas Frase" w:date="2012-10-31T14:10:00Z">
                    <w:rPr/>
                  </w:rPrChange>
                </w:rPr>
                <w:t>#</w:t>
              </w:r>
              <w:proofErr w:type="spellStart"/>
              <w:r w:rsidRPr="00EE78CA">
                <w:rPr>
                  <w:rFonts w:ascii="Courier New" w:hAnsi="Courier New" w:cs="Courier New"/>
                  <w:sz w:val="22"/>
                  <w:rPrChange w:id="2245" w:author="Alexander Thomas Frase" w:date="2012-10-31T14:10:00Z">
                    <w:rPr/>
                  </w:rPrChange>
                </w:rPr>
                <w:t>chr</w:t>
              </w:r>
              <w:proofErr w:type="spellEnd"/>
            </w:ins>
          </w:p>
          <w:p w14:paraId="3CFF181E" w14:textId="77777777" w:rsidR="00EE78CA" w:rsidRPr="00EE78CA" w:rsidRDefault="00EE78CA" w:rsidP="00EE78CA">
            <w:pPr>
              <w:rPr>
                <w:ins w:id="2246" w:author="Alexander Thomas Frase" w:date="2012-10-31T14:07:00Z"/>
                <w:rFonts w:ascii="Courier New" w:hAnsi="Courier New" w:cs="Courier New"/>
                <w:sz w:val="22"/>
                <w:rPrChange w:id="2247" w:author="Alexander Thomas Frase" w:date="2012-10-31T14:10:00Z">
                  <w:rPr>
                    <w:ins w:id="2248" w:author="Alexander Thomas Frase" w:date="2012-10-31T14:07:00Z"/>
                  </w:rPr>
                </w:rPrChange>
              </w:rPr>
            </w:pPr>
            <w:ins w:id="2249" w:author="Alexander Thomas Frase" w:date="2012-10-31T14:07:00Z">
              <w:r w:rsidRPr="00EE78CA">
                <w:rPr>
                  <w:rFonts w:ascii="Courier New" w:hAnsi="Courier New" w:cs="Courier New"/>
                  <w:sz w:val="22"/>
                  <w:rPrChange w:id="2250" w:author="Alexander Thomas Frase" w:date="2012-10-31T14:10:00Z">
                    <w:rPr/>
                  </w:rPrChange>
                </w:rPr>
                <w:t>1</w:t>
              </w:r>
            </w:ins>
          </w:p>
          <w:p w14:paraId="21D053A2" w14:textId="77777777" w:rsidR="00EE78CA" w:rsidRPr="00EE78CA" w:rsidRDefault="00EE78CA" w:rsidP="00EE78CA">
            <w:pPr>
              <w:rPr>
                <w:ins w:id="2251" w:author="Alexander Thomas Frase" w:date="2012-10-31T14:07:00Z"/>
                <w:rFonts w:ascii="Courier New" w:hAnsi="Courier New" w:cs="Courier New"/>
                <w:sz w:val="22"/>
                <w:rPrChange w:id="2252" w:author="Alexander Thomas Frase" w:date="2012-10-31T14:10:00Z">
                  <w:rPr>
                    <w:ins w:id="2253" w:author="Alexander Thomas Frase" w:date="2012-10-31T14:07:00Z"/>
                  </w:rPr>
                </w:rPrChange>
              </w:rPr>
            </w:pPr>
            <w:ins w:id="2254" w:author="Alexander Thomas Frase" w:date="2012-10-31T14:07:00Z">
              <w:r w:rsidRPr="00EE78CA">
                <w:rPr>
                  <w:rFonts w:ascii="Courier New" w:hAnsi="Courier New" w:cs="Courier New"/>
                  <w:sz w:val="22"/>
                  <w:rPrChange w:id="2255" w:author="Alexander Thomas Frase" w:date="2012-10-31T14:10:00Z">
                    <w:rPr/>
                  </w:rPrChange>
                </w:rPr>
                <w:t>1</w:t>
              </w:r>
            </w:ins>
          </w:p>
          <w:p w14:paraId="3B656639" w14:textId="77777777" w:rsidR="00EE78CA" w:rsidRPr="00EE78CA" w:rsidRDefault="00EE78CA" w:rsidP="00EE78CA">
            <w:pPr>
              <w:rPr>
                <w:ins w:id="2256" w:author="Alexander Thomas Frase" w:date="2012-10-31T14:07:00Z"/>
                <w:rFonts w:ascii="Courier New" w:hAnsi="Courier New" w:cs="Courier New"/>
                <w:sz w:val="22"/>
                <w:rPrChange w:id="2257" w:author="Alexander Thomas Frase" w:date="2012-10-31T14:10:00Z">
                  <w:rPr>
                    <w:ins w:id="2258" w:author="Alexander Thomas Frase" w:date="2012-10-31T14:07:00Z"/>
                  </w:rPr>
                </w:rPrChange>
              </w:rPr>
            </w:pPr>
            <w:ins w:id="2259" w:author="Alexander Thomas Frase" w:date="2012-10-31T14:07:00Z">
              <w:r w:rsidRPr="00EE78CA">
                <w:rPr>
                  <w:rFonts w:ascii="Courier New" w:hAnsi="Courier New" w:cs="Courier New"/>
                  <w:sz w:val="22"/>
                  <w:rPrChange w:id="2260" w:author="Alexander Thomas Frase" w:date="2012-10-31T14:10:00Z">
                    <w:rPr/>
                  </w:rPrChange>
                </w:rPr>
                <w:t>1</w:t>
              </w:r>
            </w:ins>
          </w:p>
          <w:p w14:paraId="36CA009F" w14:textId="77777777" w:rsidR="00EE78CA" w:rsidRPr="00EE78CA" w:rsidRDefault="00EE78CA" w:rsidP="00EE78CA">
            <w:pPr>
              <w:rPr>
                <w:ins w:id="2261" w:author="Alexander Thomas Frase" w:date="2012-10-31T14:07:00Z"/>
                <w:rFonts w:ascii="Courier New" w:hAnsi="Courier New" w:cs="Courier New"/>
                <w:sz w:val="22"/>
                <w:rPrChange w:id="2262" w:author="Alexander Thomas Frase" w:date="2012-10-31T14:10:00Z">
                  <w:rPr>
                    <w:ins w:id="2263" w:author="Alexander Thomas Frase" w:date="2012-10-31T14:07:00Z"/>
                  </w:rPr>
                </w:rPrChange>
              </w:rPr>
            </w:pPr>
            <w:ins w:id="2264" w:author="Alexander Thomas Frase" w:date="2012-10-31T14:07:00Z">
              <w:r w:rsidRPr="00EE78CA">
                <w:rPr>
                  <w:rFonts w:ascii="Courier New" w:hAnsi="Courier New" w:cs="Courier New"/>
                  <w:sz w:val="22"/>
                  <w:rPrChange w:id="2265" w:author="Alexander Thomas Frase" w:date="2012-10-31T14:10:00Z">
                    <w:rPr/>
                  </w:rPrChange>
                </w:rPr>
                <w:t>3</w:t>
              </w:r>
            </w:ins>
          </w:p>
          <w:p w14:paraId="0C1B6886" w14:textId="77777777" w:rsidR="00EE78CA" w:rsidRPr="00EE78CA" w:rsidRDefault="00EE78CA" w:rsidP="00EE78CA">
            <w:pPr>
              <w:rPr>
                <w:ins w:id="2266" w:author="Alexander Thomas Frase" w:date="2012-10-31T14:07:00Z"/>
                <w:rFonts w:ascii="Courier New" w:hAnsi="Courier New" w:cs="Courier New"/>
                <w:sz w:val="22"/>
                <w:rPrChange w:id="2267" w:author="Alexander Thomas Frase" w:date="2012-10-31T14:10:00Z">
                  <w:rPr>
                    <w:ins w:id="2268" w:author="Alexander Thomas Frase" w:date="2012-10-31T14:07:00Z"/>
                  </w:rPr>
                </w:rPrChange>
              </w:rPr>
            </w:pPr>
            <w:ins w:id="2269" w:author="Alexander Thomas Frase" w:date="2012-10-31T14:07:00Z">
              <w:r w:rsidRPr="00EE78CA">
                <w:rPr>
                  <w:rFonts w:ascii="Courier New" w:hAnsi="Courier New" w:cs="Courier New"/>
                  <w:sz w:val="22"/>
                  <w:rPrChange w:id="2270" w:author="Alexander Thomas Frase" w:date="2012-10-31T14:10:00Z">
                    <w:rPr/>
                  </w:rPrChange>
                </w:rPr>
                <w:t>3</w:t>
              </w:r>
            </w:ins>
          </w:p>
          <w:p w14:paraId="19538609" w14:textId="27CD2DA8" w:rsidR="00EE78CA" w:rsidRPr="00EE78CA" w:rsidRDefault="00EE78CA" w:rsidP="00EE78CA">
            <w:pPr>
              <w:rPr>
                <w:ins w:id="2271" w:author="Alexander Thomas Frase" w:date="2012-10-31T14:06:00Z"/>
                <w:rFonts w:ascii="Courier New" w:hAnsi="Courier New" w:cs="Courier New"/>
                <w:sz w:val="22"/>
                <w:rPrChange w:id="2272" w:author="Alexander Thomas Frase" w:date="2012-10-31T14:10:00Z">
                  <w:rPr>
                    <w:ins w:id="2273" w:author="Alexander Thomas Frase" w:date="2012-10-31T14:06:00Z"/>
                  </w:rPr>
                </w:rPrChange>
              </w:rPr>
            </w:pPr>
            <w:ins w:id="2274" w:author="Alexander Thomas Frase" w:date="2012-10-31T14:07:00Z">
              <w:r w:rsidRPr="00EE78CA">
                <w:rPr>
                  <w:rFonts w:ascii="Courier New" w:hAnsi="Courier New" w:cs="Courier New"/>
                  <w:sz w:val="22"/>
                  <w:rPrChange w:id="2275" w:author="Alexander Thomas Frase" w:date="2012-10-31T14:10:00Z">
                    <w:rPr/>
                  </w:rPrChange>
                </w:rPr>
                <w:t>3</w:t>
              </w:r>
            </w:ins>
          </w:p>
        </w:tc>
        <w:tc>
          <w:tcPr>
            <w:tcW w:w="938" w:type="dxa"/>
            <w:tcPrChange w:id="2276" w:author="Alexander Thomas Frase" w:date="2012-10-31T14:09:00Z">
              <w:tcPr>
                <w:tcW w:w="938" w:type="dxa"/>
              </w:tcPr>
            </w:tcPrChange>
          </w:tcPr>
          <w:p w14:paraId="240798FB" w14:textId="5B03504F" w:rsidR="00EE78CA" w:rsidRPr="00EE78CA" w:rsidRDefault="00EE78CA" w:rsidP="00EE78CA">
            <w:pPr>
              <w:rPr>
                <w:ins w:id="2277" w:author="Alexander Thomas Frase" w:date="2012-10-31T14:07:00Z"/>
                <w:rFonts w:ascii="Courier New" w:hAnsi="Courier New" w:cs="Courier New"/>
                <w:sz w:val="22"/>
                <w:rPrChange w:id="2278" w:author="Alexander Thomas Frase" w:date="2012-10-31T14:10:00Z">
                  <w:rPr>
                    <w:ins w:id="2279" w:author="Alexander Thomas Frase" w:date="2012-10-31T14:07:00Z"/>
                  </w:rPr>
                </w:rPrChange>
              </w:rPr>
            </w:pPr>
            <w:ins w:id="2280" w:author="Alexander Thomas Frase" w:date="2012-10-31T14:08:00Z">
              <w:r w:rsidRPr="00EE78CA">
                <w:rPr>
                  <w:rFonts w:ascii="Courier New" w:hAnsi="Courier New" w:cs="Courier New"/>
                  <w:sz w:val="22"/>
                  <w:rPrChange w:id="2281" w:author="Alexander Thomas Frase" w:date="2012-10-31T14:10:00Z">
                    <w:rPr/>
                  </w:rPrChange>
                </w:rPr>
                <w:t>r</w:t>
              </w:r>
            </w:ins>
            <w:ins w:id="2282" w:author="Alexander Thomas Frase" w:date="2012-10-31T14:07:00Z">
              <w:r w:rsidRPr="00EE78CA">
                <w:rPr>
                  <w:rFonts w:ascii="Courier New" w:hAnsi="Courier New" w:cs="Courier New"/>
                  <w:sz w:val="22"/>
                  <w:rPrChange w:id="2283" w:author="Alexander Thomas Frase" w:date="2012-10-31T14:10:00Z">
                    <w:rPr/>
                  </w:rPrChange>
                </w:rPr>
                <w:t>egion</w:t>
              </w:r>
            </w:ins>
          </w:p>
          <w:p w14:paraId="52849BC4" w14:textId="77777777" w:rsidR="00EE78CA" w:rsidRPr="00EE78CA" w:rsidRDefault="00EE78CA" w:rsidP="00EE78CA">
            <w:pPr>
              <w:rPr>
                <w:ins w:id="2284" w:author="Alexander Thomas Frase" w:date="2012-10-31T14:07:00Z"/>
                <w:rFonts w:ascii="Courier New" w:hAnsi="Courier New" w:cs="Courier New"/>
                <w:sz w:val="22"/>
                <w:rPrChange w:id="2285" w:author="Alexander Thomas Frase" w:date="2012-10-31T14:10:00Z">
                  <w:rPr>
                    <w:ins w:id="2286" w:author="Alexander Thomas Frase" w:date="2012-10-31T14:07:00Z"/>
                  </w:rPr>
                </w:rPrChange>
              </w:rPr>
            </w:pPr>
            <w:ins w:id="2287" w:author="Alexander Thomas Frase" w:date="2012-10-31T14:07:00Z">
              <w:r w:rsidRPr="00EE78CA">
                <w:rPr>
                  <w:rFonts w:ascii="Courier New" w:hAnsi="Courier New" w:cs="Courier New"/>
                  <w:sz w:val="22"/>
                  <w:rPrChange w:id="2288" w:author="Alexander Thomas Frase" w:date="2012-10-31T14:10:00Z">
                    <w:rPr/>
                  </w:rPrChange>
                </w:rPr>
                <w:t>A</w:t>
              </w:r>
            </w:ins>
          </w:p>
          <w:p w14:paraId="140318B0" w14:textId="77777777" w:rsidR="00EE78CA" w:rsidRPr="00EE78CA" w:rsidRDefault="00EE78CA" w:rsidP="00EE78CA">
            <w:pPr>
              <w:rPr>
                <w:ins w:id="2289" w:author="Alexander Thomas Frase" w:date="2012-10-31T14:07:00Z"/>
                <w:rFonts w:ascii="Courier New" w:hAnsi="Courier New" w:cs="Courier New"/>
                <w:sz w:val="22"/>
                <w:rPrChange w:id="2290" w:author="Alexander Thomas Frase" w:date="2012-10-31T14:10:00Z">
                  <w:rPr>
                    <w:ins w:id="2291" w:author="Alexander Thomas Frase" w:date="2012-10-31T14:07:00Z"/>
                  </w:rPr>
                </w:rPrChange>
              </w:rPr>
            </w:pPr>
            <w:ins w:id="2292" w:author="Alexander Thomas Frase" w:date="2012-10-31T14:07:00Z">
              <w:r w:rsidRPr="00EE78CA">
                <w:rPr>
                  <w:rFonts w:ascii="Courier New" w:hAnsi="Courier New" w:cs="Courier New"/>
                  <w:sz w:val="22"/>
                  <w:rPrChange w:id="2293" w:author="Alexander Thomas Frase" w:date="2012-10-31T14:10:00Z">
                    <w:rPr/>
                  </w:rPrChange>
                </w:rPr>
                <w:t>B</w:t>
              </w:r>
            </w:ins>
          </w:p>
          <w:p w14:paraId="2D5A66C4" w14:textId="77777777" w:rsidR="00EE78CA" w:rsidRPr="00EE78CA" w:rsidRDefault="00EE78CA" w:rsidP="00EE78CA">
            <w:pPr>
              <w:rPr>
                <w:ins w:id="2294" w:author="Alexander Thomas Frase" w:date="2012-10-31T14:07:00Z"/>
                <w:rFonts w:ascii="Courier New" w:hAnsi="Courier New" w:cs="Courier New"/>
                <w:sz w:val="22"/>
                <w:rPrChange w:id="2295" w:author="Alexander Thomas Frase" w:date="2012-10-31T14:10:00Z">
                  <w:rPr>
                    <w:ins w:id="2296" w:author="Alexander Thomas Frase" w:date="2012-10-31T14:07:00Z"/>
                  </w:rPr>
                </w:rPrChange>
              </w:rPr>
            </w:pPr>
            <w:ins w:id="2297" w:author="Alexander Thomas Frase" w:date="2012-10-31T14:07:00Z">
              <w:r w:rsidRPr="00EE78CA">
                <w:rPr>
                  <w:rFonts w:ascii="Courier New" w:hAnsi="Courier New" w:cs="Courier New"/>
                  <w:sz w:val="22"/>
                  <w:rPrChange w:id="2298" w:author="Alexander Thomas Frase" w:date="2012-10-31T14:10:00Z">
                    <w:rPr/>
                  </w:rPrChange>
                </w:rPr>
                <w:t>C</w:t>
              </w:r>
            </w:ins>
          </w:p>
          <w:p w14:paraId="2F461823" w14:textId="77777777" w:rsidR="00EE78CA" w:rsidRPr="00EE78CA" w:rsidRDefault="00EE78CA" w:rsidP="00EE78CA">
            <w:pPr>
              <w:rPr>
                <w:ins w:id="2299" w:author="Alexander Thomas Frase" w:date="2012-10-31T14:07:00Z"/>
                <w:rFonts w:ascii="Courier New" w:hAnsi="Courier New" w:cs="Courier New"/>
                <w:sz w:val="22"/>
                <w:rPrChange w:id="2300" w:author="Alexander Thomas Frase" w:date="2012-10-31T14:10:00Z">
                  <w:rPr>
                    <w:ins w:id="2301" w:author="Alexander Thomas Frase" w:date="2012-10-31T14:07:00Z"/>
                  </w:rPr>
                </w:rPrChange>
              </w:rPr>
            </w:pPr>
            <w:ins w:id="2302" w:author="Alexander Thomas Frase" w:date="2012-10-31T14:07:00Z">
              <w:r w:rsidRPr="00EE78CA">
                <w:rPr>
                  <w:rFonts w:ascii="Courier New" w:hAnsi="Courier New" w:cs="Courier New"/>
                  <w:sz w:val="22"/>
                  <w:rPrChange w:id="2303" w:author="Alexander Thomas Frase" w:date="2012-10-31T14:10:00Z">
                    <w:rPr/>
                  </w:rPrChange>
                </w:rPr>
                <w:t>P</w:t>
              </w:r>
            </w:ins>
          </w:p>
          <w:p w14:paraId="64FD438A" w14:textId="77777777" w:rsidR="00EE78CA" w:rsidRPr="00EE78CA" w:rsidRDefault="00EE78CA" w:rsidP="00EE78CA">
            <w:pPr>
              <w:rPr>
                <w:ins w:id="2304" w:author="Alexander Thomas Frase" w:date="2012-10-31T14:07:00Z"/>
                <w:rFonts w:ascii="Courier New" w:hAnsi="Courier New" w:cs="Courier New"/>
                <w:sz w:val="22"/>
                <w:rPrChange w:id="2305" w:author="Alexander Thomas Frase" w:date="2012-10-31T14:10:00Z">
                  <w:rPr>
                    <w:ins w:id="2306" w:author="Alexander Thomas Frase" w:date="2012-10-31T14:07:00Z"/>
                  </w:rPr>
                </w:rPrChange>
              </w:rPr>
            </w:pPr>
            <w:ins w:id="2307" w:author="Alexander Thomas Frase" w:date="2012-10-31T14:07:00Z">
              <w:r w:rsidRPr="00EE78CA">
                <w:rPr>
                  <w:rFonts w:ascii="Courier New" w:hAnsi="Courier New" w:cs="Courier New"/>
                  <w:sz w:val="22"/>
                  <w:rPrChange w:id="2308" w:author="Alexander Thomas Frase" w:date="2012-10-31T14:10:00Z">
                    <w:rPr/>
                  </w:rPrChange>
                </w:rPr>
                <w:t>Q</w:t>
              </w:r>
            </w:ins>
          </w:p>
          <w:p w14:paraId="7DCF5B27" w14:textId="3704D6BA" w:rsidR="00EE78CA" w:rsidRPr="00EE78CA" w:rsidRDefault="00EE78CA" w:rsidP="00EE78CA">
            <w:pPr>
              <w:rPr>
                <w:ins w:id="2309" w:author="Alexander Thomas Frase" w:date="2012-10-31T14:07:00Z"/>
                <w:rFonts w:ascii="Courier New" w:hAnsi="Courier New" w:cs="Courier New"/>
                <w:sz w:val="22"/>
                <w:rPrChange w:id="2310" w:author="Alexander Thomas Frase" w:date="2012-10-31T14:10:00Z">
                  <w:rPr>
                    <w:ins w:id="2311" w:author="Alexander Thomas Frase" w:date="2012-10-31T14:07:00Z"/>
                  </w:rPr>
                </w:rPrChange>
              </w:rPr>
            </w:pPr>
            <w:ins w:id="2312" w:author="Alexander Thomas Frase" w:date="2012-10-31T14:07:00Z">
              <w:r w:rsidRPr="00EE78CA">
                <w:rPr>
                  <w:rFonts w:ascii="Courier New" w:hAnsi="Courier New" w:cs="Courier New"/>
                  <w:sz w:val="22"/>
                  <w:rPrChange w:id="2313" w:author="Alexander Thomas Frase" w:date="2012-10-31T14:10:00Z">
                    <w:rPr/>
                  </w:rPrChange>
                </w:rPr>
                <w:t>R</w:t>
              </w:r>
            </w:ins>
          </w:p>
        </w:tc>
        <w:tc>
          <w:tcPr>
            <w:tcW w:w="738" w:type="dxa"/>
            <w:tcPrChange w:id="2314" w:author="Alexander Thomas Frase" w:date="2012-10-31T14:09:00Z">
              <w:tcPr>
                <w:tcW w:w="738" w:type="dxa"/>
              </w:tcPr>
            </w:tcPrChange>
          </w:tcPr>
          <w:p w14:paraId="4FAE759C" w14:textId="5E42D216" w:rsidR="00EE78CA" w:rsidRPr="00EE78CA" w:rsidRDefault="00EE78CA" w:rsidP="00EE78CA">
            <w:pPr>
              <w:rPr>
                <w:ins w:id="2315" w:author="Alexander Thomas Frase" w:date="2012-10-31T14:07:00Z"/>
                <w:rFonts w:ascii="Courier New" w:hAnsi="Courier New" w:cs="Courier New"/>
                <w:sz w:val="22"/>
                <w:rPrChange w:id="2316" w:author="Alexander Thomas Frase" w:date="2012-10-31T14:10:00Z">
                  <w:rPr>
                    <w:ins w:id="2317" w:author="Alexander Thomas Frase" w:date="2012-10-31T14:07:00Z"/>
                  </w:rPr>
                </w:rPrChange>
              </w:rPr>
            </w:pPr>
            <w:ins w:id="2318" w:author="Alexander Thomas Frase" w:date="2012-10-31T14:08:00Z">
              <w:r w:rsidRPr="00EE78CA">
                <w:rPr>
                  <w:rFonts w:ascii="Courier New" w:hAnsi="Courier New" w:cs="Courier New"/>
                  <w:sz w:val="22"/>
                  <w:rPrChange w:id="2319" w:author="Alexander Thomas Frase" w:date="2012-10-31T14:10:00Z">
                    <w:rPr/>
                  </w:rPrChange>
                </w:rPr>
                <w:t>s</w:t>
              </w:r>
            </w:ins>
            <w:ins w:id="2320" w:author="Alexander Thomas Frase" w:date="2012-10-31T14:07:00Z">
              <w:r w:rsidRPr="00EE78CA">
                <w:rPr>
                  <w:rFonts w:ascii="Courier New" w:hAnsi="Courier New" w:cs="Courier New"/>
                  <w:sz w:val="22"/>
                  <w:rPrChange w:id="2321" w:author="Alexander Thomas Frase" w:date="2012-10-31T14:10:00Z">
                    <w:rPr/>
                  </w:rPrChange>
                </w:rPr>
                <w:t>tart</w:t>
              </w:r>
            </w:ins>
          </w:p>
          <w:p w14:paraId="3A4313DC" w14:textId="77777777" w:rsidR="00EE78CA" w:rsidRPr="00EE78CA" w:rsidRDefault="00EE78CA" w:rsidP="00EE78CA">
            <w:pPr>
              <w:rPr>
                <w:ins w:id="2322" w:author="Alexander Thomas Frase" w:date="2012-10-31T14:07:00Z"/>
                <w:rFonts w:ascii="Courier New" w:hAnsi="Courier New" w:cs="Courier New"/>
                <w:sz w:val="22"/>
                <w:rPrChange w:id="2323" w:author="Alexander Thomas Frase" w:date="2012-10-31T14:10:00Z">
                  <w:rPr>
                    <w:ins w:id="2324" w:author="Alexander Thomas Frase" w:date="2012-10-31T14:07:00Z"/>
                  </w:rPr>
                </w:rPrChange>
              </w:rPr>
            </w:pPr>
            <w:ins w:id="2325" w:author="Alexander Thomas Frase" w:date="2012-10-31T14:07:00Z">
              <w:r w:rsidRPr="00EE78CA">
                <w:rPr>
                  <w:rFonts w:ascii="Courier New" w:hAnsi="Courier New" w:cs="Courier New"/>
                  <w:sz w:val="22"/>
                  <w:rPrChange w:id="2326" w:author="Alexander Thomas Frase" w:date="2012-10-31T14:10:00Z">
                    <w:rPr/>
                  </w:rPrChange>
                </w:rPr>
                <w:t>8</w:t>
              </w:r>
            </w:ins>
          </w:p>
          <w:p w14:paraId="389FD85A" w14:textId="77777777" w:rsidR="00EE78CA" w:rsidRPr="00EE78CA" w:rsidRDefault="00EE78CA" w:rsidP="00EE78CA">
            <w:pPr>
              <w:rPr>
                <w:ins w:id="2327" w:author="Alexander Thomas Frase" w:date="2012-10-31T14:07:00Z"/>
                <w:rFonts w:ascii="Courier New" w:hAnsi="Courier New" w:cs="Courier New"/>
                <w:sz w:val="22"/>
                <w:rPrChange w:id="2328" w:author="Alexander Thomas Frase" w:date="2012-10-31T14:10:00Z">
                  <w:rPr>
                    <w:ins w:id="2329" w:author="Alexander Thomas Frase" w:date="2012-10-31T14:07:00Z"/>
                  </w:rPr>
                </w:rPrChange>
              </w:rPr>
            </w:pPr>
            <w:ins w:id="2330" w:author="Alexander Thomas Frase" w:date="2012-10-31T14:07:00Z">
              <w:r w:rsidRPr="00EE78CA">
                <w:rPr>
                  <w:rFonts w:ascii="Courier New" w:hAnsi="Courier New" w:cs="Courier New"/>
                  <w:sz w:val="22"/>
                  <w:rPrChange w:id="2331" w:author="Alexander Thomas Frase" w:date="2012-10-31T14:10:00Z">
                    <w:rPr/>
                  </w:rPrChange>
                </w:rPr>
                <w:t>28</w:t>
              </w:r>
            </w:ins>
          </w:p>
          <w:p w14:paraId="7B32FDAA" w14:textId="77777777" w:rsidR="00EE78CA" w:rsidRPr="00EE78CA" w:rsidRDefault="00EE78CA" w:rsidP="00EE78CA">
            <w:pPr>
              <w:rPr>
                <w:ins w:id="2332" w:author="Alexander Thomas Frase" w:date="2012-10-31T14:07:00Z"/>
                <w:rFonts w:ascii="Courier New" w:hAnsi="Courier New" w:cs="Courier New"/>
                <w:sz w:val="22"/>
                <w:rPrChange w:id="2333" w:author="Alexander Thomas Frase" w:date="2012-10-31T14:10:00Z">
                  <w:rPr>
                    <w:ins w:id="2334" w:author="Alexander Thomas Frase" w:date="2012-10-31T14:07:00Z"/>
                  </w:rPr>
                </w:rPrChange>
              </w:rPr>
            </w:pPr>
            <w:ins w:id="2335" w:author="Alexander Thomas Frase" w:date="2012-10-31T14:07:00Z">
              <w:r w:rsidRPr="00EE78CA">
                <w:rPr>
                  <w:rFonts w:ascii="Courier New" w:hAnsi="Courier New" w:cs="Courier New"/>
                  <w:sz w:val="22"/>
                  <w:rPrChange w:id="2336" w:author="Alexander Thomas Frase" w:date="2012-10-31T14:10:00Z">
                    <w:rPr/>
                  </w:rPrChange>
                </w:rPr>
                <w:t>54</w:t>
              </w:r>
            </w:ins>
          </w:p>
          <w:p w14:paraId="4FD3D60C" w14:textId="77777777" w:rsidR="00EE78CA" w:rsidRPr="00EE78CA" w:rsidRDefault="00EE78CA" w:rsidP="00EE78CA">
            <w:pPr>
              <w:rPr>
                <w:ins w:id="2337" w:author="Alexander Thomas Frase" w:date="2012-10-31T14:07:00Z"/>
                <w:rFonts w:ascii="Courier New" w:hAnsi="Courier New" w:cs="Courier New"/>
                <w:sz w:val="22"/>
                <w:rPrChange w:id="2338" w:author="Alexander Thomas Frase" w:date="2012-10-31T14:10:00Z">
                  <w:rPr>
                    <w:ins w:id="2339" w:author="Alexander Thomas Frase" w:date="2012-10-31T14:07:00Z"/>
                  </w:rPr>
                </w:rPrChange>
              </w:rPr>
            </w:pPr>
            <w:ins w:id="2340" w:author="Alexander Thomas Frase" w:date="2012-10-31T14:07:00Z">
              <w:r w:rsidRPr="00EE78CA">
                <w:rPr>
                  <w:rFonts w:ascii="Courier New" w:hAnsi="Courier New" w:cs="Courier New"/>
                  <w:sz w:val="22"/>
                  <w:rPrChange w:id="2341" w:author="Alexander Thomas Frase" w:date="2012-10-31T14:10:00Z">
                    <w:rPr/>
                  </w:rPrChange>
                </w:rPr>
                <w:t>14</w:t>
              </w:r>
            </w:ins>
          </w:p>
          <w:p w14:paraId="57DD4FE3" w14:textId="77777777" w:rsidR="00EE78CA" w:rsidRPr="00EE78CA" w:rsidRDefault="00EE78CA" w:rsidP="00EE78CA">
            <w:pPr>
              <w:rPr>
                <w:ins w:id="2342" w:author="Alexander Thomas Frase" w:date="2012-10-31T14:07:00Z"/>
                <w:rFonts w:ascii="Courier New" w:hAnsi="Courier New" w:cs="Courier New"/>
                <w:sz w:val="22"/>
                <w:rPrChange w:id="2343" w:author="Alexander Thomas Frase" w:date="2012-10-31T14:10:00Z">
                  <w:rPr>
                    <w:ins w:id="2344" w:author="Alexander Thomas Frase" w:date="2012-10-31T14:07:00Z"/>
                  </w:rPr>
                </w:rPrChange>
              </w:rPr>
            </w:pPr>
            <w:ins w:id="2345" w:author="Alexander Thomas Frase" w:date="2012-10-31T14:07:00Z">
              <w:r w:rsidRPr="00EE78CA">
                <w:rPr>
                  <w:rFonts w:ascii="Courier New" w:hAnsi="Courier New" w:cs="Courier New"/>
                  <w:sz w:val="22"/>
                  <w:rPrChange w:id="2346" w:author="Alexander Thomas Frase" w:date="2012-10-31T14:10:00Z">
                    <w:rPr/>
                  </w:rPrChange>
                </w:rPr>
                <w:t>28</w:t>
              </w:r>
            </w:ins>
          </w:p>
          <w:p w14:paraId="244FC941" w14:textId="0CA89D1A" w:rsidR="00EE78CA" w:rsidRPr="00EE78CA" w:rsidRDefault="00EE78CA" w:rsidP="00EE78CA">
            <w:pPr>
              <w:rPr>
                <w:ins w:id="2347" w:author="Alexander Thomas Frase" w:date="2012-10-31T14:07:00Z"/>
                <w:rFonts w:ascii="Courier New" w:hAnsi="Courier New" w:cs="Courier New"/>
                <w:sz w:val="22"/>
                <w:rPrChange w:id="2348" w:author="Alexander Thomas Frase" w:date="2012-10-31T14:10:00Z">
                  <w:rPr>
                    <w:ins w:id="2349" w:author="Alexander Thomas Frase" w:date="2012-10-31T14:07:00Z"/>
                  </w:rPr>
                </w:rPrChange>
              </w:rPr>
            </w:pPr>
            <w:ins w:id="2350" w:author="Alexander Thomas Frase" w:date="2012-10-31T14:07:00Z">
              <w:r w:rsidRPr="00EE78CA">
                <w:rPr>
                  <w:rFonts w:ascii="Courier New" w:hAnsi="Courier New" w:cs="Courier New"/>
                  <w:sz w:val="22"/>
                  <w:rPrChange w:id="2351" w:author="Alexander Thomas Frase" w:date="2012-10-31T14:10:00Z">
                    <w:rPr/>
                  </w:rPrChange>
                </w:rPr>
                <w:t>44</w:t>
              </w:r>
            </w:ins>
          </w:p>
        </w:tc>
        <w:tc>
          <w:tcPr>
            <w:tcW w:w="6230" w:type="dxa"/>
            <w:tcPrChange w:id="2352" w:author="Alexander Thomas Frase" w:date="2012-10-31T14:09:00Z">
              <w:tcPr>
                <w:tcW w:w="4361" w:type="dxa"/>
              </w:tcPr>
            </w:tcPrChange>
          </w:tcPr>
          <w:p w14:paraId="07EFE520" w14:textId="38E80A30" w:rsidR="00EE78CA" w:rsidRPr="00EE78CA" w:rsidRDefault="00EE78CA" w:rsidP="00EE78CA">
            <w:pPr>
              <w:rPr>
                <w:ins w:id="2353" w:author="Alexander Thomas Frase" w:date="2012-10-31T14:07:00Z"/>
                <w:rFonts w:ascii="Courier New" w:hAnsi="Courier New" w:cs="Courier New"/>
                <w:sz w:val="22"/>
                <w:rPrChange w:id="2354" w:author="Alexander Thomas Frase" w:date="2012-10-31T14:10:00Z">
                  <w:rPr>
                    <w:ins w:id="2355" w:author="Alexander Thomas Frase" w:date="2012-10-31T14:07:00Z"/>
                  </w:rPr>
                </w:rPrChange>
              </w:rPr>
            </w:pPr>
            <w:ins w:id="2356" w:author="Alexander Thomas Frase" w:date="2012-10-31T14:08:00Z">
              <w:r w:rsidRPr="00EE78CA">
                <w:rPr>
                  <w:rFonts w:ascii="Courier New" w:hAnsi="Courier New" w:cs="Courier New"/>
                  <w:sz w:val="22"/>
                  <w:rPrChange w:id="2357" w:author="Alexander Thomas Frase" w:date="2012-10-31T14:10:00Z">
                    <w:rPr/>
                  </w:rPrChange>
                </w:rPr>
                <w:t>s</w:t>
              </w:r>
            </w:ins>
            <w:ins w:id="2358" w:author="Alexander Thomas Frase" w:date="2012-10-31T14:07:00Z">
              <w:r w:rsidRPr="00EE78CA">
                <w:rPr>
                  <w:rFonts w:ascii="Courier New" w:hAnsi="Courier New" w:cs="Courier New"/>
                  <w:sz w:val="22"/>
                  <w:rPrChange w:id="2359" w:author="Alexander Thomas Frase" w:date="2012-10-31T14:10:00Z">
                    <w:rPr/>
                  </w:rPrChange>
                </w:rPr>
                <w:t>top</w:t>
              </w:r>
            </w:ins>
          </w:p>
          <w:p w14:paraId="3B9FAC56" w14:textId="4F3F2878" w:rsidR="00EE78CA" w:rsidRPr="00EE78CA" w:rsidRDefault="00EE78CA">
            <w:pPr>
              <w:tabs>
                <w:tab w:val="right" w:pos="2322"/>
              </w:tabs>
              <w:rPr>
                <w:ins w:id="2360" w:author="Alexander Thomas Frase" w:date="2012-10-31T14:08:00Z"/>
                <w:rFonts w:ascii="Courier New" w:hAnsi="Courier New" w:cs="Courier New"/>
                <w:sz w:val="22"/>
                <w:rPrChange w:id="2361" w:author="Alexander Thomas Frase" w:date="2012-10-31T14:10:00Z">
                  <w:rPr>
                    <w:ins w:id="2362" w:author="Alexander Thomas Frase" w:date="2012-10-31T14:08:00Z"/>
                  </w:rPr>
                </w:rPrChange>
              </w:rPr>
              <w:pPrChange w:id="2363" w:author="Alexander Thomas Frase" w:date="2012-10-31T14:08:00Z">
                <w:pPr/>
              </w:pPrChange>
            </w:pPr>
            <w:ins w:id="2364" w:author="Alexander Thomas Frase" w:date="2012-10-31T14:08:00Z">
              <w:r w:rsidRPr="00EE78CA">
                <w:rPr>
                  <w:rFonts w:ascii="Courier New" w:hAnsi="Courier New" w:cs="Courier New"/>
                  <w:sz w:val="22"/>
                  <w:rPrChange w:id="2365" w:author="Alexander Thomas Frase" w:date="2012-10-31T14:10:00Z">
                    <w:rPr/>
                  </w:rPrChange>
                </w:rPr>
                <w:t>22</w:t>
              </w:r>
              <w:r w:rsidRPr="00EE78CA">
                <w:rPr>
                  <w:rFonts w:ascii="Courier New" w:hAnsi="Courier New" w:cs="Courier New"/>
                  <w:sz w:val="22"/>
                  <w:rPrChange w:id="2366" w:author="Alexander Thomas Frase" w:date="2012-10-31T14:10:00Z">
                    <w:rPr/>
                  </w:rPrChange>
                </w:rPr>
                <w:tab/>
              </w:r>
            </w:ins>
          </w:p>
          <w:p w14:paraId="4C0569F9" w14:textId="77777777" w:rsidR="00EE78CA" w:rsidRPr="00EE78CA" w:rsidRDefault="00EE78CA" w:rsidP="00EE78CA">
            <w:pPr>
              <w:rPr>
                <w:ins w:id="2367" w:author="Alexander Thomas Frase" w:date="2012-10-31T14:08:00Z"/>
                <w:rFonts w:ascii="Courier New" w:hAnsi="Courier New" w:cs="Courier New"/>
                <w:sz w:val="22"/>
                <w:rPrChange w:id="2368" w:author="Alexander Thomas Frase" w:date="2012-10-31T14:10:00Z">
                  <w:rPr>
                    <w:ins w:id="2369" w:author="Alexander Thomas Frase" w:date="2012-10-31T14:08:00Z"/>
                  </w:rPr>
                </w:rPrChange>
              </w:rPr>
            </w:pPr>
            <w:ins w:id="2370" w:author="Alexander Thomas Frase" w:date="2012-10-31T14:08:00Z">
              <w:r w:rsidRPr="00EE78CA">
                <w:rPr>
                  <w:rFonts w:ascii="Courier New" w:hAnsi="Courier New" w:cs="Courier New"/>
                  <w:sz w:val="22"/>
                  <w:rPrChange w:id="2371" w:author="Alexander Thomas Frase" w:date="2012-10-31T14:10:00Z">
                    <w:rPr/>
                  </w:rPrChange>
                </w:rPr>
                <w:t>52</w:t>
              </w:r>
            </w:ins>
          </w:p>
          <w:p w14:paraId="74A264A8" w14:textId="77777777" w:rsidR="00EE78CA" w:rsidRPr="00EE78CA" w:rsidRDefault="00EE78CA" w:rsidP="00EE78CA">
            <w:pPr>
              <w:rPr>
                <w:ins w:id="2372" w:author="Alexander Thomas Frase" w:date="2012-10-31T14:08:00Z"/>
                <w:rFonts w:ascii="Courier New" w:hAnsi="Courier New" w:cs="Courier New"/>
                <w:sz w:val="22"/>
                <w:rPrChange w:id="2373" w:author="Alexander Thomas Frase" w:date="2012-10-31T14:10:00Z">
                  <w:rPr>
                    <w:ins w:id="2374" w:author="Alexander Thomas Frase" w:date="2012-10-31T14:08:00Z"/>
                  </w:rPr>
                </w:rPrChange>
              </w:rPr>
            </w:pPr>
            <w:ins w:id="2375" w:author="Alexander Thomas Frase" w:date="2012-10-31T14:08:00Z">
              <w:r w:rsidRPr="00EE78CA">
                <w:rPr>
                  <w:rFonts w:ascii="Courier New" w:hAnsi="Courier New" w:cs="Courier New"/>
                  <w:sz w:val="22"/>
                  <w:rPrChange w:id="2376" w:author="Alexander Thomas Frase" w:date="2012-10-31T14:10:00Z">
                    <w:rPr/>
                  </w:rPrChange>
                </w:rPr>
                <w:t>62</w:t>
              </w:r>
            </w:ins>
          </w:p>
          <w:p w14:paraId="35D9EDD6" w14:textId="77777777" w:rsidR="00EE78CA" w:rsidRPr="00EE78CA" w:rsidRDefault="00EE78CA" w:rsidP="00EE78CA">
            <w:pPr>
              <w:rPr>
                <w:ins w:id="2377" w:author="Alexander Thomas Frase" w:date="2012-10-31T14:08:00Z"/>
                <w:rFonts w:ascii="Courier New" w:hAnsi="Courier New" w:cs="Courier New"/>
                <w:sz w:val="22"/>
                <w:rPrChange w:id="2378" w:author="Alexander Thomas Frase" w:date="2012-10-31T14:10:00Z">
                  <w:rPr>
                    <w:ins w:id="2379" w:author="Alexander Thomas Frase" w:date="2012-10-31T14:08:00Z"/>
                  </w:rPr>
                </w:rPrChange>
              </w:rPr>
            </w:pPr>
            <w:ins w:id="2380" w:author="Alexander Thomas Frase" w:date="2012-10-31T14:08:00Z">
              <w:r w:rsidRPr="00EE78CA">
                <w:rPr>
                  <w:rFonts w:ascii="Courier New" w:hAnsi="Courier New" w:cs="Courier New"/>
                  <w:sz w:val="22"/>
                  <w:rPrChange w:id="2381" w:author="Alexander Thomas Frase" w:date="2012-10-31T14:10:00Z">
                    <w:rPr/>
                  </w:rPrChange>
                </w:rPr>
                <w:t>18</w:t>
              </w:r>
            </w:ins>
          </w:p>
          <w:p w14:paraId="25D1E9A3" w14:textId="77777777" w:rsidR="00EE78CA" w:rsidRPr="00EE78CA" w:rsidRDefault="00EE78CA" w:rsidP="00EE78CA">
            <w:pPr>
              <w:rPr>
                <w:ins w:id="2382" w:author="Alexander Thomas Frase" w:date="2012-10-31T14:08:00Z"/>
                <w:rFonts w:ascii="Courier New" w:hAnsi="Courier New" w:cs="Courier New"/>
                <w:sz w:val="22"/>
                <w:rPrChange w:id="2383" w:author="Alexander Thomas Frase" w:date="2012-10-31T14:10:00Z">
                  <w:rPr>
                    <w:ins w:id="2384" w:author="Alexander Thomas Frase" w:date="2012-10-31T14:08:00Z"/>
                  </w:rPr>
                </w:rPrChange>
              </w:rPr>
            </w:pPr>
            <w:ins w:id="2385" w:author="Alexander Thomas Frase" w:date="2012-10-31T14:08:00Z">
              <w:r w:rsidRPr="00EE78CA">
                <w:rPr>
                  <w:rFonts w:ascii="Courier New" w:hAnsi="Courier New" w:cs="Courier New"/>
                  <w:sz w:val="22"/>
                  <w:rPrChange w:id="2386" w:author="Alexander Thomas Frase" w:date="2012-10-31T14:10:00Z">
                    <w:rPr/>
                  </w:rPrChange>
                </w:rPr>
                <w:t>36</w:t>
              </w:r>
            </w:ins>
          </w:p>
          <w:p w14:paraId="772825AB" w14:textId="7F71E3DA" w:rsidR="00EE78CA" w:rsidRPr="00EE78CA" w:rsidRDefault="00EE78CA" w:rsidP="00EE78CA">
            <w:pPr>
              <w:rPr>
                <w:ins w:id="2387" w:author="Alexander Thomas Frase" w:date="2012-10-31T14:07:00Z"/>
                <w:rFonts w:ascii="Courier New" w:hAnsi="Courier New" w:cs="Courier New"/>
                <w:sz w:val="22"/>
                <w:rPrChange w:id="2388" w:author="Alexander Thomas Frase" w:date="2012-10-31T14:10:00Z">
                  <w:rPr>
                    <w:ins w:id="2389" w:author="Alexander Thomas Frase" w:date="2012-10-31T14:07:00Z"/>
                  </w:rPr>
                </w:rPrChange>
              </w:rPr>
            </w:pPr>
            <w:ins w:id="2390" w:author="Alexander Thomas Frase" w:date="2012-10-31T14:08:00Z">
              <w:r w:rsidRPr="00EE78CA">
                <w:rPr>
                  <w:rFonts w:ascii="Courier New" w:hAnsi="Courier New" w:cs="Courier New"/>
                  <w:sz w:val="22"/>
                  <w:rPrChange w:id="2391" w:author="Alexander Thomas Frase" w:date="2012-10-31T14:10:00Z">
                    <w:rPr/>
                  </w:rPrChange>
                </w:rPr>
                <w:t>52</w:t>
              </w:r>
            </w:ins>
          </w:p>
        </w:tc>
      </w:tr>
    </w:tbl>
    <w:p w14:paraId="1154C900" w14:textId="292CC855" w:rsidR="00EE78CA" w:rsidDel="00150551" w:rsidRDefault="00EE78CA" w:rsidP="0084437E">
      <w:pPr>
        <w:rPr>
          <w:del w:id="2392" w:author="Alexander Thomas Frase" w:date="2012-10-31T14:08:00Z"/>
        </w:rPr>
      </w:pPr>
    </w:p>
    <w:p w14:paraId="0882098D" w14:textId="1F8D6A14" w:rsidR="003C548A" w:rsidRPr="00F54218" w:rsidDel="00EE78CA" w:rsidRDefault="003C548A">
      <w:pPr>
        <w:rPr>
          <w:del w:id="2393" w:author="Alexander Thomas Frase" w:date="2012-10-31T14:08:00Z"/>
          <w:rFonts w:ascii="Courier New" w:hAnsi="Courier New" w:cs="Courier New"/>
          <w:sz w:val="20"/>
          <w:szCs w:val="20"/>
        </w:rPr>
        <w:pPrChange w:id="2394" w:author="Alexander Thomas Frase" w:date="2012-10-31T14:08:00Z">
          <w:pPr>
            <w:pBdr>
              <w:top w:val="single" w:sz="4" w:space="1" w:color="auto"/>
              <w:left w:val="single" w:sz="4" w:space="4" w:color="auto"/>
              <w:bottom w:val="single" w:sz="4" w:space="1" w:color="auto"/>
              <w:right w:val="single" w:sz="4" w:space="4" w:color="auto"/>
            </w:pBdr>
          </w:pPr>
        </w:pPrChange>
      </w:pPr>
      <w:del w:id="2395" w:author="Alexander Thomas Frase" w:date="2012-10-31T14:08:00Z">
        <w:r w:rsidRPr="00F54218" w:rsidDel="00EE78CA">
          <w:rPr>
            <w:rFonts w:ascii="Courier New" w:hAnsi="Courier New" w:cs="Courier New"/>
            <w:sz w:val="20"/>
            <w:szCs w:val="20"/>
          </w:rPr>
          <w:delText>$ biofilter-2 --stdout -</w:delText>
        </w:r>
        <w:r w:rsidDel="00EE78CA">
          <w:rPr>
            <w:rFonts w:ascii="Courier New" w:hAnsi="Courier New" w:cs="Courier New"/>
            <w:sz w:val="20"/>
            <w:szCs w:val="20"/>
          </w:rPr>
          <w:delText>-knowledge</w:delText>
        </w:r>
        <w:r w:rsidRPr="00F54218" w:rsidDel="00EE78CA">
          <w:rPr>
            <w:rFonts w:ascii="Courier New" w:hAnsi="Courier New" w:cs="Courier New"/>
            <w:sz w:val="20"/>
            <w:szCs w:val="20"/>
          </w:rPr>
          <w:delText xml:space="preserve"> test.db -</w:delText>
        </w:r>
        <w:r w:rsidDel="00EE78CA">
          <w:rPr>
            <w:rFonts w:ascii="Courier New" w:hAnsi="Courier New" w:cs="Courier New"/>
            <w:sz w:val="20"/>
            <w:szCs w:val="20"/>
          </w:rPr>
          <w:delText>-group</w:delText>
        </w:r>
        <w:r w:rsidRPr="00F54218" w:rsidDel="00EE78CA">
          <w:rPr>
            <w:rFonts w:ascii="Courier New" w:hAnsi="Courier New" w:cs="Courier New"/>
            <w:sz w:val="20"/>
            <w:szCs w:val="20"/>
          </w:rPr>
          <w:delText xml:space="preserve"> red green cyan magenta orange indigo -</w:delText>
        </w:r>
        <w:r w:rsidDel="00EE78CA">
          <w:rPr>
            <w:rFonts w:ascii="Courier New" w:hAnsi="Courier New" w:cs="Courier New"/>
            <w:sz w:val="20"/>
            <w:szCs w:val="20"/>
          </w:rPr>
          <w:delText>-</w:delText>
        </w:r>
        <w:r w:rsidRPr="00F54218" w:rsidDel="00EE78CA">
          <w:rPr>
            <w:rFonts w:ascii="Courier New" w:hAnsi="Courier New" w:cs="Courier New"/>
            <w:sz w:val="20"/>
            <w:szCs w:val="20"/>
          </w:rPr>
          <w:delText>f</w:delText>
        </w:r>
        <w:r w:rsidDel="00EE78CA">
          <w:rPr>
            <w:rFonts w:ascii="Courier New" w:hAnsi="Courier New" w:cs="Courier New"/>
            <w:sz w:val="20"/>
            <w:szCs w:val="20"/>
          </w:rPr>
          <w:delText>ilter</w:delText>
        </w:r>
        <w:r w:rsidRPr="00F54218" w:rsidDel="00EE78CA">
          <w:rPr>
            <w:rFonts w:ascii="Courier New" w:hAnsi="Courier New" w:cs="Courier New"/>
            <w:sz w:val="20"/>
            <w:szCs w:val="20"/>
          </w:rPr>
          <w:delText xml:space="preserve"> region</w:delText>
        </w:r>
      </w:del>
    </w:p>
    <w:p w14:paraId="7FB5296E" w14:textId="0F2B4E4C" w:rsidR="003C548A" w:rsidRPr="00F54218" w:rsidDel="00EE78CA" w:rsidRDefault="003C548A">
      <w:pPr>
        <w:rPr>
          <w:del w:id="2396" w:author="Alexander Thomas Frase" w:date="2012-10-31T14:08:00Z"/>
          <w:rFonts w:ascii="Courier New" w:hAnsi="Courier New" w:cs="Courier New"/>
          <w:sz w:val="20"/>
          <w:szCs w:val="20"/>
        </w:rPr>
        <w:pPrChange w:id="2397" w:author="Alexander Thomas Frase" w:date="2012-10-31T14:08:00Z">
          <w:pPr>
            <w:pBdr>
              <w:top w:val="single" w:sz="4" w:space="1" w:color="auto"/>
              <w:left w:val="single" w:sz="4" w:space="4" w:color="auto"/>
              <w:bottom w:val="single" w:sz="4" w:space="1" w:color="auto"/>
              <w:right w:val="single" w:sz="4" w:space="4" w:color="auto"/>
            </w:pBdr>
          </w:pPr>
        </w:pPrChange>
      </w:pPr>
    </w:p>
    <w:p w14:paraId="64035E8A" w14:textId="0B676299" w:rsidR="003C548A" w:rsidRPr="00F54218" w:rsidDel="00EE78CA" w:rsidRDefault="003C548A">
      <w:pPr>
        <w:rPr>
          <w:del w:id="2398" w:author="Alexander Thomas Frase" w:date="2012-10-31T14:08:00Z"/>
          <w:rFonts w:ascii="Courier New" w:hAnsi="Courier New" w:cs="Courier New"/>
          <w:sz w:val="20"/>
          <w:szCs w:val="20"/>
        </w:rPr>
        <w:pPrChange w:id="2399" w:author="Alexander Thomas Frase" w:date="2012-10-31T14:08:00Z">
          <w:pPr>
            <w:pBdr>
              <w:top w:val="single" w:sz="4" w:space="1" w:color="auto"/>
              <w:left w:val="single" w:sz="4" w:space="4" w:color="auto"/>
              <w:bottom w:val="single" w:sz="4" w:space="1" w:color="auto"/>
              <w:right w:val="single" w:sz="4" w:space="4" w:color="auto"/>
            </w:pBdr>
          </w:pPr>
        </w:pPrChange>
      </w:pPr>
      <w:del w:id="2400" w:author="Alexander Thomas Frase" w:date="2012-10-31T14:08:00Z">
        <w:r w:rsidRPr="00F54218" w:rsidDel="00EE78CA">
          <w:rPr>
            <w:rFonts w:ascii="Courier New" w:hAnsi="Courier New" w:cs="Courier New"/>
            <w:sz w:val="20"/>
            <w:szCs w:val="20"/>
          </w:rPr>
          <w:delText>#chr</w:delText>
        </w:r>
        <w:r w:rsidRPr="00F54218" w:rsidDel="00EE78CA">
          <w:rPr>
            <w:rFonts w:ascii="Courier New" w:hAnsi="Courier New" w:cs="Courier New"/>
            <w:sz w:val="20"/>
            <w:szCs w:val="20"/>
          </w:rPr>
          <w:tab/>
          <w:delText>region</w:delText>
        </w:r>
        <w:r w:rsidRPr="00F54218" w:rsidDel="00EE78CA">
          <w:rPr>
            <w:rFonts w:ascii="Courier New" w:hAnsi="Courier New" w:cs="Courier New"/>
            <w:sz w:val="20"/>
            <w:szCs w:val="20"/>
          </w:rPr>
          <w:tab/>
          <w:delText>posMin</w:delText>
        </w:r>
        <w:r w:rsidRPr="00F54218" w:rsidDel="00EE78CA">
          <w:rPr>
            <w:rFonts w:ascii="Courier New" w:hAnsi="Courier New" w:cs="Courier New"/>
            <w:sz w:val="20"/>
            <w:szCs w:val="20"/>
          </w:rPr>
          <w:tab/>
          <w:delText>posMax</w:delText>
        </w:r>
      </w:del>
    </w:p>
    <w:p w14:paraId="704EBE74" w14:textId="183E48C6" w:rsidR="003C548A" w:rsidRPr="00F54218" w:rsidDel="00EE78CA" w:rsidRDefault="003C548A">
      <w:pPr>
        <w:rPr>
          <w:del w:id="2401" w:author="Alexander Thomas Frase" w:date="2012-10-31T14:08:00Z"/>
          <w:rFonts w:ascii="Courier New" w:hAnsi="Courier New" w:cs="Courier New"/>
          <w:sz w:val="20"/>
          <w:szCs w:val="20"/>
        </w:rPr>
        <w:pPrChange w:id="2402" w:author="Alexander Thomas Frase" w:date="2012-10-31T14:08:00Z">
          <w:pPr>
            <w:pBdr>
              <w:top w:val="single" w:sz="4" w:space="1" w:color="auto"/>
              <w:left w:val="single" w:sz="4" w:space="4" w:color="auto"/>
              <w:bottom w:val="single" w:sz="4" w:space="1" w:color="auto"/>
              <w:right w:val="single" w:sz="4" w:space="4" w:color="auto"/>
            </w:pBdr>
          </w:pPr>
        </w:pPrChange>
      </w:pPr>
      <w:del w:id="2403"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A</w:delText>
        </w:r>
        <w:r w:rsidRPr="00F54218" w:rsidDel="00EE78CA">
          <w:rPr>
            <w:rFonts w:ascii="Courier New" w:hAnsi="Courier New" w:cs="Courier New"/>
            <w:sz w:val="20"/>
            <w:szCs w:val="20"/>
          </w:rPr>
          <w:tab/>
          <w:delText>8</w:delText>
        </w:r>
        <w:r w:rsidRPr="00F54218" w:rsidDel="00EE78CA">
          <w:rPr>
            <w:rFonts w:ascii="Courier New" w:hAnsi="Courier New" w:cs="Courier New"/>
            <w:sz w:val="20"/>
            <w:szCs w:val="20"/>
          </w:rPr>
          <w:tab/>
          <w:delText>22</w:delText>
        </w:r>
      </w:del>
    </w:p>
    <w:p w14:paraId="17ED5EAE" w14:textId="287A8875" w:rsidR="003C548A" w:rsidRPr="00F54218" w:rsidDel="00EE78CA" w:rsidRDefault="003C548A">
      <w:pPr>
        <w:rPr>
          <w:del w:id="2404" w:author="Alexander Thomas Frase" w:date="2012-10-31T14:08:00Z"/>
          <w:rFonts w:ascii="Courier New" w:hAnsi="Courier New" w:cs="Courier New"/>
          <w:sz w:val="20"/>
          <w:szCs w:val="20"/>
        </w:rPr>
        <w:pPrChange w:id="2405" w:author="Alexander Thomas Frase" w:date="2012-10-31T14:08:00Z">
          <w:pPr>
            <w:pBdr>
              <w:top w:val="single" w:sz="4" w:space="1" w:color="auto"/>
              <w:left w:val="single" w:sz="4" w:space="4" w:color="auto"/>
              <w:bottom w:val="single" w:sz="4" w:space="1" w:color="auto"/>
              <w:right w:val="single" w:sz="4" w:space="4" w:color="auto"/>
            </w:pBdr>
          </w:pPr>
        </w:pPrChange>
      </w:pPr>
      <w:del w:id="2406"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B</w:delText>
        </w:r>
        <w:r w:rsidRPr="00F54218" w:rsidDel="00EE78CA">
          <w:rPr>
            <w:rFonts w:ascii="Courier New" w:hAnsi="Courier New" w:cs="Courier New"/>
            <w:sz w:val="20"/>
            <w:szCs w:val="20"/>
          </w:rPr>
          <w:tab/>
          <w:delText>28</w:delText>
        </w:r>
        <w:r w:rsidRPr="00F54218" w:rsidDel="00EE78CA">
          <w:rPr>
            <w:rFonts w:ascii="Courier New" w:hAnsi="Courier New" w:cs="Courier New"/>
            <w:sz w:val="20"/>
            <w:szCs w:val="20"/>
          </w:rPr>
          <w:tab/>
          <w:delText>52</w:delText>
        </w:r>
      </w:del>
    </w:p>
    <w:p w14:paraId="0855FA7A" w14:textId="7FD1B0A4" w:rsidR="003C548A" w:rsidRPr="00F54218" w:rsidDel="00EE78CA" w:rsidRDefault="003C548A">
      <w:pPr>
        <w:rPr>
          <w:del w:id="2407" w:author="Alexander Thomas Frase" w:date="2012-10-31T14:08:00Z"/>
          <w:rFonts w:ascii="Courier New" w:hAnsi="Courier New" w:cs="Courier New"/>
          <w:sz w:val="20"/>
          <w:szCs w:val="20"/>
        </w:rPr>
        <w:pPrChange w:id="2408" w:author="Alexander Thomas Frase" w:date="2012-10-31T14:08:00Z">
          <w:pPr>
            <w:pBdr>
              <w:top w:val="single" w:sz="4" w:space="1" w:color="auto"/>
              <w:left w:val="single" w:sz="4" w:space="4" w:color="auto"/>
              <w:bottom w:val="single" w:sz="4" w:space="1" w:color="auto"/>
              <w:right w:val="single" w:sz="4" w:space="4" w:color="auto"/>
            </w:pBdr>
          </w:pPr>
        </w:pPrChange>
      </w:pPr>
      <w:del w:id="2409" w:author="Alexander Thomas Frase" w:date="2012-10-31T14:08:00Z">
        <w:r w:rsidRPr="00F54218" w:rsidDel="00EE78CA">
          <w:rPr>
            <w:rFonts w:ascii="Courier New" w:hAnsi="Courier New" w:cs="Courier New"/>
            <w:sz w:val="20"/>
            <w:szCs w:val="20"/>
          </w:rPr>
          <w:delText>1</w:delText>
        </w:r>
        <w:r w:rsidRPr="00F54218" w:rsidDel="00EE78CA">
          <w:rPr>
            <w:rFonts w:ascii="Courier New" w:hAnsi="Courier New" w:cs="Courier New"/>
            <w:sz w:val="20"/>
            <w:szCs w:val="20"/>
          </w:rPr>
          <w:tab/>
          <w:delText>C</w:delText>
        </w:r>
        <w:r w:rsidRPr="00F54218" w:rsidDel="00EE78CA">
          <w:rPr>
            <w:rFonts w:ascii="Courier New" w:hAnsi="Courier New" w:cs="Courier New"/>
            <w:sz w:val="20"/>
            <w:szCs w:val="20"/>
          </w:rPr>
          <w:tab/>
          <w:delText>54</w:delText>
        </w:r>
        <w:r w:rsidRPr="00F54218" w:rsidDel="00EE78CA">
          <w:rPr>
            <w:rFonts w:ascii="Courier New" w:hAnsi="Courier New" w:cs="Courier New"/>
            <w:sz w:val="20"/>
            <w:szCs w:val="20"/>
          </w:rPr>
          <w:tab/>
          <w:delText>62</w:delText>
        </w:r>
      </w:del>
    </w:p>
    <w:p w14:paraId="6576D5D0" w14:textId="2A727000" w:rsidR="003C548A" w:rsidRPr="00F54218" w:rsidDel="00EE78CA" w:rsidRDefault="003C548A">
      <w:pPr>
        <w:rPr>
          <w:del w:id="2410" w:author="Alexander Thomas Frase" w:date="2012-10-31T14:08:00Z"/>
          <w:rFonts w:ascii="Courier New" w:hAnsi="Courier New" w:cs="Courier New"/>
          <w:sz w:val="20"/>
          <w:szCs w:val="20"/>
        </w:rPr>
        <w:pPrChange w:id="2411" w:author="Alexander Thomas Frase" w:date="2012-10-31T14:08:00Z">
          <w:pPr>
            <w:pBdr>
              <w:top w:val="single" w:sz="4" w:space="1" w:color="auto"/>
              <w:left w:val="single" w:sz="4" w:space="4" w:color="auto"/>
              <w:bottom w:val="single" w:sz="4" w:space="1" w:color="auto"/>
              <w:right w:val="single" w:sz="4" w:space="4" w:color="auto"/>
            </w:pBdr>
          </w:pPr>
        </w:pPrChange>
      </w:pPr>
      <w:del w:id="2412"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P</w:delText>
        </w:r>
        <w:r w:rsidRPr="00F54218" w:rsidDel="00EE78CA">
          <w:rPr>
            <w:rFonts w:ascii="Courier New" w:hAnsi="Courier New" w:cs="Courier New"/>
            <w:sz w:val="20"/>
            <w:szCs w:val="20"/>
          </w:rPr>
          <w:tab/>
          <w:delText>14</w:delText>
        </w:r>
        <w:r w:rsidRPr="00F54218" w:rsidDel="00EE78CA">
          <w:rPr>
            <w:rFonts w:ascii="Courier New" w:hAnsi="Courier New" w:cs="Courier New"/>
            <w:sz w:val="20"/>
            <w:szCs w:val="20"/>
          </w:rPr>
          <w:tab/>
          <w:delText>18</w:delText>
        </w:r>
      </w:del>
    </w:p>
    <w:p w14:paraId="1AF56EF2" w14:textId="033F838D" w:rsidR="003C548A" w:rsidRPr="00F54218" w:rsidDel="00EE78CA" w:rsidRDefault="003C548A">
      <w:pPr>
        <w:rPr>
          <w:del w:id="2413" w:author="Alexander Thomas Frase" w:date="2012-10-31T14:08:00Z"/>
          <w:rFonts w:ascii="Courier New" w:hAnsi="Courier New" w:cs="Courier New"/>
          <w:sz w:val="20"/>
          <w:szCs w:val="20"/>
        </w:rPr>
        <w:pPrChange w:id="2414" w:author="Alexander Thomas Frase" w:date="2012-10-31T14:08:00Z">
          <w:pPr>
            <w:pBdr>
              <w:top w:val="single" w:sz="4" w:space="1" w:color="auto"/>
              <w:left w:val="single" w:sz="4" w:space="4" w:color="auto"/>
              <w:bottom w:val="single" w:sz="4" w:space="1" w:color="auto"/>
              <w:right w:val="single" w:sz="4" w:space="4" w:color="auto"/>
            </w:pBdr>
          </w:pPr>
        </w:pPrChange>
      </w:pPr>
      <w:del w:id="2415"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Q</w:delText>
        </w:r>
        <w:r w:rsidRPr="00F54218" w:rsidDel="00EE78CA">
          <w:rPr>
            <w:rFonts w:ascii="Courier New" w:hAnsi="Courier New" w:cs="Courier New"/>
            <w:sz w:val="20"/>
            <w:szCs w:val="20"/>
          </w:rPr>
          <w:tab/>
          <w:delText>28</w:delText>
        </w:r>
        <w:r w:rsidRPr="00F54218" w:rsidDel="00EE78CA">
          <w:rPr>
            <w:rFonts w:ascii="Courier New" w:hAnsi="Courier New" w:cs="Courier New"/>
            <w:sz w:val="20"/>
            <w:szCs w:val="20"/>
          </w:rPr>
          <w:tab/>
          <w:delText>36</w:delText>
        </w:r>
      </w:del>
    </w:p>
    <w:p w14:paraId="54AE0059" w14:textId="36A659A4" w:rsidR="003C548A" w:rsidRPr="00F54218" w:rsidDel="00EE78CA" w:rsidRDefault="003C548A">
      <w:pPr>
        <w:rPr>
          <w:del w:id="2416" w:author="Alexander Thomas Frase" w:date="2012-10-31T14:08:00Z"/>
          <w:rFonts w:ascii="Courier New" w:hAnsi="Courier New" w:cs="Courier New"/>
          <w:sz w:val="20"/>
          <w:szCs w:val="20"/>
        </w:rPr>
        <w:pPrChange w:id="2417" w:author="Alexander Thomas Frase" w:date="2012-10-31T14:08:00Z">
          <w:pPr>
            <w:pBdr>
              <w:top w:val="single" w:sz="4" w:space="1" w:color="auto"/>
              <w:left w:val="single" w:sz="4" w:space="4" w:color="auto"/>
              <w:bottom w:val="single" w:sz="4" w:space="1" w:color="auto"/>
              <w:right w:val="single" w:sz="4" w:space="4" w:color="auto"/>
            </w:pBdr>
          </w:pPr>
        </w:pPrChange>
      </w:pPr>
      <w:del w:id="2418" w:author="Alexander Thomas Frase" w:date="2012-10-31T14:08:00Z">
        <w:r w:rsidRPr="00F54218" w:rsidDel="00EE78CA">
          <w:rPr>
            <w:rFonts w:ascii="Courier New" w:hAnsi="Courier New" w:cs="Courier New"/>
            <w:sz w:val="20"/>
            <w:szCs w:val="20"/>
          </w:rPr>
          <w:delText>3</w:delText>
        </w:r>
        <w:r w:rsidRPr="00F54218" w:rsidDel="00EE78CA">
          <w:rPr>
            <w:rFonts w:ascii="Courier New" w:hAnsi="Courier New" w:cs="Courier New"/>
            <w:sz w:val="20"/>
            <w:szCs w:val="20"/>
          </w:rPr>
          <w:tab/>
          <w:delText>R</w:delText>
        </w:r>
        <w:r w:rsidRPr="00F54218" w:rsidDel="00EE78CA">
          <w:rPr>
            <w:rFonts w:ascii="Courier New" w:hAnsi="Courier New" w:cs="Courier New"/>
            <w:sz w:val="20"/>
            <w:szCs w:val="20"/>
          </w:rPr>
          <w:tab/>
          <w:delText>44</w:delText>
        </w:r>
        <w:r w:rsidRPr="00F54218" w:rsidDel="00EE78CA">
          <w:rPr>
            <w:rFonts w:ascii="Courier New" w:hAnsi="Courier New" w:cs="Courier New"/>
            <w:sz w:val="20"/>
            <w:szCs w:val="20"/>
          </w:rPr>
          <w:tab/>
          <w:delText>52</w:delText>
        </w:r>
      </w:del>
    </w:p>
    <w:p w14:paraId="32502648" w14:textId="1A773934" w:rsidR="003C548A" w:rsidRPr="0094108F" w:rsidRDefault="003C548A" w:rsidP="0084437E">
      <w:pPr>
        <w:rPr>
          <w:rFonts w:eastAsia="Courier New" w:cs="Times New Roman"/>
          <w:color w:val="FF0000"/>
        </w:rPr>
      </w:pPr>
    </w:p>
    <w:p w14:paraId="47D96ABA" w14:textId="77777777" w:rsidR="003C548A" w:rsidRPr="00AB56B8" w:rsidRDefault="003C548A" w:rsidP="003B534B">
      <w:pPr>
        <w:pStyle w:val="Heading3"/>
      </w:pPr>
      <w:bookmarkStart w:id="2419" w:name="_Toc339626867"/>
      <w:r w:rsidRPr="00AB56B8">
        <w:t xml:space="preserve">Example 4: Output a </w:t>
      </w:r>
      <w:r>
        <w:t>l</w:t>
      </w:r>
      <w:r w:rsidRPr="00AB56B8">
        <w:t xml:space="preserve">ist of all </w:t>
      </w:r>
      <w:r>
        <w:t>g</w:t>
      </w:r>
      <w:r w:rsidRPr="00AB56B8">
        <w:t xml:space="preserve">enes within a </w:t>
      </w:r>
      <w:r>
        <w:t>d</w:t>
      </w:r>
      <w:r w:rsidRPr="00AB56B8">
        <w:t xml:space="preserve">ata </w:t>
      </w:r>
      <w:r>
        <w:t>s</w:t>
      </w:r>
      <w:r w:rsidRPr="00AB56B8">
        <w:t>ource</w:t>
      </w:r>
      <w:r>
        <w:t>.</w:t>
      </w:r>
      <w:bookmarkEnd w:id="2419"/>
    </w:p>
    <w:p w14:paraId="7AE041DA" w14:textId="77777777" w:rsidR="003C548A" w:rsidRPr="0084437E" w:rsidRDefault="003C548A">
      <w:pPr>
        <w:rPr>
          <w:ins w:id="2420" w:author="Alexander Thomas Frase" w:date="2012-10-31T14:12:00Z"/>
          <w:rFonts w:cs="Times New Roman"/>
          <w:bCs/>
          <w:rPrChange w:id="2421" w:author="Alexander Thomas Frase" w:date="2012-10-31T14:12:00Z">
            <w:rPr>
              <w:ins w:id="2422" w:author="Alexander Thomas Frase" w:date="2012-10-31T14:12:00Z"/>
              <w:rFonts w:cs="Times New Roman"/>
              <w:b/>
              <w:bCs/>
            </w:rPr>
          </w:rPrChange>
        </w:rPr>
        <w:pPrChange w:id="2423" w:author="Alexander Thomas Frase" w:date="2012-10-31T14:12:00Z">
          <w:pPr>
            <w:pStyle w:val="ListParagraph"/>
          </w:pPr>
        </w:pPrChange>
      </w:pPr>
    </w:p>
    <w:p w14:paraId="30EBD25F" w14:textId="61F25BA1" w:rsidR="0084437E" w:rsidRDefault="0084437E">
      <w:pPr>
        <w:rPr>
          <w:ins w:id="2424" w:author="Alexander Thomas Frase" w:date="2012-10-31T14:12:00Z"/>
          <w:rFonts w:cs="Times New Roman"/>
          <w:bCs/>
        </w:rPr>
        <w:pPrChange w:id="2425" w:author="Alexander Thomas Frase" w:date="2012-10-31T14:12:00Z">
          <w:pPr>
            <w:pStyle w:val="ListParagraph"/>
          </w:pPr>
        </w:pPrChange>
      </w:pPr>
      <w:ins w:id="2426" w:author="Alexander Thomas Frase" w:date="2012-10-31T14:12:00Z">
        <w:r w:rsidRPr="0084437E">
          <w:rPr>
            <w:rFonts w:cs="Times New Roman"/>
            <w:bCs/>
            <w:rPrChange w:id="2427" w:author="Alexander Thomas Frase" w:date="2012-10-31T14:12:00Z">
              <w:rPr>
                <w:rFonts w:cs="Times New Roman"/>
                <w:b/>
                <w:bCs/>
              </w:rPr>
            </w:rPrChange>
          </w:rPr>
          <w:t>Configuration:</w:t>
        </w:r>
      </w:ins>
    </w:p>
    <w:p w14:paraId="29B21684" w14:textId="77777777" w:rsidR="0084437E" w:rsidRDefault="0084437E">
      <w:pPr>
        <w:rPr>
          <w:ins w:id="2428" w:author="Alexander Thomas Frase" w:date="2012-10-31T14:12:00Z"/>
          <w:rFonts w:cs="Times New Roman"/>
          <w:bCs/>
        </w:rPr>
        <w:pPrChange w:id="2429" w:author="Alexander Thomas Frase" w:date="2012-10-31T14:12:00Z">
          <w:pPr>
            <w:pStyle w:val="ListParagraph"/>
          </w:pPr>
        </w:pPrChange>
      </w:pPr>
    </w:p>
    <w:tbl>
      <w:tblPr>
        <w:tblStyle w:val="TableGrid"/>
        <w:tblW w:w="8640" w:type="dxa"/>
        <w:tblInd w:w="720" w:type="dxa"/>
        <w:tblLook w:val="04A0" w:firstRow="1" w:lastRow="0" w:firstColumn="1" w:lastColumn="0" w:noHBand="0" w:noVBand="1"/>
        <w:tblPrChange w:id="2430" w:author="Alexander Thomas Frase" w:date="2012-10-31T14:14:00Z">
          <w:tblPr>
            <w:tblStyle w:val="TableGrid"/>
            <w:tblW w:w="0" w:type="auto"/>
            <w:tblLook w:val="04A0" w:firstRow="1" w:lastRow="0" w:firstColumn="1" w:lastColumn="0" w:noHBand="0" w:noVBand="1"/>
          </w:tblPr>
        </w:tblPrChange>
      </w:tblPr>
      <w:tblGrid>
        <w:gridCol w:w="8640"/>
        <w:tblGridChange w:id="2431">
          <w:tblGrid>
            <w:gridCol w:w="10152"/>
          </w:tblGrid>
        </w:tblGridChange>
      </w:tblGrid>
      <w:tr w:rsidR="0084437E" w:rsidRPr="0084437E" w14:paraId="08F37EAD" w14:textId="77777777" w:rsidTr="0084437E">
        <w:trPr>
          <w:ins w:id="2432" w:author="Alexander Thomas Frase" w:date="2012-10-31T14:12:00Z"/>
        </w:trPr>
        <w:tc>
          <w:tcPr>
            <w:tcW w:w="10152" w:type="dxa"/>
            <w:tcPrChange w:id="2433" w:author="Alexander Thomas Frase" w:date="2012-10-31T14:14:00Z">
              <w:tcPr>
                <w:tcW w:w="10152" w:type="dxa"/>
              </w:tcPr>
            </w:tcPrChange>
          </w:tcPr>
          <w:p w14:paraId="004F5671" w14:textId="5EE1B6B2" w:rsidR="0084437E" w:rsidRPr="0084437E" w:rsidRDefault="0084437E" w:rsidP="0084437E">
            <w:pPr>
              <w:rPr>
                <w:ins w:id="2434" w:author="Alexander Thomas Frase" w:date="2012-10-31T14:12:00Z"/>
                <w:rFonts w:ascii="Courier New" w:hAnsi="Courier New" w:cs="Courier New"/>
                <w:bCs/>
                <w:sz w:val="22"/>
                <w:rPrChange w:id="2435" w:author="Alexander Thomas Frase" w:date="2012-10-31T14:14:00Z">
                  <w:rPr>
                    <w:ins w:id="2436" w:author="Alexander Thomas Frase" w:date="2012-10-31T14:12:00Z"/>
                    <w:rFonts w:cs="Times New Roman"/>
                    <w:bCs/>
                  </w:rPr>
                </w:rPrChange>
              </w:rPr>
            </w:pPr>
            <w:ins w:id="2437" w:author="Alexander Thomas Frase" w:date="2012-10-31T14:12:00Z">
              <w:r w:rsidRPr="0084437E">
                <w:rPr>
                  <w:rFonts w:ascii="Courier New" w:hAnsi="Courier New" w:cs="Courier New"/>
                  <w:bCs/>
                  <w:sz w:val="22"/>
                  <w:rPrChange w:id="2438" w:author="Alexander Thomas Frase" w:date="2012-10-31T14:14:00Z">
                    <w:rPr>
                      <w:rFonts w:cs="Times New Roman"/>
                      <w:bCs/>
                    </w:rPr>
                  </w:rPrChange>
                </w:rPr>
                <w:t xml:space="preserve">KNOWLEDGE </w:t>
              </w:r>
              <w:proofErr w:type="spellStart"/>
              <w:r w:rsidRPr="0084437E">
                <w:rPr>
                  <w:rFonts w:ascii="Courier New" w:hAnsi="Courier New" w:cs="Courier New"/>
                  <w:bCs/>
                  <w:sz w:val="22"/>
                  <w:rPrChange w:id="2439" w:author="Alexander Thomas Frase" w:date="2012-10-31T14:14:00Z">
                    <w:rPr>
                      <w:rFonts w:cs="Times New Roman"/>
                      <w:bCs/>
                    </w:rPr>
                  </w:rPrChange>
                </w:rPr>
                <w:t>test.db</w:t>
              </w:r>
              <w:proofErr w:type="spellEnd"/>
            </w:ins>
          </w:p>
          <w:p w14:paraId="57547A39" w14:textId="77777777" w:rsidR="0084437E" w:rsidRPr="0084437E" w:rsidRDefault="0084437E" w:rsidP="0084437E">
            <w:pPr>
              <w:rPr>
                <w:ins w:id="2440" w:author="Alexander Thomas Frase" w:date="2012-10-31T14:12:00Z"/>
                <w:rFonts w:ascii="Courier New" w:hAnsi="Courier New" w:cs="Courier New"/>
                <w:bCs/>
                <w:sz w:val="22"/>
                <w:rPrChange w:id="2441" w:author="Alexander Thomas Frase" w:date="2012-10-31T14:14:00Z">
                  <w:rPr>
                    <w:ins w:id="2442" w:author="Alexander Thomas Frase" w:date="2012-10-31T14:12:00Z"/>
                    <w:rFonts w:cs="Times New Roman"/>
                    <w:bCs/>
                  </w:rPr>
                </w:rPrChange>
              </w:rPr>
            </w:pPr>
            <w:ins w:id="2443" w:author="Alexander Thomas Frase" w:date="2012-10-31T14:12:00Z">
              <w:r w:rsidRPr="0084437E">
                <w:rPr>
                  <w:rFonts w:ascii="Courier New" w:hAnsi="Courier New" w:cs="Courier New"/>
                  <w:bCs/>
                  <w:sz w:val="22"/>
                  <w:rPrChange w:id="2444" w:author="Alexander Thomas Frase" w:date="2012-10-31T14:14:00Z">
                    <w:rPr>
                      <w:rFonts w:cs="Times New Roman"/>
                      <w:bCs/>
                    </w:rPr>
                  </w:rPrChange>
                </w:rPr>
                <w:t>SOURCE light</w:t>
              </w:r>
            </w:ins>
          </w:p>
          <w:p w14:paraId="6F32BFC3" w14:textId="142AAA47" w:rsidR="0084437E" w:rsidRPr="0084437E" w:rsidRDefault="0084437E" w:rsidP="0084437E">
            <w:pPr>
              <w:rPr>
                <w:ins w:id="2445" w:author="Alexander Thomas Frase" w:date="2012-10-31T14:12:00Z"/>
                <w:rFonts w:ascii="Courier New" w:hAnsi="Courier New" w:cs="Courier New"/>
                <w:bCs/>
                <w:sz w:val="22"/>
                <w:rPrChange w:id="2446" w:author="Alexander Thomas Frase" w:date="2012-10-31T14:14:00Z">
                  <w:rPr>
                    <w:ins w:id="2447" w:author="Alexander Thomas Frase" w:date="2012-10-31T14:12:00Z"/>
                    <w:rFonts w:cs="Times New Roman"/>
                    <w:bCs/>
                  </w:rPr>
                </w:rPrChange>
              </w:rPr>
            </w:pPr>
            <w:ins w:id="2448" w:author="Alexander Thomas Frase" w:date="2012-10-31T14:12:00Z">
              <w:r w:rsidRPr="0084437E">
                <w:rPr>
                  <w:rFonts w:ascii="Courier New" w:hAnsi="Courier New" w:cs="Courier New"/>
                  <w:bCs/>
                  <w:sz w:val="22"/>
                  <w:rPrChange w:id="2449" w:author="Alexander Thomas Frase" w:date="2012-10-31T14:14:00Z">
                    <w:rPr>
                      <w:rFonts w:cs="Times New Roman"/>
                      <w:bCs/>
                    </w:rPr>
                  </w:rPrChange>
                </w:rPr>
                <w:t>FILTER gene</w:t>
              </w:r>
            </w:ins>
          </w:p>
        </w:tc>
      </w:tr>
    </w:tbl>
    <w:p w14:paraId="725AD60E" w14:textId="77777777" w:rsidR="0084437E" w:rsidRDefault="0084437E">
      <w:pPr>
        <w:rPr>
          <w:ins w:id="2450" w:author="Alexander Thomas Frase" w:date="2012-11-02T13:30:00Z"/>
          <w:rFonts w:cs="Times New Roman"/>
          <w:bCs/>
        </w:rPr>
        <w:pPrChange w:id="2451" w:author="Alexander Thomas Frase" w:date="2012-10-31T14:12:00Z">
          <w:pPr>
            <w:pStyle w:val="ListParagraph"/>
          </w:pPr>
        </w:pPrChange>
      </w:pPr>
    </w:p>
    <w:p w14:paraId="1BE12AF8" w14:textId="77777777" w:rsidR="00150551" w:rsidRDefault="00150551">
      <w:pPr>
        <w:rPr>
          <w:ins w:id="2452" w:author="Alexander Thomas Frase" w:date="2012-11-02T13:30:00Z"/>
          <w:rFonts w:cs="Times New Roman"/>
          <w:bCs/>
        </w:rPr>
        <w:pPrChange w:id="2453" w:author="Alexander Thomas Frase" w:date="2012-10-31T14:12:00Z">
          <w:pPr>
            <w:pStyle w:val="ListParagraph"/>
          </w:pPr>
        </w:pPrChange>
      </w:pPr>
    </w:p>
    <w:p w14:paraId="283A3659" w14:textId="77777777" w:rsidR="00150551" w:rsidRDefault="00150551">
      <w:pPr>
        <w:rPr>
          <w:ins w:id="2454" w:author="Alexander Thomas Frase" w:date="2012-11-02T13:30:00Z"/>
          <w:rFonts w:cs="Times New Roman"/>
          <w:bCs/>
        </w:rPr>
        <w:pPrChange w:id="2455" w:author="Alexander Thomas Frase" w:date="2012-10-31T14:12:00Z">
          <w:pPr>
            <w:pStyle w:val="ListParagraph"/>
          </w:pPr>
        </w:pPrChange>
      </w:pPr>
    </w:p>
    <w:p w14:paraId="5C43CE65" w14:textId="77777777" w:rsidR="00150551" w:rsidRDefault="00150551">
      <w:pPr>
        <w:rPr>
          <w:ins w:id="2456" w:author="Alexander Thomas Frase" w:date="2012-11-02T13:30:00Z"/>
          <w:rFonts w:cs="Times New Roman"/>
          <w:bCs/>
        </w:rPr>
        <w:pPrChange w:id="2457" w:author="Alexander Thomas Frase" w:date="2012-10-31T14:12:00Z">
          <w:pPr>
            <w:pStyle w:val="ListParagraph"/>
          </w:pPr>
        </w:pPrChange>
      </w:pPr>
    </w:p>
    <w:p w14:paraId="3051DF45" w14:textId="77777777" w:rsidR="00150551" w:rsidRDefault="00150551">
      <w:pPr>
        <w:rPr>
          <w:ins w:id="2458" w:author="Alexander Thomas Frase" w:date="2012-11-02T13:30:00Z"/>
          <w:rFonts w:cs="Times New Roman"/>
          <w:bCs/>
        </w:rPr>
        <w:pPrChange w:id="2459" w:author="Alexander Thomas Frase" w:date="2012-10-31T14:12:00Z">
          <w:pPr>
            <w:pStyle w:val="ListParagraph"/>
          </w:pPr>
        </w:pPrChange>
      </w:pPr>
    </w:p>
    <w:p w14:paraId="4FEF2718" w14:textId="77777777" w:rsidR="00150551" w:rsidRDefault="00150551">
      <w:pPr>
        <w:rPr>
          <w:ins w:id="2460" w:author="Alexander Thomas Frase" w:date="2012-11-02T13:30:00Z"/>
          <w:rFonts w:cs="Times New Roman"/>
          <w:bCs/>
        </w:rPr>
        <w:pPrChange w:id="2461" w:author="Alexander Thomas Frase" w:date="2012-10-31T14:12:00Z">
          <w:pPr>
            <w:pStyle w:val="ListParagraph"/>
          </w:pPr>
        </w:pPrChange>
      </w:pPr>
    </w:p>
    <w:p w14:paraId="24BB9312" w14:textId="77777777" w:rsidR="00150551" w:rsidRDefault="00150551">
      <w:pPr>
        <w:rPr>
          <w:ins w:id="2462" w:author="Alexander Thomas Frase" w:date="2012-10-31T14:12:00Z"/>
          <w:rFonts w:cs="Times New Roman"/>
          <w:bCs/>
        </w:rPr>
        <w:pPrChange w:id="2463" w:author="Alexander Thomas Frase" w:date="2012-10-31T14:12:00Z">
          <w:pPr>
            <w:pStyle w:val="ListParagraph"/>
          </w:pPr>
        </w:pPrChange>
      </w:pPr>
    </w:p>
    <w:p w14:paraId="43D31094" w14:textId="2BCE59BC" w:rsidR="0084437E" w:rsidRDefault="0084437E">
      <w:pPr>
        <w:rPr>
          <w:ins w:id="2464" w:author="Alexander Thomas Frase" w:date="2012-10-31T14:13:00Z"/>
          <w:rFonts w:cs="Times New Roman"/>
          <w:bCs/>
        </w:rPr>
        <w:pPrChange w:id="2465" w:author="Alexander Thomas Frase" w:date="2012-10-31T14:12:00Z">
          <w:pPr>
            <w:pStyle w:val="ListParagraph"/>
          </w:pPr>
        </w:pPrChange>
      </w:pPr>
      <w:ins w:id="2466" w:author="Alexander Thomas Frase" w:date="2012-10-31T14:12:00Z">
        <w:r>
          <w:rPr>
            <w:rFonts w:cs="Times New Roman"/>
            <w:bCs/>
          </w:rPr>
          <w:t>Output:</w:t>
        </w:r>
      </w:ins>
    </w:p>
    <w:p w14:paraId="716F7F42" w14:textId="77777777" w:rsidR="0084437E" w:rsidRDefault="0084437E">
      <w:pPr>
        <w:rPr>
          <w:ins w:id="2467" w:author="Alexander Thomas Frase" w:date="2012-10-31T14:12:00Z"/>
          <w:rFonts w:cs="Times New Roman"/>
          <w:bCs/>
        </w:rPr>
        <w:pPrChange w:id="2468" w:author="Alexander Thomas Frase" w:date="2012-10-31T14:12:00Z">
          <w:pPr>
            <w:pStyle w:val="ListParagraph"/>
          </w:pPr>
        </w:pPrChange>
      </w:pPr>
    </w:p>
    <w:p w14:paraId="132FCCBE" w14:textId="26554A6E" w:rsidR="0084437E" w:rsidDel="0084437E" w:rsidRDefault="0084437E">
      <w:pPr>
        <w:rPr>
          <w:del w:id="2469" w:author="Alexander Thomas Frase" w:date="2012-10-31T14:12:00Z"/>
        </w:rPr>
        <w:pPrChange w:id="2470" w:author="Alexander Thomas Frase" w:date="2012-10-31T14:13:00Z">
          <w:pPr>
            <w:pStyle w:val="ListParagraph"/>
          </w:pPr>
        </w:pPrChange>
      </w:pPr>
    </w:p>
    <w:tbl>
      <w:tblPr>
        <w:tblStyle w:val="TableGrid"/>
        <w:tblW w:w="8640" w:type="dxa"/>
        <w:tblInd w:w="720" w:type="dxa"/>
        <w:tblLook w:val="04A0" w:firstRow="1" w:lastRow="0" w:firstColumn="1" w:lastColumn="0" w:noHBand="0" w:noVBand="1"/>
        <w:tblPrChange w:id="2471" w:author="Alexander Thomas Frase" w:date="2012-10-31T14:14:00Z">
          <w:tblPr>
            <w:tblStyle w:val="TableGrid"/>
            <w:tblW w:w="0" w:type="auto"/>
            <w:tblLook w:val="04A0" w:firstRow="1" w:lastRow="0" w:firstColumn="1" w:lastColumn="0" w:noHBand="0" w:noVBand="1"/>
          </w:tblPr>
        </w:tblPrChange>
      </w:tblPr>
      <w:tblGrid>
        <w:gridCol w:w="8640"/>
        <w:tblGridChange w:id="2472">
          <w:tblGrid>
            <w:gridCol w:w="10152"/>
          </w:tblGrid>
        </w:tblGridChange>
      </w:tblGrid>
      <w:tr w:rsidR="0084437E" w:rsidRPr="0084437E" w14:paraId="29CB25A2" w14:textId="77777777" w:rsidTr="0084437E">
        <w:trPr>
          <w:cantSplit/>
          <w:ins w:id="2473" w:author="Alexander Thomas Frase" w:date="2012-10-31T14:13:00Z"/>
        </w:trPr>
        <w:tc>
          <w:tcPr>
            <w:tcW w:w="10152" w:type="dxa"/>
            <w:tcPrChange w:id="2474" w:author="Alexander Thomas Frase" w:date="2012-10-31T14:14:00Z">
              <w:tcPr>
                <w:tcW w:w="10152" w:type="dxa"/>
              </w:tcPr>
            </w:tcPrChange>
          </w:tcPr>
          <w:p w14:paraId="771C18ED" w14:textId="0309247F" w:rsidR="0084437E" w:rsidRPr="0084437E" w:rsidRDefault="0084437E" w:rsidP="0084437E">
            <w:pPr>
              <w:rPr>
                <w:ins w:id="2475" w:author="Alexander Thomas Frase" w:date="2012-10-31T14:13:00Z"/>
                <w:rFonts w:ascii="Courier New" w:hAnsi="Courier New" w:cs="Courier New"/>
                <w:sz w:val="22"/>
                <w:rPrChange w:id="2476" w:author="Alexander Thomas Frase" w:date="2012-10-31T14:14:00Z">
                  <w:rPr>
                    <w:ins w:id="2477" w:author="Alexander Thomas Frase" w:date="2012-10-31T14:13:00Z"/>
                  </w:rPr>
                </w:rPrChange>
              </w:rPr>
            </w:pPr>
            <w:ins w:id="2478" w:author="Alexander Thomas Frase" w:date="2012-10-31T14:13:00Z">
              <w:r w:rsidRPr="0084437E">
                <w:rPr>
                  <w:rFonts w:ascii="Courier New" w:hAnsi="Courier New" w:cs="Courier New"/>
                  <w:sz w:val="22"/>
                  <w:rPrChange w:id="2479" w:author="Alexander Thomas Frase" w:date="2012-10-31T14:14:00Z">
                    <w:rPr/>
                  </w:rPrChange>
                </w:rPr>
                <w:t>#gene</w:t>
              </w:r>
            </w:ins>
          </w:p>
          <w:p w14:paraId="0BF53855" w14:textId="77777777" w:rsidR="0084437E" w:rsidRPr="0084437E" w:rsidRDefault="0084437E" w:rsidP="0084437E">
            <w:pPr>
              <w:rPr>
                <w:ins w:id="2480" w:author="Alexander Thomas Frase" w:date="2012-10-31T14:13:00Z"/>
                <w:rFonts w:ascii="Courier New" w:hAnsi="Courier New" w:cs="Courier New"/>
                <w:sz w:val="22"/>
                <w:rPrChange w:id="2481" w:author="Alexander Thomas Frase" w:date="2012-10-31T14:14:00Z">
                  <w:rPr>
                    <w:ins w:id="2482" w:author="Alexander Thomas Frase" w:date="2012-10-31T14:13:00Z"/>
                  </w:rPr>
                </w:rPrChange>
              </w:rPr>
            </w:pPr>
            <w:ins w:id="2483" w:author="Alexander Thomas Frase" w:date="2012-10-31T14:13:00Z">
              <w:r w:rsidRPr="0084437E">
                <w:rPr>
                  <w:rFonts w:ascii="Courier New" w:hAnsi="Courier New" w:cs="Courier New"/>
                  <w:sz w:val="22"/>
                  <w:rPrChange w:id="2484" w:author="Alexander Thomas Frase" w:date="2012-10-31T14:14:00Z">
                    <w:rPr/>
                  </w:rPrChange>
                </w:rPr>
                <w:t>A</w:t>
              </w:r>
            </w:ins>
          </w:p>
          <w:p w14:paraId="70CA91DD" w14:textId="77777777" w:rsidR="0084437E" w:rsidRPr="0084437E" w:rsidRDefault="0084437E" w:rsidP="0084437E">
            <w:pPr>
              <w:rPr>
                <w:ins w:id="2485" w:author="Alexander Thomas Frase" w:date="2012-10-31T14:13:00Z"/>
                <w:rFonts w:ascii="Courier New" w:hAnsi="Courier New" w:cs="Courier New"/>
                <w:sz w:val="22"/>
                <w:rPrChange w:id="2486" w:author="Alexander Thomas Frase" w:date="2012-10-31T14:14:00Z">
                  <w:rPr>
                    <w:ins w:id="2487" w:author="Alexander Thomas Frase" w:date="2012-10-31T14:13:00Z"/>
                  </w:rPr>
                </w:rPrChange>
              </w:rPr>
            </w:pPr>
            <w:ins w:id="2488" w:author="Alexander Thomas Frase" w:date="2012-10-31T14:13:00Z">
              <w:r w:rsidRPr="0084437E">
                <w:rPr>
                  <w:rFonts w:ascii="Courier New" w:hAnsi="Courier New" w:cs="Courier New"/>
                  <w:sz w:val="22"/>
                  <w:rPrChange w:id="2489" w:author="Alexander Thomas Frase" w:date="2012-10-31T14:14:00Z">
                    <w:rPr/>
                  </w:rPrChange>
                </w:rPr>
                <w:t>B</w:t>
              </w:r>
            </w:ins>
          </w:p>
          <w:p w14:paraId="1E398E7D" w14:textId="77777777" w:rsidR="0084437E" w:rsidRPr="0084437E" w:rsidRDefault="0084437E" w:rsidP="0084437E">
            <w:pPr>
              <w:rPr>
                <w:ins w:id="2490" w:author="Alexander Thomas Frase" w:date="2012-10-31T14:13:00Z"/>
                <w:rFonts w:ascii="Courier New" w:hAnsi="Courier New" w:cs="Courier New"/>
                <w:sz w:val="22"/>
                <w:rPrChange w:id="2491" w:author="Alexander Thomas Frase" w:date="2012-10-31T14:14:00Z">
                  <w:rPr>
                    <w:ins w:id="2492" w:author="Alexander Thomas Frase" w:date="2012-10-31T14:13:00Z"/>
                  </w:rPr>
                </w:rPrChange>
              </w:rPr>
            </w:pPr>
            <w:ins w:id="2493" w:author="Alexander Thomas Frase" w:date="2012-10-31T14:13:00Z">
              <w:r w:rsidRPr="0084437E">
                <w:rPr>
                  <w:rFonts w:ascii="Courier New" w:hAnsi="Courier New" w:cs="Courier New"/>
                  <w:sz w:val="22"/>
                  <w:rPrChange w:id="2494" w:author="Alexander Thomas Frase" w:date="2012-10-31T14:14:00Z">
                    <w:rPr/>
                  </w:rPrChange>
                </w:rPr>
                <w:t>C</w:t>
              </w:r>
            </w:ins>
          </w:p>
          <w:p w14:paraId="4B8CA348" w14:textId="77777777" w:rsidR="0084437E" w:rsidRPr="0084437E" w:rsidRDefault="0084437E" w:rsidP="0084437E">
            <w:pPr>
              <w:rPr>
                <w:ins w:id="2495" w:author="Alexander Thomas Frase" w:date="2012-10-31T14:13:00Z"/>
                <w:rFonts w:ascii="Courier New" w:hAnsi="Courier New" w:cs="Courier New"/>
                <w:sz w:val="22"/>
                <w:rPrChange w:id="2496" w:author="Alexander Thomas Frase" w:date="2012-10-31T14:14:00Z">
                  <w:rPr>
                    <w:ins w:id="2497" w:author="Alexander Thomas Frase" w:date="2012-10-31T14:13:00Z"/>
                  </w:rPr>
                </w:rPrChange>
              </w:rPr>
            </w:pPr>
            <w:ins w:id="2498" w:author="Alexander Thomas Frase" w:date="2012-10-31T14:13:00Z">
              <w:r w:rsidRPr="0084437E">
                <w:rPr>
                  <w:rFonts w:ascii="Courier New" w:hAnsi="Courier New" w:cs="Courier New"/>
                  <w:sz w:val="22"/>
                  <w:rPrChange w:id="2499" w:author="Alexander Thomas Frase" w:date="2012-10-31T14:14:00Z">
                    <w:rPr/>
                  </w:rPrChange>
                </w:rPr>
                <w:t>D</w:t>
              </w:r>
            </w:ins>
          </w:p>
          <w:p w14:paraId="397046C8" w14:textId="77777777" w:rsidR="0084437E" w:rsidRPr="0084437E" w:rsidRDefault="0084437E" w:rsidP="0084437E">
            <w:pPr>
              <w:rPr>
                <w:ins w:id="2500" w:author="Alexander Thomas Frase" w:date="2012-10-31T14:13:00Z"/>
                <w:rFonts w:ascii="Courier New" w:hAnsi="Courier New" w:cs="Courier New"/>
                <w:sz w:val="22"/>
                <w:rPrChange w:id="2501" w:author="Alexander Thomas Frase" w:date="2012-10-31T14:14:00Z">
                  <w:rPr>
                    <w:ins w:id="2502" w:author="Alexander Thomas Frase" w:date="2012-10-31T14:13:00Z"/>
                  </w:rPr>
                </w:rPrChange>
              </w:rPr>
            </w:pPr>
            <w:ins w:id="2503" w:author="Alexander Thomas Frase" w:date="2012-10-31T14:13:00Z">
              <w:r w:rsidRPr="0084437E">
                <w:rPr>
                  <w:rFonts w:ascii="Courier New" w:hAnsi="Courier New" w:cs="Courier New"/>
                  <w:sz w:val="22"/>
                  <w:rPrChange w:id="2504" w:author="Alexander Thomas Frase" w:date="2012-10-31T14:14:00Z">
                    <w:rPr/>
                  </w:rPrChange>
                </w:rPr>
                <w:t>E</w:t>
              </w:r>
            </w:ins>
          </w:p>
          <w:p w14:paraId="0A5BE913" w14:textId="77777777" w:rsidR="0084437E" w:rsidRPr="0084437E" w:rsidRDefault="0084437E" w:rsidP="0084437E">
            <w:pPr>
              <w:rPr>
                <w:ins w:id="2505" w:author="Alexander Thomas Frase" w:date="2012-10-31T14:13:00Z"/>
                <w:rFonts w:ascii="Courier New" w:hAnsi="Courier New" w:cs="Courier New"/>
                <w:sz w:val="22"/>
                <w:rPrChange w:id="2506" w:author="Alexander Thomas Frase" w:date="2012-10-31T14:14:00Z">
                  <w:rPr>
                    <w:ins w:id="2507" w:author="Alexander Thomas Frase" w:date="2012-10-31T14:13:00Z"/>
                  </w:rPr>
                </w:rPrChange>
              </w:rPr>
            </w:pPr>
            <w:ins w:id="2508" w:author="Alexander Thomas Frase" w:date="2012-10-31T14:13:00Z">
              <w:r w:rsidRPr="0084437E">
                <w:rPr>
                  <w:rFonts w:ascii="Courier New" w:hAnsi="Courier New" w:cs="Courier New"/>
                  <w:sz w:val="22"/>
                  <w:rPrChange w:id="2509" w:author="Alexander Thomas Frase" w:date="2012-10-31T14:14:00Z">
                    <w:rPr/>
                  </w:rPrChange>
                </w:rPr>
                <w:t>F</w:t>
              </w:r>
            </w:ins>
          </w:p>
          <w:p w14:paraId="0085D864" w14:textId="10C9BE28" w:rsidR="0084437E" w:rsidRPr="0084437E" w:rsidRDefault="0084437E" w:rsidP="0084437E">
            <w:pPr>
              <w:rPr>
                <w:ins w:id="2510" w:author="Alexander Thomas Frase" w:date="2012-10-31T14:13:00Z"/>
                <w:rFonts w:ascii="Courier New" w:hAnsi="Courier New" w:cs="Courier New"/>
                <w:sz w:val="22"/>
                <w:rPrChange w:id="2511" w:author="Alexander Thomas Frase" w:date="2012-10-31T14:14:00Z">
                  <w:rPr>
                    <w:ins w:id="2512" w:author="Alexander Thomas Frase" w:date="2012-10-31T14:13:00Z"/>
                  </w:rPr>
                </w:rPrChange>
              </w:rPr>
            </w:pPr>
            <w:ins w:id="2513" w:author="Alexander Thomas Frase" w:date="2012-10-31T14:13:00Z">
              <w:r w:rsidRPr="0084437E">
                <w:rPr>
                  <w:rFonts w:ascii="Courier New" w:hAnsi="Courier New" w:cs="Courier New"/>
                  <w:sz w:val="22"/>
                  <w:rPrChange w:id="2514" w:author="Alexander Thomas Frase" w:date="2012-10-31T14:14:00Z">
                    <w:rPr/>
                  </w:rPrChange>
                </w:rPr>
                <w:t>G</w:t>
              </w:r>
            </w:ins>
          </w:p>
        </w:tc>
      </w:tr>
    </w:tbl>
    <w:p w14:paraId="084B31B3" w14:textId="67327EBF" w:rsidR="003C548A" w:rsidRPr="00FA67CB" w:rsidDel="0084437E" w:rsidRDefault="003C548A">
      <w:pPr>
        <w:rPr>
          <w:del w:id="2515" w:author="Alexander Thomas Frase" w:date="2012-10-31T14:12:00Z"/>
        </w:rPr>
        <w:pPrChange w:id="2516" w:author="Alexander Thomas Frase" w:date="2012-11-02T13:25:00Z">
          <w:pPr>
            <w:pBdr>
              <w:top w:val="single" w:sz="4" w:space="1" w:color="auto"/>
              <w:left w:val="single" w:sz="4" w:space="4" w:color="auto"/>
              <w:bottom w:val="single" w:sz="4" w:space="1" w:color="auto"/>
              <w:right w:val="single" w:sz="4" w:space="4" w:color="auto"/>
            </w:pBdr>
          </w:pPr>
        </w:pPrChange>
      </w:pPr>
      <w:del w:id="2517" w:author="Alexander Thomas Frase" w:date="2012-10-31T14:12:00Z">
        <w:r w:rsidRPr="00FA67CB" w:rsidDel="0084437E">
          <w:delText>$ biofilter-2 --stdout -</w:delText>
        </w:r>
        <w:r w:rsidDel="0084437E">
          <w:delText>-</w:delText>
        </w:r>
        <w:r w:rsidRPr="00FA67CB" w:rsidDel="0084437E">
          <w:delText>k</w:delText>
        </w:r>
        <w:r w:rsidDel="0084437E">
          <w:delText>nowledge</w:delText>
        </w:r>
        <w:r w:rsidRPr="00FA67CB" w:rsidDel="0084437E">
          <w:delText xml:space="preserve"> test.db -</w:delText>
        </w:r>
        <w:r w:rsidDel="0084437E">
          <w:delText>-source</w:delText>
        </w:r>
        <w:r w:rsidRPr="00FA67CB" w:rsidDel="0084437E">
          <w:delText xml:space="preserve"> light -</w:delText>
        </w:r>
        <w:r w:rsidDel="0084437E">
          <w:delText>-filter</w:delText>
        </w:r>
        <w:r w:rsidRPr="00FA67CB" w:rsidDel="0084437E">
          <w:delText xml:space="preserve"> gene </w:delText>
        </w:r>
      </w:del>
    </w:p>
    <w:p w14:paraId="47BE49EA" w14:textId="17355CD3" w:rsidR="003C548A" w:rsidRPr="00FA67CB" w:rsidDel="0084437E" w:rsidRDefault="003C548A">
      <w:pPr>
        <w:rPr>
          <w:del w:id="2518" w:author="Alexander Thomas Frase" w:date="2012-10-31T14:12:00Z"/>
        </w:rPr>
        <w:pPrChange w:id="2519" w:author="Alexander Thomas Frase" w:date="2012-11-02T13:25:00Z">
          <w:pPr>
            <w:pBdr>
              <w:top w:val="single" w:sz="4" w:space="1" w:color="auto"/>
              <w:left w:val="single" w:sz="4" w:space="4" w:color="auto"/>
              <w:bottom w:val="single" w:sz="4" w:space="1" w:color="auto"/>
              <w:right w:val="single" w:sz="4" w:space="4" w:color="auto"/>
            </w:pBdr>
          </w:pPr>
        </w:pPrChange>
      </w:pPr>
      <w:del w:id="2520" w:author="Alexander Thomas Frase" w:date="2012-10-31T14:12:00Z">
        <w:r w:rsidRPr="00FA67CB" w:rsidDel="0084437E">
          <w:delText>#gene</w:delText>
        </w:r>
      </w:del>
    </w:p>
    <w:p w14:paraId="6A265E16" w14:textId="7536D2A8" w:rsidR="003C548A" w:rsidRPr="00FA67CB" w:rsidDel="0084437E" w:rsidRDefault="003C548A">
      <w:pPr>
        <w:rPr>
          <w:del w:id="2521" w:author="Alexander Thomas Frase" w:date="2012-10-31T14:12:00Z"/>
        </w:rPr>
        <w:pPrChange w:id="2522" w:author="Alexander Thomas Frase" w:date="2012-11-02T13:25:00Z">
          <w:pPr>
            <w:pBdr>
              <w:top w:val="single" w:sz="4" w:space="1" w:color="auto"/>
              <w:left w:val="single" w:sz="4" w:space="4" w:color="auto"/>
              <w:bottom w:val="single" w:sz="4" w:space="1" w:color="auto"/>
              <w:right w:val="single" w:sz="4" w:space="4" w:color="auto"/>
            </w:pBdr>
          </w:pPr>
        </w:pPrChange>
      </w:pPr>
      <w:del w:id="2523" w:author="Alexander Thomas Frase" w:date="2012-10-31T14:12:00Z">
        <w:r w:rsidRPr="00FA67CB" w:rsidDel="0084437E">
          <w:lastRenderedPageBreak/>
          <w:delText>A</w:delText>
        </w:r>
      </w:del>
    </w:p>
    <w:p w14:paraId="5CF46827" w14:textId="533C6639" w:rsidR="003C548A" w:rsidRPr="00FA67CB" w:rsidDel="0084437E" w:rsidRDefault="003C548A">
      <w:pPr>
        <w:rPr>
          <w:del w:id="2524" w:author="Alexander Thomas Frase" w:date="2012-10-31T14:12:00Z"/>
        </w:rPr>
        <w:pPrChange w:id="2525" w:author="Alexander Thomas Frase" w:date="2012-11-02T13:25:00Z">
          <w:pPr>
            <w:pBdr>
              <w:top w:val="single" w:sz="4" w:space="1" w:color="auto"/>
              <w:left w:val="single" w:sz="4" w:space="4" w:color="auto"/>
              <w:bottom w:val="single" w:sz="4" w:space="1" w:color="auto"/>
              <w:right w:val="single" w:sz="4" w:space="4" w:color="auto"/>
            </w:pBdr>
          </w:pPr>
        </w:pPrChange>
      </w:pPr>
      <w:del w:id="2526" w:author="Alexander Thomas Frase" w:date="2012-10-31T14:12:00Z">
        <w:r w:rsidRPr="00FA67CB" w:rsidDel="0084437E">
          <w:delText>B</w:delText>
        </w:r>
      </w:del>
    </w:p>
    <w:p w14:paraId="274C8B2B" w14:textId="4F2A87D3" w:rsidR="003C548A" w:rsidRPr="00FA67CB" w:rsidDel="0084437E" w:rsidRDefault="003C548A">
      <w:pPr>
        <w:rPr>
          <w:del w:id="2527" w:author="Alexander Thomas Frase" w:date="2012-10-31T14:12:00Z"/>
        </w:rPr>
        <w:pPrChange w:id="2528" w:author="Alexander Thomas Frase" w:date="2012-11-02T13:25:00Z">
          <w:pPr>
            <w:pBdr>
              <w:top w:val="single" w:sz="4" w:space="1" w:color="auto"/>
              <w:left w:val="single" w:sz="4" w:space="4" w:color="auto"/>
              <w:bottom w:val="single" w:sz="4" w:space="1" w:color="auto"/>
              <w:right w:val="single" w:sz="4" w:space="4" w:color="auto"/>
            </w:pBdr>
          </w:pPr>
        </w:pPrChange>
      </w:pPr>
      <w:del w:id="2529" w:author="Alexander Thomas Frase" w:date="2012-10-31T14:12:00Z">
        <w:r w:rsidRPr="00FA67CB" w:rsidDel="0084437E">
          <w:delText>C</w:delText>
        </w:r>
      </w:del>
    </w:p>
    <w:p w14:paraId="3E83B2C8" w14:textId="2DA991CE" w:rsidR="003C548A" w:rsidRPr="00FA67CB" w:rsidDel="0084437E" w:rsidRDefault="003C548A">
      <w:pPr>
        <w:rPr>
          <w:del w:id="2530" w:author="Alexander Thomas Frase" w:date="2012-10-31T14:12:00Z"/>
        </w:rPr>
        <w:pPrChange w:id="2531" w:author="Alexander Thomas Frase" w:date="2012-11-02T13:25:00Z">
          <w:pPr>
            <w:pBdr>
              <w:top w:val="single" w:sz="4" w:space="1" w:color="auto"/>
              <w:left w:val="single" w:sz="4" w:space="4" w:color="auto"/>
              <w:bottom w:val="single" w:sz="4" w:space="1" w:color="auto"/>
              <w:right w:val="single" w:sz="4" w:space="4" w:color="auto"/>
            </w:pBdr>
          </w:pPr>
        </w:pPrChange>
      </w:pPr>
      <w:del w:id="2532" w:author="Alexander Thomas Frase" w:date="2012-10-31T14:12:00Z">
        <w:r w:rsidRPr="00FA67CB" w:rsidDel="0084437E">
          <w:delText>D</w:delText>
        </w:r>
      </w:del>
    </w:p>
    <w:p w14:paraId="5D6E8B68" w14:textId="5D4B51BE" w:rsidR="003C548A" w:rsidRPr="00FA67CB" w:rsidDel="0084437E" w:rsidRDefault="003C548A">
      <w:pPr>
        <w:rPr>
          <w:del w:id="2533" w:author="Alexander Thomas Frase" w:date="2012-10-31T14:12:00Z"/>
        </w:rPr>
        <w:pPrChange w:id="2534" w:author="Alexander Thomas Frase" w:date="2012-11-02T13:25:00Z">
          <w:pPr>
            <w:pBdr>
              <w:top w:val="single" w:sz="4" w:space="1" w:color="auto"/>
              <w:left w:val="single" w:sz="4" w:space="4" w:color="auto"/>
              <w:bottom w:val="single" w:sz="4" w:space="1" w:color="auto"/>
              <w:right w:val="single" w:sz="4" w:space="4" w:color="auto"/>
            </w:pBdr>
          </w:pPr>
        </w:pPrChange>
      </w:pPr>
      <w:del w:id="2535" w:author="Alexander Thomas Frase" w:date="2012-10-31T14:12:00Z">
        <w:r w:rsidRPr="00FA67CB" w:rsidDel="0084437E">
          <w:delText>E</w:delText>
        </w:r>
      </w:del>
    </w:p>
    <w:p w14:paraId="74E6EC12" w14:textId="2D8BD1EC" w:rsidR="003C548A" w:rsidRPr="00FA67CB" w:rsidDel="0084437E" w:rsidRDefault="003C548A">
      <w:pPr>
        <w:rPr>
          <w:del w:id="2536" w:author="Alexander Thomas Frase" w:date="2012-10-31T14:12:00Z"/>
        </w:rPr>
        <w:pPrChange w:id="2537" w:author="Alexander Thomas Frase" w:date="2012-11-02T13:25:00Z">
          <w:pPr>
            <w:pBdr>
              <w:top w:val="single" w:sz="4" w:space="1" w:color="auto"/>
              <w:left w:val="single" w:sz="4" w:space="4" w:color="auto"/>
              <w:bottom w:val="single" w:sz="4" w:space="1" w:color="auto"/>
              <w:right w:val="single" w:sz="4" w:space="4" w:color="auto"/>
            </w:pBdr>
          </w:pPr>
        </w:pPrChange>
      </w:pPr>
      <w:del w:id="2538" w:author="Alexander Thomas Frase" w:date="2012-10-31T14:12:00Z">
        <w:r w:rsidRPr="00FA67CB" w:rsidDel="0084437E">
          <w:delText>F</w:delText>
        </w:r>
      </w:del>
    </w:p>
    <w:p w14:paraId="59FB5FD4" w14:textId="680113CA" w:rsidR="003C548A" w:rsidRPr="00FA67CB" w:rsidDel="0084437E" w:rsidRDefault="003C548A">
      <w:pPr>
        <w:rPr>
          <w:del w:id="2539" w:author="Alexander Thomas Frase" w:date="2012-10-31T14:12:00Z"/>
        </w:rPr>
        <w:pPrChange w:id="2540" w:author="Alexander Thomas Frase" w:date="2012-11-02T13:25:00Z">
          <w:pPr>
            <w:pBdr>
              <w:top w:val="single" w:sz="4" w:space="1" w:color="auto"/>
              <w:left w:val="single" w:sz="4" w:space="4" w:color="auto"/>
              <w:bottom w:val="single" w:sz="4" w:space="1" w:color="auto"/>
              <w:right w:val="single" w:sz="4" w:space="4" w:color="auto"/>
            </w:pBdr>
          </w:pPr>
        </w:pPrChange>
      </w:pPr>
      <w:del w:id="2541" w:author="Alexander Thomas Frase" w:date="2012-10-31T14:12:00Z">
        <w:r w:rsidRPr="00FA67CB" w:rsidDel="0084437E">
          <w:delText>G</w:delText>
        </w:r>
      </w:del>
    </w:p>
    <w:p w14:paraId="0C610A0C" w14:textId="77777777" w:rsidR="0084437E" w:rsidRDefault="0084437E">
      <w:pPr>
        <w:rPr>
          <w:shd w:val="solid" w:color="00FF00" w:fill="00FF00"/>
        </w:rPr>
      </w:pPr>
    </w:p>
    <w:p w14:paraId="3A0675D0" w14:textId="74E4EAFA" w:rsidR="003C548A" w:rsidRDefault="003C548A">
      <w:pPr>
        <w:rPr>
          <w:shd w:val="solid" w:color="00FF00" w:fill="00FF00"/>
        </w:rPr>
      </w:pPr>
      <w:del w:id="2542" w:author="Alexander Thomas Frase" w:date="2012-10-26T17:21:00Z">
        <w:r w:rsidDel="00F203F2">
          <w:object w:dxaOrig="6337" w:dyaOrig="5241" w14:anchorId="720EB0C7">
            <v:shape id="_x0000_i1028" type="#_x0000_t75" style="width:316.15pt;height:262.15pt" o:ole="">
              <v:imagedata r:id="rId26" o:title=""/>
            </v:shape>
            <o:OLEObject Type="Embed" ProgID="Visio.Drawing.11" ShapeID="_x0000_i1028" DrawAspect="Content" ObjectID="_1420637462" r:id="rId27"/>
          </w:object>
        </w:r>
        <w:r w:rsidRPr="00A54A8A" w:rsidDel="00F203F2">
          <w:delText xml:space="preserve"> </w:delText>
        </w:r>
        <w:r w:rsidR="00D02367">
          <w:pict w14:anchorId="38A0A4E6">
            <v:shape id="_x0000_i1029" type="#_x0000_t75" style="width:133.85pt;height:194.85pt">
              <v:imagedata r:id="rId28" o:title=""/>
            </v:shape>
          </w:pict>
        </w:r>
      </w:del>
      <w:ins w:id="2543" w:author="Alexander Thomas Frase" w:date="2012-10-26T17:21:00Z">
        <w:r w:rsidR="00F203F2">
          <w:rPr>
            <w:noProof/>
            <w:lang w:eastAsia="en-US" w:bidi="ar-SA"/>
            <w:rPrChange w:id="2544" w:author="Unknown">
              <w:rPr>
                <w:rFonts w:eastAsiaTheme="majorEastAsia" w:cstheme="majorBidi"/>
                <w:b/>
                <w:bCs/>
                <w:i/>
                <w:noProof/>
                <w:color w:val="000000" w:themeColor="text1"/>
                <w:sz w:val="32"/>
                <w:szCs w:val="26"/>
                <w:lang w:eastAsia="en-US" w:bidi="ar-SA"/>
              </w:rPr>
            </w:rPrChange>
          </w:rPr>
          <w:drawing>
            <wp:anchor distT="0" distB="0" distL="114300" distR="114300" simplePos="0" relativeHeight="251687936" behindDoc="0" locked="0" layoutInCell="1" allowOverlap="1" wp14:anchorId="14703935" wp14:editId="4B05DABA">
              <wp:simplePos x="735330" y="1092835"/>
              <wp:positionH relativeFrom="column">
                <wp:align>center</wp:align>
              </wp:positionH>
              <wp:positionV relativeFrom="line">
                <wp:align>top</wp:align>
              </wp:positionV>
              <wp:extent cx="3163824" cy="27432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4.png"/>
                      <pic:cNvPicPr/>
                    </pic:nvPicPr>
                    <pic:blipFill>
                      <a:blip r:embed="rId29">
                        <a:extLst>
                          <a:ext uri="{28A0092B-C50C-407E-A947-70E740481C1C}">
                            <a14:useLocalDpi xmlns:a14="http://schemas.microsoft.com/office/drawing/2010/main" val="0"/>
                          </a:ext>
                        </a:extLst>
                      </a:blip>
                      <a:stretch>
                        <a:fillRect/>
                      </a:stretch>
                    </pic:blipFill>
                    <pic:spPr>
                      <a:xfrm>
                        <a:off x="0" y="0"/>
                        <a:ext cx="3163824" cy="2743200"/>
                      </a:xfrm>
                      <a:prstGeom prst="rect">
                        <a:avLst/>
                      </a:prstGeom>
                    </pic:spPr>
                  </pic:pic>
                </a:graphicData>
              </a:graphic>
              <wp14:sizeRelH relativeFrom="margin">
                <wp14:pctWidth>0</wp14:pctWidth>
              </wp14:sizeRelH>
              <wp14:sizeRelV relativeFrom="margin">
                <wp14:pctHeight>0</wp14:pctHeight>
              </wp14:sizeRelV>
            </wp:anchor>
          </w:drawing>
        </w:r>
      </w:ins>
      <w:del w:id="2545" w:author="Alexander Thomas Frase" w:date="2012-10-26T17:22:00Z">
        <w:r w:rsidDel="00F203F2">
          <w:br/>
        </w:r>
        <w:r w:rsidDel="00F203F2">
          <w:br/>
        </w:r>
        <w:r w:rsidDel="00F203F2">
          <w:br/>
        </w:r>
      </w:del>
    </w:p>
    <w:p w14:paraId="24E27CF6" w14:textId="77777777" w:rsidR="003C548A" w:rsidRPr="002B124D" w:rsidRDefault="003C548A" w:rsidP="003B534B">
      <w:pPr>
        <w:pStyle w:val="Heading3"/>
      </w:pPr>
      <w:bookmarkStart w:id="2546" w:name="_Toc339626868"/>
      <w:r w:rsidRPr="00F54218">
        <w:lastRenderedPageBreak/>
        <w:t xml:space="preserve">Example 5: Start with a </w:t>
      </w:r>
      <w:r>
        <w:t>l</w:t>
      </w:r>
      <w:r w:rsidRPr="00F54218">
        <w:t xml:space="preserve">ist of </w:t>
      </w:r>
      <w:r>
        <w:t>g</w:t>
      </w:r>
      <w:r w:rsidRPr="00F54218">
        <w:t xml:space="preserve">enes, </w:t>
      </w:r>
      <w:r>
        <w:t>o</w:t>
      </w:r>
      <w:r w:rsidRPr="00F54218">
        <w:t xml:space="preserve">utput all the </w:t>
      </w:r>
      <w:r>
        <w:t>g</w:t>
      </w:r>
      <w:r w:rsidRPr="00F54218">
        <w:t xml:space="preserve">enes </w:t>
      </w:r>
      <w:r>
        <w:t>w</w:t>
      </w:r>
      <w:r w:rsidRPr="00F54218">
        <w:t xml:space="preserve">ithin </w:t>
      </w:r>
      <w:r>
        <w:t>p</w:t>
      </w:r>
      <w:r w:rsidRPr="00F54218">
        <w:t xml:space="preserve">articular </w:t>
      </w:r>
      <w:r>
        <w:t>g</w:t>
      </w:r>
      <w:r w:rsidRPr="00F54218">
        <w:t>roups.</w:t>
      </w:r>
      <w:bookmarkEnd w:id="2546"/>
    </w:p>
    <w:p w14:paraId="07557673" w14:textId="77777777" w:rsidR="00DD0BE7" w:rsidRDefault="00DD0BE7">
      <w:pPr>
        <w:rPr>
          <w:ins w:id="2547" w:author="Alexander Thomas Frase" w:date="2012-10-31T15:51:00Z"/>
          <w:rFonts w:cs="Times New Roman"/>
          <w:bCs/>
        </w:rPr>
        <w:pPrChange w:id="2548" w:author="Alexander Thomas Frase" w:date="2012-10-31T15:42:00Z">
          <w:pPr>
            <w:pStyle w:val="ListParagraph"/>
          </w:pPr>
        </w:pPrChange>
      </w:pPr>
    </w:p>
    <w:p w14:paraId="74ADD2B8" w14:textId="1D66E401" w:rsidR="00DD0BE7" w:rsidRDefault="00DD0BE7">
      <w:pPr>
        <w:rPr>
          <w:ins w:id="2549" w:author="Alexander Thomas Frase" w:date="2012-10-31T15:51:00Z"/>
          <w:rFonts w:cs="Times New Roman"/>
          <w:bCs/>
        </w:rPr>
        <w:pPrChange w:id="2550" w:author="Alexander Thomas Frase" w:date="2012-10-31T15:42:00Z">
          <w:pPr>
            <w:pStyle w:val="ListParagraph"/>
          </w:pPr>
        </w:pPrChange>
      </w:pPr>
      <w:ins w:id="2551" w:author="Alexander Thomas Frase" w:date="2012-10-31T15:51:00Z">
        <w:r>
          <w:rPr>
            <w:rFonts w:cs="Times New Roman"/>
            <w:bCs/>
          </w:rPr>
          <w:t>Input files:</w:t>
        </w:r>
      </w:ins>
    </w:p>
    <w:p w14:paraId="4B79DED8" w14:textId="77777777" w:rsidR="00DD0BE7" w:rsidRDefault="00DD0BE7">
      <w:pPr>
        <w:rPr>
          <w:ins w:id="2552" w:author="Alexander Thomas Frase" w:date="2012-10-31T15:51:00Z"/>
          <w:rFonts w:cs="Times New Roman"/>
          <w:bCs/>
        </w:rPr>
        <w:pPrChange w:id="2553" w:author="Alexander Thomas Frase" w:date="2012-10-31T15:42:00Z">
          <w:pPr>
            <w:pStyle w:val="ListParagraph"/>
          </w:pPr>
        </w:pPrChange>
      </w:pPr>
    </w:p>
    <w:tbl>
      <w:tblPr>
        <w:tblStyle w:val="TableGrid"/>
        <w:tblW w:w="8640" w:type="dxa"/>
        <w:tblInd w:w="720" w:type="dxa"/>
        <w:tblLook w:val="04A0" w:firstRow="1" w:lastRow="0" w:firstColumn="1" w:lastColumn="0" w:noHBand="0" w:noVBand="1"/>
        <w:tblPrChange w:id="2554" w:author="Alexander Thomas Frase" w:date="2012-10-31T15:53:00Z">
          <w:tblPr>
            <w:tblStyle w:val="TableGrid"/>
            <w:tblW w:w="0" w:type="auto"/>
            <w:tblLook w:val="04A0" w:firstRow="1" w:lastRow="0" w:firstColumn="1" w:lastColumn="0" w:noHBand="0" w:noVBand="1"/>
          </w:tblPr>
        </w:tblPrChange>
      </w:tblPr>
      <w:tblGrid>
        <w:gridCol w:w="4332"/>
        <w:gridCol w:w="4308"/>
        <w:tblGridChange w:id="2555">
          <w:tblGrid>
            <w:gridCol w:w="5076"/>
            <w:gridCol w:w="5076"/>
          </w:tblGrid>
        </w:tblGridChange>
      </w:tblGrid>
      <w:tr w:rsidR="00DD0BE7" w:rsidRPr="00001394" w14:paraId="375FD466" w14:textId="77777777" w:rsidTr="00001394">
        <w:trPr>
          <w:ins w:id="2556" w:author="Alexander Thomas Frase" w:date="2012-10-31T15:51:00Z"/>
        </w:trPr>
        <w:tc>
          <w:tcPr>
            <w:tcW w:w="5076" w:type="dxa"/>
            <w:tcPrChange w:id="2557" w:author="Alexander Thomas Frase" w:date="2012-10-31T15:53:00Z">
              <w:tcPr>
                <w:tcW w:w="5076" w:type="dxa"/>
              </w:tcPr>
            </w:tcPrChange>
          </w:tcPr>
          <w:p w14:paraId="2460A875" w14:textId="7BE4F7B4" w:rsidR="00DD0BE7" w:rsidRPr="00001394" w:rsidRDefault="00DD0BE7" w:rsidP="00DD0BE7">
            <w:pPr>
              <w:rPr>
                <w:ins w:id="2558" w:author="Alexander Thomas Frase" w:date="2012-10-31T15:51:00Z"/>
                <w:rFonts w:ascii="Courier New" w:hAnsi="Courier New" w:cs="Courier New"/>
                <w:b/>
                <w:bCs/>
                <w:sz w:val="22"/>
                <w:rPrChange w:id="2559" w:author="Alexander Thomas Frase" w:date="2012-10-31T15:53:00Z">
                  <w:rPr>
                    <w:ins w:id="2560" w:author="Alexander Thomas Frase" w:date="2012-10-31T15:51:00Z"/>
                    <w:rFonts w:cs="Times New Roman"/>
                    <w:bCs/>
                  </w:rPr>
                </w:rPrChange>
              </w:rPr>
            </w:pPr>
            <w:ins w:id="2561" w:author="Alexander Thomas Frase" w:date="2012-10-31T15:52:00Z">
              <w:r w:rsidRPr="00001394">
                <w:rPr>
                  <w:rFonts w:ascii="Courier New" w:hAnsi="Courier New" w:cs="Courier New"/>
                  <w:b/>
                  <w:bCs/>
                  <w:sz w:val="22"/>
                  <w:rPrChange w:id="2562" w:author="Alexander Thomas Frase" w:date="2012-10-31T15:53:00Z">
                    <w:rPr>
                      <w:rFonts w:cs="Times New Roman"/>
                      <w:bCs/>
                    </w:rPr>
                  </w:rPrChange>
                </w:rPr>
                <w:t>i</w:t>
              </w:r>
            </w:ins>
            <w:ins w:id="2563" w:author="Alexander Thomas Frase" w:date="2012-10-31T15:51:00Z">
              <w:r w:rsidRPr="00001394">
                <w:rPr>
                  <w:rFonts w:ascii="Courier New" w:hAnsi="Courier New" w:cs="Courier New"/>
                  <w:b/>
                  <w:bCs/>
                  <w:sz w:val="22"/>
                  <w:rPrChange w:id="2564" w:author="Alexander Thomas Frase" w:date="2012-10-31T15:53:00Z">
                    <w:rPr>
                      <w:rFonts w:cs="Times New Roman"/>
                      <w:bCs/>
                    </w:rPr>
                  </w:rPrChange>
                </w:rPr>
                <w:t>nput1</w:t>
              </w:r>
            </w:ins>
          </w:p>
        </w:tc>
        <w:tc>
          <w:tcPr>
            <w:tcW w:w="5076" w:type="dxa"/>
            <w:tcPrChange w:id="2565" w:author="Alexander Thomas Frase" w:date="2012-10-31T15:53:00Z">
              <w:tcPr>
                <w:tcW w:w="5076" w:type="dxa"/>
              </w:tcPr>
            </w:tcPrChange>
          </w:tcPr>
          <w:p w14:paraId="2B2B4E19" w14:textId="7F58D8A3" w:rsidR="00DD0BE7" w:rsidRPr="00001394" w:rsidRDefault="00DD0BE7" w:rsidP="00DD0BE7">
            <w:pPr>
              <w:rPr>
                <w:ins w:id="2566" w:author="Alexander Thomas Frase" w:date="2012-10-31T15:51:00Z"/>
                <w:rFonts w:ascii="Courier New" w:hAnsi="Courier New" w:cs="Courier New"/>
                <w:b/>
                <w:bCs/>
                <w:sz w:val="22"/>
                <w:rPrChange w:id="2567" w:author="Alexander Thomas Frase" w:date="2012-10-31T15:53:00Z">
                  <w:rPr>
                    <w:ins w:id="2568" w:author="Alexander Thomas Frase" w:date="2012-10-31T15:51:00Z"/>
                    <w:rFonts w:cs="Times New Roman"/>
                    <w:bCs/>
                  </w:rPr>
                </w:rPrChange>
              </w:rPr>
            </w:pPr>
            <w:ins w:id="2569" w:author="Alexander Thomas Frase" w:date="2012-10-31T15:52:00Z">
              <w:r w:rsidRPr="00001394">
                <w:rPr>
                  <w:rFonts w:ascii="Courier New" w:hAnsi="Courier New" w:cs="Courier New"/>
                  <w:b/>
                  <w:bCs/>
                  <w:sz w:val="22"/>
                  <w:rPrChange w:id="2570" w:author="Alexander Thomas Frase" w:date="2012-10-31T15:53:00Z">
                    <w:rPr>
                      <w:rFonts w:cs="Times New Roman"/>
                      <w:bCs/>
                    </w:rPr>
                  </w:rPrChange>
                </w:rPr>
                <w:t>i</w:t>
              </w:r>
            </w:ins>
            <w:ins w:id="2571" w:author="Alexander Thomas Frase" w:date="2012-10-31T15:51:00Z">
              <w:r w:rsidRPr="00001394">
                <w:rPr>
                  <w:rFonts w:ascii="Courier New" w:hAnsi="Courier New" w:cs="Courier New"/>
                  <w:b/>
                  <w:bCs/>
                  <w:sz w:val="22"/>
                  <w:rPrChange w:id="2572" w:author="Alexander Thomas Frase" w:date="2012-10-31T15:53:00Z">
                    <w:rPr>
                      <w:rFonts w:cs="Times New Roman"/>
                      <w:bCs/>
                    </w:rPr>
                  </w:rPrChange>
                </w:rPr>
                <w:t>nput2</w:t>
              </w:r>
            </w:ins>
          </w:p>
        </w:tc>
      </w:tr>
      <w:tr w:rsidR="00DD0BE7" w:rsidRPr="00001394" w14:paraId="4AB25E81" w14:textId="77777777" w:rsidTr="00001394">
        <w:trPr>
          <w:cantSplit/>
          <w:ins w:id="2573" w:author="Alexander Thomas Frase" w:date="2012-10-31T15:51:00Z"/>
        </w:trPr>
        <w:tc>
          <w:tcPr>
            <w:tcW w:w="5076" w:type="dxa"/>
            <w:tcPrChange w:id="2574" w:author="Alexander Thomas Frase" w:date="2012-10-31T15:53:00Z">
              <w:tcPr>
                <w:tcW w:w="5076" w:type="dxa"/>
              </w:tcPr>
            </w:tcPrChange>
          </w:tcPr>
          <w:p w14:paraId="48FAA633" w14:textId="2E23EA32" w:rsidR="00DD0BE7" w:rsidRPr="00001394" w:rsidRDefault="00DD0BE7" w:rsidP="00DD0BE7">
            <w:pPr>
              <w:rPr>
                <w:ins w:id="2575" w:author="Alexander Thomas Frase" w:date="2012-10-31T15:51:00Z"/>
                <w:rFonts w:ascii="Courier New" w:hAnsi="Courier New" w:cs="Courier New"/>
                <w:bCs/>
                <w:sz w:val="22"/>
                <w:rPrChange w:id="2576" w:author="Alexander Thomas Frase" w:date="2012-10-31T15:53:00Z">
                  <w:rPr>
                    <w:ins w:id="2577" w:author="Alexander Thomas Frase" w:date="2012-10-31T15:51:00Z"/>
                    <w:rFonts w:cs="Times New Roman"/>
                    <w:bCs/>
                  </w:rPr>
                </w:rPrChange>
              </w:rPr>
            </w:pPr>
            <w:ins w:id="2578" w:author="Alexander Thomas Frase" w:date="2012-10-31T15:51:00Z">
              <w:r w:rsidRPr="00001394">
                <w:rPr>
                  <w:rFonts w:ascii="Courier New" w:hAnsi="Courier New" w:cs="Courier New"/>
                  <w:bCs/>
                  <w:sz w:val="22"/>
                  <w:rPrChange w:id="2579" w:author="Alexander Thomas Frase" w:date="2012-10-31T15:53:00Z">
                    <w:rPr>
                      <w:rFonts w:cs="Times New Roman"/>
                      <w:bCs/>
                    </w:rPr>
                  </w:rPrChange>
                </w:rPr>
                <w:t>#group</w:t>
              </w:r>
            </w:ins>
          </w:p>
          <w:p w14:paraId="2EBDADC8" w14:textId="4305E111" w:rsidR="00DD0BE7" w:rsidRPr="00001394" w:rsidRDefault="00DD0BE7" w:rsidP="00DD0BE7">
            <w:pPr>
              <w:rPr>
                <w:ins w:id="2580" w:author="Alexander Thomas Frase" w:date="2012-10-31T15:51:00Z"/>
                <w:rFonts w:ascii="Courier New" w:hAnsi="Courier New" w:cs="Courier New"/>
                <w:bCs/>
                <w:sz w:val="22"/>
                <w:rPrChange w:id="2581" w:author="Alexander Thomas Frase" w:date="2012-10-31T15:53:00Z">
                  <w:rPr>
                    <w:ins w:id="2582" w:author="Alexander Thomas Frase" w:date="2012-10-31T15:51:00Z"/>
                    <w:rFonts w:cs="Times New Roman"/>
                    <w:bCs/>
                  </w:rPr>
                </w:rPrChange>
              </w:rPr>
            </w:pPr>
            <w:ins w:id="2583" w:author="Alexander Thomas Frase" w:date="2012-10-31T15:52:00Z">
              <w:r w:rsidRPr="00001394">
                <w:rPr>
                  <w:rFonts w:ascii="Courier New" w:hAnsi="Courier New" w:cs="Courier New"/>
                  <w:bCs/>
                  <w:sz w:val="22"/>
                  <w:rPrChange w:id="2584" w:author="Alexander Thomas Frase" w:date="2012-10-31T15:53:00Z">
                    <w:rPr>
                      <w:rFonts w:cs="Times New Roman"/>
                      <w:bCs/>
                    </w:rPr>
                  </w:rPrChange>
                </w:rPr>
                <w:t>r</w:t>
              </w:r>
            </w:ins>
            <w:ins w:id="2585" w:author="Alexander Thomas Frase" w:date="2012-10-31T15:51:00Z">
              <w:r w:rsidRPr="00001394">
                <w:rPr>
                  <w:rFonts w:ascii="Courier New" w:hAnsi="Courier New" w:cs="Courier New"/>
                  <w:bCs/>
                  <w:sz w:val="22"/>
                  <w:rPrChange w:id="2586" w:author="Alexander Thomas Frase" w:date="2012-10-31T15:53:00Z">
                    <w:rPr>
                      <w:rFonts w:cs="Times New Roman"/>
                      <w:bCs/>
                    </w:rPr>
                  </w:rPrChange>
                </w:rPr>
                <w:t>ed</w:t>
              </w:r>
            </w:ins>
          </w:p>
          <w:p w14:paraId="7C9E103B" w14:textId="102AAF1E" w:rsidR="00DD0BE7" w:rsidRPr="00001394" w:rsidRDefault="00DD0BE7" w:rsidP="00DD0BE7">
            <w:pPr>
              <w:rPr>
                <w:ins w:id="2587" w:author="Alexander Thomas Frase" w:date="2012-10-31T15:51:00Z"/>
                <w:rFonts w:ascii="Courier New" w:hAnsi="Courier New" w:cs="Courier New"/>
                <w:bCs/>
                <w:sz w:val="22"/>
                <w:rPrChange w:id="2588" w:author="Alexander Thomas Frase" w:date="2012-10-31T15:53:00Z">
                  <w:rPr>
                    <w:ins w:id="2589" w:author="Alexander Thomas Frase" w:date="2012-10-31T15:51:00Z"/>
                    <w:rFonts w:cs="Times New Roman"/>
                    <w:bCs/>
                  </w:rPr>
                </w:rPrChange>
              </w:rPr>
            </w:pPr>
            <w:ins w:id="2590" w:author="Alexander Thomas Frase" w:date="2012-10-31T15:52:00Z">
              <w:r w:rsidRPr="00001394">
                <w:rPr>
                  <w:rFonts w:ascii="Courier New" w:hAnsi="Courier New" w:cs="Courier New"/>
                  <w:bCs/>
                  <w:sz w:val="22"/>
                  <w:rPrChange w:id="2591" w:author="Alexander Thomas Frase" w:date="2012-10-31T15:53:00Z">
                    <w:rPr>
                      <w:rFonts w:cs="Times New Roman"/>
                      <w:bCs/>
                    </w:rPr>
                  </w:rPrChange>
                </w:rPr>
                <w:t>g</w:t>
              </w:r>
            </w:ins>
            <w:ins w:id="2592" w:author="Alexander Thomas Frase" w:date="2012-10-31T15:51:00Z">
              <w:r w:rsidRPr="00001394">
                <w:rPr>
                  <w:rFonts w:ascii="Courier New" w:hAnsi="Courier New" w:cs="Courier New"/>
                  <w:bCs/>
                  <w:sz w:val="22"/>
                  <w:rPrChange w:id="2593" w:author="Alexander Thomas Frase" w:date="2012-10-31T15:53:00Z">
                    <w:rPr>
                      <w:rFonts w:cs="Times New Roman"/>
                      <w:bCs/>
                    </w:rPr>
                  </w:rPrChange>
                </w:rPr>
                <w:t>reen</w:t>
              </w:r>
            </w:ins>
          </w:p>
          <w:p w14:paraId="55F56DF7" w14:textId="449F187C" w:rsidR="00DD0BE7" w:rsidRPr="00001394" w:rsidRDefault="00DD0BE7" w:rsidP="00DD0BE7">
            <w:pPr>
              <w:rPr>
                <w:ins w:id="2594" w:author="Alexander Thomas Frase" w:date="2012-10-31T15:51:00Z"/>
                <w:rFonts w:ascii="Courier New" w:hAnsi="Courier New" w:cs="Courier New"/>
                <w:bCs/>
                <w:sz w:val="22"/>
                <w:rPrChange w:id="2595" w:author="Alexander Thomas Frase" w:date="2012-10-31T15:53:00Z">
                  <w:rPr>
                    <w:ins w:id="2596" w:author="Alexander Thomas Frase" w:date="2012-10-31T15:51:00Z"/>
                    <w:rFonts w:cs="Times New Roman"/>
                    <w:bCs/>
                  </w:rPr>
                </w:rPrChange>
              </w:rPr>
            </w:pPr>
            <w:ins w:id="2597" w:author="Alexander Thomas Frase" w:date="2012-10-31T15:52:00Z">
              <w:r w:rsidRPr="00001394">
                <w:rPr>
                  <w:rFonts w:ascii="Courier New" w:hAnsi="Courier New" w:cs="Courier New"/>
                  <w:bCs/>
                  <w:sz w:val="22"/>
                  <w:rPrChange w:id="2598" w:author="Alexander Thomas Frase" w:date="2012-10-31T15:53:00Z">
                    <w:rPr>
                      <w:rFonts w:cs="Times New Roman"/>
                      <w:bCs/>
                    </w:rPr>
                  </w:rPrChange>
                </w:rPr>
                <w:t>c</w:t>
              </w:r>
            </w:ins>
            <w:ins w:id="2599" w:author="Alexander Thomas Frase" w:date="2012-10-31T15:51:00Z">
              <w:r w:rsidRPr="00001394">
                <w:rPr>
                  <w:rFonts w:ascii="Courier New" w:hAnsi="Courier New" w:cs="Courier New"/>
                  <w:bCs/>
                  <w:sz w:val="22"/>
                  <w:rPrChange w:id="2600" w:author="Alexander Thomas Frase" w:date="2012-10-31T15:53:00Z">
                    <w:rPr>
                      <w:rFonts w:cs="Times New Roman"/>
                      <w:bCs/>
                    </w:rPr>
                  </w:rPrChange>
                </w:rPr>
                <w:t>yan</w:t>
              </w:r>
            </w:ins>
          </w:p>
          <w:p w14:paraId="0A9DF677" w14:textId="5E5BBAF4" w:rsidR="00DD0BE7" w:rsidRPr="00001394" w:rsidRDefault="00DD0BE7" w:rsidP="00DD0BE7">
            <w:pPr>
              <w:rPr>
                <w:ins w:id="2601" w:author="Alexander Thomas Frase" w:date="2012-10-31T15:51:00Z"/>
                <w:rFonts w:ascii="Courier New" w:hAnsi="Courier New" w:cs="Courier New"/>
                <w:bCs/>
                <w:sz w:val="22"/>
                <w:rPrChange w:id="2602" w:author="Alexander Thomas Frase" w:date="2012-10-31T15:53:00Z">
                  <w:rPr>
                    <w:ins w:id="2603" w:author="Alexander Thomas Frase" w:date="2012-10-31T15:51:00Z"/>
                    <w:rFonts w:cs="Times New Roman"/>
                    <w:bCs/>
                  </w:rPr>
                </w:rPrChange>
              </w:rPr>
            </w:pPr>
            <w:ins w:id="2604" w:author="Alexander Thomas Frase" w:date="2012-10-31T15:52:00Z">
              <w:r w:rsidRPr="00001394">
                <w:rPr>
                  <w:rFonts w:ascii="Courier New" w:hAnsi="Courier New" w:cs="Courier New"/>
                  <w:bCs/>
                  <w:sz w:val="22"/>
                  <w:rPrChange w:id="2605" w:author="Alexander Thomas Frase" w:date="2012-10-31T15:53:00Z">
                    <w:rPr>
                      <w:rFonts w:cs="Times New Roman"/>
                      <w:bCs/>
                    </w:rPr>
                  </w:rPrChange>
                </w:rPr>
                <w:t>m</w:t>
              </w:r>
            </w:ins>
            <w:ins w:id="2606" w:author="Alexander Thomas Frase" w:date="2012-10-31T15:51:00Z">
              <w:r w:rsidRPr="00001394">
                <w:rPr>
                  <w:rFonts w:ascii="Courier New" w:hAnsi="Courier New" w:cs="Courier New"/>
                  <w:bCs/>
                  <w:sz w:val="22"/>
                  <w:rPrChange w:id="2607" w:author="Alexander Thomas Frase" w:date="2012-10-31T15:53:00Z">
                    <w:rPr>
                      <w:rFonts w:cs="Times New Roman"/>
                      <w:bCs/>
                    </w:rPr>
                  </w:rPrChange>
                </w:rPr>
                <w:t>agenta</w:t>
              </w:r>
            </w:ins>
          </w:p>
          <w:p w14:paraId="31128277" w14:textId="6839946E" w:rsidR="00DD0BE7" w:rsidRPr="00001394" w:rsidRDefault="00DD0BE7" w:rsidP="00DD0BE7">
            <w:pPr>
              <w:rPr>
                <w:ins w:id="2608" w:author="Alexander Thomas Frase" w:date="2012-10-31T15:51:00Z"/>
                <w:rFonts w:ascii="Courier New" w:hAnsi="Courier New" w:cs="Courier New"/>
                <w:bCs/>
                <w:sz w:val="22"/>
                <w:rPrChange w:id="2609" w:author="Alexander Thomas Frase" w:date="2012-10-31T15:53:00Z">
                  <w:rPr>
                    <w:ins w:id="2610" w:author="Alexander Thomas Frase" w:date="2012-10-31T15:51:00Z"/>
                    <w:rFonts w:cs="Times New Roman"/>
                    <w:bCs/>
                  </w:rPr>
                </w:rPrChange>
              </w:rPr>
            </w:pPr>
            <w:ins w:id="2611" w:author="Alexander Thomas Frase" w:date="2012-10-31T15:52:00Z">
              <w:r w:rsidRPr="00001394">
                <w:rPr>
                  <w:rFonts w:ascii="Courier New" w:hAnsi="Courier New" w:cs="Courier New"/>
                  <w:bCs/>
                  <w:sz w:val="22"/>
                  <w:rPrChange w:id="2612" w:author="Alexander Thomas Frase" w:date="2012-10-31T15:53:00Z">
                    <w:rPr>
                      <w:rFonts w:cs="Times New Roman"/>
                      <w:bCs/>
                    </w:rPr>
                  </w:rPrChange>
                </w:rPr>
                <w:t>o</w:t>
              </w:r>
            </w:ins>
            <w:ins w:id="2613" w:author="Alexander Thomas Frase" w:date="2012-10-31T15:51:00Z">
              <w:r w:rsidRPr="00001394">
                <w:rPr>
                  <w:rFonts w:ascii="Courier New" w:hAnsi="Courier New" w:cs="Courier New"/>
                  <w:bCs/>
                  <w:sz w:val="22"/>
                  <w:rPrChange w:id="2614" w:author="Alexander Thomas Frase" w:date="2012-10-31T15:53:00Z">
                    <w:rPr>
                      <w:rFonts w:cs="Times New Roman"/>
                      <w:bCs/>
                    </w:rPr>
                  </w:rPrChange>
                </w:rPr>
                <w:t>range</w:t>
              </w:r>
            </w:ins>
          </w:p>
          <w:p w14:paraId="7264132F" w14:textId="6E458BFE" w:rsidR="00DD0BE7" w:rsidRPr="00001394" w:rsidRDefault="00DD0BE7" w:rsidP="00DD0BE7">
            <w:pPr>
              <w:rPr>
                <w:ins w:id="2615" w:author="Alexander Thomas Frase" w:date="2012-10-31T15:51:00Z"/>
                <w:rFonts w:ascii="Courier New" w:hAnsi="Courier New" w:cs="Courier New"/>
                <w:bCs/>
                <w:sz w:val="22"/>
                <w:rPrChange w:id="2616" w:author="Alexander Thomas Frase" w:date="2012-10-31T15:53:00Z">
                  <w:rPr>
                    <w:ins w:id="2617" w:author="Alexander Thomas Frase" w:date="2012-10-31T15:51:00Z"/>
                    <w:rFonts w:cs="Times New Roman"/>
                    <w:bCs/>
                  </w:rPr>
                </w:rPrChange>
              </w:rPr>
            </w:pPr>
            <w:ins w:id="2618" w:author="Alexander Thomas Frase" w:date="2012-10-31T15:51:00Z">
              <w:r w:rsidRPr="00001394">
                <w:rPr>
                  <w:rFonts w:ascii="Courier New" w:hAnsi="Courier New" w:cs="Courier New"/>
                  <w:bCs/>
                  <w:sz w:val="22"/>
                  <w:rPrChange w:id="2619" w:author="Alexander Thomas Frase" w:date="2012-10-31T15:53:00Z">
                    <w:rPr>
                      <w:rFonts w:cs="Times New Roman"/>
                      <w:bCs/>
                    </w:rPr>
                  </w:rPrChange>
                </w:rPr>
                <w:t>indigo</w:t>
              </w:r>
            </w:ins>
          </w:p>
        </w:tc>
        <w:tc>
          <w:tcPr>
            <w:tcW w:w="5076" w:type="dxa"/>
            <w:tcPrChange w:id="2620" w:author="Alexander Thomas Frase" w:date="2012-10-31T15:53:00Z">
              <w:tcPr>
                <w:tcW w:w="5076" w:type="dxa"/>
              </w:tcPr>
            </w:tcPrChange>
          </w:tcPr>
          <w:p w14:paraId="7D1872ED" w14:textId="77777777" w:rsidR="00DD0BE7" w:rsidRPr="00001394" w:rsidRDefault="00DD0BE7" w:rsidP="00DD0BE7">
            <w:pPr>
              <w:rPr>
                <w:ins w:id="2621" w:author="Alexander Thomas Frase" w:date="2012-10-31T15:52:00Z"/>
                <w:rFonts w:ascii="Courier New" w:hAnsi="Courier New" w:cs="Courier New"/>
                <w:bCs/>
                <w:sz w:val="22"/>
                <w:rPrChange w:id="2622" w:author="Alexander Thomas Frase" w:date="2012-10-31T15:53:00Z">
                  <w:rPr>
                    <w:ins w:id="2623" w:author="Alexander Thomas Frase" w:date="2012-10-31T15:52:00Z"/>
                    <w:rFonts w:cs="Times New Roman"/>
                    <w:bCs/>
                  </w:rPr>
                </w:rPrChange>
              </w:rPr>
            </w:pPr>
            <w:ins w:id="2624" w:author="Alexander Thomas Frase" w:date="2012-10-31T15:52:00Z">
              <w:r w:rsidRPr="00001394">
                <w:rPr>
                  <w:rFonts w:ascii="Courier New" w:hAnsi="Courier New" w:cs="Courier New"/>
                  <w:bCs/>
                  <w:sz w:val="22"/>
                  <w:rPrChange w:id="2625" w:author="Alexander Thomas Frase" w:date="2012-10-31T15:53:00Z">
                    <w:rPr>
                      <w:rFonts w:cs="Times New Roman"/>
                      <w:bCs/>
                    </w:rPr>
                  </w:rPrChange>
                </w:rPr>
                <w:t>#gene</w:t>
              </w:r>
            </w:ins>
          </w:p>
          <w:p w14:paraId="7F4A6D22" w14:textId="77777777" w:rsidR="00DD0BE7" w:rsidRPr="00001394" w:rsidRDefault="00DD0BE7" w:rsidP="00DD0BE7">
            <w:pPr>
              <w:rPr>
                <w:ins w:id="2626" w:author="Alexander Thomas Frase" w:date="2012-10-31T15:52:00Z"/>
                <w:rFonts w:ascii="Courier New" w:hAnsi="Courier New" w:cs="Courier New"/>
                <w:bCs/>
                <w:sz w:val="22"/>
                <w:rPrChange w:id="2627" w:author="Alexander Thomas Frase" w:date="2012-10-31T15:53:00Z">
                  <w:rPr>
                    <w:ins w:id="2628" w:author="Alexander Thomas Frase" w:date="2012-10-31T15:52:00Z"/>
                    <w:rFonts w:cs="Times New Roman"/>
                    <w:bCs/>
                  </w:rPr>
                </w:rPrChange>
              </w:rPr>
            </w:pPr>
            <w:ins w:id="2629" w:author="Alexander Thomas Frase" w:date="2012-10-31T15:52:00Z">
              <w:r w:rsidRPr="00001394">
                <w:rPr>
                  <w:rFonts w:ascii="Courier New" w:hAnsi="Courier New" w:cs="Courier New"/>
                  <w:bCs/>
                  <w:sz w:val="22"/>
                  <w:rPrChange w:id="2630" w:author="Alexander Thomas Frase" w:date="2012-10-31T15:53:00Z">
                    <w:rPr>
                      <w:rFonts w:cs="Times New Roman"/>
                      <w:bCs/>
                    </w:rPr>
                  </w:rPrChange>
                </w:rPr>
                <w:t>A</w:t>
              </w:r>
            </w:ins>
          </w:p>
          <w:p w14:paraId="56DA0A28" w14:textId="77777777" w:rsidR="00DD0BE7" w:rsidRPr="00001394" w:rsidRDefault="00DD0BE7" w:rsidP="00DD0BE7">
            <w:pPr>
              <w:rPr>
                <w:ins w:id="2631" w:author="Alexander Thomas Frase" w:date="2012-10-31T15:52:00Z"/>
                <w:rFonts w:ascii="Courier New" w:hAnsi="Courier New" w:cs="Courier New"/>
                <w:bCs/>
                <w:sz w:val="22"/>
                <w:rPrChange w:id="2632" w:author="Alexander Thomas Frase" w:date="2012-10-31T15:53:00Z">
                  <w:rPr>
                    <w:ins w:id="2633" w:author="Alexander Thomas Frase" w:date="2012-10-31T15:52:00Z"/>
                    <w:rFonts w:cs="Times New Roman"/>
                    <w:bCs/>
                  </w:rPr>
                </w:rPrChange>
              </w:rPr>
            </w:pPr>
            <w:ins w:id="2634" w:author="Alexander Thomas Frase" w:date="2012-10-31T15:52:00Z">
              <w:r w:rsidRPr="00001394">
                <w:rPr>
                  <w:rFonts w:ascii="Courier New" w:hAnsi="Courier New" w:cs="Courier New"/>
                  <w:bCs/>
                  <w:sz w:val="22"/>
                  <w:rPrChange w:id="2635" w:author="Alexander Thomas Frase" w:date="2012-10-31T15:53:00Z">
                    <w:rPr>
                      <w:rFonts w:cs="Times New Roman"/>
                      <w:bCs/>
                    </w:rPr>
                  </w:rPrChange>
                </w:rPr>
                <w:t>C</w:t>
              </w:r>
            </w:ins>
          </w:p>
          <w:p w14:paraId="60466146" w14:textId="77777777" w:rsidR="00DD0BE7" w:rsidRPr="00001394" w:rsidRDefault="00DD0BE7" w:rsidP="00DD0BE7">
            <w:pPr>
              <w:rPr>
                <w:ins w:id="2636" w:author="Alexander Thomas Frase" w:date="2012-10-31T15:52:00Z"/>
                <w:rFonts w:ascii="Courier New" w:hAnsi="Courier New" w:cs="Courier New"/>
                <w:bCs/>
                <w:sz w:val="22"/>
                <w:rPrChange w:id="2637" w:author="Alexander Thomas Frase" w:date="2012-10-31T15:53:00Z">
                  <w:rPr>
                    <w:ins w:id="2638" w:author="Alexander Thomas Frase" w:date="2012-10-31T15:52:00Z"/>
                    <w:rFonts w:cs="Times New Roman"/>
                    <w:bCs/>
                  </w:rPr>
                </w:rPrChange>
              </w:rPr>
            </w:pPr>
            <w:ins w:id="2639" w:author="Alexander Thomas Frase" w:date="2012-10-31T15:52:00Z">
              <w:r w:rsidRPr="00001394">
                <w:rPr>
                  <w:rFonts w:ascii="Courier New" w:hAnsi="Courier New" w:cs="Courier New"/>
                  <w:bCs/>
                  <w:sz w:val="22"/>
                  <w:rPrChange w:id="2640" w:author="Alexander Thomas Frase" w:date="2012-10-31T15:53:00Z">
                    <w:rPr>
                      <w:rFonts w:cs="Times New Roman"/>
                      <w:bCs/>
                    </w:rPr>
                  </w:rPrChange>
                </w:rPr>
                <w:t>E</w:t>
              </w:r>
            </w:ins>
          </w:p>
          <w:p w14:paraId="0EE3D5BF" w14:textId="77777777" w:rsidR="00DD0BE7" w:rsidRPr="00001394" w:rsidRDefault="00DD0BE7" w:rsidP="00DD0BE7">
            <w:pPr>
              <w:rPr>
                <w:ins w:id="2641" w:author="Alexander Thomas Frase" w:date="2012-10-31T15:52:00Z"/>
                <w:rFonts w:ascii="Courier New" w:hAnsi="Courier New" w:cs="Courier New"/>
                <w:bCs/>
                <w:sz w:val="22"/>
                <w:rPrChange w:id="2642" w:author="Alexander Thomas Frase" w:date="2012-10-31T15:53:00Z">
                  <w:rPr>
                    <w:ins w:id="2643" w:author="Alexander Thomas Frase" w:date="2012-10-31T15:52:00Z"/>
                    <w:rFonts w:cs="Times New Roman"/>
                    <w:bCs/>
                  </w:rPr>
                </w:rPrChange>
              </w:rPr>
            </w:pPr>
            <w:ins w:id="2644" w:author="Alexander Thomas Frase" w:date="2012-10-31T15:52:00Z">
              <w:r w:rsidRPr="00001394">
                <w:rPr>
                  <w:rFonts w:ascii="Courier New" w:hAnsi="Courier New" w:cs="Courier New"/>
                  <w:bCs/>
                  <w:sz w:val="22"/>
                  <w:rPrChange w:id="2645" w:author="Alexander Thomas Frase" w:date="2012-10-31T15:53:00Z">
                    <w:rPr>
                      <w:rFonts w:cs="Times New Roman"/>
                      <w:bCs/>
                    </w:rPr>
                  </w:rPrChange>
                </w:rPr>
                <w:t>P</w:t>
              </w:r>
            </w:ins>
          </w:p>
          <w:p w14:paraId="0440F2E1" w14:textId="558BB2F6" w:rsidR="00DD0BE7" w:rsidRPr="00001394" w:rsidRDefault="00DD0BE7" w:rsidP="00DD0BE7">
            <w:pPr>
              <w:rPr>
                <w:ins w:id="2646" w:author="Alexander Thomas Frase" w:date="2012-10-31T15:51:00Z"/>
                <w:rFonts w:ascii="Courier New" w:hAnsi="Courier New" w:cs="Courier New"/>
                <w:bCs/>
                <w:sz w:val="22"/>
                <w:rPrChange w:id="2647" w:author="Alexander Thomas Frase" w:date="2012-10-31T15:53:00Z">
                  <w:rPr>
                    <w:ins w:id="2648" w:author="Alexander Thomas Frase" w:date="2012-10-31T15:51:00Z"/>
                    <w:rFonts w:cs="Times New Roman"/>
                    <w:bCs/>
                  </w:rPr>
                </w:rPrChange>
              </w:rPr>
            </w:pPr>
            <w:ins w:id="2649" w:author="Alexander Thomas Frase" w:date="2012-10-31T15:52:00Z">
              <w:r w:rsidRPr="00001394">
                <w:rPr>
                  <w:rFonts w:ascii="Courier New" w:hAnsi="Courier New" w:cs="Courier New"/>
                  <w:bCs/>
                  <w:sz w:val="22"/>
                  <w:rPrChange w:id="2650" w:author="Alexander Thomas Frase" w:date="2012-10-31T15:53:00Z">
                    <w:rPr>
                      <w:rFonts w:cs="Times New Roman"/>
                      <w:bCs/>
                    </w:rPr>
                  </w:rPrChange>
                </w:rPr>
                <w:t>R</w:t>
              </w:r>
            </w:ins>
          </w:p>
        </w:tc>
      </w:tr>
    </w:tbl>
    <w:p w14:paraId="0F45C48C" w14:textId="3A4A768D" w:rsidR="00DD0BE7" w:rsidRPr="00A86292" w:rsidDel="00001394" w:rsidRDefault="00DD0BE7">
      <w:pPr>
        <w:rPr>
          <w:del w:id="2651" w:author="Alexander Thomas Frase" w:date="2012-10-31T15:52:00Z"/>
          <w:rFonts w:cs="Times New Roman"/>
          <w:bCs/>
        </w:rPr>
        <w:pPrChange w:id="2652" w:author="Alexander Thomas Frase" w:date="2012-10-31T15:42:00Z">
          <w:pPr>
            <w:pStyle w:val="ListParagraph"/>
          </w:pPr>
        </w:pPrChange>
      </w:pPr>
    </w:p>
    <w:p w14:paraId="0C1B0086" w14:textId="12C7946B" w:rsidR="003C548A" w:rsidRPr="00A86292" w:rsidDel="00001394" w:rsidRDefault="003C548A" w:rsidP="003C548A">
      <w:pPr>
        <w:rPr>
          <w:del w:id="2653" w:author="Alexander Thomas Frase" w:date="2012-10-31T15:52:00Z"/>
          <w:i/>
        </w:rPr>
      </w:pPr>
      <w:del w:id="2654" w:author="Alexander Thomas Frase" w:date="2012-10-31T15:52:00Z">
        <w:r w:rsidRPr="00A86292" w:rsidDel="00001394">
          <w:rPr>
            <w:i/>
          </w:rPr>
          <w:delText>input1</w:delText>
        </w:r>
        <w:r w:rsidRPr="00A86292" w:rsidDel="00001394">
          <w:tab/>
        </w:r>
        <w:r w:rsidRPr="00A86292" w:rsidDel="00001394">
          <w:tab/>
        </w:r>
        <w:r w:rsidRPr="00A86292" w:rsidDel="00001394">
          <w:tab/>
        </w:r>
        <w:r w:rsidRPr="00A86292" w:rsidDel="00001394">
          <w:tab/>
        </w:r>
        <w:r w:rsidRPr="00A86292" w:rsidDel="00001394">
          <w:tab/>
        </w:r>
        <w:r w:rsidRPr="00A86292" w:rsidDel="00001394">
          <w:rPr>
            <w:i/>
          </w:rPr>
          <w:delText>input2</w:delText>
        </w:r>
      </w:del>
    </w:p>
    <w:p w14:paraId="02EFDA11" w14:textId="55601F01" w:rsidR="003C548A" w:rsidRPr="00A86292" w:rsidDel="00001394" w:rsidRDefault="003C548A" w:rsidP="003C548A">
      <w:pPr>
        <w:rPr>
          <w:del w:id="2655" w:author="Alexander Thomas Frase" w:date="2012-10-31T15:52:00Z"/>
        </w:rPr>
      </w:pPr>
      <w:del w:id="2656" w:author="Alexander Thomas Frase" w:date="2012-10-31T15:52:00Z">
        <w:r w:rsidRPr="00A86292" w:rsidDel="00001394">
          <w:delText>#group</w:delText>
        </w:r>
        <w:r w:rsidRPr="00A86292" w:rsidDel="00001394">
          <w:tab/>
        </w:r>
        <w:r w:rsidRPr="00A86292" w:rsidDel="00001394">
          <w:tab/>
        </w:r>
        <w:r w:rsidRPr="00A86292" w:rsidDel="00001394">
          <w:tab/>
        </w:r>
        <w:r w:rsidRPr="00A86292" w:rsidDel="00001394">
          <w:tab/>
        </w:r>
        <w:r w:rsidRPr="00A86292" w:rsidDel="00001394">
          <w:tab/>
          <w:delText>#gene</w:delText>
        </w:r>
      </w:del>
    </w:p>
    <w:p w14:paraId="468D794B" w14:textId="086DED72" w:rsidR="003C548A" w:rsidRPr="00A86292" w:rsidDel="00001394" w:rsidRDefault="003C548A" w:rsidP="003C548A">
      <w:pPr>
        <w:rPr>
          <w:del w:id="2657" w:author="Alexander Thomas Frase" w:date="2012-10-31T15:52:00Z"/>
          <w:rFonts w:eastAsia="Courier New" w:cs="Times New Roman"/>
        </w:rPr>
      </w:pPr>
      <w:del w:id="2658" w:author="Alexander Thomas Frase" w:date="2012-10-31T15:52:00Z">
        <w:r w:rsidRPr="00A86292" w:rsidDel="00001394">
          <w:rPr>
            <w:rFonts w:eastAsia="Courier New" w:cs="Times New Roman"/>
          </w:rPr>
          <w:delText>red</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A</w:delText>
        </w:r>
      </w:del>
    </w:p>
    <w:p w14:paraId="3C731827" w14:textId="78F1C983" w:rsidR="003C548A" w:rsidRPr="00A86292" w:rsidDel="00001394" w:rsidRDefault="003C548A" w:rsidP="003C548A">
      <w:pPr>
        <w:rPr>
          <w:del w:id="2659" w:author="Alexander Thomas Frase" w:date="2012-10-31T15:52:00Z"/>
          <w:rFonts w:eastAsia="Courier New" w:cs="Times New Roman"/>
        </w:rPr>
      </w:pPr>
      <w:del w:id="2660" w:author="Alexander Thomas Frase" w:date="2012-10-31T15:52:00Z">
        <w:r w:rsidRPr="00A86292" w:rsidDel="00001394">
          <w:rPr>
            <w:rFonts w:eastAsia="Courier New" w:cs="Times New Roman"/>
          </w:rPr>
          <w:delText>green</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C</w:delText>
        </w:r>
      </w:del>
    </w:p>
    <w:p w14:paraId="26725BD9" w14:textId="6C5FFE56" w:rsidR="003C548A" w:rsidRPr="00A86292" w:rsidDel="00001394" w:rsidRDefault="003C548A" w:rsidP="003C548A">
      <w:pPr>
        <w:rPr>
          <w:del w:id="2661" w:author="Alexander Thomas Frase" w:date="2012-10-31T15:52:00Z"/>
          <w:rFonts w:eastAsia="Courier New" w:cs="Times New Roman"/>
        </w:rPr>
      </w:pPr>
      <w:del w:id="2662" w:author="Alexander Thomas Frase" w:date="2012-10-31T15:52:00Z">
        <w:r w:rsidRPr="00A86292" w:rsidDel="00001394">
          <w:rPr>
            <w:rFonts w:eastAsia="Courier New" w:cs="Times New Roman"/>
          </w:rPr>
          <w:delText>cyan</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E</w:delText>
        </w:r>
      </w:del>
    </w:p>
    <w:p w14:paraId="0C3A58D8" w14:textId="743A898B" w:rsidR="003C548A" w:rsidRPr="00A86292" w:rsidDel="00001394" w:rsidRDefault="003C548A" w:rsidP="003C548A">
      <w:pPr>
        <w:rPr>
          <w:del w:id="2663" w:author="Alexander Thomas Frase" w:date="2012-10-31T15:52:00Z"/>
          <w:rFonts w:eastAsia="Courier New" w:cs="Times New Roman"/>
        </w:rPr>
      </w:pPr>
      <w:del w:id="2664" w:author="Alexander Thomas Frase" w:date="2012-10-31T15:52:00Z">
        <w:r w:rsidRPr="00A86292" w:rsidDel="00001394">
          <w:rPr>
            <w:rFonts w:eastAsia="Courier New" w:cs="Times New Roman"/>
          </w:rPr>
          <w:delText>magenta</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P</w:delText>
        </w:r>
      </w:del>
    </w:p>
    <w:p w14:paraId="356F151C" w14:textId="0D5BD200" w:rsidR="003C548A" w:rsidRPr="00A86292" w:rsidDel="00001394" w:rsidRDefault="003C548A" w:rsidP="003C548A">
      <w:pPr>
        <w:rPr>
          <w:del w:id="2665" w:author="Alexander Thomas Frase" w:date="2012-10-31T15:52:00Z"/>
          <w:rFonts w:eastAsia="Courier New" w:cs="Times New Roman"/>
        </w:rPr>
      </w:pPr>
      <w:del w:id="2666" w:author="Alexander Thomas Frase" w:date="2012-10-31T15:52:00Z">
        <w:r w:rsidRPr="00A86292" w:rsidDel="00001394">
          <w:rPr>
            <w:rFonts w:eastAsia="Courier New" w:cs="Times New Roman"/>
          </w:rPr>
          <w:delText>orange</w:delText>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r>
        <w:r w:rsidRPr="00A86292" w:rsidDel="00001394">
          <w:rPr>
            <w:rFonts w:eastAsia="Courier New" w:cs="Times New Roman"/>
          </w:rPr>
          <w:tab/>
          <w:delText>R</w:delText>
        </w:r>
      </w:del>
    </w:p>
    <w:p w14:paraId="0189A752" w14:textId="2C783C10" w:rsidR="003C548A" w:rsidRPr="00001394" w:rsidDel="00001394" w:rsidRDefault="003C548A" w:rsidP="003C548A">
      <w:pPr>
        <w:rPr>
          <w:del w:id="2667" w:author="Alexander Thomas Frase" w:date="2012-10-31T15:52:00Z"/>
          <w:rFonts w:cs="Times New Roman"/>
          <w:bCs/>
          <w:rPrChange w:id="2668" w:author="Alexander Thomas Frase" w:date="2012-10-31T15:52:00Z">
            <w:rPr>
              <w:del w:id="2669" w:author="Alexander Thomas Frase" w:date="2012-10-31T15:52:00Z"/>
              <w:rFonts w:cs="Times New Roman"/>
              <w:b/>
              <w:bCs/>
            </w:rPr>
          </w:rPrChange>
        </w:rPr>
      </w:pPr>
      <w:del w:id="2670" w:author="Alexander Thomas Frase" w:date="2012-10-31T15:52:00Z">
        <w:r w:rsidRPr="00A86292" w:rsidDel="00001394">
          <w:rPr>
            <w:rFonts w:eastAsia="Courier New" w:cs="Times New Roman"/>
          </w:rPr>
          <w:delText>indigo</w:delText>
        </w:r>
        <w:r w:rsidRPr="00A86292" w:rsidDel="00001394">
          <w:rPr>
            <w:rFonts w:eastAsia="Courier New" w:cs="Times New Roman"/>
          </w:rPr>
          <w:tab/>
        </w:r>
        <w:r w:rsidRPr="00A86292" w:rsidDel="00001394">
          <w:rPr>
            <w:rFonts w:eastAsia="Courier New" w:cs="Times New Roman"/>
          </w:rPr>
          <w:tab/>
        </w:r>
      </w:del>
    </w:p>
    <w:p w14:paraId="18E4A798" w14:textId="77777777" w:rsidR="003C548A" w:rsidRPr="00001394" w:rsidRDefault="003C548A">
      <w:pPr>
        <w:rPr>
          <w:ins w:id="2671" w:author="Alexander Thomas Frase" w:date="2012-10-31T15:52:00Z"/>
          <w:rFonts w:cs="Times New Roman"/>
          <w:bCs/>
          <w:rPrChange w:id="2672" w:author="Alexander Thomas Frase" w:date="2012-10-31T15:52:00Z">
            <w:rPr>
              <w:ins w:id="2673" w:author="Alexander Thomas Frase" w:date="2012-10-31T15:52:00Z"/>
              <w:rFonts w:cs="Times New Roman"/>
              <w:b/>
              <w:bCs/>
            </w:rPr>
          </w:rPrChange>
        </w:rPr>
        <w:pPrChange w:id="2674" w:author="Alexander Thomas Frase" w:date="2012-10-31T15:52:00Z">
          <w:pPr>
            <w:pStyle w:val="ListParagraph"/>
          </w:pPr>
        </w:pPrChange>
      </w:pPr>
    </w:p>
    <w:p w14:paraId="36D2A3AD" w14:textId="64F273C1" w:rsidR="00001394" w:rsidRPr="00001394" w:rsidRDefault="00001394">
      <w:pPr>
        <w:rPr>
          <w:ins w:id="2675" w:author="Alexander Thomas Frase" w:date="2012-10-31T15:52:00Z"/>
          <w:rFonts w:cs="Times New Roman"/>
          <w:bCs/>
          <w:rPrChange w:id="2676" w:author="Alexander Thomas Frase" w:date="2012-10-31T15:52:00Z">
            <w:rPr>
              <w:ins w:id="2677" w:author="Alexander Thomas Frase" w:date="2012-10-31T15:52:00Z"/>
              <w:rFonts w:cs="Times New Roman"/>
              <w:b/>
              <w:bCs/>
            </w:rPr>
          </w:rPrChange>
        </w:rPr>
        <w:pPrChange w:id="2678" w:author="Alexander Thomas Frase" w:date="2012-10-31T15:52:00Z">
          <w:pPr>
            <w:pStyle w:val="ListParagraph"/>
          </w:pPr>
        </w:pPrChange>
      </w:pPr>
      <w:ins w:id="2679" w:author="Alexander Thomas Frase" w:date="2012-10-31T15:52:00Z">
        <w:r w:rsidRPr="00001394">
          <w:rPr>
            <w:rFonts w:cs="Times New Roman"/>
            <w:bCs/>
            <w:rPrChange w:id="2680" w:author="Alexander Thomas Frase" w:date="2012-10-31T15:52:00Z">
              <w:rPr>
                <w:rFonts w:cs="Times New Roman"/>
                <w:b/>
                <w:bCs/>
              </w:rPr>
            </w:rPrChange>
          </w:rPr>
          <w:t>Configuration:</w:t>
        </w:r>
      </w:ins>
    </w:p>
    <w:p w14:paraId="49DE01A8" w14:textId="77777777" w:rsidR="00001394" w:rsidRDefault="00001394">
      <w:pPr>
        <w:rPr>
          <w:ins w:id="2681" w:author="Alexander Thomas Frase" w:date="2012-10-31T15:53:00Z"/>
          <w:rFonts w:cs="Times New Roman"/>
          <w:bCs/>
        </w:rPr>
        <w:pPrChange w:id="2682" w:author="Alexander Thomas Frase" w:date="2012-10-31T15:52:00Z">
          <w:pPr>
            <w:pStyle w:val="ListParagraph"/>
          </w:pPr>
        </w:pPrChange>
      </w:pPr>
    </w:p>
    <w:tbl>
      <w:tblPr>
        <w:tblStyle w:val="TableGrid"/>
        <w:tblW w:w="8640" w:type="dxa"/>
        <w:tblInd w:w="720" w:type="dxa"/>
        <w:tblLook w:val="04A0" w:firstRow="1" w:lastRow="0" w:firstColumn="1" w:lastColumn="0" w:noHBand="0" w:noVBand="1"/>
        <w:tblPrChange w:id="2683" w:author="Alexander Thomas Frase" w:date="2012-10-31T15:54:00Z">
          <w:tblPr>
            <w:tblStyle w:val="TableGrid"/>
            <w:tblW w:w="0" w:type="auto"/>
            <w:tblLook w:val="04A0" w:firstRow="1" w:lastRow="0" w:firstColumn="1" w:lastColumn="0" w:noHBand="0" w:noVBand="1"/>
          </w:tblPr>
        </w:tblPrChange>
      </w:tblPr>
      <w:tblGrid>
        <w:gridCol w:w="8640"/>
        <w:tblGridChange w:id="2684">
          <w:tblGrid>
            <w:gridCol w:w="10152"/>
          </w:tblGrid>
        </w:tblGridChange>
      </w:tblGrid>
      <w:tr w:rsidR="00001394" w:rsidRPr="00001394" w14:paraId="2244B8DA" w14:textId="77777777" w:rsidTr="00001394">
        <w:trPr>
          <w:ins w:id="2685" w:author="Alexander Thomas Frase" w:date="2012-10-31T15:53:00Z"/>
        </w:trPr>
        <w:tc>
          <w:tcPr>
            <w:tcW w:w="10152" w:type="dxa"/>
            <w:tcPrChange w:id="2686" w:author="Alexander Thomas Frase" w:date="2012-10-31T15:54:00Z">
              <w:tcPr>
                <w:tcW w:w="10152" w:type="dxa"/>
              </w:tcPr>
            </w:tcPrChange>
          </w:tcPr>
          <w:p w14:paraId="41744B0D" w14:textId="15E18D0F" w:rsidR="00001394" w:rsidRPr="00001394" w:rsidRDefault="00001394" w:rsidP="00001394">
            <w:pPr>
              <w:rPr>
                <w:ins w:id="2687" w:author="Alexander Thomas Frase" w:date="2012-10-31T15:53:00Z"/>
                <w:rFonts w:ascii="Courier New" w:hAnsi="Courier New" w:cs="Courier New"/>
                <w:bCs/>
                <w:sz w:val="22"/>
                <w:rPrChange w:id="2688" w:author="Alexander Thomas Frase" w:date="2012-10-31T15:54:00Z">
                  <w:rPr>
                    <w:ins w:id="2689" w:author="Alexander Thomas Frase" w:date="2012-10-31T15:53:00Z"/>
                    <w:rFonts w:cs="Times New Roman"/>
                    <w:bCs/>
                  </w:rPr>
                </w:rPrChange>
              </w:rPr>
            </w:pPr>
            <w:ins w:id="2690" w:author="Alexander Thomas Frase" w:date="2012-10-31T15:53:00Z">
              <w:r w:rsidRPr="00001394">
                <w:rPr>
                  <w:rFonts w:ascii="Courier New" w:hAnsi="Courier New" w:cs="Courier New"/>
                  <w:bCs/>
                  <w:sz w:val="22"/>
                  <w:rPrChange w:id="2691" w:author="Alexander Thomas Frase" w:date="2012-10-31T15:54:00Z">
                    <w:rPr>
                      <w:rFonts w:cs="Times New Roman"/>
                      <w:bCs/>
                    </w:rPr>
                  </w:rPrChange>
                </w:rPr>
                <w:t xml:space="preserve">KNOWLEDGE </w:t>
              </w:r>
              <w:proofErr w:type="spellStart"/>
              <w:r w:rsidRPr="00001394">
                <w:rPr>
                  <w:rFonts w:ascii="Courier New" w:hAnsi="Courier New" w:cs="Courier New"/>
                  <w:bCs/>
                  <w:sz w:val="22"/>
                  <w:rPrChange w:id="2692" w:author="Alexander Thomas Frase" w:date="2012-10-31T15:54:00Z">
                    <w:rPr>
                      <w:rFonts w:cs="Times New Roman"/>
                      <w:bCs/>
                    </w:rPr>
                  </w:rPrChange>
                </w:rPr>
                <w:t>test.db</w:t>
              </w:r>
              <w:proofErr w:type="spellEnd"/>
            </w:ins>
          </w:p>
          <w:p w14:paraId="37FF789A" w14:textId="77777777" w:rsidR="00001394" w:rsidRPr="00001394" w:rsidRDefault="00001394" w:rsidP="00001394">
            <w:pPr>
              <w:rPr>
                <w:ins w:id="2693" w:author="Alexander Thomas Frase" w:date="2012-10-31T15:53:00Z"/>
                <w:rFonts w:ascii="Courier New" w:hAnsi="Courier New" w:cs="Courier New"/>
                <w:bCs/>
                <w:sz w:val="22"/>
                <w:rPrChange w:id="2694" w:author="Alexander Thomas Frase" w:date="2012-10-31T15:54:00Z">
                  <w:rPr>
                    <w:ins w:id="2695" w:author="Alexander Thomas Frase" w:date="2012-10-31T15:53:00Z"/>
                    <w:rFonts w:cs="Times New Roman"/>
                    <w:bCs/>
                  </w:rPr>
                </w:rPrChange>
              </w:rPr>
            </w:pPr>
            <w:ins w:id="2696" w:author="Alexander Thomas Frase" w:date="2012-10-31T15:53:00Z">
              <w:r w:rsidRPr="00001394">
                <w:rPr>
                  <w:rFonts w:ascii="Courier New" w:hAnsi="Courier New" w:cs="Courier New"/>
                  <w:bCs/>
                  <w:sz w:val="22"/>
                  <w:rPrChange w:id="2697" w:author="Alexander Thomas Frase" w:date="2012-10-31T15:54:00Z">
                    <w:rPr>
                      <w:rFonts w:cs="Times New Roman"/>
                      <w:bCs/>
                    </w:rPr>
                  </w:rPrChange>
                </w:rPr>
                <w:t>GROUP_FILE input1</w:t>
              </w:r>
            </w:ins>
          </w:p>
          <w:p w14:paraId="644067F8" w14:textId="77777777" w:rsidR="00001394" w:rsidRPr="00001394" w:rsidRDefault="00001394" w:rsidP="00001394">
            <w:pPr>
              <w:rPr>
                <w:ins w:id="2698" w:author="Alexander Thomas Frase" w:date="2012-10-31T15:53:00Z"/>
                <w:rFonts w:ascii="Courier New" w:hAnsi="Courier New" w:cs="Courier New"/>
                <w:bCs/>
                <w:sz w:val="22"/>
                <w:rPrChange w:id="2699" w:author="Alexander Thomas Frase" w:date="2012-10-31T15:54:00Z">
                  <w:rPr>
                    <w:ins w:id="2700" w:author="Alexander Thomas Frase" w:date="2012-10-31T15:53:00Z"/>
                    <w:rFonts w:cs="Times New Roman"/>
                    <w:bCs/>
                  </w:rPr>
                </w:rPrChange>
              </w:rPr>
            </w:pPr>
            <w:ins w:id="2701" w:author="Alexander Thomas Frase" w:date="2012-10-31T15:53:00Z">
              <w:r w:rsidRPr="00001394">
                <w:rPr>
                  <w:rFonts w:ascii="Courier New" w:hAnsi="Courier New" w:cs="Courier New"/>
                  <w:bCs/>
                  <w:sz w:val="22"/>
                  <w:rPrChange w:id="2702" w:author="Alexander Thomas Frase" w:date="2012-10-31T15:54:00Z">
                    <w:rPr>
                      <w:rFonts w:cs="Times New Roman"/>
                      <w:bCs/>
                    </w:rPr>
                  </w:rPrChange>
                </w:rPr>
                <w:t>GENE_FILE input2</w:t>
              </w:r>
            </w:ins>
          </w:p>
          <w:p w14:paraId="202ABA95" w14:textId="08ED2483" w:rsidR="00001394" w:rsidRPr="00001394" w:rsidRDefault="00001394" w:rsidP="00001394">
            <w:pPr>
              <w:rPr>
                <w:ins w:id="2703" w:author="Alexander Thomas Frase" w:date="2012-10-31T15:53:00Z"/>
                <w:rFonts w:ascii="Courier New" w:hAnsi="Courier New" w:cs="Courier New"/>
                <w:bCs/>
                <w:sz w:val="22"/>
                <w:rPrChange w:id="2704" w:author="Alexander Thomas Frase" w:date="2012-10-31T15:54:00Z">
                  <w:rPr>
                    <w:ins w:id="2705" w:author="Alexander Thomas Frase" w:date="2012-10-31T15:53:00Z"/>
                    <w:rFonts w:cs="Times New Roman"/>
                    <w:bCs/>
                  </w:rPr>
                </w:rPrChange>
              </w:rPr>
            </w:pPr>
            <w:ins w:id="2706" w:author="Alexander Thomas Frase" w:date="2012-10-31T15:53:00Z">
              <w:r w:rsidRPr="00001394">
                <w:rPr>
                  <w:rFonts w:ascii="Courier New" w:hAnsi="Courier New" w:cs="Courier New"/>
                  <w:bCs/>
                  <w:sz w:val="22"/>
                  <w:rPrChange w:id="2707" w:author="Alexander Thomas Frase" w:date="2012-10-31T15:54:00Z">
                    <w:rPr>
                      <w:rFonts w:cs="Times New Roman"/>
                      <w:bCs/>
                    </w:rPr>
                  </w:rPrChange>
                </w:rPr>
                <w:t>FILTER region</w:t>
              </w:r>
            </w:ins>
          </w:p>
        </w:tc>
      </w:tr>
    </w:tbl>
    <w:p w14:paraId="3E1F6366" w14:textId="77777777" w:rsidR="00001394" w:rsidRDefault="00001394">
      <w:pPr>
        <w:rPr>
          <w:ins w:id="2708" w:author="Alexander Thomas Frase" w:date="2012-10-31T15:53:00Z"/>
          <w:rFonts w:cs="Times New Roman"/>
          <w:bCs/>
        </w:rPr>
        <w:pPrChange w:id="2709" w:author="Alexander Thomas Frase" w:date="2012-10-31T15:52:00Z">
          <w:pPr>
            <w:pStyle w:val="ListParagraph"/>
          </w:pPr>
        </w:pPrChange>
      </w:pPr>
    </w:p>
    <w:p w14:paraId="0C9E6194" w14:textId="56F43B27" w:rsidR="00001394" w:rsidRDefault="00001394">
      <w:pPr>
        <w:rPr>
          <w:ins w:id="2710" w:author="Alexander Thomas Frase" w:date="2012-10-31T15:53:00Z"/>
          <w:rFonts w:cs="Times New Roman"/>
          <w:bCs/>
        </w:rPr>
        <w:pPrChange w:id="2711" w:author="Alexander Thomas Frase" w:date="2012-10-31T15:52:00Z">
          <w:pPr>
            <w:pStyle w:val="ListParagraph"/>
          </w:pPr>
        </w:pPrChange>
      </w:pPr>
      <w:ins w:id="2712" w:author="Alexander Thomas Frase" w:date="2012-10-31T15:53:00Z">
        <w:r>
          <w:rPr>
            <w:rFonts w:cs="Times New Roman"/>
            <w:bCs/>
          </w:rPr>
          <w:t>Output:</w:t>
        </w:r>
      </w:ins>
    </w:p>
    <w:p w14:paraId="33120FC8" w14:textId="77777777" w:rsidR="00001394" w:rsidRDefault="00001394">
      <w:pPr>
        <w:rPr>
          <w:ins w:id="2713" w:author="Alexander Thomas Frase" w:date="2012-10-31T15:53:00Z"/>
          <w:rFonts w:cs="Times New Roman"/>
          <w:bCs/>
        </w:rPr>
        <w:pPrChange w:id="2714" w:author="Alexander Thomas Frase" w:date="2012-10-31T15:52:00Z">
          <w:pPr>
            <w:pStyle w:val="ListParagraph"/>
          </w:pPr>
        </w:pPrChange>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2715" w:author="Alexander Thomas Frase" w:date="2012-10-31T15:55:00Z">
          <w:tblPr>
            <w:tblStyle w:val="TableGrid"/>
            <w:tblW w:w="0" w:type="auto"/>
            <w:tblLook w:val="04A0" w:firstRow="1" w:lastRow="0" w:firstColumn="1" w:lastColumn="0" w:noHBand="0" w:noVBand="1"/>
          </w:tblPr>
        </w:tblPrChange>
      </w:tblPr>
      <w:tblGrid>
        <w:gridCol w:w="877"/>
        <w:gridCol w:w="1141"/>
        <w:gridCol w:w="1009"/>
        <w:gridCol w:w="5631"/>
        <w:tblGridChange w:id="2716">
          <w:tblGrid>
            <w:gridCol w:w="2538"/>
            <w:gridCol w:w="2538"/>
            <w:gridCol w:w="2538"/>
            <w:gridCol w:w="2538"/>
          </w:tblGrid>
        </w:tblGridChange>
      </w:tblGrid>
      <w:tr w:rsidR="00001394" w:rsidRPr="00001394" w14:paraId="208DC6B9" w14:textId="77777777" w:rsidTr="00001394">
        <w:trPr>
          <w:ins w:id="2717" w:author="Alexander Thomas Frase" w:date="2012-10-31T15:53:00Z"/>
        </w:trPr>
        <w:tc>
          <w:tcPr>
            <w:tcW w:w="877" w:type="dxa"/>
            <w:tcPrChange w:id="2718" w:author="Alexander Thomas Frase" w:date="2012-10-31T15:55:00Z">
              <w:tcPr>
                <w:tcW w:w="2538" w:type="dxa"/>
              </w:tcPr>
            </w:tcPrChange>
          </w:tcPr>
          <w:p w14:paraId="1DA02AFC" w14:textId="17F22091" w:rsidR="00001394" w:rsidRPr="00001394" w:rsidRDefault="00001394" w:rsidP="00001394">
            <w:pPr>
              <w:rPr>
                <w:ins w:id="2719" w:author="Alexander Thomas Frase" w:date="2012-10-31T15:54:00Z"/>
                <w:rFonts w:ascii="Courier New" w:hAnsi="Courier New" w:cs="Courier New"/>
                <w:bCs/>
                <w:sz w:val="22"/>
                <w:szCs w:val="22"/>
                <w:rPrChange w:id="2720" w:author="Alexander Thomas Frase" w:date="2012-10-31T15:55:00Z">
                  <w:rPr>
                    <w:ins w:id="2721" w:author="Alexander Thomas Frase" w:date="2012-10-31T15:54:00Z"/>
                    <w:rFonts w:cs="Times New Roman"/>
                    <w:bCs/>
                  </w:rPr>
                </w:rPrChange>
              </w:rPr>
            </w:pPr>
            <w:ins w:id="2722" w:author="Alexander Thomas Frase" w:date="2012-10-31T15:53:00Z">
              <w:r w:rsidRPr="00001394">
                <w:rPr>
                  <w:rFonts w:ascii="Courier New" w:hAnsi="Courier New" w:cs="Courier New"/>
                  <w:bCs/>
                  <w:sz w:val="22"/>
                  <w:szCs w:val="22"/>
                  <w:rPrChange w:id="2723" w:author="Alexander Thomas Frase" w:date="2012-10-31T15:55:00Z">
                    <w:rPr>
                      <w:rFonts w:cs="Times New Roman"/>
                      <w:bCs/>
                    </w:rPr>
                  </w:rPrChange>
                </w:rPr>
                <w:t>#</w:t>
              </w:r>
              <w:proofErr w:type="spellStart"/>
              <w:r w:rsidRPr="00001394">
                <w:rPr>
                  <w:rFonts w:ascii="Courier New" w:hAnsi="Courier New" w:cs="Courier New"/>
                  <w:bCs/>
                  <w:sz w:val="22"/>
                  <w:szCs w:val="22"/>
                  <w:rPrChange w:id="2724" w:author="Alexander Thomas Frase" w:date="2012-10-31T15:55:00Z">
                    <w:rPr>
                      <w:rFonts w:cs="Times New Roman"/>
                      <w:bCs/>
                    </w:rPr>
                  </w:rPrChange>
                </w:rPr>
                <w:t>chr</w:t>
              </w:r>
            </w:ins>
            <w:proofErr w:type="spellEnd"/>
          </w:p>
          <w:p w14:paraId="249DD2A6" w14:textId="77777777" w:rsidR="00001394" w:rsidRPr="00001394" w:rsidRDefault="00001394" w:rsidP="00001394">
            <w:pPr>
              <w:rPr>
                <w:ins w:id="2725" w:author="Alexander Thomas Frase" w:date="2012-10-31T15:54:00Z"/>
                <w:rFonts w:ascii="Courier New" w:hAnsi="Courier New" w:cs="Courier New"/>
                <w:bCs/>
                <w:sz w:val="22"/>
                <w:szCs w:val="22"/>
                <w:rPrChange w:id="2726" w:author="Alexander Thomas Frase" w:date="2012-10-31T15:55:00Z">
                  <w:rPr>
                    <w:ins w:id="2727" w:author="Alexander Thomas Frase" w:date="2012-10-31T15:54:00Z"/>
                    <w:rFonts w:cs="Times New Roman"/>
                    <w:bCs/>
                  </w:rPr>
                </w:rPrChange>
              </w:rPr>
            </w:pPr>
            <w:ins w:id="2728" w:author="Alexander Thomas Frase" w:date="2012-10-31T15:54:00Z">
              <w:r w:rsidRPr="00001394">
                <w:rPr>
                  <w:rFonts w:ascii="Courier New" w:hAnsi="Courier New" w:cs="Courier New"/>
                  <w:bCs/>
                  <w:sz w:val="22"/>
                  <w:szCs w:val="22"/>
                  <w:rPrChange w:id="2729" w:author="Alexander Thomas Frase" w:date="2012-10-31T15:55:00Z">
                    <w:rPr>
                      <w:rFonts w:cs="Times New Roman"/>
                      <w:bCs/>
                    </w:rPr>
                  </w:rPrChange>
                </w:rPr>
                <w:t>1</w:t>
              </w:r>
            </w:ins>
          </w:p>
          <w:p w14:paraId="02CFB732" w14:textId="77777777" w:rsidR="00001394" w:rsidRPr="00001394" w:rsidRDefault="00001394" w:rsidP="00001394">
            <w:pPr>
              <w:rPr>
                <w:ins w:id="2730" w:author="Alexander Thomas Frase" w:date="2012-10-31T15:54:00Z"/>
                <w:rFonts w:ascii="Courier New" w:hAnsi="Courier New" w:cs="Courier New"/>
                <w:bCs/>
                <w:sz w:val="22"/>
                <w:szCs w:val="22"/>
                <w:rPrChange w:id="2731" w:author="Alexander Thomas Frase" w:date="2012-10-31T15:55:00Z">
                  <w:rPr>
                    <w:ins w:id="2732" w:author="Alexander Thomas Frase" w:date="2012-10-31T15:54:00Z"/>
                    <w:rFonts w:cs="Times New Roman"/>
                    <w:bCs/>
                  </w:rPr>
                </w:rPrChange>
              </w:rPr>
            </w:pPr>
            <w:ins w:id="2733" w:author="Alexander Thomas Frase" w:date="2012-10-31T15:54:00Z">
              <w:r w:rsidRPr="00001394">
                <w:rPr>
                  <w:rFonts w:ascii="Courier New" w:hAnsi="Courier New" w:cs="Courier New"/>
                  <w:bCs/>
                  <w:sz w:val="22"/>
                  <w:szCs w:val="22"/>
                  <w:rPrChange w:id="2734" w:author="Alexander Thomas Frase" w:date="2012-10-31T15:55:00Z">
                    <w:rPr>
                      <w:rFonts w:cs="Times New Roman"/>
                      <w:bCs/>
                    </w:rPr>
                  </w:rPrChange>
                </w:rPr>
                <w:t>1</w:t>
              </w:r>
            </w:ins>
          </w:p>
          <w:p w14:paraId="09297ECC" w14:textId="77777777" w:rsidR="00001394" w:rsidRPr="00001394" w:rsidRDefault="00001394" w:rsidP="00001394">
            <w:pPr>
              <w:rPr>
                <w:ins w:id="2735" w:author="Alexander Thomas Frase" w:date="2012-10-31T15:54:00Z"/>
                <w:rFonts w:ascii="Courier New" w:hAnsi="Courier New" w:cs="Courier New"/>
                <w:bCs/>
                <w:sz w:val="22"/>
                <w:szCs w:val="22"/>
                <w:rPrChange w:id="2736" w:author="Alexander Thomas Frase" w:date="2012-10-31T15:55:00Z">
                  <w:rPr>
                    <w:ins w:id="2737" w:author="Alexander Thomas Frase" w:date="2012-10-31T15:54:00Z"/>
                    <w:rFonts w:cs="Times New Roman"/>
                    <w:bCs/>
                  </w:rPr>
                </w:rPrChange>
              </w:rPr>
            </w:pPr>
            <w:ins w:id="2738" w:author="Alexander Thomas Frase" w:date="2012-10-31T15:54:00Z">
              <w:r w:rsidRPr="00001394">
                <w:rPr>
                  <w:rFonts w:ascii="Courier New" w:hAnsi="Courier New" w:cs="Courier New"/>
                  <w:bCs/>
                  <w:sz w:val="22"/>
                  <w:szCs w:val="22"/>
                  <w:rPrChange w:id="2739" w:author="Alexander Thomas Frase" w:date="2012-10-31T15:55:00Z">
                    <w:rPr>
                      <w:rFonts w:cs="Times New Roman"/>
                      <w:bCs/>
                    </w:rPr>
                  </w:rPrChange>
                </w:rPr>
                <w:t>3</w:t>
              </w:r>
            </w:ins>
          </w:p>
          <w:p w14:paraId="78251C4A" w14:textId="3ED826F4" w:rsidR="00001394" w:rsidRPr="00001394" w:rsidRDefault="00001394" w:rsidP="00001394">
            <w:pPr>
              <w:rPr>
                <w:ins w:id="2740" w:author="Alexander Thomas Frase" w:date="2012-10-31T15:53:00Z"/>
                <w:rFonts w:ascii="Courier New" w:hAnsi="Courier New" w:cs="Courier New"/>
                <w:bCs/>
                <w:sz w:val="22"/>
                <w:szCs w:val="22"/>
                <w:rPrChange w:id="2741" w:author="Alexander Thomas Frase" w:date="2012-10-31T15:55:00Z">
                  <w:rPr>
                    <w:ins w:id="2742" w:author="Alexander Thomas Frase" w:date="2012-10-31T15:53:00Z"/>
                    <w:rFonts w:cs="Times New Roman"/>
                    <w:bCs/>
                  </w:rPr>
                </w:rPrChange>
              </w:rPr>
            </w:pPr>
            <w:ins w:id="2743" w:author="Alexander Thomas Frase" w:date="2012-10-31T15:54:00Z">
              <w:r w:rsidRPr="00001394">
                <w:rPr>
                  <w:rFonts w:ascii="Courier New" w:hAnsi="Courier New" w:cs="Courier New"/>
                  <w:bCs/>
                  <w:sz w:val="22"/>
                  <w:szCs w:val="22"/>
                  <w:rPrChange w:id="2744" w:author="Alexander Thomas Frase" w:date="2012-10-31T15:55:00Z">
                    <w:rPr>
                      <w:rFonts w:cs="Times New Roman"/>
                      <w:bCs/>
                    </w:rPr>
                  </w:rPrChange>
                </w:rPr>
                <w:t>3</w:t>
              </w:r>
            </w:ins>
          </w:p>
        </w:tc>
        <w:tc>
          <w:tcPr>
            <w:tcW w:w="1141" w:type="dxa"/>
            <w:tcPrChange w:id="2745" w:author="Alexander Thomas Frase" w:date="2012-10-31T15:55:00Z">
              <w:tcPr>
                <w:tcW w:w="2538" w:type="dxa"/>
              </w:tcPr>
            </w:tcPrChange>
          </w:tcPr>
          <w:p w14:paraId="055B3509" w14:textId="209FAA86" w:rsidR="00001394" w:rsidRPr="00001394" w:rsidRDefault="00001394" w:rsidP="00001394">
            <w:pPr>
              <w:rPr>
                <w:ins w:id="2746" w:author="Alexander Thomas Frase" w:date="2012-10-31T15:54:00Z"/>
                <w:rFonts w:ascii="Courier New" w:hAnsi="Courier New" w:cs="Courier New"/>
                <w:bCs/>
                <w:sz w:val="22"/>
                <w:szCs w:val="22"/>
                <w:rPrChange w:id="2747" w:author="Alexander Thomas Frase" w:date="2012-10-31T15:55:00Z">
                  <w:rPr>
                    <w:ins w:id="2748" w:author="Alexander Thomas Frase" w:date="2012-10-31T15:54:00Z"/>
                    <w:rFonts w:cs="Times New Roman"/>
                    <w:bCs/>
                  </w:rPr>
                </w:rPrChange>
              </w:rPr>
            </w:pPr>
            <w:ins w:id="2749" w:author="Alexander Thomas Frase" w:date="2012-10-31T15:54:00Z">
              <w:r w:rsidRPr="00001394">
                <w:rPr>
                  <w:rFonts w:ascii="Courier New" w:hAnsi="Courier New" w:cs="Courier New"/>
                  <w:bCs/>
                  <w:sz w:val="22"/>
                  <w:szCs w:val="22"/>
                  <w:rPrChange w:id="2750" w:author="Alexander Thomas Frase" w:date="2012-10-31T15:55:00Z">
                    <w:rPr>
                      <w:rFonts w:cs="Times New Roman"/>
                      <w:bCs/>
                    </w:rPr>
                  </w:rPrChange>
                </w:rPr>
                <w:t>r</w:t>
              </w:r>
            </w:ins>
            <w:ins w:id="2751" w:author="Alexander Thomas Frase" w:date="2012-10-31T15:53:00Z">
              <w:r w:rsidRPr="00001394">
                <w:rPr>
                  <w:rFonts w:ascii="Courier New" w:hAnsi="Courier New" w:cs="Courier New"/>
                  <w:bCs/>
                  <w:sz w:val="22"/>
                  <w:szCs w:val="22"/>
                  <w:rPrChange w:id="2752" w:author="Alexander Thomas Frase" w:date="2012-10-31T15:55:00Z">
                    <w:rPr>
                      <w:rFonts w:cs="Times New Roman"/>
                      <w:bCs/>
                    </w:rPr>
                  </w:rPrChange>
                </w:rPr>
                <w:t>egion</w:t>
              </w:r>
            </w:ins>
          </w:p>
          <w:p w14:paraId="6EC004AC" w14:textId="77777777" w:rsidR="00001394" w:rsidRPr="00001394" w:rsidRDefault="00001394" w:rsidP="00001394">
            <w:pPr>
              <w:rPr>
                <w:ins w:id="2753" w:author="Alexander Thomas Frase" w:date="2012-10-31T15:54:00Z"/>
                <w:rFonts w:ascii="Courier New" w:hAnsi="Courier New" w:cs="Courier New"/>
                <w:bCs/>
                <w:sz w:val="22"/>
                <w:szCs w:val="22"/>
                <w:rPrChange w:id="2754" w:author="Alexander Thomas Frase" w:date="2012-10-31T15:55:00Z">
                  <w:rPr>
                    <w:ins w:id="2755" w:author="Alexander Thomas Frase" w:date="2012-10-31T15:54:00Z"/>
                    <w:rFonts w:cs="Times New Roman"/>
                    <w:bCs/>
                  </w:rPr>
                </w:rPrChange>
              </w:rPr>
            </w:pPr>
            <w:ins w:id="2756" w:author="Alexander Thomas Frase" w:date="2012-10-31T15:54:00Z">
              <w:r w:rsidRPr="00001394">
                <w:rPr>
                  <w:rFonts w:ascii="Courier New" w:hAnsi="Courier New" w:cs="Courier New"/>
                  <w:bCs/>
                  <w:sz w:val="22"/>
                  <w:szCs w:val="22"/>
                  <w:rPrChange w:id="2757" w:author="Alexander Thomas Frase" w:date="2012-10-31T15:55:00Z">
                    <w:rPr>
                      <w:rFonts w:cs="Times New Roman"/>
                      <w:bCs/>
                    </w:rPr>
                  </w:rPrChange>
                </w:rPr>
                <w:t>A</w:t>
              </w:r>
            </w:ins>
          </w:p>
          <w:p w14:paraId="6C838D41" w14:textId="77777777" w:rsidR="00001394" w:rsidRPr="00001394" w:rsidRDefault="00001394" w:rsidP="00001394">
            <w:pPr>
              <w:rPr>
                <w:ins w:id="2758" w:author="Alexander Thomas Frase" w:date="2012-10-31T15:54:00Z"/>
                <w:rFonts w:ascii="Courier New" w:hAnsi="Courier New" w:cs="Courier New"/>
                <w:bCs/>
                <w:sz w:val="22"/>
                <w:szCs w:val="22"/>
                <w:rPrChange w:id="2759" w:author="Alexander Thomas Frase" w:date="2012-10-31T15:55:00Z">
                  <w:rPr>
                    <w:ins w:id="2760" w:author="Alexander Thomas Frase" w:date="2012-10-31T15:54:00Z"/>
                    <w:rFonts w:cs="Times New Roman"/>
                    <w:bCs/>
                  </w:rPr>
                </w:rPrChange>
              </w:rPr>
            </w:pPr>
            <w:ins w:id="2761" w:author="Alexander Thomas Frase" w:date="2012-10-31T15:54:00Z">
              <w:r w:rsidRPr="00001394">
                <w:rPr>
                  <w:rFonts w:ascii="Courier New" w:hAnsi="Courier New" w:cs="Courier New"/>
                  <w:bCs/>
                  <w:sz w:val="22"/>
                  <w:szCs w:val="22"/>
                  <w:rPrChange w:id="2762" w:author="Alexander Thomas Frase" w:date="2012-10-31T15:55:00Z">
                    <w:rPr>
                      <w:rFonts w:cs="Times New Roman"/>
                      <w:bCs/>
                    </w:rPr>
                  </w:rPrChange>
                </w:rPr>
                <w:t>C</w:t>
              </w:r>
            </w:ins>
          </w:p>
          <w:p w14:paraId="52CF1BEC" w14:textId="77777777" w:rsidR="00001394" w:rsidRPr="00001394" w:rsidRDefault="00001394" w:rsidP="00001394">
            <w:pPr>
              <w:rPr>
                <w:ins w:id="2763" w:author="Alexander Thomas Frase" w:date="2012-10-31T15:54:00Z"/>
                <w:rFonts w:ascii="Courier New" w:hAnsi="Courier New" w:cs="Courier New"/>
                <w:bCs/>
                <w:sz w:val="22"/>
                <w:szCs w:val="22"/>
                <w:rPrChange w:id="2764" w:author="Alexander Thomas Frase" w:date="2012-10-31T15:55:00Z">
                  <w:rPr>
                    <w:ins w:id="2765" w:author="Alexander Thomas Frase" w:date="2012-10-31T15:54:00Z"/>
                    <w:rFonts w:cs="Times New Roman"/>
                    <w:bCs/>
                  </w:rPr>
                </w:rPrChange>
              </w:rPr>
            </w:pPr>
            <w:ins w:id="2766" w:author="Alexander Thomas Frase" w:date="2012-10-31T15:54:00Z">
              <w:r w:rsidRPr="00001394">
                <w:rPr>
                  <w:rFonts w:ascii="Courier New" w:hAnsi="Courier New" w:cs="Courier New"/>
                  <w:bCs/>
                  <w:sz w:val="22"/>
                  <w:szCs w:val="22"/>
                  <w:rPrChange w:id="2767" w:author="Alexander Thomas Frase" w:date="2012-10-31T15:55:00Z">
                    <w:rPr>
                      <w:rFonts w:cs="Times New Roman"/>
                      <w:bCs/>
                    </w:rPr>
                  </w:rPrChange>
                </w:rPr>
                <w:t>P</w:t>
              </w:r>
            </w:ins>
          </w:p>
          <w:p w14:paraId="42BB4602" w14:textId="36DD0A3C" w:rsidR="00001394" w:rsidRPr="00001394" w:rsidRDefault="00001394" w:rsidP="00001394">
            <w:pPr>
              <w:rPr>
                <w:ins w:id="2768" w:author="Alexander Thomas Frase" w:date="2012-10-31T15:53:00Z"/>
                <w:rFonts w:ascii="Courier New" w:hAnsi="Courier New" w:cs="Courier New"/>
                <w:bCs/>
                <w:sz w:val="22"/>
                <w:szCs w:val="22"/>
                <w:rPrChange w:id="2769" w:author="Alexander Thomas Frase" w:date="2012-10-31T15:55:00Z">
                  <w:rPr>
                    <w:ins w:id="2770" w:author="Alexander Thomas Frase" w:date="2012-10-31T15:53:00Z"/>
                    <w:rFonts w:cs="Times New Roman"/>
                    <w:bCs/>
                  </w:rPr>
                </w:rPrChange>
              </w:rPr>
            </w:pPr>
            <w:ins w:id="2771" w:author="Alexander Thomas Frase" w:date="2012-10-31T15:54:00Z">
              <w:r w:rsidRPr="00001394">
                <w:rPr>
                  <w:rFonts w:ascii="Courier New" w:hAnsi="Courier New" w:cs="Courier New"/>
                  <w:bCs/>
                  <w:sz w:val="22"/>
                  <w:szCs w:val="22"/>
                  <w:rPrChange w:id="2772" w:author="Alexander Thomas Frase" w:date="2012-10-31T15:55:00Z">
                    <w:rPr>
                      <w:rFonts w:cs="Times New Roman"/>
                      <w:bCs/>
                    </w:rPr>
                  </w:rPrChange>
                </w:rPr>
                <w:t>R</w:t>
              </w:r>
            </w:ins>
          </w:p>
        </w:tc>
        <w:tc>
          <w:tcPr>
            <w:tcW w:w="1009" w:type="dxa"/>
            <w:tcPrChange w:id="2773" w:author="Alexander Thomas Frase" w:date="2012-10-31T15:55:00Z">
              <w:tcPr>
                <w:tcW w:w="2538" w:type="dxa"/>
              </w:tcPr>
            </w:tcPrChange>
          </w:tcPr>
          <w:p w14:paraId="58DE7AFC" w14:textId="2C527B1D" w:rsidR="00001394" w:rsidRPr="00001394" w:rsidRDefault="00001394" w:rsidP="00001394">
            <w:pPr>
              <w:rPr>
                <w:ins w:id="2774" w:author="Alexander Thomas Frase" w:date="2012-10-31T15:54:00Z"/>
                <w:rFonts w:ascii="Courier New" w:hAnsi="Courier New" w:cs="Courier New"/>
                <w:bCs/>
                <w:sz w:val="22"/>
                <w:szCs w:val="22"/>
                <w:rPrChange w:id="2775" w:author="Alexander Thomas Frase" w:date="2012-10-31T15:55:00Z">
                  <w:rPr>
                    <w:ins w:id="2776" w:author="Alexander Thomas Frase" w:date="2012-10-31T15:54:00Z"/>
                    <w:rFonts w:cs="Times New Roman"/>
                    <w:bCs/>
                  </w:rPr>
                </w:rPrChange>
              </w:rPr>
            </w:pPr>
            <w:ins w:id="2777" w:author="Alexander Thomas Frase" w:date="2012-10-31T15:54:00Z">
              <w:r w:rsidRPr="00001394">
                <w:rPr>
                  <w:rFonts w:ascii="Courier New" w:hAnsi="Courier New" w:cs="Courier New"/>
                  <w:bCs/>
                  <w:sz w:val="22"/>
                  <w:szCs w:val="22"/>
                  <w:rPrChange w:id="2778" w:author="Alexander Thomas Frase" w:date="2012-10-31T15:55:00Z">
                    <w:rPr>
                      <w:rFonts w:cs="Times New Roman"/>
                      <w:bCs/>
                    </w:rPr>
                  </w:rPrChange>
                </w:rPr>
                <w:t>s</w:t>
              </w:r>
            </w:ins>
            <w:ins w:id="2779" w:author="Alexander Thomas Frase" w:date="2012-10-31T15:53:00Z">
              <w:r w:rsidRPr="00001394">
                <w:rPr>
                  <w:rFonts w:ascii="Courier New" w:hAnsi="Courier New" w:cs="Courier New"/>
                  <w:bCs/>
                  <w:sz w:val="22"/>
                  <w:szCs w:val="22"/>
                  <w:rPrChange w:id="2780" w:author="Alexander Thomas Frase" w:date="2012-10-31T15:55:00Z">
                    <w:rPr>
                      <w:rFonts w:cs="Times New Roman"/>
                      <w:bCs/>
                    </w:rPr>
                  </w:rPrChange>
                </w:rPr>
                <w:t>tart</w:t>
              </w:r>
            </w:ins>
          </w:p>
          <w:p w14:paraId="02439770" w14:textId="77777777" w:rsidR="00001394" w:rsidRPr="00001394" w:rsidRDefault="00001394" w:rsidP="00001394">
            <w:pPr>
              <w:rPr>
                <w:ins w:id="2781" w:author="Alexander Thomas Frase" w:date="2012-10-31T15:54:00Z"/>
                <w:rFonts w:ascii="Courier New" w:hAnsi="Courier New" w:cs="Courier New"/>
                <w:bCs/>
                <w:sz w:val="22"/>
                <w:szCs w:val="22"/>
                <w:rPrChange w:id="2782" w:author="Alexander Thomas Frase" w:date="2012-10-31T15:55:00Z">
                  <w:rPr>
                    <w:ins w:id="2783" w:author="Alexander Thomas Frase" w:date="2012-10-31T15:54:00Z"/>
                    <w:rFonts w:cs="Times New Roman"/>
                    <w:bCs/>
                  </w:rPr>
                </w:rPrChange>
              </w:rPr>
            </w:pPr>
            <w:ins w:id="2784" w:author="Alexander Thomas Frase" w:date="2012-10-31T15:54:00Z">
              <w:r w:rsidRPr="00001394">
                <w:rPr>
                  <w:rFonts w:ascii="Courier New" w:hAnsi="Courier New" w:cs="Courier New"/>
                  <w:bCs/>
                  <w:sz w:val="22"/>
                  <w:szCs w:val="22"/>
                  <w:rPrChange w:id="2785" w:author="Alexander Thomas Frase" w:date="2012-10-31T15:55:00Z">
                    <w:rPr>
                      <w:rFonts w:cs="Times New Roman"/>
                      <w:bCs/>
                    </w:rPr>
                  </w:rPrChange>
                </w:rPr>
                <w:t>8</w:t>
              </w:r>
            </w:ins>
          </w:p>
          <w:p w14:paraId="2BA0F93A" w14:textId="77777777" w:rsidR="00001394" w:rsidRPr="00001394" w:rsidRDefault="00001394" w:rsidP="00001394">
            <w:pPr>
              <w:rPr>
                <w:ins w:id="2786" w:author="Alexander Thomas Frase" w:date="2012-10-31T15:54:00Z"/>
                <w:rFonts w:ascii="Courier New" w:hAnsi="Courier New" w:cs="Courier New"/>
                <w:bCs/>
                <w:sz w:val="22"/>
                <w:szCs w:val="22"/>
                <w:rPrChange w:id="2787" w:author="Alexander Thomas Frase" w:date="2012-10-31T15:55:00Z">
                  <w:rPr>
                    <w:ins w:id="2788" w:author="Alexander Thomas Frase" w:date="2012-10-31T15:54:00Z"/>
                    <w:rFonts w:cs="Times New Roman"/>
                    <w:bCs/>
                  </w:rPr>
                </w:rPrChange>
              </w:rPr>
            </w:pPr>
            <w:ins w:id="2789" w:author="Alexander Thomas Frase" w:date="2012-10-31T15:54:00Z">
              <w:r w:rsidRPr="00001394">
                <w:rPr>
                  <w:rFonts w:ascii="Courier New" w:hAnsi="Courier New" w:cs="Courier New"/>
                  <w:bCs/>
                  <w:sz w:val="22"/>
                  <w:szCs w:val="22"/>
                  <w:rPrChange w:id="2790" w:author="Alexander Thomas Frase" w:date="2012-10-31T15:55:00Z">
                    <w:rPr>
                      <w:rFonts w:cs="Times New Roman"/>
                      <w:bCs/>
                    </w:rPr>
                  </w:rPrChange>
                </w:rPr>
                <w:t>54</w:t>
              </w:r>
            </w:ins>
          </w:p>
          <w:p w14:paraId="02C8F591" w14:textId="77777777" w:rsidR="00001394" w:rsidRPr="00001394" w:rsidRDefault="00001394" w:rsidP="00001394">
            <w:pPr>
              <w:rPr>
                <w:ins w:id="2791" w:author="Alexander Thomas Frase" w:date="2012-10-31T15:54:00Z"/>
                <w:rFonts w:ascii="Courier New" w:hAnsi="Courier New" w:cs="Courier New"/>
                <w:bCs/>
                <w:sz w:val="22"/>
                <w:szCs w:val="22"/>
                <w:rPrChange w:id="2792" w:author="Alexander Thomas Frase" w:date="2012-10-31T15:55:00Z">
                  <w:rPr>
                    <w:ins w:id="2793" w:author="Alexander Thomas Frase" w:date="2012-10-31T15:54:00Z"/>
                    <w:rFonts w:cs="Times New Roman"/>
                    <w:bCs/>
                  </w:rPr>
                </w:rPrChange>
              </w:rPr>
            </w:pPr>
            <w:ins w:id="2794" w:author="Alexander Thomas Frase" w:date="2012-10-31T15:54:00Z">
              <w:r w:rsidRPr="00001394">
                <w:rPr>
                  <w:rFonts w:ascii="Courier New" w:hAnsi="Courier New" w:cs="Courier New"/>
                  <w:bCs/>
                  <w:sz w:val="22"/>
                  <w:szCs w:val="22"/>
                  <w:rPrChange w:id="2795" w:author="Alexander Thomas Frase" w:date="2012-10-31T15:55:00Z">
                    <w:rPr>
                      <w:rFonts w:cs="Times New Roman"/>
                      <w:bCs/>
                    </w:rPr>
                  </w:rPrChange>
                </w:rPr>
                <w:t>14</w:t>
              </w:r>
            </w:ins>
          </w:p>
          <w:p w14:paraId="25798FC6" w14:textId="677E6046" w:rsidR="00001394" w:rsidRPr="00001394" w:rsidRDefault="00001394" w:rsidP="00001394">
            <w:pPr>
              <w:rPr>
                <w:ins w:id="2796" w:author="Alexander Thomas Frase" w:date="2012-10-31T15:53:00Z"/>
                <w:rFonts w:ascii="Courier New" w:hAnsi="Courier New" w:cs="Courier New"/>
                <w:bCs/>
                <w:sz w:val="22"/>
                <w:szCs w:val="22"/>
                <w:rPrChange w:id="2797" w:author="Alexander Thomas Frase" w:date="2012-10-31T15:55:00Z">
                  <w:rPr>
                    <w:ins w:id="2798" w:author="Alexander Thomas Frase" w:date="2012-10-31T15:53:00Z"/>
                    <w:rFonts w:cs="Times New Roman"/>
                    <w:bCs/>
                  </w:rPr>
                </w:rPrChange>
              </w:rPr>
            </w:pPr>
            <w:ins w:id="2799" w:author="Alexander Thomas Frase" w:date="2012-10-31T15:54:00Z">
              <w:r w:rsidRPr="00001394">
                <w:rPr>
                  <w:rFonts w:ascii="Courier New" w:hAnsi="Courier New" w:cs="Courier New"/>
                  <w:bCs/>
                  <w:sz w:val="22"/>
                  <w:szCs w:val="22"/>
                  <w:rPrChange w:id="2800" w:author="Alexander Thomas Frase" w:date="2012-10-31T15:55:00Z">
                    <w:rPr>
                      <w:rFonts w:cs="Times New Roman"/>
                      <w:bCs/>
                    </w:rPr>
                  </w:rPrChange>
                </w:rPr>
                <w:t>44</w:t>
              </w:r>
            </w:ins>
          </w:p>
        </w:tc>
        <w:tc>
          <w:tcPr>
            <w:tcW w:w="5631" w:type="dxa"/>
            <w:tcPrChange w:id="2801" w:author="Alexander Thomas Frase" w:date="2012-10-31T15:55:00Z">
              <w:tcPr>
                <w:tcW w:w="2538" w:type="dxa"/>
              </w:tcPr>
            </w:tcPrChange>
          </w:tcPr>
          <w:p w14:paraId="76405E87" w14:textId="6FE5A4C2" w:rsidR="00001394" w:rsidRPr="00001394" w:rsidRDefault="00001394" w:rsidP="00001394">
            <w:pPr>
              <w:rPr>
                <w:ins w:id="2802" w:author="Alexander Thomas Frase" w:date="2012-10-31T15:54:00Z"/>
                <w:rFonts w:ascii="Courier New" w:hAnsi="Courier New" w:cs="Courier New"/>
                <w:bCs/>
                <w:sz w:val="22"/>
                <w:szCs w:val="22"/>
                <w:rPrChange w:id="2803" w:author="Alexander Thomas Frase" w:date="2012-10-31T15:55:00Z">
                  <w:rPr>
                    <w:ins w:id="2804" w:author="Alexander Thomas Frase" w:date="2012-10-31T15:54:00Z"/>
                    <w:rFonts w:cs="Times New Roman"/>
                    <w:bCs/>
                  </w:rPr>
                </w:rPrChange>
              </w:rPr>
            </w:pPr>
            <w:ins w:id="2805" w:author="Alexander Thomas Frase" w:date="2012-10-31T15:54:00Z">
              <w:r w:rsidRPr="00001394">
                <w:rPr>
                  <w:rFonts w:ascii="Courier New" w:hAnsi="Courier New" w:cs="Courier New"/>
                  <w:bCs/>
                  <w:sz w:val="22"/>
                  <w:szCs w:val="22"/>
                  <w:rPrChange w:id="2806" w:author="Alexander Thomas Frase" w:date="2012-10-31T15:55:00Z">
                    <w:rPr>
                      <w:rFonts w:cs="Times New Roman"/>
                      <w:bCs/>
                    </w:rPr>
                  </w:rPrChange>
                </w:rPr>
                <w:t>s</w:t>
              </w:r>
            </w:ins>
            <w:ins w:id="2807" w:author="Alexander Thomas Frase" w:date="2012-10-31T15:53:00Z">
              <w:r w:rsidRPr="00001394">
                <w:rPr>
                  <w:rFonts w:ascii="Courier New" w:hAnsi="Courier New" w:cs="Courier New"/>
                  <w:bCs/>
                  <w:sz w:val="22"/>
                  <w:szCs w:val="22"/>
                  <w:rPrChange w:id="2808" w:author="Alexander Thomas Frase" w:date="2012-10-31T15:55:00Z">
                    <w:rPr>
                      <w:rFonts w:cs="Times New Roman"/>
                      <w:bCs/>
                    </w:rPr>
                  </w:rPrChange>
                </w:rPr>
                <w:t>top</w:t>
              </w:r>
            </w:ins>
          </w:p>
          <w:p w14:paraId="5AB521F0" w14:textId="77777777" w:rsidR="00001394" w:rsidRPr="00001394" w:rsidRDefault="00001394" w:rsidP="00001394">
            <w:pPr>
              <w:rPr>
                <w:ins w:id="2809" w:author="Alexander Thomas Frase" w:date="2012-10-31T15:54:00Z"/>
                <w:rFonts w:ascii="Courier New" w:hAnsi="Courier New" w:cs="Courier New"/>
                <w:bCs/>
                <w:sz w:val="22"/>
                <w:szCs w:val="22"/>
                <w:rPrChange w:id="2810" w:author="Alexander Thomas Frase" w:date="2012-10-31T15:55:00Z">
                  <w:rPr>
                    <w:ins w:id="2811" w:author="Alexander Thomas Frase" w:date="2012-10-31T15:54:00Z"/>
                    <w:rFonts w:cs="Times New Roman"/>
                    <w:bCs/>
                  </w:rPr>
                </w:rPrChange>
              </w:rPr>
            </w:pPr>
            <w:ins w:id="2812" w:author="Alexander Thomas Frase" w:date="2012-10-31T15:54:00Z">
              <w:r w:rsidRPr="00001394">
                <w:rPr>
                  <w:rFonts w:ascii="Courier New" w:hAnsi="Courier New" w:cs="Courier New"/>
                  <w:bCs/>
                  <w:sz w:val="22"/>
                  <w:szCs w:val="22"/>
                  <w:rPrChange w:id="2813" w:author="Alexander Thomas Frase" w:date="2012-10-31T15:55:00Z">
                    <w:rPr>
                      <w:rFonts w:cs="Times New Roman"/>
                      <w:bCs/>
                    </w:rPr>
                  </w:rPrChange>
                </w:rPr>
                <w:t>22</w:t>
              </w:r>
            </w:ins>
          </w:p>
          <w:p w14:paraId="4D355F43" w14:textId="77777777" w:rsidR="00001394" w:rsidRPr="00001394" w:rsidRDefault="00001394" w:rsidP="00001394">
            <w:pPr>
              <w:rPr>
                <w:ins w:id="2814" w:author="Alexander Thomas Frase" w:date="2012-10-31T15:54:00Z"/>
                <w:rFonts w:ascii="Courier New" w:hAnsi="Courier New" w:cs="Courier New"/>
                <w:bCs/>
                <w:sz w:val="22"/>
                <w:szCs w:val="22"/>
                <w:rPrChange w:id="2815" w:author="Alexander Thomas Frase" w:date="2012-10-31T15:55:00Z">
                  <w:rPr>
                    <w:ins w:id="2816" w:author="Alexander Thomas Frase" w:date="2012-10-31T15:54:00Z"/>
                    <w:rFonts w:cs="Times New Roman"/>
                    <w:bCs/>
                  </w:rPr>
                </w:rPrChange>
              </w:rPr>
            </w:pPr>
            <w:ins w:id="2817" w:author="Alexander Thomas Frase" w:date="2012-10-31T15:54:00Z">
              <w:r w:rsidRPr="00001394">
                <w:rPr>
                  <w:rFonts w:ascii="Courier New" w:hAnsi="Courier New" w:cs="Courier New"/>
                  <w:bCs/>
                  <w:sz w:val="22"/>
                  <w:szCs w:val="22"/>
                  <w:rPrChange w:id="2818" w:author="Alexander Thomas Frase" w:date="2012-10-31T15:55:00Z">
                    <w:rPr>
                      <w:rFonts w:cs="Times New Roman"/>
                      <w:bCs/>
                    </w:rPr>
                  </w:rPrChange>
                </w:rPr>
                <w:t>62</w:t>
              </w:r>
            </w:ins>
          </w:p>
          <w:p w14:paraId="42A57A96" w14:textId="77777777" w:rsidR="00001394" w:rsidRPr="00001394" w:rsidRDefault="00001394" w:rsidP="00001394">
            <w:pPr>
              <w:rPr>
                <w:ins w:id="2819" w:author="Alexander Thomas Frase" w:date="2012-10-31T15:54:00Z"/>
                <w:rFonts w:ascii="Courier New" w:hAnsi="Courier New" w:cs="Courier New"/>
                <w:bCs/>
                <w:sz w:val="22"/>
                <w:szCs w:val="22"/>
                <w:rPrChange w:id="2820" w:author="Alexander Thomas Frase" w:date="2012-10-31T15:55:00Z">
                  <w:rPr>
                    <w:ins w:id="2821" w:author="Alexander Thomas Frase" w:date="2012-10-31T15:54:00Z"/>
                    <w:rFonts w:cs="Times New Roman"/>
                    <w:bCs/>
                  </w:rPr>
                </w:rPrChange>
              </w:rPr>
            </w:pPr>
            <w:ins w:id="2822" w:author="Alexander Thomas Frase" w:date="2012-10-31T15:54:00Z">
              <w:r w:rsidRPr="00001394">
                <w:rPr>
                  <w:rFonts w:ascii="Courier New" w:hAnsi="Courier New" w:cs="Courier New"/>
                  <w:bCs/>
                  <w:sz w:val="22"/>
                  <w:szCs w:val="22"/>
                  <w:rPrChange w:id="2823" w:author="Alexander Thomas Frase" w:date="2012-10-31T15:55:00Z">
                    <w:rPr>
                      <w:rFonts w:cs="Times New Roman"/>
                      <w:bCs/>
                    </w:rPr>
                  </w:rPrChange>
                </w:rPr>
                <w:t>18</w:t>
              </w:r>
            </w:ins>
          </w:p>
          <w:p w14:paraId="438D58A0" w14:textId="39072C54" w:rsidR="00001394" w:rsidRPr="00001394" w:rsidRDefault="00001394" w:rsidP="00001394">
            <w:pPr>
              <w:rPr>
                <w:ins w:id="2824" w:author="Alexander Thomas Frase" w:date="2012-10-31T15:53:00Z"/>
                <w:rFonts w:ascii="Courier New" w:hAnsi="Courier New" w:cs="Courier New"/>
                <w:bCs/>
                <w:sz w:val="22"/>
                <w:szCs w:val="22"/>
                <w:rPrChange w:id="2825" w:author="Alexander Thomas Frase" w:date="2012-10-31T15:55:00Z">
                  <w:rPr>
                    <w:ins w:id="2826" w:author="Alexander Thomas Frase" w:date="2012-10-31T15:53:00Z"/>
                    <w:rFonts w:cs="Times New Roman"/>
                    <w:bCs/>
                  </w:rPr>
                </w:rPrChange>
              </w:rPr>
            </w:pPr>
            <w:ins w:id="2827" w:author="Alexander Thomas Frase" w:date="2012-10-31T15:54:00Z">
              <w:r w:rsidRPr="00001394">
                <w:rPr>
                  <w:rFonts w:ascii="Courier New" w:hAnsi="Courier New" w:cs="Courier New"/>
                  <w:bCs/>
                  <w:sz w:val="22"/>
                  <w:szCs w:val="22"/>
                  <w:rPrChange w:id="2828" w:author="Alexander Thomas Frase" w:date="2012-10-31T15:55:00Z">
                    <w:rPr>
                      <w:rFonts w:cs="Times New Roman"/>
                      <w:bCs/>
                    </w:rPr>
                  </w:rPrChange>
                </w:rPr>
                <w:t>52</w:t>
              </w:r>
            </w:ins>
          </w:p>
        </w:tc>
      </w:tr>
    </w:tbl>
    <w:p w14:paraId="728E3CA7" w14:textId="57EE94B2" w:rsidR="00001394" w:rsidRPr="00A86292" w:rsidDel="00001394" w:rsidRDefault="00001394">
      <w:pPr>
        <w:rPr>
          <w:del w:id="2829" w:author="Alexander Thomas Frase" w:date="2012-10-31T15:54:00Z"/>
        </w:rPr>
        <w:pPrChange w:id="2830" w:author="Alexander Thomas Frase" w:date="2012-10-31T15:54:00Z">
          <w:pPr>
            <w:pStyle w:val="ListParagraph"/>
          </w:pPr>
        </w:pPrChange>
      </w:pPr>
    </w:p>
    <w:p w14:paraId="16FE2B8B" w14:textId="41B1B821" w:rsidR="003C548A" w:rsidDel="00001394" w:rsidRDefault="003C548A">
      <w:pPr>
        <w:rPr>
          <w:del w:id="2831" w:author="Alexander Thomas Frase" w:date="2012-10-31T15:54:00Z"/>
          <w:rFonts w:ascii="Courier New" w:eastAsia="Courier New" w:hAnsi="Courier New" w:cs="Courier New"/>
          <w:sz w:val="20"/>
          <w:szCs w:val="20"/>
        </w:rPr>
        <w:pPrChange w:id="2832" w:author="Alexander Thomas Frase" w:date="2012-10-31T15:54:00Z">
          <w:pPr>
            <w:pBdr>
              <w:top w:val="single" w:sz="4" w:space="1" w:color="auto"/>
              <w:left w:val="single" w:sz="4" w:space="4" w:color="auto"/>
              <w:bottom w:val="single" w:sz="4" w:space="1" w:color="auto"/>
              <w:right w:val="single" w:sz="4" w:space="4" w:color="auto"/>
            </w:pBdr>
          </w:pPr>
        </w:pPrChange>
      </w:pPr>
      <w:del w:id="2833" w:author="Alexander Thomas Frase" w:date="2012-10-31T15:54:00Z">
        <w:r w:rsidRPr="00F54218" w:rsidDel="00001394">
          <w:rPr>
            <w:rFonts w:ascii="Courier New" w:eastAsia="Courier New" w:hAnsi="Courier New" w:cs="Courier New"/>
            <w:sz w:val="20"/>
            <w:szCs w:val="20"/>
          </w:rPr>
          <w:delText>$ biofilter-2 --stdout -</w:delText>
        </w:r>
        <w:r w:rsidDel="00001394">
          <w:rPr>
            <w:rFonts w:ascii="Courier New" w:eastAsia="Courier New" w:hAnsi="Courier New" w:cs="Courier New"/>
            <w:sz w:val="20"/>
            <w:szCs w:val="20"/>
          </w:rPr>
          <w:delText>-knowledge</w:delText>
        </w:r>
        <w:r w:rsidRPr="00F54218" w:rsidDel="00001394">
          <w:rPr>
            <w:rFonts w:ascii="Courier New" w:eastAsia="Courier New" w:hAnsi="Courier New" w:cs="Courier New"/>
            <w:sz w:val="20"/>
            <w:szCs w:val="20"/>
          </w:rPr>
          <w:delText xml:space="preserve"> test.db -</w:delText>
        </w:r>
        <w:r w:rsidDel="00001394">
          <w:rPr>
            <w:rFonts w:ascii="Courier New" w:eastAsia="Courier New" w:hAnsi="Courier New" w:cs="Courier New"/>
            <w:sz w:val="20"/>
            <w:szCs w:val="20"/>
          </w:rPr>
          <w:delText>-group-file</w:delText>
        </w:r>
        <w:r w:rsidRPr="00F54218" w:rsidDel="00001394">
          <w:rPr>
            <w:rFonts w:ascii="Courier New" w:eastAsia="Courier New" w:hAnsi="Courier New" w:cs="Courier New"/>
            <w:sz w:val="20"/>
            <w:szCs w:val="20"/>
          </w:rPr>
          <w:delText xml:space="preserve"> input1 -</w:delText>
        </w:r>
        <w:r w:rsidDel="00001394">
          <w:rPr>
            <w:rFonts w:ascii="Courier New" w:eastAsia="Courier New" w:hAnsi="Courier New" w:cs="Courier New"/>
            <w:sz w:val="20"/>
            <w:szCs w:val="20"/>
          </w:rPr>
          <w:delText>-gene-file</w:delText>
        </w:r>
        <w:r w:rsidRPr="00F54218" w:rsidDel="00001394">
          <w:rPr>
            <w:rFonts w:ascii="Courier New" w:eastAsia="Courier New" w:hAnsi="Courier New" w:cs="Courier New"/>
            <w:sz w:val="20"/>
            <w:szCs w:val="20"/>
          </w:rPr>
          <w:delText xml:space="preserve"> input2 -</w:delText>
        </w:r>
        <w:r w:rsidDel="00001394">
          <w:rPr>
            <w:rFonts w:ascii="Courier New" w:eastAsia="Courier New" w:hAnsi="Courier New" w:cs="Courier New"/>
            <w:sz w:val="20"/>
            <w:szCs w:val="20"/>
          </w:rPr>
          <w:delText>-filter</w:delText>
        </w:r>
        <w:r w:rsidRPr="00F54218" w:rsidDel="00001394">
          <w:rPr>
            <w:rFonts w:ascii="Courier New" w:eastAsia="Courier New" w:hAnsi="Courier New" w:cs="Courier New"/>
            <w:sz w:val="20"/>
            <w:szCs w:val="20"/>
          </w:rPr>
          <w:delText xml:space="preserve"> region</w:delText>
        </w:r>
      </w:del>
    </w:p>
    <w:p w14:paraId="2FD930C0" w14:textId="59F1A3C1" w:rsidR="003C548A" w:rsidRPr="00F54218" w:rsidDel="00001394" w:rsidRDefault="003C548A">
      <w:pPr>
        <w:rPr>
          <w:del w:id="2834" w:author="Alexander Thomas Frase" w:date="2012-10-31T15:54:00Z"/>
          <w:rFonts w:ascii="Courier New" w:eastAsia="Courier New" w:hAnsi="Courier New" w:cs="Courier New"/>
          <w:sz w:val="20"/>
          <w:szCs w:val="20"/>
        </w:rPr>
        <w:pPrChange w:id="2835" w:author="Alexander Thomas Frase" w:date="2012-10-31T15:54:00Z">
          <w:pPr>
            <w:pBdr>
              <w:top w:val="single" w:sz="4" w:space="1" w:color="auto"/>
              <w:left w:val="single" w:sz="4" w:space="4" w:color="auto"/>
              <w:bottom w:val="single" w:sz="4" w:space="1" w:color="auto"/>
              <w:right w:val="single" w:sz="4" w:space="4" w:color="auto"/>
            </w:pBdr>
          </w:pPr>
        </w:pPrChange>
      </w:pPr>
    </w:p>
    <w:p w14:paraId="3A300F41" w14:textId="262404D2" w:rsidR="003C548A" w:rsidRPr="00F54218" w:rsidDel="00001394" w:rsidRDefault="003C548A">
      <w:pPr>
        <w:rPr>
          <w:del w:id="2836" w:author="Alexander Thomas Frase" w:date="2012-10-31T15:54:00Z"/>
          <w:rFonts w:ascii="Courier New" w:eastAsia="Courier New" w:hAnsi="Courier New" w:cs="Courier New"/>
          <w:sz w:val="20"/>
          <w:szCs w:val="20"/>
        </w:rPr>
        <w:pPrChange w:id="2837" w:author="Alexander Thomas Frase" w:date="2012-10-31T15:54:00Z">
          <w:pPr>
            <w:pBdr>
              <w:top w:val="single" w:sz="4" w:space="1" w:color="auto"/>
              <w:left w:val="single" w:sz="4" w:space="4" w:color="auto"/>
              <w:bottom w:val="single" w:sz="4" w:space="1" w:color="auto"/>
              <w:right w:val="single" w:sz="4" w:space="4" w:color="auto"/>
            </w:pBdr>
          </w:pPr>
        </w:pPrChange>
      </w:pPr>
      <w:del w:id="2838" w:author="Alexander Thomas Frase" w:date="2012-10-31T15:54:00Z">
        <w:r w:rsidRPr="00F54218" w:rsidDel="00001394">
          <w:rPr>
            <w:rFonts w:ascii="Courier New" w:eastAsia="Courier New" w:hAnsi="Courier New" w:cs="Courier New"/>
            <w:sz w:val="20"/>
            <w:szCs w:val="20"/>
          </w:rPr>
          <w:delText>#chr</w:delText>
        </w:r>
        <w:r w:rsidRPr="00F54218" w:rsidDel="00001394">
          <w:rPr>
            <w:rFonts w:ascii="Courier New" w:eastAsia="Courier New" w:hAnsi="Courier New" w:cs="Courier New"/>
            <w:sz w:val="20"/>
            <w:szCs w:val="20"/>
          </w:rPr>
          <w:tab/>
          <w:delText>region</w:delText>
        </w:r>
        <w:r w:rsidRPr="00F54218" w:rsidDel="00001394">
          <w:rPr>
            <w:rFonts w:ascii="Courier New" w:eastAsia="Courier New" w:hAnsi="Courier New" w:cs="Courier New"/>
            <w:sz w:val="20"/>
            <w:szCs w:val="20"/>
          </w:rPr>
          <w:tab/>
          <w:delText>posMin</w:delText>
        </w:r>
        <w:r w:rsidRPr="00F54218" w:rsidDel="00001394">
          <w:rPr>
            <w:rFonts w:ascii="Courier New" w:eastAsia="Courier New" w:hAnsi="Courier New" w:cs="Courier New"/>
            <w:sz w:val="20"/>
            <w:szCs w:val="20"/>
          </w:rPr>
          <w:tab/>
          <w:delText>posMax</w:delText>
        </w:r>
      </w:del>
    </w:p>
    <w:p w14:paraId="60C5F61C" w14:textId="4ED9C0BC" w:rsidR="003C548A" w:rsidRPr="00F54218" w:rsidDel="00001394" w:rsidRDefault="003C548A">
      <w:pPr>
        <w:rPr>
          <w:del w:id="2839" w:author="Alexander Thomas Frase" w:date="2012-10-31T15:54:00Z"/>
          <w:rFonts w:ascii="Courier New" w:eastAsia="Courier New" w:hAnsi="Courier New" w:cs="Courier New"/>
          <w:sz w:val="20"/>
          <w:szCs w:val="20"/>
        </w:rPr>
        <w:pPrChange w:id="2840" w:author="Alexander Thomas Frase" w:date="2012-10-31T15:54:00Z">
          <w:pPr>
            <w:pBdr>
              <w:top w:val="single" w:sz="4" w:space="1" w:color="auto"/>
              <w:left w:val="single" w:sz="4" w:space="4" w:color="auto"/>
              <w:bottom w:val="single" w:sz="4" w:space="1" w:color="auto"/>
              <w:right w:val="single" w:sz="4" w:space="4" w:color="auto"/>
            </w:pBdr>
          </w:pPr>
        </w:pPrChange>
      </w:pPr>
      <w:del w:id="2841" w:author="Alexander Thomas Frase" w:date="2012-10-31T15:54:00Z">
        <w:r w:rsidRPr="00F54218" w:rsidDel="00001394">
          <w:rPr>
            <w:rFonts w:ascii="Courier New" w:eastAsia="Courier New" w:hAnsi="Courier New" w:cs="Courier New"/>
            <w:sz w:val="20"/>
            <w:szCs w:val="20"/>
          </w:rPr>
          <w:delText>1</w:delText>
        </w:r>
        <w:r w:rsidRPr="00F54218" w:rsidDel="00001394">
          <w:rPr>
            <w:rFonts w:ascii="Courier New" w:eastAsia="Courier New" w:hAnsi="Courier New" w:cs="Courier New"/>
            <w:sz w:val="20"/>
            <w:szCs w:val="20"/>
          </w:rPr>
          <w:tab/>
          <w:delText>A</w:delText>
        </w:r>
        <w:r w:rsidRPr="00F54218" w:rsidDel="00001394">
          <w:rPr>
            <w:rFonts w:ascii="Courier New" w:eastAsia="Courier New" w:hAnsi="Courier New" w:cs="Courier New"/>
            <w:sz w:val="20"/>
            <w:szCs w:val="20"/>
          </w:rPr>
          <w:tab/>
          <w:delText>8</w:delText>
        </w:r>
        <w:r w:rsidRPr="00F54218" w:rsidDel="00001394">
          <w:rPr>
            <w:rFonts w:ascii="Courier New" w:eastAsia="Courier New" w:hAnsi="Courier New" w:cs="Courier New"/>
            <w:sz w:val="20"/>
            <w:szCs w:val="20"/>
          </w:rPr>
          <w:tab/>
          <w:delText>22</w:delText>
        </w:r>
      </w:del>
    </w:p>
    <w:p w14:paraId="257F68E4" w14:textId="12C3BAFA" w:rsidR="003C548A" w:rsidRPr="00F54218" w:rsidDel="00001394" w:rsidRDefault="003C548A">
      <w:pPr>
        <w:rPr>
          <w:del w:id="2842" w:author="Alexander Thomas Frase" w:date="2012-10-31T15:54:00Z"/>
          <w:rFonts w:ascii="Courier New" w:eastAsia="Courier New" w:hAnsi="Courier New" w:cs="Courier New"/>
          <w:sz w:val="20"/>
          <w:szCs w:val="20"/>
        </w:rPr>
        <w:pPrChange w:id="2843" w:author="Alexander Thomas Frase" w:date="2012-10-31T15:54:00Z">
          <w:pPr>
            <w:pBdr>
              <w:top w:val="single" w:sz="4" w:space="1" w:color="auto"/>
              <w:left w:val="single" w:sz="4" w:space="4" w:color="auto"/>
              <w:bottom w:val="single" w:sz="4" w:space="1" w:color="auto"/>
              <w:right w:val="single" w:sz="4" w:space="4" w:color="auto"/>
            </w:pBdr>
          </w:pPr>
        </w:pPrChange>
      </w:pPr>
      <w:del w:id="2844" w:author="Alexander Thomas Frase" w:date="2012-10-31T15:54:00Z">
        <w:r w:rsidRPr="00F54218" w:rsidDel="00001394">
          <w:rPr>
            <w:rFonts w:ascii="Courier New" w:eastAsia="Courier New" w:hAnsi="Courier New" w:cs="Courier New"/>
            <w:sz w:val="20"/>
            <w:szCs w:val="20"/>
          </w:rPr>
          <w:delText>1</w:delText>
        </w:r>
        <w:r w:rsidRPr="00F54218" w:rsidDel="00001394">
          <w:rPr>
            <w:rFonts w:ascii="Courier New" w:eastAsia="Courier New" w:hAnsi="Courier New" w:cs="Courier New"/>
            <w:sz w:val="20"/>
            <w:szCs w:val="20"/>
          </w:rPr>
          <w:tab/>
          <w:delText>C</w:delText>
        </w:r>
        <w:r w:rsidRPr="00F54218" w:rsidDel="00001394">
          <w:rPr>
            <w:rFonts w:ascii="Courier New" w:eastAsia="Courier New" w:hAnsi="Courier New" w:cs="Courier New"/>
            <w:sz w:val="20"/>
            <w:szCs w:val="20"/>
          </w:rPr>
          <w:tab/>
          <w:delText>54</w:delText>
        </w:r>
        <w:r w:rsidRPr="00F54218" w:rsidDel="00001394">
          <w:rPr>
            <w:rFonts w:ascii="Courier New" w:eastAsia="Courier New" w:hAnsi="Courier New" w:cs="Courier New"/>
            <w:sz w:val="20"/>
            <w:szCs w:val="20"/>
          </w:rPr>
          <w:tab/>
          <w:delText>62</w:delText>
        </w:r>
      </w:del>
    </w:p>
    <w:p w14:paraId="23E7A8B4" w14:textId="79E8B1A7" w:rsidR="003C548A" w:rsidRPr="00F54218" w:rsidDel="00001394" w:rsidRDefault="003C548A">
      <w:pPr>
        <w:rPr>
          <w:del w:id="2845" w:author="Alexander Thomas Frase" w:date="2012-10-31T15:54:00Z"/>
          <w:rFonts w:ascii="Courier New" w:eastAsia="Courier New" w:hAnsi="Courier New" w:cs="Courier New"/>
          <w:sz w:val="20"/>
          <w:szCs w:val="20"/>
        </w:rPr>
        <w:pPrChange w:id="2846" w:author="Alexander Thomas Frase" w:date="2012-10-31T15:54:00Z">
          <w:pPr>
            <w:pBdr>
              <w:top w:val="single" w:sz="4" w:space="1" w:color="auto"/>
              <w:left w:val="single" w:sz="4" w:space="4" w:color="auto"/>
              <w:bottom w:val="single" w:sz="4" w:space="1" w:color="auto"/>
              <w:right w:val="single" w:sz="4" w:space="4" w:color="auto"/>
            </w:pBdr>
          </w:pPr>
        </w:pPrChange>
      </w:pPr>
      <w:del w:id="2847" w:author="Alexander Thomas Frase" w:date="2012-10-31T15:54:00Z">
        <w:r w:rsidRPr="00F54218" w:rsidDel="00001394">
          <w:rPr>
            <w:rFonts w:ascii="Courier New" w:eastAsia="Courier New" w:hAnsi="Courier New" w:cs="Courier New"/>
            <w:sz w:val="20"/>
            <w:szCs w:val="20"/>
          </w:rPr>
          <w:delText>3</w:delText>
        </w:r>
        <w:r w:rsidRPr="00F54218" w:rsidDel="00001394">
          <w:rPr>
            <w:rFonts w:ascii="Courier New" w:eastAsia="Courier New" w:hAnsi="Courier New" w:cs="Courier New"/>
            <w:sz w:val="20"/>
            <w:szCs w:val="20"/>
          </w:rPr>
          <w:tab/>
          <w:delText>P</w:delText>
        </w:r>
        <w:r w:rsidRPr="00F54218" w:rsidDel="00001394">
          <w:rPr>
            <w:rFonts w:ascii="Courier New" w:eastAsia="Courier New" w:hAnsi="Courier New" w:cs="Courier New"/>
            <w:sz w:val="20"/>
            <w:szCs w:val="20"/>
          </w:rPr>
          <w:tab/>
          <w:delText>14</w:delText>
        </w:r>
        <w:r w:rsidRPr="00F54218" w:rsidDel="00001394">
          <w:rPr>
            <w:rFonts w:ascii="Courier New" w:eastAsia="Courier New" w:hAnsi="Courier New" w:cs="Courier New"/>
            <w:sz w:val="20"/>
            <w:szCs w:val="20"/>
          </w:rPr>
          <w:tab/>
          <w:delText>18</w:delText>
        </w:r>
      </w:del>
    </w:p>
    <w:p w14:paraId="093FCBDF" w14:textId="6EF453A5" w:rsidR="003C548A" w:rsidRPr="00F54218" w:rsidDel="00001394" w:rsidRDefault="003C548A">
      <w:pPr>
        <w:rPr>
          <w:del w:id="2848" w:author="Alexander Thomas Frase" w:date="2012-10-31T15:54:00Z"/>
          <w:rFonts w:ascii="Courier New" w:eastAsia="Courier New" w:hAnsi="Courier New" w:cs="Courier New"/>
          <w:sz w:val="20"/>
          <w:szCs w:val="20"/>
        </w:rPr>
        <w:pPrChange w:id="2849" w:author="Alexander Thomas Frase" w:date="2012-10-31T15:54:00Z">
          <w:pPr>
            <w:pBdr>
              <w:top w:val="single" w:sz="4" w:space="1" w:color="auto"/>
              <w:left w:val="single" w:sz="4" w:space="4" w:color="auto"/>
              <w:bottom w:val="single" w:sz="4" w:space="1" w:color="auto"/>
              <w:right w:val="single" w:sz="4" w:space="4" w:color="auto"/>
            </w:pBdr>
          </w:pPr>
        </w:pPrChange>
      </w:pPr>
      <w:del w:id="2850" w:author="Alexander Thomas Frase" w:date="2012-10-31T15:54:00Z">
        <w:r w:rsidRPr="00F54218" w:rsidDel="00001394">
          <w:rPr>
            <w:rFonts w:ascii="Courier New" w:eastAsia="Courier New" w:hAnsi="Courier New" w:cs="Courier New"/>
            <w:sz w:val="20"/>
            <w:szCs w:val="20"/>
          </w:rPr>
          <w:delText>3</w:delText>
        </w:r>
        <w:r w:rsidRPr="00F54218" w:rsidDel="00001394">
          <w:rPr>
            <w:rFonts w:ascii="Courier New" w:eastAsia="Courier New" w:hAnsi="Courier New" w:cs="Courier New"/>
            <w:sz w:val="20"/>
            <w:szCs w:val="20"/>
          </w:rPr>
          <w:tab/>
          <w:delText>R</w:delText>
        </w:r>
        <w:r w:rsidRPr="00F54218" w:rsidDel="00001394">
          <w:rPr>
            <w:rFonts w:ascii="Courier New" w:eastAsia="Courier New" w:hAnsi="Courier New" w:cs="Courier New"/>
            <w:sz w:val="20"/>
            <w:szCs w:val="20"/>
          </w:rPr>
          <w:tab/>
          <w:delText>44</w:delText>
        </w:r>
        <w:r w:rsidRPr="00F54218" w:rsidDel="00001394">
          <w:rPr>
            <w:rFonts w:ascii="Courier New" w:eastAsia="Courier New" w:hAnsi="Courier New" w:cs="Courier New"/>
            <w:sz w:val="20"/>
            <w:szCs w:val="20"/>
          </w:rPr>
          <w:tab/>
          <w:delText xml:space="preserve">52 </w:delText>
        </w:r>
      </w:del>
    </w:p>
    <w:p w14:paraId="6F7CF29D" w14:textId="77777777" w:rsidR="003C548A" w:rsidRPr="00C5773D" w:rsidRDefault="003C548A" w:rsidP="00A86292">
      <w:pPr>
        <w:rPr>
          <w:b/>
        </w:rPr>
      </w:pPr>
    </w:p>
    <w:p w14:paraId="2774719D" w14:textId="77777777" w:rsidR="003C548A" w:rsidRDefault="003C548A" w:rsidP="003B534B">
      <w:pPr>
        <w:pStyle w:val="Heading3"/>
      </w:pPr>
      <w:bookmarkStart w:id="2851" w:name="_Toc339626869"/>
      <w:r w:rsidRPr="00F80892">
        <w:t xml:space="preserve">Example 6: Start with </w:t>
      </w:r>
      <w:r>
        <w:t>g</w:t>
      </w:r>
      <w:r w:rsidRPr="00F80892">
        <w:t xml:space="preserve">enes </w:t>
      </w:r>
      <w:r>
        <w:t>a</w:t>
      </w:r>
      <w:r w:rsidRPr="00F80892">
        <w:t xml:space="preserve">ssociated with a </w:t>
      </w:r>
      <w:r>
        <w:t>p</w:t>
      </w:r>
      <w:r w:rsidRPr="00F80892">
        <w:t xml:space="preserve">athway or </w:t>
      </w:r>
      <w:r>
        <w:t>g</w:t>
      </w:r>
      <w:r w:rsidRPr="00F80892">
        <w:t xml:space="preserve">roup, </w:t>
      </w:r>
      <w:r>
        <w:t>o</w:t>
      </w:r>
      <w:r w:rsidRPr="00F80892">
        <w:t xml:space="preserve">utput </w:t>
      </w:r>
      <w:r>
        <w:t>g</w:t>
      </w:r>
      <w:r w:rsidRPr="00F80892">
        <w:t xml:space="preserve">enes within that </w:t>
      </w:r>
      <w:r>
        <w:t>g</w:t>
      </w:r>
      <w:r w:rsidRPr="00F80892">
        <w:t xml:space="preserve">roup that </w:t>
      </w:r>
      <w:r>
        <w:t>o</w:t>
      </w:r>
      <w:r w:rsidRPr="00F80892">
        <w:t xml:space="preserve">verlap with an </w:t>
      </w:r>
      <w:r>
        <w:t>i</w:t>
      </w:r>
      <w:r w:rsidRPr="00F80892">
        <w:t xml:space="preserve">nput </w:t>
      </w:r>
      <w:r>
        <w:t>l</w:t>
      </w:r>
      <w:r w:rsidRPr="00F80892">
        <w:t xml:space="preserve">ist of </w:t>
      </w:r>
      <w:r>
        <w:t>g</w:t>
      </w:r>
      <w:r w:rsidRPr="00F80892">
        <w:t>enes.</w:t>
      </w:r>
      <w:bookmarkEnd w:id="2851"/>
    </w:p>
    <w:p w14:paraId="39376230" w14:textId="77777777" w:rsidR="003C548A" w:rsidRDefault="003C548A" w:rsidP="003C548A">
      <w:pPr>
        <w:rPr>
          <w:ins w:id="2852" w:author="Alexander Thomas Frase" w:date="2012-10-31T15:55:00Z"/>
          <w:rFonts w:cs="Times New Roman"/>
          <w:bCs/>
        </w:rPr>
      </w:pPr>
    </w:p>
    <w:p w14:paraId="0CB49558" w14:textId="41188590" w:rsidR="008D3679" w:rsidRDefault="008D3679" w:rsidP="003C548A">
      <w:pPr>
        <w:rPr>
          <w:ins w:id="2853" w:author="Alexander Thomas Frase" w:date="2012-10-31T15:55:00Z"/>
          <w:rFonts w:cs="Times New Roman"/>
          <w:bCs/>
        </w:rPr>
      </w:pPr>
      <w:ins w:id="2854" w:author="Alexander Thomas Frase" w:date="2012-10-31T15:55:00Z">
        <w:r>
          <w:rPr>
            <w:rFonts w:cs="Times New Roman"/>
            <w:bCs/>
          </w:rPr>
          <w:lastRenderedPageBreak/>
          <w:t>Configuration:</w:t>
        </w:r>
      </w:ins>
    </w:p>
    <w:p w14:paraId="06D1FE61" w14:textId="77777777" w:rsidR="008D3679" w:rsidRDefault="008D3679" w:rsidP="003C548A">
      <w:pPr>
        <w:rPr>
          <w:ins w:id="2855" w:author="Alexander Thomas Frase" w:date="2012-10-31T15:55:00Z"/>
          <w:rFonts w:cs="Times New Roman"/>
          <w:bCs/>
        </w:rPr>
      </w:pPr>
    </w:p>
    <w:tbl>
      <w:tblPr>
        <w:tblStyle w:val="TableGrid"/>
        <w:tblW w:w="8640" w:type="dxa"/>
        <w:tblInd w:w="720" w:type="dxa"/>
        <w:tblLook w:val="04A0" w:firstRow="1" w:lastRow="0" w:firstColumn="1" w:lastColumn="0" w:noHBand="0" w:noVBand="1"/>
        <w:tblPrChange w:id="2856" w:author="Alexander Thomas Frase" w:date="2012-10-31T15:57:00Z">
          <w:tblPr>
            <w:tblStyle w:val="TableGrid"/>
            <w:tblW w:w="0" w:type="auto"/>
            <w:tblLook w:val="04A0" w:firstRow="1" w:lastRow="0" w:firstColumn="1" w:lastColumn="0" w:noHBand="0" w:noVBand="1"/>
          </w:tblPr>
        </w:tblPrChange>
      </w:tblPr>
      <w:tblGrid>
        <w:gridCol w:w="8640"/>
        <w:tblGridChange w:id="2857">
          <w:tblGrid>
            <w:gridCol w:w="10152"/>
          </w:tblGrid>
        </w:tblGridChange>
      </w:tblGrid>
      <w:tr w:rsidR="008D3679" w:rsidRPr="008D3679" w14:paraId="353813CB" w14:textId="77777777" w:rsidTr="008D3679">
        <w:trPr>
          <w:ins w:id="2858" w:author="Alexander Thomas Frase" w:date="2012-10-31T15:55:00Z"/>
        </w:trPr>
        <w:tc>
          <w:tcPr>
            <w:tcW w:w="10152" w:type="dxa"/>
            <w:tcPrChange w:id="2859" w:author="Alexander Thomas Frase" w:date="2012-10-31T15:57:00Z">
              <w:tcPr>
                <w:tcW w:w="10152" w:type="dxa"/>
              </w:tcPr>
            </w:tcPrChange>
          </w:tcPr>
          <w:p w14:paraId="435C1B0D" w14:textId="6DAFFB14" w:rsidR="008D3679" w:rsidRPr="008D3679" w:rsidRDefault="008D3679" w:rsidP="003C548A">
            <w:pPr>
              <w:rPr>
                <w:ins w:id="2860" w:author="Alexander Thomas Frase" w:date="2012-10-31T15:55:00Z"/>
                <w:rFonts w:ascii="Courier New" w:hAnsi="Courier New" w:cs="Courier New"/>
                <w:bCs/>
                <w:sz w:val="22"/>
                <w:rPrChange w:id="2861" w:author="Alexander Thomas Frase" w:date="2012-10-31T15:57:00Z">
                  <w:rPr>
                    <w:ins w:id="2862" w:author="Alexander Thomas Frase" w:date="2012-10-31T15:55:00Z"/>
                    <w:rFonts w:cs="Times New Roman"/>
                    <w:bCs/>
                  </w:rPr>
                </w:rPrChange>
              </w:rPr>
            </w:pPr>
            <w:ins w:id="2863" w:author="Alexander Thomas Frase" w:date="2012-10-31T15:55:00Z">
              <w:r w:rsidRPr="008D3679">
                <w:rPr>
                  <w:rFonts w:ascii="Courier New" w:hAnsi="Courier New" w:cs="Courier New"/>
                  <w:bCs/>
                  <w:sz w:val="22"/>
                  <w:rPrChange w:id="2864" w:author="Alexander Thomas Frase" w:date="2012-10-31T15:57:00Z">
                    <w:rPr>
                      <w:rFonts w:cs="Times New Roman"/>
                      <w:bCs/>
                    </w:rPr>
                  </w:rPrChange>
                </w:rPr>
                <w:t xml:space="preserve">KNOWLEDGE </w:t>
              </w:r>
              <w:proofErr w:type="spellStart"/>
              <w:r w:rsidRPr="008D3679">
                <w:rPr>
                  <w:rFonts w:ascii="Courier New" w:hAnsi="Courier New" w:cs="Courier New"/>
                  <w:bCs/>
                  <w:sz w:val="22"/>
                  <w:rPrChange w:id="2865" w:author="Alexander Thomas Frase" w:date="2012-10-31T15:57:00Z">
                    <w:rPr>
                      <w:rFonts w:cs="Times New Roman"/>
                      <w:bCs/>
                    </w:rPr>
                  </w:rPrChange>
                </w:rPr>
                <w:t>test.db</w:t>
              </w:r>
              <w:proofErr w:type="spellEnd"/>
            </w:ins>
          </w:p>
          <w:p w14:paraId="2BAB823C" w14:textId="77777777" w:rsidR="008D3679" w:rsidRPr="008D3679" w:rsidRDefault="008D3679" w:rsidP="003C548A">
            <w:pPr>
              <w:rPr>
                <w:ins w:id="2866" w:author="Alexander Thomas Frase" w:date="2012-10-31T15:55:00Z"/>
                <w:rFonts w:ascii="Courier New" w:hAnsi="Courier New" w:cs="Courier New"/>
                <w:bCs/>
                <w:sz w:val="22"/>
                <w:rPrChange w:id="2867" w:author="Alexander Thomas Frase" w:date="2012-10-31T15:57:00Z">
                  <w:rPr>
                    <w:ins w:id="2868" w:author="Alexander Thomas Frase" w:date="2012-10-31T15:55:00Z"/>
                    <w:rFonts w:cs="Times New Roman"/>
                    <w:bCs/>
                  </w:rPr>
                </w:rPrChange>
              </w:rPr>
            </w:pPr>
            <w:ins w:id="2869" w:author="Alexander Thomas Frase" w:date="2012-10-31T15:55:00Z">
              <w:r w:rsidRPr="008D3679">
                <w:rPr>
                  <w:rFonts w:ascii="Courier New" w:hAnsi="Courier New" w:cs="Courier New"/>
                  <w:bCs/>
                  <w:sz w:val="22"/>
                  <w:rPrChange w:id="2870" w:author="Alexander Thomas Frase" w:date="2012-10-31T15:57:00Z">
                    <w:rPr>
                      <w:rFonts w:cs="Times New Roman"/>
                      <w:bCs/>
                    </w:rPr>
                  </w:rPrChange>
                </w:rPr>
                <w:t>GENE P Q R</w:t>
              </w:r>
            </w:ins>
          </w:p>
          <w:p w14:paraId="3C5F75D4" w14:textId="134032D1" w:rsidR="008D3679" w:rsidRPr="008D3679" w:rsidRDefault="008D3679" w:rsidP="003C548A">
            <w:pPr>
              <w:rPr>
                <w:ins w:id="2871" w:author="Alexander Thomas Frase" w:date="2012-10-31T15:55:00Z"/>
                <w:rFonts w:ascii="Courier New" w:hAnsi="Courier New" w:cs="Courier New"/>
                <w:bCs/>
                <w:sz w:val="22"/>
                <w:rPrChange w:id="2872" w:author="Alexander Thomas Frase" w:date="2012-10-31T15:57:00Z">
                  <w:rPr>
                    <w:ins w:id="2873" w:author="Alexander Thomas Frase" w:date="2012-10-31T15:55:00Z"/>
                    <w:rFonts w:cs="Times New Roman"/>
                    <w:bCs/>
                  </w:rPr>
                </w:rPrChange>
              </w:rPr>
            </w:pPr>
            <w:ins w:id="2874" w:author="Alexander Thomas Frase" w:date="2012-10-31T15:55:00Z">
              <w:r w:rsidRPr="008D3679">
                <w:rPr>
                  <w:rFonts w:ascii="Courier New" w:hAnsi="Courier New" w:cs="Courier New"/>
                  <w:bCs/>
                  <w:sz w:val="22"/>
                  <w:rPrChange w:id="2875" w:author="Alexander Thomas Frase" w:date="2012-10-31T15:57:00Z">
                    <w:rPr>
                      <w:rFonts w:cs="Times New Roman"/>
                      <w:bCs/>
                    </w:rPr>
                  </w:rPrChange>
                </w:rPr>
                <w:t xml:space="preserve">FILTER gene </w:t>
              </w:r>
              <w:proofErr w:type="spellStart"/>
              <w:r w:rsidRPr="008D3679">
                <w:rPr>
                  <w:rFonts w:ascii="Courier New" w:hAnsi="Courier New" w:cs="Courier New"/>
                  <w:bCs/>
                  <w:sz w:val="22"/>
                  <w:rPrChange w:id="2876" w:author="Alexander Thomas Frase" w:date="2012-10-31T15:57:00Z">
                    <w:rPr>
                      <w:rFonts w:cs="Times New Roman"/>
                      <w:bCs/>
                    </w:rPr>
                  </w:rPrChange>
                </w:rPr>
                <w:t>snp</w:t>
              </w:r>
              <w:proofErr w:type="spellEnd"/>
              <w:r w:rsidRPr="008D3679">
                <w:rPr>
                  <w:rFonts w:ascii="Courier New" w:hAnsi="Courier New" w:cs="Courier New"/>
                  <w:bCs/>
                  <w:sz w:val="22"/>
                  <w:rPrChange w:id="2877" w:author="Alexander Thomas Frase" w:date="2012-10-31T15:57:00Z">
                    <w:rPr>
                      <w:rFonts w:cs="Times New Roman"/>
                      <w:bCs/>
                    </w:rPr>
                  </w:rPrChange>
                </w:rPr>
                <w:t xml:space="preserve"> region group source</w:t>
              </w:r>
            </w:ins>
          </w:p>
        </w:tc>
      </w:tr>
    </w:tbl>
    <w:p w14:paraId="64C8B33C" w14:textId="77777777" w:rsidR="008D3679" w:rsidRDefault="008D3679" w:rsidP="003C548A">
      <w:pPr>
        <w:rPr>
          <w:ins w:id="2878" w:author="Alexander Thomas Frase" w:date="2012-10-31T15:56:00Z"/>
          <w:rFonts w:cs="Times New Roman"/>
          <w:bCs/>
        </w:rPr>
      </w:pPr>
    </w:p>
    <w:p w14:paraId="20EA3BD8" w14:textId="75347998" w:rsidR="008D3679" w:rsidRDefault="008D3679" w:rsidP="003C548A">
      <w:pPr>
        <w:rPr>
          <w:ins w:id="2879" w:author="Alexander Thomas Frase" w:date="2012-10-31T15:56:00Z"/>
          <w:rFonts w:cs="Times New Roman"/>
          <w:bCs/>
        </w:rPr>
      </w:pPr>
      <w:ins w:id="2880" w:author="Alexander Thomas Frase" w:date="2012-10-31T15:56:00Z">
        <w:r>
          <w:rPr>
            <w:rFonts w:cs="Times New Roman"/>
            <w:bCs/>
          </w:rPr>
          <w:t>Output:</w:t>
        </w:r>
      </w:ins>
    </w:p>
    <w:p w14:paraId="55067E9F" w14:textId="77777777" w:rsidR="008D3679" w:rsidRDefault="008D3679" w:rsidP="003C548A">
      <w:pPr>
        <w:rPr>
          <w:ins w:id="2881" w:author="Alexander Thomas Frase" w:date="2012-10-31T15:56: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2882" w:author="Alexander Thomas Frase" w:date="2012-10-31T15:58:00Z">
          <w:tblPr>
            <w:tblStyle w:val="TableGrid"/>
            <w:tblW w:w="0" w:type="auto"/>
            <w:tblInd w:w="720" w:type="dxa"/>
            <w:tblLook w:val="04A0" w:firstRow="1" w:lastRow="0" w:firstColumn="1" w:lastColumn="0" w:noHBand="0" w:noVBand="1"/>
          </w:tblPr>
        </w:tblPrChange>
      </w:tblPr>
      <w:tblGrid>
        <w:gridCol w:w="1009"/>
        <w:gridCol w:w="877"/>
        <w:gridCol w:w="745"/>
        <w:gridCol w:w="1141"/>
        <w:gridCol w:w="1009"/>
        <w:gridCol w:w="877"/>
        <w:gridCol w:w="1141"/>
        <w:gridCol w:w="1859"/>
        <w:tblGridChange w:id="2883">
          <w:tblGrid>
            <w:gridCol w:w="1009"/>
            <w:gridCol w:w="877"/>
            <w:gridCol w:w="745"/>
            <w:gridCol w:w="1141"/>
            <w:gridCol w:w="1009"/>
            <w:gridCol w:w="877"/>
            <w:gridCol w:w="1141"/>
            <w:gridCol w:w="1859"/>
          </w:tblGrid>
        </w:tblGridChange>
      </w:tblGrid>
      <w:tr w:rsidR="008D3679" w:rsidRPr="00A86292" w14:paraId="717ED706" w14:textId="77777777" w:rsidTr="008D3679">
        <w:trPr>
          <w:ins w:id="2884" w:author="Alexander Thomas Frase" w:date="2012-10-31T15:56:00Z"/>
        </w:trPr>
        <w:tc>
          <w:tcPr>
            <w:tcW w:w="1009" w:type="dxa"/>
            <w:tcPrChange w:id="2885" w:author="Alexander Thomas Frase" w:date="2012-10-31T15:58:00Z">
              <w:tcPr>
                <w:tcW w:w="1009" w:type="dxa"/>
              </w:tcPr>
            </w:tcPrChange>
          </w:tcPr>
          <w:p w14:paraId="2A0BF086" w14:textId="61BC0D0E" w:rsidR="008D3679" w:rsidRPr="008D3679" w:rsidRDefault="008D3679" w:rsidP="003C548A">
            <w:pPr>
              <w:rPr>
                <w:ins w:id="2886" w:author="Alexander Thomas Frase" w:date="2012-10-31T15:56:00Z"/>
                <w:rFonts w:ascii="Courier New" w:hAnsi="Courier New" w:cs="Courier New"/>
                <w:bCs/>
                <w:sz w:val="22"/>
                <w:rPrChange w:id="2887" w:author="Alexander Thomas Frase" w:date="2012-10-31T15:57:00Z">
                  <w:rPr>
                    <w:ins w:id="2888" w:author="Alexander Thomas Frase" w:date="2012-10-31T15:56:00Z"/>
                    <w:rFonts w:cs="Times New Roman"/>
                    <w:bCs/>
                  </w:rPr>
                </w:rPrChange>
              </w:rPr>
            </w:pPr>
            <w:ins w:id="2889" w:author="Alexander Thomas Frase" w:date="2012-10-31T15:56:00Z">
              <w:r w:rsidRPr="008D3679">
                <w:rPr>
                  <w:rFonts w:ascii="Courier New" w:hAnsi="Courier New" w:cs="Courier New"/>
                  <w:bCs/>
                  <w:sz w:val="22"/>
                  <w:rPrChange w:id="2890" w:author="Alexander Thomas Frase" w:date="2012-10-31T15:57:00Z">
                    <w:rPr>
                      <w:rFonts w:cs="Times New Roman"/>
                      <w:bCs/>
                    </w:rPr>
                  </w:rPrChange>
                </w:rPr>
                <w:t>#gene</w:t>
              </w:r>
            </w:ins>
          </w:p>
          <w:p w14:paraId="3C87AB29" w14:textId="77777777" w:rsidR="008D3679" w:rsidRPr="008D3679" w:rsidRDefault="008D3679" w:rsidP="003C548A">
            <w:pPr>
              <w:rPr>
                <w:ins w:id="2891" w:author="Alexander Thomas Frase" w:date="2012-10-31T15:56:00Z"/>
                <w:rFonts w:ascii="Courier New" w:hAnsi="Courier New" w:cs="Courier New"/>
                <w:bCs/>
                <w:sz w:val="22"/>
                <w:rPrChange w:id="2892" w:author="Alexander Thomas Frase" w:date="2012-10-31T15:57:00Z">
                  <w:rPr>
                    <w:ins w:id="2893" w:author="Alexander Thomas Frase" w:date="2012-10-31T15:56:00Z"/>
                    <w:rFonts w:cs="Times New Roman"/>
                    <w:bCs/>
                  </w:rPr>
                </w:rPrChange>
              </w:rPr>
            </w:pPr>
            <w:ins w:id="2894" w:author="Alexander Thomas Frase" w:date="2012-10-31T15:56:00Z">
              <w:r w:rsidRPr="008D3679">
                <w:rPr>
                  <w:rFonts w:ascii="Courier New" w:hAnsi="Courier New" w:cs="Courier New"/>
                  <w:bCs/>
                  <w:sz w:val="22"/>
                  <w:rPrChange w:id="2895" w:author="Alexander Thomas Frase" w:date="2012-10-31T15:57:00Z">
                    <w:rPr>
                      <w:rFonts w:cs="Times New Roman"/>
                      <w:bCs/>
                    </w:rPr>
                  </w:rPrChange>
                </w:rPr>
                <w:t>Q</w:t>
              </w:r>
            </w:ins>
          </w:p>
          <w:p w14:paraId="092B3417" w14:textId="77777777" w:rsidR="008D3679" w:rsidRPr="008D3679" w:rsidRDefault="008D3679" w:rsidP="003C548A">
            <w:pPr>
              <w:rPr>
                <w:ins w:id="2896" w:author="Alexander Thomas Frase" w:date="2012-10-31T15:56:00Z"/>
                <w:rFonts w:ascii="Courier New" w:hAnsi="Courier New" w:cs="Courier New"/>
                <w:bCs/>
                <w:sz w:val="22"/>
                <w:rPrChange w:id="2897" w:author="Alexander Thomas Frase" w:date="2012-10-31T15:57:00Z">
                  <w:rPr>
                    <w:ins w:id="2898" w:author="Alexander Thomas Frase" w:date="2012-10-31T15:56:00Z"/>
                    <w:rFonts w:cs="Times New Roman"/>
                    <w:bCs/>
                  </w:rPr>
                </w:rPrChange>
              </w:rPr>
            </w:pPr>
            <w:ins w:id="2899" w:author="Alexander Thomas Frase" w:date="2012-10-31T15:56:00Z">
              <w:r w:rsidRPr="008D3679">
                <w:rPr>
                  <w:rFonts w:ascii="Courier New" w:hAnsi="Courier New" w:cs="Courier New"/>
                  <w:bCs/>
                  <w:sz w:val="22"/>
                  <w:rPrChange w:id="2900" w:author="Alexander Thomas Frase" w:date="2012-10-31T15:57:00Z">
                    <w:rPr>
                      <w:rFonts w:cs="Times New Roman"/>
                      <w:bCs/>
                    </w:rPr>
                  </w:rPrChange>
                </w:rPr>
                <w:t>Q</w:t>
              </w:r>
            </w:ins>
          </w:p>
          <w:p w14:paraId="3B986DE0" w14:textId="77777777" w:rsidR="008D3679" w:rsidRPr="008D3679" w:rsidRDefault="008D3679" w:rsidP="003C548A">
            <w:pPr>
              <w:rPr>
                <w:ins w:id="2901" w:author="Alexander Thomas Frase" w:date="2012-10-31T15:56:00Z"/>
                <w:rFonts w:ascii="Courier New" w:hAnsi="Courier New" w:cs="Courier New"/>
                <w:bCs/>
                <w:sz w:val="22"/>
                <w:rPrChange w:id="2902" w:author="Alexander Thomas Frase" w:date="2012-10-31T15:57:00Z">
                  <w:rPr>
                    <w:ins w:id="2903" w:author="Alexander Thomas Frase" w:date="2012-10-31T15:56:00Z"/>
                    <w:rFonts w:cs="Times New Roman"/>
                    <w:bCs/>
                  </w:rPr>
                </w:rPrChange>
              </w:rPr>
            </w:pPr>
            <w:ins w:id="2904" w:author="Alexander Thomas Frase" w:date="2012-10-31T15:56:00Z">
              <w:r w:rsidRPr="008D3679">
                <w:rPr>
                  <w:rFonts w:ascii="Courier New" w:hAnsi="Courier New" w:cs="Courier New"/>
                  <w:bCs/>
                  <w:sz w:val="22"/>
                  <w:rPrChange w:id="2905" w:author="Alexander Thomas Frase" w:date="2012-10-31T15:57:00Z">
                    <w:rPr>
                      <w:rFonts w:cs="Times New Roman"/>
                      <w:bCs/>
                    </w:rPr>
                  </w:rPrChange>
                </w:rPr>
                <w:t>R</w:t>
              </w:r>
            </w:ins>
          </w:p>
          <w:p w14:paraId="4BB9B250" w14:textId="064DB465" w:rsidR="008D3679" w:rsidRPr="008D3679" w:rsidRDefault="008D3679" w:rsidP="003C548A">
            <w:pPr>
              <w:rPr>
                <w:ins w:id="2906" w:author="Alexander Thomas Frase" w:date="2012-10-31T15:56:00Z"/>
                <w:rFonts w:ascii="Courier New" w:hAnsi="Courier New" w:cs="Courier New"/>
                <w:bCs/>
                <w:sz w:val="22"/>
                <w:rPrChange w:id="2907" w:author="Alexander Thomas Frase" w:date="2012-10-31T15:57:00Z">
                  <w:rPr>
                    <w:ins w:id="2908" w:author="Alexander Thomas Frase" w:date="2012-10-31T15:56:00Z"/>
                    <w:rFonts w:cs="Times New Roman"/>
                    <w:bCs/>
                  </w:rPr>
                </w:rPrChange>
              </w:rPr>
            </w:pPr>
            <w:ins w:id="2909" w:author="Alexander Thomas Frase" w:date="2012-10-31T15:56:00Z">
              <w:r w:rsidRPr="008D3679">
                <w:rPr>
                  <w:rFonts w:ascii="Courier New" w:hAnsi="Courier New" w:cs="Courier New"/>
                  <w:bCs/>
                  <w:sz w:val="22"/>
                  <w:rPrChange w:id="2910" w:author="Alexander Thomas Frase" w:date="2012-10-31T15:57:00Z">
                    <w:rPr>
                      <w:rFonts w:cs="Times New Roman"/>
                      <w:bCs/>
                    </w:rPr>
                  </w:rPrChange>
                </w:rPr>
                <w:t>R</w:t>
              </w:r>
            </w:ins>
          </w:p>
        </w:tc>
        <w:tc>
          <w:tcPr>
            <w:tcW w:w="877" w:type="dxa"/>
            <w:tcPrChange w:id="2911" w:author="Alexander Thomas Frase" w:date="2012-10-31T15:58:00Z">
              <w:tcPr>
                <w:tcW w:w="877" w:type="dxa"/>
              </w:tcPr>
            </w:tcPrChange>
          </w:tcPr>
          <w:p w14:paraId="6E0E4627" w14:textId="218A99F8" w:rsidR="008D3679" w:rsidRPr="008D3679" w:rsidRDefault="008D3679" w:rsidP="003C548A">
            <w:pPr>
              <w:rPr>
                <w:ins w:id="2912" w:author="Alexander Thomas Frase" w:date="2012-10-31T15:56:00Z"/>
                <w:rFonts w:ascii="Courier New" w:hAnsi="Courier New" w:cs="Courier New"/>
                <w:bCs/>
                <w:sz w:val="22"/>
                <w:rPrChange w:id="2913" w:author="Alexander Thomas Frase" w:date="2012-10-31T15:57:00Z">
                  <w:rPr>
                    <w:ins w:id="2914" w:author="Alexander Thomas Frase" w:date="2012-10-31T15:56:00Z"/>
                    <w:rFonts w:cs="Times New Roman"/>
                    <w:bCs/>
                  </w:rPr>
                </w:rPrChange>
              </w:rPr>
            </w:pPr>
            <w:proofErr w:type="spellStart"/>
            <w:ins w:id="2915" w:author="Alexander Thomas Frase" w:date="2012-10-31T15:57:00Z">
              <w:r>
                <w:rPr>
                  <w:rFonts w:ascii="Courier New" w:hAnsi="Courier New" w:cs="Courier New"/>
                  <w:bCs/>
                  <w:sz w:val="22"/>
                </w:rPr>
                <w:t>s</w:t>
              </w:r>
            </w:ins>
            <w:ins w:id="2916" w:author="Alexander Thomas Frase" w:date="2012-10-31T15:56:00Z">
              <w:r w:rsidRPr="008D3679">
                <w:rPr>
                  <w:rFonts w:ascii="Courier New" w:hAnsi="Courier New" w:cs="Courier New"/>
                  <w:bCs/>
                  <w:sz w:val="22"/>
                  <w:rPrChange w:id="2917" w:author="Alexander Thomas Frase" w:date="2012-10-31T15:57:00Z">
                    <w:rPr>
                      <w:rFonts w:cs="Times New Roman"/>
                      <w:bCs/>
                    </w:rPr>
                  </w:rPrChange>
                </w:rPr>
                <w:t>np</w:t>
              </w:r>
              <w:proofErr w:type="spellEnd"/>
            </w:ins>
          </w:p>
          <w:p w14:paraId="3826D185" w14:textId="34228DB6" w:rsidR="008D3679" w:rsidRPr="008D3679" w:rsidRDefault="008D3679" w:rsidP="003C548A">
            <w:pPr>
              <w:rPr>
                <w:ins w:id="2918" w:author="Alexander Thomas Frase" w:date="2012-10-31T15:56:00Z"/>
                <w:rFonts w:ascii="Courier New" w:hAnsi="Courier New" w:cs="Courier New"/>
                <w:bCs/>
                <w:sz w:val="22"/>
                <w:rPrChange w:id="2919" w:author="Alexander Thomas Frase" w:date="2012-10-31T15:57:00Z">
                  <w:rPr>
                    <w:ins w:id="2920" w:author="Alexander Thomas Frase" w:date="2012-10-31T15:56:00Z"/>
                    <w:rFonts w:cs="Times New Roman"/>
                    <w:bCs/>
                  </w:rPr>
                </w:rPrChange>
              </w:rPr>
            </w:pPr>
            <w:ins w:id="2921" w:author="Alexander Thomas Frase" w:date="2012-10-31T15:57:00Z">
              <w:r>
                <w:rPr>
                  <w:rFonts w:ascii="Courier New" w:hAnsi="Courier New" w:cs="Courier New"/>
                  <w:bCs/>
                  <w:sz w:val="22"/>
                </w:rPr>
                <w:t>r</w:t>
              </w:r>
            </w:ins>
            <w:ins w:id="2922" w:author="Alexander Thomas Frase" w:date="2012-10-31T15:56:00Z">
              <w:r w:rsidRPr="008D3679">
                <w:rPr>
                  <w:rFonts w:ascii="Courier New" w:hAnsi="Courier New" w:cs="Courier New"/>
                  <w:bCs/>
                  <w:sz w:val="22"/>
                  <w:rPrChange w:id="2923" w:author="Alexander Thomas Frase" w:date="2012-10-31T15:57:00Z">
                    <w:rPr>
                      <w:rFonts w:cs="Times New Roman"/>
                      <w:bCs/>
                    </w:rPr>
                  </w:rPrChange>
                </w:rPr>
                <w:t>s33</w:t>
              </w:r>
            </w:ins>
          </w:p>
          <w:p w14:paraId="053012D0" w14:textId="0EE0DFFA" w:rsidR="008D3679" w:rsidRPr="008D3679" w:rsidRDefault="008D3679" w:rsidP="003C548A">
            <w:pPr>
              <w:rPr>
                <w:ins w:id="2924" w:author="Alexander Thomas Frase" w:date="2012-10-31T15:56:00Z"/>
                <w:rFonts w:ascii="Courier New" w:hAnsi="Courier New" w:cs="Courier New"/>
                <w:bCs/>
                <w:sz w:val="22"/>
                <w:rPrChange w:id="2925" w:author="Alexander Thomas Frase" w:date="2012-10-31T15:57:00Z">
                  <w:rPr>
                    <w:ins w:id="2926" w:author="Alexander Thomas Frase" w:date="2012-10-31T15:56:00Z"/>
                    <w:rFonts w:cs="Times New Roman"/>
                    <w:bCs/>
                  </w:rPr>
                </w:rPrChange>
              </w:rPr>
            </w:pPr>
            <w:ins w:id="2927" w:author="Alexander Thomas Frase" w:date="2012-10-31T15:57:00Z">
              <w:r>
                <w:rPr>
                  <w:rFonts w:ascii="Courier New" w:hAnsi="Courier New" w:cs="Courier New"/>
                  <w:bCs/>
                  <w:sz w:val="22"/>
                </w:rPr>
                <w:t>r</w:t>
              </w:r>
            </w:ins>
            <w:ins w:id="2928" w:author="Alexander Thomas Frase" w:date="2012-10-31T15:56:00Z">
              <w:r w:rsidRPr="008D3679">
                <w:rPr>
                  <w:rFonts w:ascii="Courier New" w:hAnsi="Courier New" w:cs="Courier New"/>
                  <w:bCs/>
                  <w:sz w:val="22"/>
                  <w:rPrChange w:id="2929" w:author="Alexander Thomas Frase" w:date="2012-10-31T15:57:00Z">
                    <w:rPr>
                      <w:rFonts w:cs="Times New Roman"/>
                      <w:bCs/>
                    </w:rPr>
                  </w:rPrChange>
                </w:rPr>
                <w:t>s33</w:t>
              </w:r>
            </w:ins>
          </w:p>
          <w:p w14:paraId="2E502D1F" w14:textId="02A88F52" w:rsidR="008D3679" w:rsidRPr="008D3679" w:rsidRDefault="008D3679" w:rsidP="003C548A">
            <w:pPr>
              <w:rPr>
                <w:ins w:id="2930" w:author="Alexander Thomas Frase" w:date="2012-10-31T15:56:00Z"/>
                <w:rFonts w:ascii="Courier New" w:hAnsi="Courier New" w:cs="Courier New"/>
                <w:bCs/>
                <w:sz w:val="22"/>
                <w:rPrChange w:id="2931" w:author="Alexander Thomas Frase" w:date="2012-10-31T15:57:00Z">
                  <w:rPr>
                    <w:ins w:id="2932" w:author="Alexander Thomas Frase" w:date="2012-10-31T15:56:00Z"/>
                    <w:rFonts w:cs="Times New Roman"/>
                    <w:bCs/>
                  </w:rPr>
                </w:rPrChange>
              </w:rPr>
            </w:pPr>
            <w:ins w:id="2933" w:author="Alexander Thomas Frase" w:date="2012-10-31T15:57:00Z">
              <w:r>
                <w:rPr>
                  <w:rFonts w:ascii="Courier New" w:hAnsi="Courier New" w:cs="Courier New"/>
                  <w:bCs/>
                  <w:sz w:val="22"/>
                </w:rPr>
                <w:t>r</w:t>
              </w:r>
            </w:ins>
            <w:ins w:id="2934" w:author="Alexander Thomas Frase" w:date="2012-10-31T15:56:00Z">
              <w:r w:rsidRPr="008D3679">
                <w:rPr>
                  <w:rFonts w:ascii="Courier New" w:hAnsi="Courier New" w:cs="Courier New"/>
                  <w:bCs/>
                  <w:sz w:val="22"/>
                  <w:rPrChange w:id="2935" w:author="Alexander Thomas Frase" w:date="2012-10-31T15:57:00Z">
                    <w:rPr>
                      <w:rFonts w:cs="Times New Roman"/>
                      <w:bCs/>
                    </w:rPr>
                  </w:rPrChange>
                </w:rPr>
                <w:t>s35</w:t>
              </w:r>
            </w:ins>
          </w:p>
          <w:p w14:paraId="2DFA7AE9" w14:textId="60C3FC77" w:rsidR="008D3679" w:rsidRPr="008D3679" w:rsidRDefault="008D3679" w:rsidP="003C548A">
            <w:pPr>
              <w:rPr>
                <w:ins w:id="2936" w:author="Alexander Thomas Frase" w:date="2012-10-31T15:56:00Z"/>
                <w:rFonts w:ascii="Courier New" w:hAnsi="Courier New" w:cs="Courier New"/>
                <w:bCs/>
                <w:sz w:val="22"/>
                <w:rPrChange w:id="2937" w:author="Alexander Thomas Frase" w:date="2012-10-31T15:57:00Z">
                  <w:rPr>
                    <w:ins w:id="2938" w:author="Alexander Thomas Frase" w:date="2012-10-31T15:56:00Z"/>
                    <w:rFonts w:cs="Times New Roman"/>
                    <w:bCs/>
                  </w:rPr>
                </w:rPrChange>
              </w:rPr>
            </w:pPr>
            <w:ins w:id="2939" w:author="Alexander Thomas Frase" w:date="2012-10-31T15:58:00Z">
              <w:r>
                <w:rPr>
                  <w:rFonts w:ascii="Courier New" w:hAnsi="Courier New" w:cs="Courier New"/>
                  <w:bCs/>
                  <w:sz w:val="22"/>
                </w:rPr>
                <w:t>r</w:t>
              </w:r>
            </w:ins>
            <w:ins w:id="2940" w:author="Alexander Thomas Frase" w:date="2012-10-31T15:56:00Z">
              <w:r w:rsidRPr="008D3679">
                <w:rPr>
                  <w:rFonts w:ascii="Courier New" w:hAnsi="Courier New" w:cs="Courier New"/>
                  <w:bCs/>
                  <w:sz w:val="22"/>
                  <w:rPrChange w:id="2941" w:author="Alexander Thomas Frase" w:date="2012-10-31T15:57:00Z">
                    <w:rPr>
                      <w:rFonts w:cs="Times New Roman"/>
                      <w:bCs/>
                    </w:rPr>
                  </w:rPrChange>
                </w:rPr>
                <w:t>s35</w:t>
              </w:r>
            </w:ins>
          </w:p>
        </w:tc>
        <w:tc>
          <w:tcPr>
            <w:tcW w:w="745" w:type="dxa"/>
            <w:tcPrChange w:id="2942" w:author="Alexander Thomas Frase" w:date="2012-10-31T15:58:00Z">
              <w:tcPr>
                <w:tcW w:w="745" w:type="dxa"/>
              </w:tcPr>
            </w:tcPrChange>
          </w:tcPr>
          <w:p w14:paraId="27E12379" w14:textId="31EB1569" w:rsidR="008D3679" w:rsidRPr="008D3679" w:rsidRDefault="008D3679" w:rsidP="003C548A">
            <w:pPr>
              <w:rPr>
                <w:ins w:id="2943" w:author="Alexander Thomas Frase" w:date="2012-10-31T15:56:00Z"/>
                <w:rFonts w:ascii="Courier New" w:hAnsi="Courier New" w:cs="Courier New"/>
                <w:bCs/>
                <w:sz w:val="22"/>
                <w:rPrChange w:id="2944" w:author="Alexander Thomas Frase" w:date="2012-10-31T15:57:00Z">
                  <w:rPr>
                    <w:ins w:id="2945" w:author="Alexander Thomas Frase" w:date="2012-10-31T15:56:00Z"/>
                    <w:rFonts w:cs="Times New Roman"/>
                    <w:bCs/>
                  </w:rPr>
                </w:rPrChange>
              </w:rPr>
            </w:pPr>
            <w:proofErr w:type="spellStart"/>
            <w:ins w:id="2946" w:author="Alexander Thomas Frase" w:date="2012-10-31T15:58:00Z">
              <w:r>
                <w:rPr>
                  <w:rFonts w:ascii="Courier New" w:hAnsi="Courier New" w:cs="Courier New"/>
                  <w:bCs/>
                  <w:sz w:val="22"/>
                </w:rPr>
                <w:t>c</w:t>
              </w:r>
            </w:ins>
            <w:ins w:id="2947" w:author="Alexander Thomas Frase" w:date="2012-10-31T15:56:00Z">
              <w:r w:rsidRPr="008D3679">
                <w:rPr>
                  <w:rFonts w:ascii="Courier New" w:hAnsi="Courier New" w:cs="Courier New"/>
                  <w:bCs/>
                  <w:sz w:val="22"/>
                  <w:rPrChange w:id="2948" w:author="Alexander Thomas Frase" w:date="2012-10-31T15:57:00Z">
                    <w:rPr>
                      <w:rFonts w:cs="Times New Roman"/>
                      <w:bCs/>
                    </w:rPr>
                  </w:rPrChange>
                </w:rPr>
                <w:t>hr</w:t>
              </w:r>
              <w:proofErr w:type="spellEnd"/>
            </w:ins>
          </w:p>
          <w:p w14:paraId="252C40BD" w14:textId="77777777" w:rsidR="008D3679" w:rsidRPr="008D3679" w:rsidRDefault="008D3679" w:rsidP="003C548A">
            <w:pPr>
              <w:rPr>
                <w:ins w:id="2949" w:author="Alexander Thomas Frase" w:date="2012-10-31T15:56:00Z"/>
                <w:rFonts w:ascii="Courier New" w:hAnsi="Courier New" w:cs="Courier New"/>
                <w:bCs/>
                <w:sz w:val="22"/>
                <w:rPrChange w:id="2950" w:author="Alexander Thomas Frase" w:date="2012-10-31T15:57:00Z">
                  <w:rPr>
                    <w:ins w:id="2951" w:author="Alexander Thomas Frase" w:date="2012-10-31T15:56:00Z"/>
                    <w:rFonts w:cs="Times New Roman"/>
                    <w:bCs/>
                  </w:rPr>
                </w:rPrChange>
              </w:rPr>
            </w:pPr>
            <w:ins w:id="2952" w:author="Alexander Thomas Frase" w:date="2012-10-31T15:56:00Z">
              <w:r w:rsidRPr="008D3679">
                <w:rPr>
                  <w:rFonts w:ascii="Courier New" w:hAnsi="Courier New" w:cs="Courier New"/>
                  <w:bCs/>
                  <w:sz w:val="22"/>
                  <w:rPrChange w:id="2953" w:author="Alexander Thomas Frase" w:date="2012-10-31T15:57:00Z">
                    <w:rPr>
                      <w:rFonts w:cs="Times New Roman"/>
                      <w:bCs/>
                    </w:rPr>
                  </w:rPrChange>
                </w:rPr>
                <w:t>3</w:t>
              </w:r>
            </w:ins>
          </w:p>
          <w:p w14:paraId="2B349A61" w14:textId="77777777" w:rsidR="008D3679" w:rsidRPr="008D3679" w:rsidRDefault="008D3679" w:rsidP="003C548A">
            <w:pPr>
              <w:rPr>
                <w:ins w:id="2954" w:author="Alexander Thomas Frase" w:date="2012-10-31T15:56:00Z"/>
                <w:rFonts w:ascii="Courier New" w:hAnsi="Courier New" w:cs="Courier New"/>
                <w:bCs/>
                <w:sz w:val="22"/>
                <w:rPrChange w:id="2955" w:author="Alexander Thomas Frase" w:date="2012-10-31T15:57:00Z">
                  <w:rPr>
                    <w:ins w:id="2956" w:author="Alexander Thomas Frase" w:date="2012-10-31T15:56:00Z"/>
                    <w:rFonts w:cs="Times New Roman"/>
                    <w:bCs/>
                  </w:rPr>
                </w:rPrChange>
              </w:rPr>
            </w:pPr>
            <w:ins w:id="2957" w:author="Alexander Thomas Frase" w:date="2012-10-31T15:56:00Z">
              <w:r w:rsidRPr="008D3679">
                <w:rPr>
                  <w:rFonts w:ascii="Courier New" w:hAnsi="Courier New" w:cs="Courier New"/>
                  <w:bCs/>
                  <w:sz w:val="22"/>
                  <w:rPrChange w:id="2958" w:author="Alexander Thomas Frase" w:date="2012-10-31T15:57:00Z">
                    <w:rPr>
                      <w:rFonts w:cs="Times New Roman"/>
                      <w:bCs/>
                    </w:rPr>
                  </w:rPrChange>
                </w:rPr>
                <w:t>3</w:t>
              </w:r>
            </w:ins>
          </w:p>
          <w:p w14:paraId="2ABCA892" w14:textId="77777777" w:rsidR="008D3679" w:rsidRPr="008D3679" w:rsidRDefault="008D3679" w:rsidP="003C548A">
            <w:pPr>
              <w:rPr>
                <w:ins w:id="2959" w:author="Alexander Thomas Frase" w:date="2012-10-31T15:56:00Z"/>
                <w:rFonts w:ascii="Courier New" w:hAnsi="Courier New" w:cs="Courier New"/>
                <w:bCs/>
                <w:sz w:val="22"/>
                <w:rPrChange w:id="2960" w:author="Alexander Thomas Frase" w:date="2012-10-31T15:57:00Z">
                  <w:rPr>
                    <w:ins w:id="2961" w:author="Alexander Thomas Frase" w:date="2012-10-31T15:56:00Z"/>
                    <w:rFonts w:cs="Times New Roman"/>
                    <w:bCs/>
                  </w:rPr>
                </w:rPrChange>
              </w:rPr>
            </w:pPr>
            <w:ins w:id="2962" w:author="Alexander Thomas Frase" w:date="2012-10-31T15:56:00Z">
              <w:r w:rsidRPr="008D3679">
                <w:rPr>
                  <w:rFonts w:ascii="Courier New" w:hAnsi="Courier New" w:cs="Courier New"/>
                  <w:bCs/>
                  <w:sz w:val="22"/>
                  <w:rPrChange w:id="2963" w:author="Alexander Thomas Frase" w:date="2012-10-31T15:57:00Z">
                    <w:rPr>
                      <w:rFonts w:cs="Times New Roman"/>
                      <w:bCs/>
                    </w:rPr>
                  </w:rPrChange>
                </w:rPr>
                <w:t>3</w:t>
              </w:r>
            </w:ins>
          </w:p>
          <w:p w14:paraId="7D49F9EF" w14:textId="4B56B182" w:rsidR="008D3679" w:rsidRPr="008D3679" w:rsidRDefault="008D3679" w:rsidP="003C548A">
            <w:pPr>
              <w:rPr>
                <w:ins w:id="2964" w:author="Alexander Thomas Frase" w:date="2012-10-31T15:56:00Z"/>
                <w:rFonts w:ascii="Courier New" w:hAnsi="Courier New" w:cs="Courier New"/>
                <w:bCs/>
                <w:sz w:val="22"/>
                <w:rPrChange w:id="2965" w:author="Alexander Thomas Frase" w:date="2012-10-31T15:57:00Z">
                  <w:rPr>
                    <w:ins w:id="2966" w:author="Alexander Thomas Frase" w:date="2012-10-31T15:56:00Z"/>
                    <w:rFonts w:cs="Times New Roman"/>
                    <w:bCs/>
                  </w:rPr>
                </w:rPrChange>
              </w:rPr>
            </w:pPr>
            <w:ins w:id="2967" w:author="Alexander Thomas Frase" w:date="2012-10-31T15:56:00Z">
              <w:r w:rsidRPr="008D3679">
                <w:rPr>
                  <w:rFonts w:ascii="Courier New" w:hAnsi="Courier New" w:cs="Courier New"/>
                  <w:bCs/>
                  <w:sz w:val="22"/>
                  <w:rPrChange w:id="2968" w:author="Alexander Thomas Frase" w:date="2012-10-31T15:57:00Z">
                    <w:rPr>
                      <w:rFonts w:cs="Times New Roman"/>
                      <w:bCs/>
                    </w:rPr>
                  </w:rPrChange>
                </w:rPr>
                <w:t>3</w:t>
              </w:r>
            </w:ins>
          </w:p>
        </w:tc>
        <w:tc>
          <w:tcPr>
            <w:tcW w:w="1141" w:type="dxa"/>
            <w:tcPrChange w:id="2969" w:author="Alexander Thomas Frase" w:date="2012-10-31T15:58:00Z">
              <w:tcPr>
                <w:tcW w:w="1141" w:type="dxa"/>
              </w:tcPr>
            </w:tcPrChange>
          </w:tcPr>
          <w:p w14:paraId="57E49673" w14:textId="1CB61F82" w:rsidR="008D3679" w:rsidRPr="008D3679" w:rsidRDefault="008D3679" w:rsidP="003C548A">
            <w:pPr>
              <w:rPr>
                <w:ins w:id="2970" w:author="Alexander Thomas Frase" w:date="2012-10-31T15:56:00Z"/>
                <w:rFonts w:ascii="Courier New" w:hAnsi="Courier New" w:cs="Courier New"/>
                <w:bCs/>
                <w:sz w:val="22"/>
                <w:rPrChange w:id="2971" w:author="Alexander Thomas Frase" w:date="2012-10-31T15:57:00Z">
                  <w:rPr>
                    <w:ins w:id="2972" w:author="Alexander Thomas Frase" w:date="2012-10-31T15:56:00Z"/>
                    <w:rFonts w:cs="Times New Roman"/>
                    <w:bCs/>
                  </w:rPr>
                </w:rPrChange>
              </w:rPr>
            </w:pPr>
            <w:ins w:id="2973" w:author="Alexander Thomas Frase" w:date="2012-10-31T15:58:00Z">
              <w:r>
                <w:rPr>
                  <w:rFonts w:ascii="Courier New" w:hAnsi="Courier New" w:cs="Courier New"/>
                  <w:bCs/>
                  <w:sz w:val="22"/>
                </w:rPr>
                <w:t>r</w:t>
              </w:r>
            </w:ins>
            <w:ins w:id="2974" w:author="Alexander Thomas Frase" w:date="2012-10-31T15:56:00Z">
              <w:r w:rsidRPr="008D3679">
                <w:rPr>
                  <w:rFonts w:ascii="Courier New" w:hAnsi="Courier New" w:cs="Courier New"/>
                  <w:bCs/>
                  <w:sz w:val="22"/>
                  <w:rPrChange w:id="2975" w:author="Alexander Thomas Frase" w:date="2012-10-31T15:57:00Z">
                    <w:rPr>
                      <w:rFonts w:cs="Times New Roman"/>
                      <w:bCs/>
                    </w:rPr>
                  </w:rPrChange>
                </w:rPr>
                <w:t>egion</w:t>
              </w:r>
            </w:ins>
          </w:p>
          <w:p w14:paraId="3E74CF20" w14:textId="77777777" w:rsidR="008D3679" w:rsidRPr="008D3679" w:rsidRDefault="008D3679" w:rsidP="003C548A">
            <w:pPr>
              <w:rPr>
                <w:ins w:id="2976" w:author="Alexander Thomas Frase" w:date="2012-10-31T15:56:00Z"/>
                <w:rFonts w:ascii="Courier New" w:hAnsi="Courier New" w:cs="Courier New"/>
                <w:bCs/>
                <w:sz w:val="22"/>
                <w:rPrChange w:id="2977" w:author="Alexander Thomas Frase" w:date="2012-10-31T15:57:00Z">
                  <w:rPr>
                    <w:ins w:id="2978" w:author="Alexander Thomas Frase" w:date="2012-10-31T15:56:00Z"/>
                    <w:rFonts w:cs="Times New Roman"/>
                    <w:bCs/>
                  </w:rPr>
                </w:rPrChange>
              </w:rPr>
            </w:pPr>
            <w:ins w:id="2979" w:author="Alexander Thomas Frase" w:date="2012-10-31T15:56:00Z">
              <w:r w:rsidRPr="008D3679">
                <w:rPr>
                  <w:rFonts w:ascii="Courier New" w:hAnsi="Courier New" w:cs="Courier New"/>
                  <w:bCs/>
                  <w:sz w:val="22"/>
                  <w:rPrChange w:id="2980" w:author="Alexander Thomas Frase" w:date="2012-10-31T15:57:00Z">
                    <w:rPr>
                      <w:rFonts w:cs="Times New Roman"/>
                      <w:bCs/>
                    </w:rPr>
                  </w:rPrChange>
                </w:rPr>
                <w:t>Q</w:t>
              </w:r>
            </w:ins>
          </w:p>
          <w:p w14:paraId="44B1F45F" w14:textId="77777777" w:rsidR="008D3679" w:rsidRPr="008D3679" w:rsidRDefault="008D3679" w:rsidP="003C548A">
            <w:pPr>
              <w:rPr>
                <w:ins w:id="2981" w:author="Alexander Thomas Frase" w:date="2012-10-31T15:56:00Z"/>
                <w:rFonts w:ascii="Courier New" w:hAnsi="Courier New" w:cs="Courier New"/>
                <w:bCs/>
                <w:sz w:val="22"/>
                <w:rPrChange w:id="2982" w:author="Alexander Thomas Frase" w:date="2012-10-31T15:57:00Z">
                  <w:rPr>
                    <w:ins w:id="2983" w:author="Alexander Thomas Frase" w:date="2012-10-31T15:56:00Z"/>
                    <w:rFonts w:cs="Times New Roman"/>
                    <w:bCs/>
                  </w:rPr>
                </w:rPrChange>
              </w:rPr>
            </w:pPr>
            <w:ins w:id="2984" w:author="Alexander Thomas Frase" w:date="2012-10-31T15:56:00Z">
              <w:r w:rsidRPr="008D3679">
                <w:rPr>
                  <w:rFonts w:ascii="Courier New" w:hAnsi="Courier New" w:cs="Courier New"/>
                  <w:bCs/>
                  <w:sz w:val="22"/>
                  <w:rPrChange w:id="2985" w:author="Alexander Thomas Frase" w:date="2012-10-31T15:57:00Z">
                    <w:rPr>
                      <w:rFonts w:cs="Times New Roman"/>
                      <w:bCs/>
                    </w:rPr>
                  </w:rPrChange>
                </w:rPr>
                <w:t>Q</w:t>
              </w:r>
            </w:ins>
          </w:p>
          <w:p w14:paraId="55096C44" w14:textId="77777777" w:rsidR="008D3679" w:rsidRPr="008D3679" w:rsidRDefault="008D3679" w:rsidP="003C548A">
            <w:pPr>
              <w:rPr>
                <w:ins w:id="2986" w:author="Alexander Thomas Frase" w:date="2012-10-31T15:56:00Z"/>
                <w:rFonts w:ascii="Courier New" w:hAnsi="Courier New" w:cs="Courier New"/>
                <w:bCs/>
                <w:sz w:val="22"/>
                <w:rPrChange w:id="2987" w:author="Alexander Thomas Frase" w:date="2012-10-31T15:57:00Z">
                  <w:rPr>
                    <w:ins w:id="2988" w:author="Alexander Thomas Frase" w:date="2012-10-31T15:56:00Z"/>
                    <w:rFonts w:cs="Times New Roman"/>
                    <w:bCs/>
                  </w:rPr>
                </w:rPrChange>
              </w:rPr>
            </w:pPr>
            <w:ins w:id="2989" w:author="Alexander Thomas Frase" w:date="2012-10-31T15:56:00Z">
              <w:r w:rsidRPr="008D3679">
                <w:rPr>
                  <w:rFonts w:ascii="Courier New" w:hAnsi="Courier New" w:cs="Courier New"/>
                  <w:bCs/>
                  <w:sz w:val="22"/>
                  <w:rPrChange w:id="2990" w:author="Alexander Thomas Frase" w:date="2012-10-31T15:57:00Z">
                    <w:rPr>
                      <w:rFonts w:cs="Times New Roman"/>
                      <w:bCs/>
                    </w:rPr>
                  </w:rPrChange>
                </w:rPr>
                <w:t>R</w:t>
              </w:r>
            </w:ins>
          </w:p>
          <w:p w14:paraId="1A0635FF" w14:textId="2A661C72" w:rsidR="008D3679" w:rsidRPr="008D3679" w:rsidRDefault="008D3679" w:rsidP="003C548A">
            <w:pPr>
              <w:rPr>
                <w:ins w:id="2991" w:author="Alexander Thomas Frase" w:date="2012-10-31T15:56:00Z"/>
                <w:rFonts w:ascii="Courier New" w:hAnsi="Courier New" w:cs="Courier New"/>
                <w:bCs/>
                <w:sz w:val="22"/>
                <w:rPrChange w:id="2992" w:author="Alexander Thomas Frase" w:date="2012-10-31T15:57:00Z">
                  <w:rPr>
                    <w:ins w:id="2993" w:author="Alexander Thomas Frase" w:date="2012-10-31T15:56:00Z"/>
                    <w:rFonts w:cs="Times New Roman"/>
                    <w:bCs/>
                  </w:rPr>
                </w:rPrChange>
              </w:rPr>
            </w:pPr>
            <w:ins w:id="2994" w:author="Alexander Thomas Frase" w:date="2012-10-31T15:56:00Z">
              <w:r w:rsidRPr="008D3679">
                <w:rPr>
                  <w:rFonts w:ascii="Courier New" w:hAnsi="Courier New" w:cs="Courier New"/>
                  <w:bCs/>
                  <w:sz w:val="22"/>
                  <w:rPrChange w:id="2995" w:author="Alexander Thomas Frase" w:date="2012-10-31T15:57:00Z">
                    <w:rPr>
                      <w:rFonts w:cs="Times New Roman"/>
                      <w:bCs/>
                    </w:rPr>
                  </w:rPrChange>
                </w:rPr>
                <w:t>R</w:t>
              </w:r>
            </w:ins>
          </w:p>
        </w:tc>
        <w:tc>
          <w:tcPr>
            <w:tcW w:w="1009" w:type="dxa"/>
            <w:tcPrChange w:id="2996" w:author="Alexander Thomas Frase" w:date="2012-10-31T15:58:00Z">
              <w:tcPr>
                <w:tcW w:w="1009" w:type="dxa"/>
              </w:tcPr>
            </w:tcPrChange>
          </w:tcPr>
          <w:p w14:paraId="2A5E1602" w14:textId="4E521830" w:rsidR="008D3679" w:rsidRPr="008D3679" w:rsidRDefault="008D3679" w:rsidP="003C548A">
            <w:pPr>
              <w:rPr>
                <w:ins w:id="2997" w:author="Alexander Thomas Frase" w:date="2012-10-31T15:56:00Z"/>
                <w:rFonts w:ascii="Courier New" w:hAnsi="Courier New" w:cs="Courier New"/>
                <w:bCs/>
                <w:sz w:val="22"/>
                <w:rPrChange w:id="2998" w:author="Alexander Thomas Frase" w:date="2012-10-31T15:57:00Z">
                  <w:rPr>
                    <w:ins w:id="2999" w:author="Alexander Thomas Frase" w:date="2012-10-31T15:56:00Z"/>
                    <w:rFonts w:cs="Times New Roman"/>
                    <w:bCs/>
                  </w:rPr>
                </w:rPrChange>
              </w:rPr>
            </w:pPr>
            <w:ins w:id="3000" w:author="Alexander Thomas Frase" w:date="2012-10-31T15:58:00Z">
              <w:r>
                <w:rPr>
                  <w:rFonts w:ascii="Courier New" w:hAnsi="Courier New" w:cs="Courier New"/>
                  <w:bCs/>
                  <w:sz w:val="22"/>
                </w:rPr>
                <w:t>s</w:t>
              </w:r>
            </w:ins>
            <w:ins w:id="3001" w:author="Alexander Thomas Frase" w:date="2012-10-31T15:56:00Z">
              <w:r w:rsidRPr="008D3679">
                <w:rPr>
                  <w:rFonts w:ascii="Courier New" w:hAnsi="Courier New" w:cs="Courier New"/>
                  <w:bCs/>
                  <w:sz w:val="22"/>
                  <w:rPrChange w:id="3002" w:author="Alexander Thomas Frase" w:date="2012-10-31T15:57:00Z">
                    <w:rPr>
                      <w:rFonts w:cs="Times New Roman"/>
                      <w:bCs/>
                    </w:rPr>
                  </w:rPrChange>
                </w:rPr>
                <w:t>tart</w:t>
              </w:r>
            </w:ins>
          </w:p>
          <w:p w14:paraId="64C7B1CE" w14:textId="77777777" w:rsidR="008D3679" w:rsidRPr="008D3679" w:rsidRDefault="008D3679" w:rsidP="003C548A">
            <w:pPr>
              <w:rPr>
                <w:ins w:id="3003" w:author="Alexander Thomas Frase" w:date="2012-10-31T15:56:00Z"/>
                <w:rFonts w:ascii="Courier New" w:hAnsi="Courier New" w:cs="Courier New"/>
                <w:bCs/>
                <w:sz w:val="22"/>
                <w:rPrChange w:id="3004" w:author="Alexander Thomas Frase" w:date="2012-10-31T15:57:00Z">
                  <w:rPr>
                    <w:ins w:id="3005" w:author="Alexander Thomas Frase" w:date="2012-10-31T15:56:00Z"/>
                    <w:rFonts w:cs="Times New Roman"/>
                    <w:bCs/>
                  </w:rPr>
                </w:rPrChange>
              </w:rPr>
            </w:pPr>
            <w:ins w:id="3006" w:author="Alexander Thomas Frase" w:date="2012-10-31T15:56:00Z">
              <w:r w:rsidRPr="008D3679">
                <w:rPr>
                  <w:rFonts w:ascii="Courier New" w:hAnsi="Courier New" w:cs="Courier New"/>
                  <w:bCs/>
                  <w:sz w:val="22"/>
                  <w:rPrChange w:id="3007" w:author="Alexander Thomas Frase" w:date="2012-10-31T15:57:00Z">
                    <w:rPr>
                      <w:rFonts w:cs="Times New Roman"/>
                      <w:bCs/>
                    </w:rPr>
                  </w:rPrChange>
                </w:rPr>
                <w:t>28</w:t>
              </w:r>
            </w:ins>
          </w:p>
          <w:p w14:paraId="158D46FD" w14:textId="77777777" w:rsidR="008D3679" w:rsidRPr="008D3679" w:rsidRDefault="008D3679" w:rsidP="003C548A">
            <w:pPr>
              <w:rPr>
                <w:ins w:id="3008" w:author="Alexander Thomas Frase" w:date="2012-10-31T15:56:00Z"/>
                <w:rFonts w:ascii="Courier New" w:hAnsi="Courier New" w:cs="Courier New"/>
                <w:bCs/>
                <w:sz w:val="22"/>
                <w:rPrChange w:id="3009" w:author="Alexander Thomas Frase" w:date="2012-10-31T15:57:00Z">
                  <w:rPr>
                    <w:ins w:id="3010" w:author="Alexander Thomas Frase" w:date="2012-10-31T15:56:00Z"/>
                    <w:rFonts w:cs="Times New Roman"/>
                    <w:bCs/>
                  </w:rPr>
                </w:rPrChange>
              </w:rPr>
            </w:pPr>
            <w:ins w:id="3011" w:author="Alexander Thomas Frase" w:date="2012-10-31T15:56:00Z">
              <w:r w:rsidRPr="008D3679">
                <w:rPr>
                  <w:rFonts w:ascii="Courier New" w:hAnsi="Courier New" w:cs="Courier New"/>
                  <w:bCs/>
                  <w:sz w:val="22"/>
                  <w:rPrChange w:id="3012" w:author="Alexander Thomas Frase" w:date="2012-10-31T15:57:00Z">
                    <w:rPr>
                      <w:rFonts w:cs="Times New Roman"/>
                      <w:bCs/>
                    </w:rPr>
                  </w:rPrChange>
                </w:rPr>
                <w:t>28</w:t>
              </w:r>
            </w:ins>
          </w:p>
          <w:p w14:paraId="71D12D5C" w14:textId="77777777" w:rsidR="008D3679" w:rsidRPr="008D3679" w:rsidRDefault="008D3679" w:rsidP="003C548A">
            <w:pPr>
              <w:rPr>
                <w:ins w:id="3013" w:author="Alexander Thomas Frase" w:date="2012-10-31T15:56:00Z"/>
                <w:rFonts w:ascii="Courier New" w:hAnsi="Courier New" w:cs="Courier New"/>
                <w:bCs/>
                <w:sz w:val="22"/>
                <w:rPrChange w:id="3014" w:author="Alexander Thomas Frase" w:date="2012-10-31T15:57:00Z">
                  <w:rPr>
                    <w:ins w:id="3015" w:author="Alexander Thomas Frase" w:date="2012-10-31T15:56:00Z"/>
                    <w:rFonts w:cs="Times New Roman"/>
                    <w:bCs/>
                  </w:rPr>
                </w:rPrChange>
              </w:rPr>
            </w:pPr>
            <w:ins w:id="3016" w:author="Alexander Thomas Frase" w:date="2012-10-31T15:56:00Z">
              <w:r w:rsidRPr="008D3679">
                <w:rPr>
                  <w:rFonts w:ascii="Courier New" w:hAnsi="Courier New" w:cs="Courier New"/>
                  <w:bCs/>
                  <w:sz w:val="22"/>
                  <w:rPrChange w:id="3017" w:author="Alexander Thomas Frase" w:date="2012-10-31T15:57:00Z">
                    <w:rPr>
                      <w:rFonts w:cs="Times New Roman"/>
                      <w:bCs/>
                    </w:rPr>
                  </w:rPrChange>
                </w:rPr>
                <w:t>44</w:t>
              </w:r>
            </w:ins>
          </w:p>
          <w:p w14:paraId="7B5227F6" w14:textId="49B88211" w:rsidR="008D3679" w:rsidRPr="008D3679" w:rsidRDefault="008D3679" w:rsidP="003C548A">
            <w:pPr>
              <w:rPr>
                <w:ins w:id="3018" w:author="Alexander Thomas Frase" w:date="2012-10-31T15:56:00Z"/>
                <w:rFonts w:ascii="Courier New" w:hAnsi="Courier New" w:cs="Courier New"/>
                <w:bCs/>
                <w:sz w:val="22"/>
                <w:rPrChange w:id="3019" w:author="Alexander Thomas Frase" w:date="2012-10-31T15:57:00Z">
                  <w:rPr>
                    <w:ins w:id="3020" w:author="Alexander Thomas Frase" w:date="2012-10-31T15:56:00Z"/>
                    <w:rFonts w:cs="Times New Roman"/>
                    <w:bCs/>
                  </w:rPr>
                </w:rPrChange>
              </w:rPr>
            </w:pPr>
            <w:ins w:id="3021" w:author="Alexander Thomas Frase" w:date="2012-10-31T15:56:00Z">
              <w:r w:rsidRPr="008D3679">
                <w:rPr>
                  <w:rFonts w:ascii="Courier New" w:hAnsi="Courier New" w:cs="Courier New"/>
                  <w:bCs/>
                  <w:sz w:val="22"/>
                  <w:rPrChange w:id="3022" w:author="Alexander Thomas Frase" w:date="2012-10-31T15:57:00Z">
                    <w:rPr>
                      <w:rFonts w:cs="Times New Roman"/>
                      <w:bCs/>
                    </w:rPr>
                  </w:rPrChange>
                </w:rPr>
                <w:t>44</w:t>
              </w:r>
            </w:ins>
          </w:p>
        </w:tc>
        <w:tc>
          <w:tcPr>
            <w:tcW w:w="877" w:type="dxa"/>
            <w:tcPrChange w:id="3023" w:author="Alexander Thomas Frase" w:date="2012-10-31T15:58:00Z">
              <w:tcPr>
                <w:tcW w:w="877" w:type="dxa"/>
              </w:tcPr>
            </w:tcPrChange>
          </w:tcPr>
          <w:p w14:paraId="46629035" w14:textId="70504861" w:rsidR="008D3679" w:rsidRPr="008D3679" w:rsidRDefault="008D3679" w:rsidP="003C548A">
            <w:pPr>
              <w:rPr>
                <w:ins w:id="3024" w:author="Alexander Thomas Frase" w:date="2012-10-31T15:56:00Z"/>
                <w:rFonts w:ascii="Courier New" w:hAnsi="Courier New" w:cs="Courier New"/>
                <w:bCs/>
                <w:sz w:val="22"/>
                <w:rPrChange w:id="3025" w:author="Alexander Thomas Frase" w:date="2012-10-31T15:57:00Z">
                  <w:rPr>
                    <w:ins w:id="3026" w:author="Alexander Thomas Frase" w:date="2012-10-31T15:56:00Z"/>
                    <w:rFonts w:cs="Times New Roman"/>
                    <w:bCs/>
                  </w:rPr>
                </w:rPrChange>
              </w:rPr>
            </w:pPr>
            <w:ins w:id="3027" w:author="Alexander Thomas Frase" w:date="2012-10-31T15:58:00Z">
              <w:r>
                <w:rPr>
                  <w:rFonts w:ascii="Courier New" w:hAnsi="Courier New" w:cs="Courier New"/>
                  <w:bCs/>
                  <w:sz w:val="22"/>
                </w:rPr>
                <w:t>s</w:t>
              </w:r>
            </w:ins>
            <w:ins w:id="3028" w:author="Alexander Thomas Frase" w:date="2012-10-31T15:56:00Z">
              <w:r w:rsidRPr="008D3679">
                <w:rPr>
                  <w:rFonts w:ascii="Courier New" w:hAnsi="Courier New" w:cs="Courier New"/>
                  <w:bCs/>
                  <w:sz w:val="22"/>
                  <w:rPrChange w:id="3029" w:author="Alexander Thomas Frase" w:date="2012-10-31T15:57:00Z">
                    <w:rPr>
                      <w:rFonts w:cs="Times New Roman"/>
                      <w:bCs/>
                    </w:rPr>
                  </w:rPrChange>
                </w:rPr>
                <w:t>top</w:t>
              </w:r>
            </w:ins>
          </w:p>
          <w:p w14:paraId="29C4FA48" w14:textId="77777777" w:rsidR="008D3679" w:rsidRPr="008D3679" w:rsidRDefault="008D3679" w:rsidP="003C548A">
            <w:pPr>
              <w:rPr>
                <w:ins w:id="3030" w:author="Alexander Thomas Frase" w:date="2012-10-31T15:56:00Z"/>
                <w:rFonts w:ascii="Courier New" w:hAnsi="Courier New" w:cs="Courier New"/>
                <w:bCs/>
                <w:sz w:val="22"/>
                <w:rPrChange w:id="3031" w:author="Alexander Thomas Frase" w:date="2012-10-31T15:57:00Z">
                  <w:rPr>
                    <w:ins w:id="3032" w:author="Alexander Thomas Frase" w:date="2012-10-31T15:56:00Z"/>
                    <w:rFonts w:cs="Times New Roman"/>
                    <w:bCs/>
                  </w:rPr>
                </w:rPrChange>
              </w:rPr>
            </w:pPr>
            <w:ins w:id="3033" w:author="Alexander Thomas Frase" w:date="2012-10-31T15:56:00Z">
              <w:r w:rsidRPr="008D3679">
                <w:rPr>
                  <w:rFonts w:ascii="Courier New" w:hAnsi="Courier New" w:cs="Courier New"/>
                  <w:bCs/>
                  <w:sz w:val="22"/>
                  <w:rPrChange w:id="3034" w:author="Alexander Thomas Frase" w:date="2012-10-31T15:57:00Z">
                    <w:rPr>
                      <w:rFonts w:cs="Times New Roman"/>
                      <w:bCs/>
                    </w:rPr>
                  </w:rPrChange>
                </w:rPr>
                <w:t>36</w:t>
              </w:r>
            </w:ins>
          </w:p>
          <w:p w14:paraId="2F1C5884" w14:textId="77777777" w:rsidR="008D3679" w:rsidRPr="008D3679" w:rsidRDefault="008D3679" w:rsidP="003C548A">
            <w:pPr>
              <w:rPr>
                <w:ins w:id="3035" w:author="Alexander Thomas Frase" w:date="2012-10-31T15:56:00Z"/>
                <w:rFonts w:ascii="Courier New" w:hAnsi="Courier New" w:cs="Courier New"/>
                <w:bCs/>
                <w:sz w:val="22"/>
                <w:rPrChange w:id="3036" w:author="Alexander Thomas Frase" w:date="2012-10-31T15:57:00Z">
                  <w:rPr>
                    <w:ins w:id="3037" w:author="Alexander Thomas Frase" w:date="2012-10-31T15:56:00Z"/>
                    <w:rFonts w:cs="Times New Roman"/>
                    <w:bCs/>
                  </w:rPr>
                </w:rPrChange>
              </w:rPr>
            </w:pPr>
            <w:ins w:id="3038" w:author="Alexander Thomas Frase" w:date="2012-10-31T15:56:00Z">
              <w:r w:rsidRPr="008D3679">
                <w:rPr>
                  <w:rFonts w:ascii="Courier New" w:hAnsi="Courier New" w:cs="Courier New"/>
                  <w:bCs/>
                  <w:sz w:val="22"/>
                  <w:rPrChange w:id="3039" w:author="Alexander Thomas Frase" w:date="2012-10-31T15:57:00Z">
                    <w:rPr>
                      <w:rFonts w:cs="Times New Roman"/>
                      <w:bCs/>
                    </w:rPr>
                  </w:rPrChange>
                </w:rPr>
                <w:t>36</w:t>
              </w:r>
            </w:ins>
          </w:p>
          <w:p w14:paraId="5B876792" w14:textId="77777777" w:rsidR="008D3679" w:rsidRPr="008D3679" w:rsidRDefault="008D3679" w:rsidP="003C548A">
            <w:pPr>
              <w:rPr>
                <w:ins w:id="3040" w:author="Alexander Thomas Frase" w:date="2012-10-31T15:56:00Z"/>
                <w:rFonts w:ascii="Courier New" w:hAnsi="Courier New" w:cs="Courier New"/>
                <w:bCs/>
                <w:sz w:val="22"/>
                <w:rPrChange w:id="3041" w:author="Alexander Thomas Frase" w:date="2012-10-31T15:57:00Z">
                  <w:rPr>
                    <w:ins w:id="3042" w:author="Alexander Thomas Frase" w:date="2012-10-31T15:56:00Z"/>
                    <w:rFonts w:cs="Times New Roman"/>
                    <w:bCs/>
                  </w:rPr>
                </w:rPrChange>
              </w:rPr>
            </w:pPr>
            <w:ins w:id="3043" w:author="Alexander Thomas Frase" w:date="2012-10-31T15:56:00Z">
              <w:r w:rsidRPr="008D3679">
                <w:rPr>
                  <w:rFonts w:ascii="Courier New" w:hAnsi="Courier New" w:cs="Courier New"/>
                  <w:bCs/>
                  <w:sz w:val="22"/>
                  <w:rPrChange w:id="3044" w:author="Alexander Thomas Frase" w:date="2012-10-31T15:57:00Z">
                    <w:rPr>
                      <w:rFonts w:cs="Times New Roman"/>
                      <w:bCs/>
                    </w:rPr>
                  </w:rPrChange>
                </w:rPr>
                <w:t>52</w:t>
              </w:r>
            </w:ins>
          </w:p>
          <w:p w14:paraId="19D40EA4" w14:textId="4C91F119" w:rsidR="008D3679" w:rsidRPr="008D3679" w:rsidRDefault="008D3679" w:rsidP="003C548A">
            <w:pPr>
              <w:rPr>
                <w:ins w:id="3045" w:author="Alexander Thomas Frase" w:date="2012-10-31T15:56:00Z"/>
                <w:rFonts w:ascii="Courier New" w:hAnsi="Courier New" w:cs="Courier New"/>
                <w:bCs/>
                <w:sz w:val="22"/>
                <w:rPrChange w:id="3046" w:author="Alexander Thomas Frase" w:date="2012-10-31T15:57:00Z">
                  <w:rPr>
                    <w:ins w:id="3047" w:author="Alexander Thomas Frase" w:date="2012-10-31T15:56:00Z"/>
                    <w:rFonts w:cs="Times New Roman"/>
                    <w:bCs/>
                  </w:rPr>
                </w:rPrChange>
              </w:rPr>
            </w:pPr>
            <w:ins w:id="3048" w:author="Alexander Thomas Frase" w:date="2012-10-31T15:56:00Z">
              <w:r w:rsidRPr="008D3679">
                <w:rPr>
                  <w:rFonts w:ascii="Courier New" w:hAnsi="Courier New" w:cs="Courier New"/>
                  <w:bCs/>
                  <w:sz w:val="22"/>
                  <w:rPrChange w:id="3049" w:author="Alexander Thomas Frase" w:date="2012-10-31T15:57:00Z">
                    <w:rPr>
                      <w:rFonts w:cs="Times New Roman"/>
                      <w:bCs/>
                    </w:rPr>
                  </w:rPrChange>
                </w:rPr>
                <w:t>52</w:t>
              </w:r>
            </w:ins>
          </w:p>
        </w:tc>
        <w:tc>
          <w:tcPr>
            <w:tcW w:w="1141" w:type="dxa"/>
            <w:tcPrChange w:id="3050" w:author="Alexander Thomas Frase" w:date="2012-10-31T15:58:00Z">
              <w:tcPr>
                <w:tcW w:w="1141" w:type="dxa"/>
              </w:tcPr>
            </w:tcPrChange>
          </w:tcPr>
          <w:p w14:paraId="15DB2FD1" w14:textId="36BEEC8F" w:rsidR="008D3679" w:rsidRPr="008D3679" w:rsidRDefault="008D3679" w:rsidP="003C548A">
            <w:pPr>
              <w:rPr>
                <w:ins w:id="3051" w:author="Alexander Thomas Frase" w:date="2012-10-31T15:56:00Z"/>
                <w:rFonts w:ascii="Courier New" w:hAnsi="Courier New" w:cs="Courier New"/>
                <w:bCs/>
                <w:sz w:val="22"/>
                <w:rPrChange w:id="3052" w:author="Alexander Thomas Frase" w:date="2012-10-31T15:57:00Z">
                  <w:rPr>
                    <w:ins w:id="3053" w:author="Alexander Thomas Frase" w:date="2012-10-31T15:56:00Z"/>
                    <w:rFonts w:cs="Times New Roman"/>
                    <w:bCs/>
                  </w:rPr>
                </w:rPrChange>
              </w:rPr>
            </w:pPr>
            <w:ins w:id="3054" w:author="Alexander Thomas Frase" w:date="2012-10-31T15:58:00Z">
              <w:r>
                <w:rPr>
                  <w:rFonts w:ascii="Courier New" w:hAnsi="Courier New" w:cs="Courier New"/>
                  <w:bCs/>
                  <w:sz w:val="22"/>
                </w:rPr>
                <w:t>g</w:t>
              </w:r>
            </w:ins>
            <w:ins w:id="3055" w:author="Alexander Thomas Frase" w:date="2012-10-31T15:56:00Z">
              <w:r w:rsidRPr="008D3679">
                <w:rPr>
                  <w:rFonts w:ascii="Courier New" w:hAnsi="Courier New" w:cs="Courier New"/>
                  <w:bCs/>
                  <w:sz w:val="22"/>
                  <w:rPrChange w:id="3056" w:author="Alexander Thomas Frase" w:date="2012-10-31T15:57:00Z">
                    <w:rPr>
                      <w:rFonts w:cs="Times New Roman"/>
                      <w:bCs/>
                    </w:rPr>
                  </w:rPrChange>
                </w:rPr>
                <w:t>roup</w:t>
              </w:r>
            </w:ins>
          </w:p>
          <w:p w14:paraId="62EF4513" w14:textId="116BCCA3" w:rsidR="008D3679" w:rsidRPr="008D3679" w:rsidRDefault="008D3679" w:rsidP="003C548A">
            <w:pPr>
              <w:rPr>
                <w:ins w:id="3057" w:author="Alexander Thomas Frase" w:date="2012-10-31T15:57:00Z"/>
                <w:rFonts w:ascii="Courier New" w:hAnsi="Courier New" w:cs="Courier New"/>
                <w:bCs/>
                <w:sz w:val="22"/>
                <w:rPrChange w:id="3058" w:author="Alexander Thomas Frase" w:date="2012-10-31T15:57:00Z">
                  <w:rPr>
                    <w:ins w:id="3059" w:author="Alexander Thomas Frase" w:date="2012-10-31T15:57:00Z"/>
                    <w:rFonts w:cs="Times New Roman"/>
                    <w:bCs/>
                  </w:rPr>
                </w:rPrChange>
              </w:rPr>
            </w:pPr>
            <w:ins w:id="3060" w:author="Alexander Thomas Frase" w:date="2012-10-31T15:58:00Z">
              <w:r>
                <w:rPr>
                  <w:rFonts w:ascii="Courier New" w:hAnsi="Courier New" w:cs="Courier New"/>
                  <w:bCs/>
                  <w:sz w:val="22"/>
                </w:rPr>
                <w:t>o</w:t>
              </w:r>
            </w:ins>
            <w:ins w:id="3061" w:author="Alexander Thomas Frase" w:date="2012-10-31T15:57:00Z">
              <w:r w:rsidRPr="008D3679">
                <w:rPr>
                  <w:rFonts w:ascii="Courier New" w:hAnsi="Courier New" w:cs="Courier New"/>
                  <w:bCs/>
                  <w:sz w:val="22"/>
                  <w:rPrChange w:id="3062" w:author="Alexander Thomas Frase" w:date="2012-10-31T15:57:00Z">
                    <w:rPr>
                      <w:rFonts w:cs="Times New Roman"/>
                      <w:bCs/>
                    </w:rPr>
                  </w:rPrChange>
                </w:rPr>
                <w:t>range</w:t>
              </w:r>
            </w:ins>
          </w:p>
          <w:p w14:paraId="6B1B8B5C" w14:textId="708690C6" w:rsidR="008D3679" w:rsidRPr="008D3679" w:rsidRDefault="008D3679" w:rsidP="003C548A">
            <w:pPr>
              <w:rPr>
                <w:ins w:id="3063" w:author="Alexander Thomas Frase" w:date="2012-10-31T15:57:00Z"/>
                <w:rFonts w:ascii="Courier New" w:hAnsi="Courier New" w:cs="Courier New"/>
                <w:bCs/>
                <w:sz w:val="22"/>
                <w:rPrChange w:id="3064" w:author="Alexander Thomas Frase" w:date="2012-10-31T15:57:00Z">
                  <w:rPr>
                    <w:ins w:id="3065" w:author="Alexander Thomas Frase" w:date="2012-10-31T15:57:00Z"/>
                    <w:rFonts w:cs="Times New Roman"/>
                    <w:bCs/>
                  </w:rPr>
                </w:rPrChange>
              </w:rPr>
            </w:pPr>
            <w:ins w:id="3066" w:author="Alexander Thomas Frase" w:date="2012-10-31T15:58:00Z">
              <w:r>
                <w:rPr>
                  <w:rFonts w:ascii="Courier New" w:hAnsi="Courier New" w:cs="Courier New"/>
                  <w:bCs/>
                  <w:sz w:val="22"/>
                </w:rPr>
                <w:t>i</w:t>
              </w:r>
            </w:ins>
            <w:ins w:id="3067" w:author="Alexander Thomas Frase" w:date="2012-10-31T15:57:00Z">
              <w:r w:rsidRPr="008D3679">
                <w:rPr>
                  <w:rFonts w:ascii="Courier New" w:hAnsi="Courier New" w:cs="Courier New"/>
                  <w:bCs/>
                  <w:sz w:val="22"/>
                  <w:rPrChange w:id="3068" w:author="Alexander Thomas Frase" w:date="2012-10-31T15:57:00Z">
                    <w:rPr>
                      <w:rFonts w:cs="Times New Roman"/>
                      <w:bCs/>
                    </w:rPr>
                  </w:rPrChange>
                </w:rPr>
                <w:t>ndigo</w:t>
              </w:r>
            </w:ins>
          </w:p>
          <w:p w14:paraId="289FF6AA" w14:textId="6EE98EED" w:rsidR="008D3679" w:rsidRPr="008D3679" w:rsidRDefault="008D3679" w:rsidP="003C548A">
            <w:pPr>
              <w:rPr>
                <w:ins w:id="3069" w:author="Alexander Thomas Frase" w:date="2012-10-31T15:57:00Z"/>
                <w:rFonts w:ascii="Courier New" w:hAnsi="Courier New" w:cs="Courier New"/>
                <w:bCs/>
                <w:sz w:val="22"/>
                <w:rPrChange w:id="3070" w:author="Alexander Thomas Frase" w:date="2012-10-31T15:57:00Z">
                  <w:rPr>
                    <w:ins w:id="3071" w:author="Alexander Thomas Frase" w:date="2012-10-31T15:57:00Z"/>
                    <w:rFonts w:cs="Times New Roman"/>
                    <w:bCs/>
                  </w:rPr>
                </w:rPrChange>
              </w:rPr>
            </w:pPr>
            <w:ins w:id="3072" w:author="Alexander Thomas Frase" w:date="2012-10-31T15:58:00Z">
              <w:r>
                <w:rPr>
                  <w:rFonts w:ascii="Courier New" w:hAnsi="Courier New" w:cs="Courier New"/>
                  <w:bCs/>
                  <w:sz w:val="22"/>
                </w:rPr>
                <w:t>o</w:t>
              </w:r>
            </w:ins>
            <w:ins w:id="3073" w:author="Alexander Thomas Frase" w:date="2012-10-31T15:57:00Z">
              <w:r w:rsidRPr="008D3679">
                <w:rPr>
                  <w:rFonts w:ascii="Courier New" w:hAnsi="Courier New" w:cs="Courier New"/>
                  <w:bCs/>
                  <w:sz w:val="22"/>
                  <w:rPrChange w:id="3074" w:author="Alexander Thomas Frase" w:date="2012-10-31T15:57:00Z">
                    <w:rPr>
                      <w:rFonts w:cs="Times New Roman"/>
                      <w:bCs/>
                    </w:rPr>
                  </w:rPrChange>
                </w:rPr>
                <w:t>range</w:t>
              </w:r>
            </w:ins>
          </w:p>
          <w:p w14:paraId="7742703C" w14:textId="235BDB2C" w:rsidR="008D3679" w:rsidRPr="008D3679" w:rsidRDefault="008D3679" w:rsidP="003C548A">
            <w:pPr>
              <w:rPr>
                <w:ins w:id="3075" w:author="Alexander Thomas Frase" w:date="2012-10-31T15:56:00Z"/>
                <w:rFonts w:ascii="Courier New" w:hAnsi="Courier New" w:cs="Courier New"/>
                <w:bCs/>
                <w:sz w:val="22"/>
                <w:rPrChange w:id="3076" w:author="Alexander Thomas Frase" w:date="2012-10-31T15:57:00Z">
                  <w:rPr>
                    <w:ins w:id="3077" w:author="Alexander Thomas Frase" w:date="2012-10-31T15:56:00Z"/>
                    <w:rFonts w:cs="Times New Roman"/>
                    <w:bCs/>
                  </w:rPr>
                </w:rPrChange>
              </w:rPr>
            </w:pPr>
            <w:ins w:id="3078" w:author="Alexander Thomas Frase" w:date="2012-10-31T15:58:00Z">
              <w:r>
                <w:rPr>
                  <w:rFonts w:ascii="Courier New" w:hAnsi="Courier New" w:cs="Courier New"/>
                  <w:bCs/>
                  <w:sz w:val="22"/>
                </w:rPr>
                <w:t>i</w:t>
              </w:r>
            </w:ins>
            <w:ins w:id="3079" w:author="Alexander Thomas Frase" w:date="2012-10-31T15:57:00Z">
              <w:r w:rsidRPr="008D3679">
                <w:rPr>
                  <w:rFonts w:ascii="Courier New" w:hAnsi="Courier New" w:cs="Courier New"/>
                  <w:bCs/>
                  <w:sz w:val="22"/>
                  <w:rPrChange w:id="3080" w:author="Alexander Thomas Frase" w:date="2012-10-31T15:57:00Z">
                    <w:rPr>
                      <w:rFonts w:cs="Times New Roman"/>
                      <w:bCs/>
                    </w:rPr>
                  </w:rPrChange>
                </w:rPr>
                <w:t>ndigo</w:t>
              </w:r>
            </w:ins>
          </w:p>
        </w:tc>
        <w:tc>
          <w:tcPr>
            <w:tcW w:w="1859" w:type="dxa"/>
            <w:tcPrChange w:id="3081" w:author="Alexander Thomas Frase" w:date="2012-10-31T15:58:00Z">
              <w:tcPr>
                <w:tcW w:w="1859" w:type="dxa"/>
              </w:tcPr>
            </w:tcPrChange>
          </w:tcPr>
          <w:p w14:paraId="0FDB0F39" w14:textId="4907BBE8" w:rsidR="008D3679" w:rsidRPr="008D3679" w:rsidRDefault="008D3679" w:rsidP="003C548A">
            <w:pPr>
              <w:rPr>
                <w:ins w:id="3082" w:author="Alexander Thomas Frase" w:date="2012-10-31T15:57:00Z"/>
                <w:rFonts w:ascii="Courier New" w:hAnsi="Courier New" w:cs="Courier New"/>
                <w:bCs/>
                <w:sz w:val="22"/>
                <w:rPrChange w:id="3083" w:author="Alexander Thomas Frase" w:date="2012-10-31T15:57:00Z">
                  <w:rPr>
                    <w:ins w:id="3084" w:author="Alexander Thomas Frase" w:date="2012-10-31T15:57:00Z"/>
                    <w:rFonts w:cs="Times New Roman"/>
                    <w:bCs/>
                  </w:rPr>
                </w:rPrChange>
              </w:rPr>
            </w:pPr>
            <w:ins w:id="3085" w:author="Alexander Thomas Frase" w:date="2012-10-31T15:58:00Z">
              <w:r>
                <w:rPr>
                  <w:rFonts w:ascii="Courier New" w:hAnsi="Courier New" w:cs="Courier New"/>
                  <w:bCs/>
                  <w:sz w:val="22"/>
                </w:rPr>
                <w:t>s</w:t>
              </w:r>
            </w:ins>
            <w:ins w:id="3086" w:author="Alexander Thomas Frase" w:date="2012-10-31T15:57:00Z">
              <w:r w:rsidRPr="008D3679">
                <w:rPr>
                  <w:rFonts w:ascii="Courier New" w:hAnsi="Courier New" w:cs="Courier New"/>
                  <w:bCs/>
                  <w:sz w:val="22"/>
                  <w:rPrChange w:id="3087" w:author="Alexander Thomas Frase" w:date="2012-10-31T15:57:00Z">
                    <w:rPr>
                      <w:rFonts w:cs="Times New Roman"/>
                      <w:bCs/>
                    </w:rPr>
                  </w:rPrChange>
                </w:rPr>
                <w:t>ource</w:t>
              </w:r>
            </w:ins>
          </w:p>
          <w:p w14:paraId="508C4878" w14:textId="1F098364" w:rsidR="008D3679" w:rsidRPr="008D3679" w:rsidRDefault="008D3679" w:rsidP="003C548A">
            <w:pPr>
              <w:rPr>
                <w:ins w:id="3088" w:author="Alexander Thomas Frase" w:date="2012-10-31T15:57:00Z"/>
                <w:rFonts w:ascii="Courier New" w:hAnsi="Courier New" w:cs="Courier New"/>
                <w:bCs/>
                <w:sz w:val="22"/>
                <w:rPrChange w:id="3089" w:author="Alexander Thomas Frase" w:date="2012-10-31T15:57:00Z">
                  <w:rPr>
                    <w:ins w:id="3090" w:author="Alexander Thomas Frase" w:date="2012-10-31T15:57:00Z"/>
                    <w:rFonts w:cs="Times New Roman"/>
                    <w:bCs/>
                  </w:rPr>
                </w:rPrChange>
              </w:rPr>
            </w:pPr>
            <w:ins w:id="3091" w:author="Alexander Thomas Frase" w:date="2012-10-31T15:58:00Z">
              <w:r>
                <w:rPr>
                  <w:rFonts w:ascii="Courier New" w:hAnsi="Courier New" w:cs="Courier New"/>
                  <w:bCs/>
                  <w:sz w:val="22"/>
                </w:rPr>
                <w:t>s</w:t>
              </w:r>
            </w:ins>
            <w:ins w:id="3092" w:author="Alexander Thomas Frase" w:date="2012-10-31T15:57:00Z">
              <w:r w:rsidRPr="008D3679">
                <w:rPr>
                  <w:rFonts w:ascii="Courier New" w:hAnsi="Courier New" w:cs="Courier New"/>
                  <w:bCs/>
                  <w:sz w:val="22"/>
                  <w:rPrChange w:id="3093" w:author="Alexander Thomas Frase" w:date="2012-10-31T15:57:00Z">
                    <w:rPr>
                      <w:rFonts w:cs="Times New Roman"/>
                      <w:bCs/>
                    </w:rPr>
                  </w:rPrChange>
                </w:rPr>
                <w:t>pectrum</w:t>
              </w:r>
            </w:ins>
          </w:p>
          <w:p w14:paraId="38853563" w14:textId="34A798E0" w:rsidR="008D3679" w:rsidRPr="008D3679" w:rsidRDefault="008D3679" w:rsidP="003C548A">
            <w:pPr>
              <w:rPr>
                <w:ins w:id="3094" w:author="Alexander Thomas Frase" w:date="2012-10-31T15:57:00Z"/>
                <w:rFonts w:ascii="Courier New" w:hAnsi="Courier New" w:cs="Courier New"/>
                <w:bCs/>
                <w:sz w:val="22"/>
                <w:rPrChange w:id="3095" w:author="Alexander Thomas Frase" w:date="2012-10-31T15:57:00Z">
                  <w:rPr>
                    <w:ins w:id="3096" w:author="Alexander Thomas Frase" w:date="2012-10-31T15:57:00Z"/>
                    <w:rFonts w:cs="Times New Roman"/>
                    <w:bCs/>
                  </w:rPr>
                </w:rPrChange>
              </w:rPr>
            </w:pPr>
            <w:ins w:id="3097" w:author="Alexander Thomas Frase" w:date="2012-10-31T15:58:00Z">
              <w:r>
                <w:rPr>
                  <w:rFonts w:ascii="Courier New" w:hAnsi="Courier New" w:cs="Courier New"/>
                  <w:bCs/>
                  <w:sz w:val="22"/>
                </w:rPr>
                <w:t>s</w:t>
              </w:r>
            </w:ins>
            <w:ins w:id="3098" w:author="Alexander Thomas Frase" w:date="2012-10-31T15:57:00Z">
              <w:r w:rsidRPr="008D3679">
                <w:rPr>
                  <w:rFonts w:ascii="Courier New" w:hAnsi="Courier New" w:cs="Courier New"/>
                  <w:bCs/>
                  <w:sz w:val="22"/>
                  <w:rPrChange w:id="3099" w:author="Alexander Thomas Frase" w:date="2012-10-31T15:57:00Z">
                    <w:rPr>
                      <w:rFonts w:cs="Times New Roman"/>
                      <w:bCs/>
                    </w:rPr>
                  </w:rPrChange>
                </w:rPr>
                <w:t>pectrum</w:t>
              </w:r>
            </w:ins>
          </w:p>
          <w:p w14:paraId="690D37E6" w14:textId="5812B8A1" w:rsidR="008D3679" w:rsidRPr="008D3679" w:rsidRDefault="008D3679" w:rsidP="003C548A">
            <w:pPr>
              <w:rPr>
                <w:ins w:id="3100" w:author="Alexander Thomas Frase" w:date="2012-10-31T15:57:00Z"/>
                <w:rFonts w:ascii="Courier New" w:hAnsi="Courier New" w:cs="Courier New"/>
                <w:bCs/>
                <w:sz w:val="22"/>
                <w:rPrChange w:id="3101" w:author="Alexander Thomas Frase" w:date="2012-10-31T15:57:00Z">
                  <w:rPr>
                    <w:ins w:id="3102" w:author="Alexander Thomas Frase" w:date="2012-10-31T15:57:00Z"/>
                    <w:rFonts w:cs="Times New Roman"/>
                    <w:bCs/>
                  </w:rPr>
                </w:rPrChange>
              </w:rPr>
            </w:pPr>
            <w:ins w:id="3103" w:author="Alexander Thomas Frase" w:date="2012-10-31T15:58:00Z">
              <w:r>
                <w:rPr>
                  <w:rFonts w:ascii="Courier New" w:hAnsi="Courier New" w:cs="Courier New"/>
                  <w:bCs/>
                  <w:sz w:val="22"/>
                </w:rPr>
                <w:t>s</w:t>
              </w:r>
            </w:ins>
            <w:ins w:id="3104" w:author="Alexander Thomas Frase" w:date="2012-10-31T15:57:00Z">
              <w:r w:rsidRPr="008D3679">
                <w:rPr>
                  <w:rFonts w:ascii="Courier New" w:hAnsi="Courier New" w:cs="Courier New"/>
                  <w:bCs/>
                  <w:sz w:val="22"/>
                  <w:rPrChange w:id="3105" w:author="Alexander Thomas Frase" w:date="2012-10-31T15:57:00Z">
                    <w:rPr>
                      <w:rFonts w:cs="Times New Roman"/>
                      <w:bCs/>
                    </w:rPr>
                  </w:rPrChange>
                </w:rPr>
                <w:t>pectrum</w:t>
              </w:r>
            </w:ins>
          </w:p>
          <w:p w14:paraId="4AD892A6" w14:textId="34B8D77E" w:rsidR="008D3679" w:rsidRPr="008D3679" w:rsidRDefault="008D3679" w:rsidP="003C548A">
            <w:pPr>
              <w:rPr>
                <w:ins w:id="3106" w:author="Alexander Thomas Frase" w:date="2012-10-31T15:56:00Z"/>
                <w:rFonts w:ascii="Courier New" w:hAnsi="Courier New" w:cs="Courier New"/>
                <w:bCs/>
                <w:sz w:val="22"/>
                <w:rPrChange w:id="3107" w:author="Alexander Thomas Frase" w:date="2012-10-31T15:57:00Z">
                  <w:rPr>
                    <w:ins w:id="3108" w:author="Alexander Thomas Frase" w:date="2012-10-31T15:56:00Z"/>
                    <w:rFonts w:cs="Times New Roman"/>
                    <w:bCs/>
                  </w:rPr>
                </w:rPrChange>
              </w:rPr>
            </w:pPr>
            <w:ins w:id="3109" w:author="Alexander Thomas Frase" w:date="2012-10-31T15:58:00Z">
              <w:r>
                <w:rPr>
                  <w:rFonts w:ascii="Courier New" w:hAnsi="Courier New" w:cs="Courier New"/>
                  <w:bCs/>
                  <w:sz w:val="22"/>
                </w:rPr>
                <w:t>s</w:t>
              </w:r>
            </w:ins>
            <w:ins w:id="3110" w:author="Alexander Thomas Frase" w:date="2012-10-31T15:57:00Z">
              <w:r w:rsidRPr="008D3679">
                <w:rPr>
                  <w:rFonts w:ascii="Courier New" w:hAnsi="Courier New" w:cs="Courier New"/>
                  <w:bCs/>
                  <w:sz w:val="22"/>
                  <w:rPrChange w:id="3111" w:author="Alexander Thomas Frase" w:date="2012-10-31T15:57:00Z">
                    <w:rPr>
                      <w:rFonts w:cs="Times New Roman"/>
                      <w:bCs/>
                    </w:rPr>
                  </w:rPrChange>
                </w:rPr>
                <w:t>pectrum</w:t>
              </w:r>
            </w:ins>
          </w:p>
        </w:tc>
      </w:tr>
    </w:tbl>
    <w:p w14:paraId="7929A245" w14:textId="7C75FFA1" w:rsidR="008D3679" w:rsidDel="00150551" w:rsidRDefault="008D3679">
      <w:pPr>
        <w:rPr>
          <w:del w:id="3112" w:author="Alexander Thomas Frase" w:date="2012-10-31T15:57:00Z"/>
          <w:rFonts w:cs="Times New Roman"/>
          <w:bCs/>
        </w:rPr>
        <w:pPrChange w:id="3113" w:author="Alexander Thomas Frase" w:date="2012-10-31T15:57:00Z">
          <w:pPr>
            <w:suppressAutoHyphens w:val="0"/>
            <w:autoSpaceDE w:val="0"/>
            <w:autoSpaceDN w:val="0"/>
            <w:adjustRightInd w:val="0"/>
          </w:pPr>
        </w:pPrChange>
      </w:pPr>
    </w:p>
    <w:p w14:paraId="2EEC6442" w14:textId="77777777" w:rsidR="00150551" w:rsidRPr="00F80892" w:rsidRDefault="00150551" w:rsidP="003C548A">
      <w:pPr>
        <w:rPr>
          <w:ins w:id="3114" w:author="Alexander Thomas Frase" w:date="2012-11-02T13:25:00Z"/>
          <w:rFonts w:cs="Times New Roman"/>
          <w:bCs/>
        </w:rPr>
      </w:pPr>
    </w:p>
    <w:p w14:paraId="1CBE9039" w14:textId="228E7900"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15" w:author="Alexander Thomas Frase" w:date="2012-10-31T15:57:00Z"/>
          <w:rFonts w:ascii="Courier New" w:hAnsi="Courier New" w:cs="Courier New"/>
          <w:sz w:val="20"/>
          <w:szCs w:val="20"/>
        </w:rPr>
      </w:pPr>
      <w:del w:id="3116" w:author="Alexander Thomas Frase" w:date="2012-10-31T15:57:00Z">
        <w:r w:rsidRPr="00F80892" w:rsidDel="008D3679">
          <w:rPr>
            <w:rFonts w:ascii="Courier New" w:hAnsi="Courier New" w:cs="Courier New"/>
            <w:sz w:val="20"/>
            <w:szCs w:val="20"/>
          </w:rPr>
          <w:delText xml:space="preserve">$ biofilter-2 --stdout </w:delText>
        </w:r>
        <w:r w:rsidDel="008D3679">
          <w:rPr>
            <w:rFonts w:ascii="Courier New" w:hAnsi="Courier New" w:cs="Courier New"/>
            <w:sz w:val="20"/>
            <w:szCs w:val="20"/>
          </w:rPr>
          <w:delText>--knowledge test.db --gene</w:delText>
        </w:r>
        <w:r w:rsidRPr="00F80892" w:rsidDel="008D3679">
          <w:rPr>
            <w:rFonts w:ascii="Courier New" w:hAnsi="Courier New" w:cs="Courier New"/>
            <w:sz w:val="20"/>
            <w:szCs w:val="20"/>
          </w:rPr>
          <w:delText xml:space="preserve"> P Q R -</w:delText>
        </w:r>
        <w:r w:rsidDel="008D3679">
          <w:rPr>
            <w:rFonts w:ascii="Courier New" w:hAnsi="Courier New" w:cs="Courier New"/>
            <w:sz w:val="20"/>
            <w:szCs w:val="20"/>
          </w:rPr>
          <w:delText>-filter</w:delText>
        </w:r>
        <w:r w:rsidRPr="00F80892" w:rsidDel="008D3679">
          <w:rPr>
            <w:rFonts w:ascii="Courier New" w:hAnsi="Courier New" w:cs="Courier New"/>
            <w:sz w:val="20"/>
            <w:szCs w:val="20"/>
          </w:rPr>
          <w:delText xml:space="preserve"> gene snp region group source</w:delText>
        </w:r>
      </w:del>
    </w:p>
    <w:p w14:paraId="55AFAACE" w14:textId="4EC4BECE" w:rsidR="003C548A"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17" w:author="Alexander Thomas Frase" w:date="2012-10-31T15:57:00Z"/>
          <w:rFonts w:ascii="Courier New" w:hAnsi="Courier New" w:cs="Courier New"/>
          <w:sz w:val="20"/>
          <w:szCs w:val="20"/>
        </w:rPr>
      </w:pPr>
    </w:p>
    <w:p w14:paraId="4F388158" w14:textId="6CD8BB73"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18" w:author="Alexander Thomas Frase" w:date="2012-10-31T15:57:00Z"/>
          <w:rFonts w:ascii="Courier New" w:hAnsi="Courier New" w:cs="Courier New"/>
          <w:sz w:val="20"/>
          <w:szCs w:val="20"/>
        </w:rPr>
      </w:pPr>
      <w:del w:id="3119" w:author="Alexander Thomas Frase" w:date="2012-10-31T15:57:00Z">
        <w:r w:rsidRPr="00F80892" w:rsidDel="008D3679">
          <w:rPr>
            <w:rFonts w:ascii="Courier New" w:hAnsi="Courier New" w:cs="Courier New"/>
            <w:sz w:val="20"/>
            <w:szCs w:val="20"/>
          </w:rPr>
          <w:delText>#gene</w:delText>
        </w:r>
        <w:r w:rsidRPr="00F80892" w:rsidDel="008D3679">
          <w:rPr>
            <w:rFonts w:ascii="Courier New" w:hAnsi="Courier New" w:cs="Courier New"/>
            <w:sz w:val="20"/>
            <w:szCs w:val="20"/>
          </w:rPr>
          <w:tab/>
          <w:delText>snp</w:delText>
        </w:r>
        <w:r w:rsidRPr="00F80892" w:rsidDel="008D3679">
          <w:rPr>
            <w:rFonts w:ascii="Courier New" w:hAnsi="Courier New" w:cs="Courier New"/>
            <w:sz w:val="20"/>
            <w:szCs w:val="20"/>
          </w:rPr>
          <w:tab/>
          <w:delText>chr</w:delText>
        </w:r>
        <w:r w:rsidRPr="00F80892" w:rsidDel="008D3679">
          <w:rPr>
            <w:rFonts w:ascii="Courier New" w:hAnsi="Courier New" w:cs="Courier New"/>
            <w:sz w:val="20"/>
            <w:szCs w:val="20"/>
          </w:rPr>
          <w:tab/>
          <w:delText>region</w:delText>
        </w:r>
        <w:r w:rsidRPr="00F80892" w:rsidDel="008D3679">
          <w:rPr>
            <w:rFonts w:ascii="Courier New" w:hAnsi="Courier New" w:cs="Courier New"/>
            <w:sz w:val="20"/>
            <w:szCs w:val="20"/>
          </w:rPr>
          <w:tab/>
          <w:delText>posMin</w:delText>
        </w:r>
        <w:r w:rsidRPr="00F80892" w:rsidDel="008D3679">
          <w:rPr>
            <w:rFonts w:ascii="Courier New" w:hAnsi="Courier New" w:cs="Courier New"/>
            <w:sz w:val="20"/>
            <w:szCs w:val="20"/>
          </w:rPr>
          <w:tab/>
          <w:delText>posMax</w:delText>
        </w:r>
        <w:r w:rsidRPr="00F80892" w:rsidDel="008D3679">
          <w:rPr>
            <w:rFonts w:ascii="Courier New" w:hAnsi="Courier New" w:cs="Courier New"/>
            <w:sz w:val="20"/>
            <w:szCs w:val="20"/>
          </w:rPr>
          <w:tab/>
          <w:delText>group</w:delText>
        </w:r>
        <w:r w:rsidRPr="00F80892" w:rsidDel="008D3679">
          <w:rPr>
            <w:rFonts w:ascii="Courier New" w:hAnsi="Courier New" w:cs="Courier New"/>
            <w:sz w:val="20"/>
            <w:szCs w:val="20"/>
          </w:rPr>
          <w:tab/>
          <w:delText>source</w:delText>
        </w:r>
      </w:del>
    </w:p>
    <w:p w14:paraId="45C6E502" w14:textId="519C2A14"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20" w:author="Alexander Thomas Frase" w:date="2012-10-31T15:57:00Z"/>
          <w:rFonts w:ascii="Courier New" w:hAnsi="Courier New" w:cs="Courier New"/>
          <w:sz w:val="20"/>
          <w:szCs w:val="20"/>
        </w:rPr>
      </w:pPr>
      <w:del w:id="3121" w:author="Alexander Thomas Frase" w:date="2012-10-31T15:57:00Z">
        <w:r w:rsidRPr="00F80892" w:rsidDel="008D3679">
          <w:rPr>
            <w:rFonts w:ascii="Courier New" w:hAnsi="Courier New" w:cs="Courier New"/>
            <w:sz w:val="20"/>
            <w:szCs w:val="20"/>
          </w:rPr>
          <w:delText>Q</w:delText>
        </w:r>
        <w:r w:rsidRPr="00F80892" w:rsidDel="008D3679">
          <w:rPr>
            <w:rFonts w:ascii="Courier New" w:hAnsi="Courier New" w:cs="Courier New"/>
            <w:sz w:val="20"/>
            <w:szCs w:val="20"/>
          </w:rPr>
          <w:tab/>
          <w:delText>rs33</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Q</w:delText>
        </w:r>
        <w:r w:rsidRPr="00F80892" w:rsidDel="008D3679">
          <w:rPr>
            <w:rFonts w:ascii="Courier New" w:hAnsi="Courier New" w:cs="Courier New"/>
            <w:sz w:val="20"/>
            <w:szCs w:val="20"/>
          </w:rPr>
          <w:tab/>
          <w:delText>28</w:delText>
        </w:r>
        <w:r w:rsidRPr="00F80892" w:rsidDel="008D3679">
          <w:rPr>
            <w:rFonts w:ascii="Courier New" w:hAnsi="Courier New" w:cs="Courier New"/>
            <w:sz w:val="20"/>
            <w:szCs w:val="20"/>
          </w:rPr>
          <w:tab/>
          <w:delText>36</w:delText>
        </w:r>
        <w:r w:rsidRPr="00F80892" w:rsidDel="008D3679">
          <w:rPr>
            <w:rFonts w:ascii="Courier New" w:hAnsi="Courier New" w:cs="Courier New"/>
            <w:sz w:val="20"/>
            <w:szCs w:val="20"/>
          </w:rPr>
          <w:tab/>
          <w:delText>orange</w:delText>
        </w:r>
        <w:r w:rsidRPr="00F80892" w:rsidDel="008D3679">
          <w:rPr>
            <w:rFonts w:ascii="Courier New" w:hAnsi="Courier New" w:cs="Courier New"/>
            <w:sz w:val="20"/>
            <w:szCs w:val="20"/>
          </w:rPr>
          <w:tab/>
          <w:delText>spectrum</w:delText>
        </w:r>
      </w:del>
    </w:p>
    <w:p w14:paraId="7A4C67F9" w14:textId="6F07327B"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22" w:author="Alexander Thomas Frase" w:date="2012-10-31T15:57:00Z"/>
          <w:rFonts w:ascii="Courier New" w:hAnsi="Courier New" w:cs="Courier New"/>
          <w:sz w:val="20"/>
          <w:szCs w:val="20"/>
        </w:rPr>
      </w:pPr>
      <w:del w:id="3123" w:author="Alexander Thomas Frase" w:date="2012-10-31T15:57:00Z">
        <w:r w:rsidRPr="00F80892" w:rsidDel="008D3679">
          <w:rPr>
            <w:rFonts w:ascii="Courier New" w:hAnsi="Courier New" w:cs="Courier New"/>
            <w:sz w:val="20"/>
            <w:szCs w:val="20"/>
          </w:rPr>
          <w:delText>Q</w:delText>
        </w:r>
        <w:r w:rsidRPr="00F80892" w:rsidDel="008D3679">
          <w:rPr>
            <w:rFonts w:ascii="Courier New" w:hAnsi="Courier New" w:cs="Courier New"/>
            <w:sz w:val="20"/>
            <w:szCs w:val="20"/>
          </w:rPr>
          <w:tab/>
          <w:delText>rs33</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Q</w:delText>
        </w:r>
        <w:r w:rsidRPr="00F80892" w:rsidDel="008D3679">
          <w:rPr>
            <w:rFonts w:ascii="Courier New" w:hAnsi="Courier New" w:cs="Courier New"/>
            <w:sz w:val="20"/>
            <w:szCs w:val="20"/>
          </w:rPr>
          <w:tab/>
          <w:delText>28</w:delText>
        </w:r>
        <w:r w:rsidRPr="00F80892" w:rsidDel="008D3679">
          <w:rPr>
            <w:rFonts w:ascii="Courier New" w:hAnsi="Courier New" w:cs="Courier New"/>
            <w:sz w:val="20"/>
            <w:szCs w:val="20"/>
          </w:rPr>
          <w:tab/>
          <w:delText>36</w:delText>
        </w:r>
        <w:r w:rsidRPr="00F80892" w:rsidDel="008D3679">
          <w:rPr>
            <w:rFonts w:ascii="Courier New" w:hAnsi="Courier New" w:cs="Courier New"/>
            <w:sz w:val="20"/>
            <w:szCs w:val="20"/>
          </w:rPr>
          <w:tab/>
          <w:delText>indigo</w:delText>
        </w:r>
        <w:r w:rsidRPr="00F80892" w:rsidDel="008D3679">
          <w:rPr>
            <w:rFonts w:ascii="Courier New" w:hAnsi="Courier New" w:cs="Courier New"/>
            <w:sz w:val="20"/>
            <w:szCs w:val="20"/>
          </w:rPr>
          <w:tab/>
          <w:delText>spectrum</w:delText>
        </w:r>
      </w:del>
    </w:p>
    <w:p w14:paraId="603DAB06" w14:textId="6761D21C" w:rsidR="003C548A" w:rsidRPr="00F80892"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24" w:author="Alexander Thomas Frase" w:date="2012-10-31T15:57:00Z"/>
          <w:rFonts w:ascii="Courier New" w:hAnsi="Courier New" w:cs="Courier New"/>
          <w:sz w:val="20"/>
          <w:szCs w:val="20"/>
        </w:rPr>
      </w:pPr>
      <w:del w:id="3125" w:author="Alexander Thomas Frase" w:date="2012-10-31T15:57:00Z">
        <w:r w:rsidRPr="00F80892" w:rsidDel="008D3679">
          <w:rPr>
            <w:rFonts w:ascii="Courier New" w:hAnsi="Courier New" w:cs="Courier New"/>
            <w:sz w:val="20"/>
            <w:szCs w:val="20"/>
          </w:rPr>
          <w:delText>R</w:delText>
        </w:r>
        <w:r w:rsidRPr="00F80892" w:rsidDel="008D3679">
          <w:rPr>
            <w:rFonts w:ascii="Courier New" w:hAnsi="Courier New" w:cs="Courier New"/>
            <w:sz w:val="20"/>
            <w:szCs w:val="20"/>
          </w:rPr>
          <w:tab/>
          <w:delText>rs35</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R</w:delText>
        </w:r>
        <w:r w:rsidRPr="00F80892" w:rsidDel="008D3679">
          <w:rPr>
            <w:rFonts w:ascii="Courier New" w:hAnsi="Courier New" w:cs="Courier New"/>
            <w:sz w:val="20"/>
            <w:szCs w:val="20"/>
          </w:rPr>
          <w:tab/>
          <w:delText>44</w:delText>
        </w:r>
        <w:r w:rsidRPr="00F80892" w:rsidDel="008D3679">
          <w:rPr>
            <w:rFonts w:ascii="Courier New" w:hAnsi="Courier New" w:cs="Courier New"/>
            <w:sz w:val="20"/>
            <w:szCs w:val="20"/>
          </w:rPr>
          <w:tab/>
          <w:delText>52</w:delText>
        </w:r>
        <w:r w:rsidRPr="00F80892" w:rsidDel="008D3679">
          <w:rPr>
            <w:rFonts w:ascii="Courier New" w:hAnsi="Courier New" w:cs="Courier New"/>
            <w:sz w:val="20"/>
            <w:szCs w:val="20"/>
          </w:rPr>
          <w:tab/>
          <w:delText>orange</w:delText>
        </w:r>
        <w:r w:rsidRPr="00F80892" w:rsidDel="008D3679">
          <w:rPr>
            <w:rFonts w:ascii="Courier New" w:hAnsi="Courier New" w:cs="Courier New"/>
            <w:sz w:val="20"/>
            <w:szCs w:val="20"/>
          </w:rPr>
          <w:tab/>
          <w:delText>spectrum</w:delText>
        </w:r>
      </w:del>
    </w:p>
    <w:p w14:paraId="38D6F0DA" w14:textId="0A7CB2A8" w:rsidR="003C548A" w:rsidDel="008D3679" w:rsidRDefault="003C548A" w:rsidP="003C548A">
      <w:pPr>
        <w:pBdr>
          <w:top w:val="single" w:sz="4" w:space="1" w:color="auto"/>
          <w:left w:val="single" w:sz="4" w:space="4" w:color="auto"/>
          <w:bottom w:val="single" w:sz="4" w:space="1" w:color="auto"/>
          <w:right w:val="single" w:sz="4" w:space="4" w:color="auto"/>
        </w:pBdr>
        <w:suppressAutoHyphens w:val="0"/>
        <w:autoSpaceDE w:val="0"/>
        <w:autoSpaceDN w:val="0"/>
        <w:adjustRightInd w:val="0"/>
        <w:rPr>
          <w:del w:id="3126" w:author="Alexander Thomas Frase" w:date="2012-10-31T15:57:00Z"/>
          <w:rFonts w:ascii="Courier New" w:hAnsi="Courier New" w:cs="Courier New"/>
          <w:sz w:val="20"/>
          <w:szCs w:val="20"/>
        </w:rPr>
      </w:pPr>
      <w:del w:id="3127" w:author="Alexander Thomas Frase" w:date="2012-10-31T15:57:00Z">
        <w:r w:rsidRPr="00F80892" w:rsidDel="008D3679">
          <w:rPr>
            <w:rFonts w:ascii="Courier New" w:hAnsi="Courier New" w:cs="Courier New"/>
            <w:sz w:val="20"/>
            <w:szCs w:val="20"/>
          </w:rPr>
          <w:delText>R</w:delText>
        </w:r>
        <w:r w:rsidRPr="00F80892" w:rsidDel="008D3679">
          <w:rPr>
            <w:rFonts w:ascii="Courier New" w:hAnsi="Courier New" w:cs="Courier New"/>
            <w:sz w:val="20"/>
            <w:szCs w:val="20"/>
          </w:rPr>
          <w:tab/>
          <w:delText>rs35</w:delText>
        </w:r>
        <w:r w:rsidRPr="00F80892" w:rsidDel="008D3679">
          <w:rPr>
            <w:rFonts w:ascii="Courier New" w:hAnsi="Courier New" w:cs="Courier New"/>
            <w:sz w:val="20"/>
            <w:szCs w:val="20"/>
          </w:rPr>
          <w:tab/>
          <w:delText>3</w:delText>
        </w:r>
        <w:r w:rsidRPr="00F80892" w:rsidDel="008D3679">
          <w:rPr>
            <w:rFonts w:ascii="Courier New" w:hAnsi="Courier New" w:cs="Courier New"/>
            <w:sz w:val="20"/>
            <w:szCs w:val="20"/>
          </w:rPr>
          <w:tab/>
          <w:delText>R</w:delText>
        </w:r>
        <w:r w:rsidRPr="00F80892" w:rsidDel="008D3679">
          <w:rPr>
            <w:rFonts w:ascii="Courier New" w:hAnsi="Courier New" w:cs="Courier New"/>
            <w:sz w:val="20"/>
            <w:szCs w:val="20"/>
          </w:rPr>
          <w:tab/>
          <w:delText>44</w:delText>
        </w:r>
        <w:r w:rsidRPr="00F80892" w:rsidDel="008D3679">
          <w:rPr>
            <w:rFonts w:ascii="Courier New" w:hAnsi="Courier New" w:cs="Courier New"/>
            <w:sz w:val="20"/>
            <w:szCs w:val="20"/>
          </w:rPr>
          <w:tab/>
          <w:delText>52</w:delText>
        </w:r>
        <w:r w:rsidRPr="00F80892" w:rsidDel="008D3679">
          <w:rPr>
            <w:rFonts w:ascii="Courier New" w:hAnsi="Courier New" w:cs="Courier New"/>
            <w:sz w:val="20"/>
            <w:szCs w:val="20"/>
          </w:rPr>
          <w:tab/>
          <w:delText>indigo</w:delText>
        </w:r>
        <w:r w:rsidRPr="00F80892" w:rsidDel="008D3679">
          <w:rPr>
            <w:rFonts w:ascii="Courier New" w:hAnsi="Courier New" w:cs="Courier New"/>
            <w:sz w:val="20"/>
            <w:szCs w:val="20"/>
          </w:rPr>
          <w:tab/>
          <w:delText>spectrum</w:delText>
        </w:r>
      </w:del>
    </w:p>
    <w:p w14:paraId="28E2B5B6" w14:textId="3AA4EC75" w:rsidR="003C548A" w:rsidRPr="00F80892" w:rsidDel="00150551" w:rsidRDefault="003C548A">
      <w:pPr>
        <w:rPr>
          <w:del w:id="3128" w:author="Alexander Thomas Frase" w:date="2012-11-02T13:31:00Z"/>
        </w:rPr>
        <w:pPrChange w:id="3129" w:author="Alexander Thomas Frase" w:date="2012-10-31T15:57:00Z">
          <w:pPr>
            <w:suppressAutoHyphens w:val="0"/>
            <w:autoSpaceDE w:val="0"/>
            <w:autoSpaceDN w:val="0"/>
            <w:adjustRightInd w:val="0"/>
          </w:pPr>
        </w:pPrChange>
      </w:pPr>
    </w:p>
    <w:p w14:paraId="1C61CAC8" w14:textId="77777777" w:rsidR="003C548A" w:rsidRDefault="003C548A" w:rsidP="003B534B">
      <w:pPr>
        <w:pStyle w:val="Heading3"/>
      </w:pPr>
      <w:bookmarkStart w:id="3130" w:name="_Toc339626870"/>
      <w:r w:rsidRPr="00F80892">
        <w:t xml:space="preserve">Example 7: Starting with a </w:t>
      </w:r>
      <w:r>
        <w:t>l</w:t>
      </w:r>
      <w:r w:rsidRPr="00F80892">
        <w:t xml:space="preserve">ist of </w:t>
      </w:r>
      <w:r>
        <w:t>g</w:t>
      </w:r>
      <w:r w:rsidRPr="00F80892">
        <w:t xml:space="preserve">enes, </w:t>
      </w:r>
      <w:r>
        <w:t>d</w:t>
      </w:r>
      <w:r w:rsidRPr="00F80892">
        <w:t xml:space="preserve">etermine </w:t>
      </w:r>
      <w:r>
        <w:t>g</w:t>
      </w:r>
      <w:r w:rsidRPr="00F80892">
        <w:t xml:space="preserve">enes are </w:t>
      </w:r>
      <w:r>
        <w:t>w</w:t>
      </w:r>
      <w:r w:rsidRPr="00F80892">
        <w:t xml:space="preserve">ithin a </w:t>
      </w:r>
      <w:r>
        <w:t>g</w:t>
      </w:r>
      <w:r w:rsidRPr="00F80892">
        <w:t>roup.</w:t>
      </w:r>
      <w:bookmarkEnd w:id="3130"/>
    </w:p>
    <w:p w14:paraId="6EAD0EF4" w14:textId="77777777" w:rsidR="003C548A" w:rsidRDefault="003C548A" w:rsidP="003C548A">
      <w:pPr>
        <w:rPr>
          <w:ins w:id="3131" w:author="Alexander Thomas Frase" w:date="2012-10-31T15:59:00Z"/>
        </w:rPr>
      </w:pPr>
    </w:p>
    <w:p w14:paraId="257BCBDC" w14:textId="0CD87DB1" w:rsidR="006D6E77" w:rsidRDefault="006D6E77" w:rsidP="003C548A">
      <w:pPr>
        <w:rPr>
          <w:ins w:id="3132" w:author="Alexander Thomas Frase" w:date="2012-10-31T15:59:00Z"/>
        </w:rPr>
      </w:pPr>
      <w:ins w:id="3133" w:author="Alexander Thomas Frase" w:date="2012-10-31T15:59:00Z">
        <w:r>
          <w:t>Configuration:</w:t>
        </w:r>
      </w:ins>
    </w:p>
    <w:p w14:paraId="19487C62" w14:textId="77777777" w:rsidR="006D6E77" w:rsidRDefault="006D6E77" w:rsidP="003C548A">
      <w:pPr>
        <w:rPr>
          <w:ins w:id="3134" w:author="Alexander Thomas Frase" w:date="2012-10-31T15:59:00Z"/>
        </w:rPr>
      </w:pPr>
    </w:p>
    <w:tbl>
      <w:tblPr>
        <w:tblStyle w:val="TableGrid"/>
        <w:tblW w:w="8640" w:type="dxa"/>
        <w:tblInd w:w="720" w:type="dxa"/>
        <w:tblLook w:val="04A0" w:firstRow="1" w:lastRow="0" w:firstColumn="1" w:lastColumn="0" w:noHBand="0" w:noVBand="1"/>
        <w:tblPrChange w:id="3135" w:author="Alexander Thomas Frase" w:date="2012-10-31T16:00:00Z">
          <w:tblPr>
            <w:tblStyle w:val="TableGrid"/>
            <w:tblW w:w="0" w:type="auto"/>
            <w:tblLook w:val="04A0" w:firstRow="1" w:lastRow="0" w:firstColumn="1" w:lastColumn="0" w:noHBand="0" w:noVBand="1"/>
          </w:tblPr>
        </w:tblPrChange>
      </w:tblPr>
      <w:tblGrid>
        <w:gridCol w:w="8640"/>
        <w:tblGridChange w:id="3136">
          <w:tblGrid>
            <w:gridCol w:w="10152"/>
          </w:tblGrid>
        </w:tblGridChange>
      </w:tblGrid>
      <w:tr w:rsidR="006D6E77" w:rsidRPr="006D6E77" w14:paraId="3F3C41D2" w14:textId="77777777" w:rsidTr="006D6E77">
        <w:trPr>
          <w:ins w:id="3137" w:author="Alexander Thomas Frase" w:date="2012-10-31T15:59:00Z"/>
        </w:trPr>
        <w:tc>
          <w:tcPr>
            <w:tcW w:w="10152" w:type="dxa"/>
            <w:tcPrChange w:id="3138" w:author="Alexander Thomas Frase" w:date="2012-10-31T16:00:00Z">
              <w:tcPr>
                <w:tcW w:w="10152" w:type="dxa"/>
              </w:tcPr>
            </w:tcPrChange>
          </w:tcPr>
          <w:p w14:paraId="05B5DEF3" w14:textId="158C1ED8" w:rsidR="006D6E77" w:rsidRPr="006D6E77" w:rsidRDefault="006D6E77" w:rsidP="003C548A">
            <w:pPr>
              <w:rPr>
                <w:ins w:id="3139" w:author="Alexander Thomas Frase" w:date="2012-10-31T15:59:00Z"/>
                <w:rFonts w:ascii="Courier New" w:hAnsi="Courier New" w:cs="Courier New"/>
                <w:sz w:val="22"/>
                <w:rPrChange w:id="3140" w:author="Alexander Thomas Frase" w:date="2012-10-31T16:00:00Z">
                  <w:rPr>
                    <w:ins w:id="3141" w:author="Alexander Thomas Frase" w:date="2012-10-31T15:59:00Z"/>
                  </w:rPr>
                </w:rPrChange>
              </w:rPr>
            </w:pPr>
            <w:ins w:id="3142" w:author="Alexander Thomas Frase" w:date="2012-10-31T15:59:00Z">
              <w:r w:rsidRPr="006D6E77">
                <w:rPr>
                  <w:rFonts w:ascii="Courier New" w:hAnsi="Courier New" w:cs="Courier New"/>
                  <w:sz w:val="22"/>
                  <w:rPrChange w:id="3143" w:author="Alexander Thomas Frase" w:date="2012-10-31T16:00:00Z">
                    <w:rPr/>
                  </w:rPrChange>
                </w:rPr>
                <w:t xml:space="preserve">KNOWLEDGE </w:t>
              </w:r>
              <w:proofErr w:type="spellStart"/>
              <w:r w:rsidRPr="006D6E77">
                <w:rPr>
                  <w:rFonts w:ascii="Courier New" w:hAnsi="Courier New" w:cs="Courier New"/>
                  <w:sz w:val="22"/>
                  <w:rPrChange w:id="3144" w:author="Alexander Thomas Frase" w:date="2012-10-31T16:00:00Z">
                    <w:rPr/>
                  </w:rPrChange>
                </w:rPr>
                <w:t>test.db</w:t>
              </w:r>
              <w:proofErr w:type="spellEnd"/>
            </w:ins>
          </w:p>
          <w:p w14:paraId="266E5267" w14:textId="77777777" w:rsidR="006D6E77" w:rsidRPr="006D6E77" w:rsidRDefault="006D6E77" w:rsidP="003C548A">
            <w:pPr>
              <w:rPr>
                <w:ins w:id="3145" w:author="Alexander Thomas Frase" w:date="2012-10-31T15:59:00Z"/>
                <w:rFonts w:ascii="Courier New" w:hAnsi="Courier New" w:cs="Courier New"/>
                <w:sz w:val="22"/>
                <w:rPrChange w:id="3146" w:author="Alexander Thomas Frase" w:date="2012-10-31T16:00:00Z">
                  <w:rPr>
                    <w:ins w:id="3147" w:author="Alexander Thomas Frase" w:date="2012-10-31T15:59:00Z"/>
                  </w:rPr>
                </w:rPrChange>
              </w:rPr>
            </w:pPr>
            <w:ins w:id="3148" w:author="Alexander Thomas Frase" w:date="2012-10-31T15:59:00Z">
              <w:r w:rsidRPr="006D6E77">
                <w:rPr>
                  <w:rFonts w:ascii="Courier New" w:hAnsi="Courier New" w:cs="Courier New"/>
                  <w:sz w:val="22"/>
                  <w:rPrChange w:id="3149" w:author="Alexander Thomas Frase" w:date="2012-10-31T16:00:00Z">
                    <w:rPr/>
                  </w:rPrChange>
                </w:rPr>
                <w:t>GENE A C E H P Q R</w:t>
              </w:r>
            </w:ins>
          </w:p>
          <w:p w14:paraId="71FD17EF" w14:textId="77777777" w:rsidR="006D6E77" w:rsidRPr="006D6E77" w:rsidRDefault="006D6E77" w:rsidP="003C548A">
            <w:pPr>
              <w:rPr>
                <w:ins w:id="3150" w:author="Alexander Thomas Frase" w:date="2012-10-31T15:59:00Z"/>
                <w:rFonts w:ascii="Courier New" w:hAnsi="Courier New" w:cs="Courier New"/>
                <w:sz w:val="22"/>
                <w:rPrChange w:id="3151" w:author="Alexander Thomas Frase" w:date="2012-10-31T16:00:00Z">
                  <w:rPr>
                    <w:ins w:id="3152" w:author="Alexander Thomas Frase" w:date="2012-10-31T15:59:00Z"/>
                  </w:rPr>
                </w:rPrChange>
              </w:rPr>
            </w:pPr>
            <w:ins w:id="3153" w:author="Alexander Thomas Frase" w:date="2012-10-31T15:59:00Z">
              <w:r w:rsidRPr="006D6E77">
                <w:rPr>
                  <w:rFonts w:ascii="Courier New" w:hAnsi="Courier New" w:cs="Courier New"/>
                  <w:sz w:val="22"/>
                  <w:rPrChange w:id="3154" w:author="Alexander Thomas Frase" w:date="2012-10-31T16:00:00Z">
                    <w:rPr/>
                  </w:rPrChange>
                </w:rPr>
                <w:t>GROUP cyan</w:t>
              </w:r>
            </w:ins>
          </w:p>
          <w:p w14:paraId="20357E55" w14:textId="3B87F10D" w:rsidR="006D6E77" w:rsidRPr="006D6E77" w:rsidRDefault="006D6E77" w:rsidP="003C548A">
            <w:pPr>
              <w:rPr>
                <w:ins w:id="3155" w:author="Alexander Thomas Frase" w:date="2012-10-31T15:59:00Z"/>
                <w:rFonts w:ascii="Courier New" w:hAnsi="Courier New" w:cs="Courier New"/>
                <w:sz w:val="22"/>
                <w:rPrChange w:id="3156" w:author="Alexander Thomas Frase" w:date="2012-10-31T16:00:00Z">
                  <w:rPr>
                    <w:ins w:id="3157" w:author="Alexander Thomas Frase" w:date="2012-10-31T15:59:00Z"/>
                  </w:rPr>
                </w:rPrChange>
              </w:rPr>
            </w:pPr>
            <w:ins w:id="3158" w:author="Alexander Thomas Frase" w:date="2012-10-31T15:59:00Z">
              <w:r w:rsidRPr="006D6E77">
                <w:rPr>
                  <w:rFonts w:ascii="Courier New" w:hAnsi="Courier New" w:cs="Courier New"/>
                  <w:sz w:val="22"/>
                  <w:rPrChange w:id="3159" w:author="Alexander Thomas Frase" w:date="2012-10-31T16:00:00Z">
                    <w:rPr/>
                  </w:rPrChange>
                </w:rPr>
                <w:t>FILTER gene group</w:t>
              </w:r>
            </w:ins>
          </w:p>
        </w:tc>
      </w:tr>
    </w:tbl>
    <w:p w14:paraId="685AAAB7" w14:textId="77777777" w:rsidR="006D6E77" w:rsidRDefault="006D6E77" w:rsidP="003C548A">
      <w:pPr>
        <w:rPr>
          <w:ins w:id="3160" w:author="Alexander Thomas Frase" w:date="2012-10-31T15:59:00Z"/>
        </w:rPr>
      </w:pPr>
    </w:p>
    <w:p w14:paraId="69375C7B" w14:textId="3E9350AC" w:rsidR="006D6E77" w:rsidRDefault="006D6E77" w:rsidP="003C548A">
      <w:pPr>
        <w:rPr>
          <w:ins w:id="3161" w:author="Alexander Thomas Frase" w:date="2012-10-31T15:59:00Z"/>
        </w:rPr>
      </w:pPr>
      <w:ins w:id="3162" w:author="Alexander Thomas Frase" w:date="2012-10-31T15:59:00Z">
        <w:r>
          <w:t>Output:</w:t>
        </w:r>
      </w:ins>
    </w:p>
    <w:p w14:paraId="0BE3D5F2" w14:textId="77777777" w:rsidR="006D6E77" w:rsidRDefault="006D6E77" w:rsidP="003C548A">
      <w:pPr>
        <w:rPr>
          <w:ins w:id="3163" w:author="Alexander Thomas Frase" w:date="2012-10-31T15:59: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164" w:author="Alexander Thomas Frase" w:date="2012-10-31T16:00:00Z">
          <w:tblPr>
            <w:tblStyle w:val="TableGrid"/>
            <w:tblW w:w="0" w:type="auto"/>
            <w:tblLook w:val="04A0" w:firstRow="1" w:lastRow="0" w:firstColumn="1" w:lastColumn="0" w:noHBand="0" w:noVBand="1"/>
          </w:tblPr>
        </w:tblPrChange>
      </w:tblPr>
      <w:tblGrid>
        <w:gridCol w:w="1009"/>
        <w:gridCol w:w="7649"/>
        <w:tblGridChange w:id="3165">
          <w:tblGrid>
            <w:gridCol w:w="5076"/>
            <w:gridCol w:w="5076"/>
          </w:tblGrid>
        </w:tblGridChange>
      </w:tblGrid>
      <w:tr w:rsidR="006D6E77" w:rsidRPr="006D6E77" w14:paraId="6BDEFAEC" w14:textId="77777777" w:rsidTr="006D6E77">
        <w:trPr>
          <w:ins w:id="3166" w:author="Alexander Thomas Frase" w:date="2012-10-31T15:59:00Z"/>
        </w:trPr>
        <w:tc>
          <w:tcPr>
            <w:tcW w:w="1009" w:type="dxa"/>
            <w:tcPrChange w:id="3167" w:author="Alexander Thomas Frase" w:date="2012-10-31T16:00:00Z">
              <w:tcPr>
                <w:tcW w:w="5076" w:type="dxa"/>
              </w:tcPr>
            </w:tcPrChange>
          </w:tcPr>
          <w:p w14:paraId="644D0D65" w14:textId="481311BE" w:rsidR="006D6E77" w:rsidRPr="006D6E77" w:rsidRDefault="006D6E77" w:rsidP="003C548A">
            <w:pPr>
              <w:rPr>
                <w:ins w:id="3168" w:author="Alexander Thomas Frase" w:date="2012-10-31T15:59:00Z"/>
                <w:rFonts w:ascii="Courier New" w:hAnsi="Courier New" w:cs="Courier New"/>
                <w:sz w:val="22"/>
                <w:rPrChange w:id="3169" w:author="Alexander Thomas Frase" w:date="2012-10-31T16:00:00Z">
                  <w:rPr>
                    <w:ins w:id="3170" w:author="Alexander Thomas Frase" w:date="2012-10-31T15:59:00Z"/>
                  </w:rPr>
                </w:rPrChange>
              </w:rPr>
            </w:pPr>
            <w:ins w:id="3171" w:author="Alexander Thomas Frase" w:date="2012-10-31T15:59:00Z">
              <w:r w:rsidRPr="006D6E77">
                <w:rPr>
                  <w:rFonts w:ascii="Courier New" w:hAnsi="Courier New" w:cs="Courier New"/>
                  <w:sz w:val="22"/>
                  <w:rPrChange w:id="3172" w:author="Alexander Thomas Frase" w:date="2012-10-31T16:00:00Z">
                    <w:rPr/>
                  </w:rPrChange>
                </w:rPr>
                <w:t>#gene</w:t>
              </w:r>
            </w:ins>
          </w:p>
          <w:p w14:paraId="721C7074" w14:textId="77777777" w:rsidR="006D6E77" w:rsidRPr="006D6E77" w:rsidRDefault="006D6E77" w:rsidP="003C548A">
            <w:pPr>
              <w:rPr>
                <w:ins w:id="3173" w:author="Alexander Thomas Frase" w:date="2012-10-31T15:59:00Z"/>
                <w:rFonts w:ascii="Courier New" w:hAnsi="Courier New" w:cs="Courier New"/>
                <w:sz w:val="22"/>
                <w:rPrChange w:id="3174" w:author="Alexander Thomas Frase" w:date="2012-10-31T16:00:00Z">
                  <w:rPr>
                    <w:ins w:id="3175" w:author="Alexander Thomas Frase" w:date="2012-10-31T15:59:00Z"/>
                  </w:rPr>
                </w:rPrChange>
              </w:rPr>
            </w:pPr>
            <w:ins w:id="3176" w:author="Alexander Thomas Frase" w:date="2012-10-31T15:59:00Z">
              <w:r w:rsidRPr="006D6E77">
                <w:rPr>
                  <w:rFonts w:ascii="Courier New" w:hAnsi="Courier New" w:cs="Courier New"/>
                  <w:sz w:val="22"/>
                  <w:rPrChange w:id="3177" w:author="Alexander Thomas Frase" w:date="2012-10-31T16:00:00Z">
                    <w:rPr/>
                  </w:rPrChange>
                </w:rPr>
                <w:t>A</w:t>
              </w:r>
            </w:ins>
          </w:p>
          <w:p w14:paraId="29B4E8D1" w14:textId="1E9C8CC1" w:rsidR="006D6E77" w:rsidRPr="006D6E77" w:rsidRDefault="006D6E77" w:rsidP="003C548A">
            <w:pPr>
              <w:rPr>
                <w:ins w:id="3178" w:author="Alexander Thomas Frase" w:date="2012-10-31T15:59:00Z"/>
                <w:rFonts w:ascii="Courier New" w:hAnsi="Courier New" w:cs="Courier New"/>
                <w:sz w:val="22"/>
                <w:rPrChange w:id="3179" w:author="Alexander Thomas Frase" w:date="2012-10-31T16:00:00Z">
                  <w:rPr>
                    <w:ins w:id="3180" w:author="Alexander Thomas Frase" w:date="2012-10-31T15:59:00Z"/>
                  </w:rPr>
                </w:rPrChange>
              </w:rPr>
            </w:pPr>
            <w:ins w:id="3181" w:author="Alexander Thomas Frase" w:date="2012-10-31T15:59:00Z">
              <w:r w:rsidRPr="006D6E77">
                <w:rPr>
                  <w:rFonts w:ascii="Courier New" w:hAnsi="Courier New" w:cs="Courier New"/>
                  <w:sz w:val="22"/>
                  <w:rPrChange w:id="3182" w:author="Alexander Thomas Frase" w:date="2012-10-31T16:00:00Z">
                    <w:rPr/>
                  </w:rPrChange>
                </w:rPr>
                <w:t>C</w:t>
              </w:r>
            </w:ins>
          </w:p>
        </w:tc>
        <w:tc>
          <w:tcPr>
            <w:tcW w:w="7649" w:type="dxa"/>
            <w:tcPrChange w:id="3183" w:author="Alexander Thomas Frase" w:date="2012-10-31T16:00:00Z">
              <w:tcPr>
                <w:tcW w:w="5076" w:type="dxa"/>
              </w:tcPr>
            </w:tcPrChange>
          </w:tcPr>
          <w:p w14:paraId="76D07CB6" w14:textId="4578FEC3" w:rsidR="006D6E77" w:rsidRPr="006D6E77" w:rsidRDefault="006D6E77" w:rsidP="003C548A">
            <w:pPr>
              <w:rPr>
                <w:ins w:id="3184" w:author="Alexander Thomas Frase" w:date="2012-10-31T15:59:00Z"/>
                <w:rFonts w:ascii="Courier New" w:hAnsi="Courier New" w:cs="Courier New"/>
                <w:sz w:val="22"/>
                <w:rPrChange w:id="3185" w:author="Alexander Thomas Frase" w:date="2012-10-31T16:00:00Z">
                  <w:rPr>
                    <w:ins w:id="3186" w:author="Alexander Thomas Frase" w:date="2012-10-31T15:59:00Z"/>
                  </w:rPr>
                </w:rPrChange>
              </w:rPr>
            </w:pPr>
            <w:ins w:id="3187" w:author="Alexander Thomas Frase" w:date="2012-10-31T15:59:00Z">
              <w:r w:rsidRPr="006D6E77">
                <w:rPr>
                  <w:rFonts w:ascii="Courier New" w:hAnsi="Courier New" w:cs="Courier New"/>
                  <w:sz w:val="22"/>
                  <w:rPrChange w:id="3188" w:author="Alexander Thomas Frase" w:date="2012-10-31T16:00:00Z">
                    <w:rPr/>
                  </w:rPrChange>
                </w:rPr>
                <w:t>group</w:t>
              </w:r>
            </w:ins>
          </w:p>
          <w:p w14:paraId="3A55FE67" w14:textId="347D6DA9" w:rsidR="006D6E77" w:rsidRPr="006D6E77" w:rsidRDefault="006D6E77" w:rsidP="003C548A">
            <w:pPr>
              <w:rPr>
                <w:ins w:id="3189" w:author="Alexander Thomas Frase" w:date="2012-10-31T15:59:00Z"/>
                <w:rFonts w:ascii="Courier New" w:hAnsi="Courier New" w:cs="Courier New"/>
                <w:sz w:val="22"/>
                <w:rPrChange w:id="3190" w:author="Alexander Thomas Frase" w:date="2012-10-31T16:00:00Z">
                  <w:rPr>
                    <w:ins w:id="3191" w:author="Alexander Thomas Frase" w:date="2012-10-31T15:59:00Z"/>
                  </w:rPr>
                </w:rPrChange>
              </w:rPr>
            </w:pPr>
            <w:ins w:id="3192" w:author="Alexander Thomas Frase" w:date="2012-10-31T15:59:00Z">
              <w:r w:rsidRPr="006D6E77">
                <w:rPr>
                  <w:rFonts w:ascii="Courier New" w:hAnsi="Courier New" w:cs="Courier New"/>
                  <w:sz w:val="22"/>
                  <w:rPrChange w:id="3193" w:author="Alexander Thomas Frase" w:date="2012-10-31T16:00:00Z">
                    <w:rPr/>
                  </w:rPrChange>
                </w:rPr>
                <w:t>cyan</w:t>
              </w:r>
            </w:ins>
          </w:p>
          <w:p w14:paraId="1C545F76" w14:textId="38751D83" w:rsidR="006D6E77" w:rsidRPr="006D6E77" w:rsidRDefault="006D6E77" w:rsidP="003C548A">
            <w:pPr>
              <w:rPr>
                <w:ins w:id="3194" w:author="Alexander Thomas Frase" w:date="2012-10-31T15:59:00Z"/>
                <w:rFonts w:ascii="Courier New" w:hAnsi="Courier New" w:cs="Courier New"/>
                <w:sz w:val="22"/>
                <w:rPrChange w:id="3195" w:author="Alexander Thomas Frase" w:date="2012-10-31T16:00:00Z">
                  <w:rPr>
                    <w:ins w:id="3196" w:author="Alexander Thomas Frase" w:date="2012-10-31T15:59:00Z"/>
                  </w:rPr>
                </w:rPrChange>
              </w:rPr>
            </w:pPr>
            <w:ins w:id="3197" w:author="Alexander Thomas Frase" w:date="2012-10-31T15:59:00Z">
              <w:r w:rsidRPr="006D6E77">
                <w:rPr>
                  <w:rFonts w:ascii="Courier New" w:hAnsi="Courier New" w:cs="Courier New"/>
                  <w:sz w:val="22"/>
                  <w:rPrChange w:id="3198" w:author="Alexander Thomas Frase" w:date="2012-10-31T16:00:00Z">
                    <w:rPr/>
                  </w:rPrChange>
                </w:rPr>
                <w:t>cyan</w:t>
              </w:r>
            </w:ins>
          </w:p>
        </w:tc>
      </w:tr>
    </w:tbl>
    <w:p w14:paraId="348AB352" w14:textId="4DD25B13" w:rsidR="006D6E77" w:rsidDel="00150551" w:rsidRDefault="006D6E77" w:rsidP="00A86292">
      <w:pPr>
        <w:pStyle w:val="Heading2"/>
        <w:rPr>
          <w:del w:id="3199" w:author="Alexander Thomas Frase" w:date="2012-10-31T15:59:00Z"/>
        </w:rPr>
      </w:pPr>
    </w:p>
    <w:p w14:paraId="64102B01" w14:textId="77777777" w:rsidR="00150551" w:rsidRDefault="00150551">
      <w:pPr>
        <w:rPr>
          <w:ins w:id="3200" w:author="Alexander Thomas Frase" w:date="2012-11-02T13:31:00Z"/>
        </w:rPr>
      </w:pPr>
    </w:p>
    <w:p w14:paraId="5B4EB1C8" w14:textId="77777777" w:rsidR="00150551" w:rsidRDefault="00150551">
      <w:pPr>
        <w:rPr>
          <w:ins w:id="3201" w:author="Alexander Thomas Frase" w:date="2012-11-02T13:31:00Z"/>
        </w:rPr>
      </w:pPr>
    </w:p>
    <w:p w14:paraId="75073F7D" w14:textId="77777777" w:rsidR="00150551" w:rsidRDefault="00150551">
      <w:pPr>
        <w:rPr>
          <w:ins w:id="3202" w:author="Alexander Thomas Frase" w:date="2012-11-02T13:31:00Z"/>
        </w:rPr>
      </w:pPr>
    </w:p>
    <w:p w14:paraId="321B8596" w14:textId="77777777" w:rsidR="00150551" w:rsidRPr="00150551" w:rsidRDefault="00150551">
      <w:pPr>
        <w:rPr>
          <w:ins w:id="3203" w:author="Alexander Thomas Frase" w:date="2012-11-02T13:31:00Z"/>
        </w:rPr>
      </w:pPr>
    </w:p>
    <w:p w14:paraId="00239E9B" w14:textId="4C421362" w:rsidR="003C548A" w:rsidDel="006D6E77" w:rsidRDefault="003C548A">
      <w:pPr>
        <w:pStyle w:val="Heading2"/>
        <w:rPr>
          <w:del w:id="3204" w:author="Alexander Thomas Frase" w:date="2012-10-31T15:59:00Z"/>
          <w:rFonts w:ascii="Courier New" w:hAnsi="Courier New" w:cs="Courier New"/>
          <w:sz w:val="20"/>
          <w:szCs w:val="20"/>
        </w:rPr>
        <w:pPrChange w:id="3205" w:author="Alexander Thomas Frase" w:date="2012-10-31T16:02:00Z">
          <w:pPr>
            <w:pBdr>
              <w:top w:val="single" w:sz="4" w:space="1" w:color="auto"/>
              <w:left w:val="single" w:sz="4" w:space="4" w:color="auto"/>
              <w:bottom w:val="single" w:sz="4" w:space="1" w:color="auto"/>
              <w:right w:val="single" w:sz="4" w:space="4" w:color="auto"/>
            </w:pBdr>
          </w:pPr>
        </w:pPrChange>
      </w:pPr>
      <w:del w:id="3206" w:author="Alexander Thomas Frase" w:date="2012-10-31T15:59:00Z">
        <w:r w:rsidRPr="001473B5" w:rsidDel="006D6E77">
          <w:rPr>
            <w:rFonts w:ascii="Courier New" w:hAnsi="Courier New" w:cs="Courier New"/>
            <w:sz w:val="20"/>
            <w:szCs w:val="20"/>
          </w:rPr>
          <w:lastRenderedPageBreak/>
          <w:delText>$ biofilter-2 --stdout -</w:delText>
        </w:r>
        <w:r w:rsidDel="006D6E77">
          <w:rPr>
            <w:rFonts w:ascii="Courier New" w:hAnsi="Courier New" w:cs="Courier New"/>
            <w:sz w:val="20"/>
            <w:szCs w:val="20"/>
          </w:rPr>
          <w:delText>-knowledge</w:delText>
        </w:r>
        <w:r w:rsidRPr="001473B5" w:rsidDel="006D6E77">
          <w:rPr>
            <w:rFonts w:ascii="Courier New" w:hAnsi="Courier New" w:cs="Courier New"/>
            <w:sz w:val="20"/>
            <w:szCs w:val="20"/>
          </w:rPr>
          <w:delText xml:space="preserve"> test.db -</w:delText>
        </w:r>
        <w:r w:rsidDel="006D6E77">
          <w:rPr>
            <w:rFonts w:ascii="Courier New" w:hAnsi="Courier New" w:cs="Courier New"/>
            <w:sz w:val="20"/>
            <w:szCs w:val="20"/>
          </w:rPr>
          <w:delText>-gene</w:delText>
        </w:r>
        <w:r w:rsidRPr="001473B5" w:rsidDel="006D6E77">
          <w:rPr>
            <w:rFonts w:ascii="Courier New" w:hAnsi="Courier New" w:cs="Courier New"/>
            <w:sz w:val="20"/>
            <w:szCs w:val="20"/>
          </w:rPr>
          <w:delText xml:space="preserve"> A C E H P Q R -</w:delText>
        </w:r>
        <w:r w:rsidDel="006D6E77">
          <w:rPr>
            <w:rFonts w:ascii="Courier New" w:hAnsi="Courier New" w:cs="Courier New"/>
            <w:sz w:val="20"/>
            <w:szCs w:val="20"/>
          </w:rPr>
          <w:delText>-group</w:delText>
        </w:r>
        <w:r w:rsidRPr="001473B5" w:rsidDel="006D6E77">
          <w:rPr>
            <w:rFonts w:ascii="Courier New" w:hAnsi="Courier New" w:cs="Courier New"/>
            <w:sz w:val="20"/>
            <w:szCs w:val="20"/>
          </w:rPr>
          <w:delText xml:space="preserve"> cyan </w:delText>
        </w:r>
      </w:del>
    </w:p>
    <w:p w14:paraId="71884C70" w14:textId="7F195236" w:rsidR="003C548A" w:rsidDel="006D6E77" w:rsidRDefault="003C548A">
      <w:pPr>
        <w:pStyle w:val="Heading2"/>
        <w:rPr>
          <w:del w:id="3207" w:author="Alexander Thomas Frase" w:date="2012-10-31T15:59:00Z"/>
          <w:rFonts w:ascii="Courier New" w:hAnsi="Courier New" w:cs="Courier New"/>
          <w:sz w:val="20"/>
          <w:szCs w:val="20"/>
        </w:rPr>
        <w:pPrChange w:id="3208" w:author="Alexander Thomas Frase" w:date="2012-10-31T16:02:00Z">
          <w:pPr>
            <w:pBdr>
              <w:top w:val="single" w:sz="4" w:space="1" w:color="auto"/>
              <w:left w:val="single" w:sz="4" w:space="4" w:color="auto"/>
              <w:bottom w:val="single" w:sz="4" w:space="1" w:color="auto"/>
              <w:right w:val="single" w:sz="4" w:space="4" w:color="auto"/>
            </w:pBdr>
          </w:pPr>
        </w:pPrChange>
      </w:pPr>
      <w:del w:id="3209" w:author="Alexander Thomas Frase" w:date="2012-10-31T15:59:00Z">
        <w:r w:rsidRPr="001473B5" w:rsidDel="006D6E77">
          <w:rPr>
            <w:rFonts w:ascii="Courier New" w:hAnsi="Courier New" w:cs="Courier New"/>
            <w:sz w:val="20"/>
            <w:szCs w:val="20"/>
          </w:rPr>
          <w:delText>-</w:delText>
        </w:r>
        <w:r w:rsidDel="006D6E77">
          <w:rPr>
            <w:rFonts w:ascii="Courier New" w:hAnsi="Courier New" w:cs="Courier New"/>
            <w:sz w:val="20"/>
            <w:szCs w:val="20"/>
          </w:rPr>
          <w:delText>-filter</w:delText>
        </w:r>
        <w:r w:rsidRPr="001473B5" w:rsidDel="006D6E77">
          <w:rPr>
            <w:rFonts w:ascii="Courier New" w:hAnsi="Courier New" w:cs="Courier New"/>
            <w:sz w:val="20"/>
            <w:szCs w:val="20"/>
          </w:rPr>
          <w:delText xml:space="preserve"> gene group</w:delText>
        </w:r>
      </w:del>
    </w:p>
    <w:p w14:paraId="14E9645F" w14:textId="0973CFC4" w:rsidR="003C548A" w:rsidRPr="001473B5" w:rsidDel="006D6E77" w:rsidRDefault="003C548A">
      <w:pPr>
        <w:pStyle w:val="Heading2"/>
        <w:rPr>
          <w:del w:id="3210" w:author="Alexander Thomas Frase" w:date="2012-10-31T15:59:00Z"/>
          <w:rFonts w:ascii="Courier New" w:hAnsi="Courier New" w:cs="Courier New"/>
          <w:sz w:val="20"/>
          <w:szCs w:val="20"/>
        </w:rPr>
        <w:pPrChange w:id="3211" w:author="Alexander Thomas Frase" w:date="2012-10-31T16:02:00Z">
          <w:pPr>
            <w:pBdr>
              <w:top w:val="single" w:sz="4" w:space="1" w:color="auto"/>
              <w:left w:val="single" w:sz="4" w:space="4" w:color="auto"/>
              <w:bottom w:val="single" w:sz="4" w:space="1" w:color="auto"/>
              <w:right w:val="single" w:sz="4" w:space="4" w:color="auto"/>
            </w:pBdr>
          </w:pPr>
        </w:pPrChange>
      </w:pPr>
    </w:p>
    <w:p w14:paraId="58BC3FCA" w14:textId="3AF64647" w:rsidR="003C548A" w:rsidRPr="001473B5" w:rsidDel="006D6E77" w:rsidRDefault="003C548A">
      <w:pPr>
        <w:pStyle w:val="Heading2"/>
        <w:rPr>
          <w:del w:id="3212" w:author="Alexander Thomas Frase" w:date="2012-10-31T15:59:00Z"/>
          <w:rFonts w:ascii="Courier New" w:hAnsi="Courier New" w:cs="Courier New"/>
          <w:sz w:val="20"/>
          <w:szCs w:val="20"/>
        </w:rPr>
        <w:pPrChange w:id="3213" w:author="Alexander Thomas Frase" w:date="2012-10-31T16:02:00Z">
          <w:pPr>
            <w:pBdr>
              <w:top w:val="single" w:sz="4" w:space="1" w:color="auto"/>
              <w:left w:val="single" w:sz="4" w:space="4" w:color="auto"/>
              <w:bottom w:val="single" w:sz="4" w:space="1" w:color="auto"/>
              <w:right w:val="single" w:sz="4" w:space="4" w:color="auto"/>
            </w:pBdr>
          </w:pPr>
        </w:pPrChange>
      </w:pPr>
      <w:del w:id="3214" w:author="Alexander Thomas Frase" w:date="2012-10-31T15:59:00Z">
        <w:r w:rsidRPr="001473B5" w:rsidDel="006D6E77">
          <w:rPr>
            <w:rFonts w:ascii="Courier New" w:hAnsi="Courier New" w:cs="Courier New"/>
            <w:sz w:val="20"/>
            <w:szCs w:val="20"/>
          </w:rPr>
          <w:delText>#gene</w:delText>
        </w:r>
        <w:r w:rsidRPr="001473B5" w:rsidDel="006D6E77">
          <w:rPr>
            <w:rFonts w:ascii="Courier New" w:hAnsi="Courier New" w:cs="Courier New"/>
            <w:sz w:val="20"/>
            <w:szCs w:val="20"/>
          </w:rPr>
          <w:tab/>
          <w:delText>group</w:delText>
        </w:r>
      </w:del>
    </w:p>
    <w:p w14:paraId="48E819D3" w14:textId="14F2F4DA" w:rsidR="003C548A" w:rsidRPr="001473B5" w:rsidDel="006D6E77" w:rsidRDefault="003C548A">
      <w:pPr>
        <w:pStyle w:val="Heading2"/>
        <w:rPr>
          <w:del w:id="3215" w:author="Alexander Thomas Frase" w:date="2012-10-31T15:59:00Z"/>
          <w:rFonts w:ascii="Courier New" w:hAnsi="Courier New" w:cs="Courier New"/>
          <w:sz w:val="20"/>
          <w:szCs w:val="20"/>
        </w:rPr>
        <w:pPrChange w:id="3216" w:author="Alexander Thomas Frase" w:date="2012-10-31T16:02:00Z">
          <w:pPr>
            <w:pBdr>
              <w:top w:val="single" w:sz="4" w:space="1" w:color="auto"/>
              <w:left w:val="single" w:sz="4" w:space="4" w:color="auto"/>
              <w:bottom w:val="single" w:sz="4" w:space="1" w:color="auto"/>
              <w:right w:val="single" w:sz="4" w:space="4" w:color="auto"/>
            </w:pBdr>
          </w:pPr>
        </w:pPrChange>
      </w:pPr>
      <w:del w:id="3217" w:author="Alexander Thomas Frase" w:date="2012-10-31T15:59:00Z">
        <w:r w:rsidRPr="001473B5" w:rsidDel="006D6E77">
          <w:rPr>
            <w:rFonts w:ascii="Courier New" w:hAnsi="Courier New" w:cs="Courier New"/>
            <w:sz w:val="20"/>
            <w:szCs w:val="20"/>
          </w:rPr>
          <w:delText>A</w:delText>
        </w:r>
        <w:r w:rsidRPr="001473B5" w:rsidDel="006D6E77">
          <w:rPr>
            <w:rFonts w:ascii="Courier New" w:hAnsi="Courier New" w:cs="Courier New"/>
            <w:sz w:val="20"/>
            <w:szCs w:val="20"/>
          </w:rPr>
          <w:tab/>
          <w:delText>cyan</w:delText>
        </w:r>
      </w:del>
    </w:p>
    <w:p w14:paraId="0B338DA5" w14:textId="143909A0" w:rsidR="003C548A" w:rsidRPr="001473B5" w:rsidDel="006D6E77" w:rsidRDefault="003C548A">
      <w:pPr>
        <w:pStyle w:val="Heading2"/>
        <w:rPr>
          <w:del w:id="3218" w:author="Alexander Thomas Frase" w:date="2012-10-31T15:59:00Z"/>
          <w:rFonts w:ascii="Courier New" w:hAnsi="Courier New" w:cs="Courier New"/>
          <w:sz w:val="28"/>
          <w:szCs w:val="28"/>
          <w:u w:val="single"/>
        </w:rPr>
        <w:pPrChange w:id="3219" w:author="Alexander Thomas Frase" w:date="2012-10-31T16:02:00Z">
          <w:pPr>
            <w:pBdr>
              <w:top w:val="single" w:sz="4" w:space="1" w:color="auto"/>
              <w:left w:val="single" w:sz="4" w:space="4" w:color="auto"/>
              <w:bottom w:val="single" w:sz="4" w:space="1" w:color="auto"/>
              <w:right w:val="single" w:sz="4" w:space="4" w:color="auto"/>
            </w:pBdr>
          </w:pPr>
        </w:pPrChange>
      </w:pPr>
      <w:del w:id="3220" w:author="Alexander Thomas Frase" w:date="2012-10-31T15:59:00Z">
        <w:r w:rsidRPr="001473B5" w:rsidDel="006D6E77">
          <w:rPr>
            <w:rFonts w:ascii="Courier New" w:hAnsi="Courier New" w:cs="Courier New"/>
            <w:sz w:val="20"/>
            <w:szCs w:val="20"/>
          </w:rPr>
          <w:delText>C</w:delText>
        </w:r>
        <w:r w:rsidRPr="001473B5" w:rsidDel="006D6E77">
          <w:rPr>
            <w:rFonts w:ascii="Courier New" w:hAnsi="Courier New" w:cs="Courier New"/>
            <w:sz w:val="20"/>
            <w:szCs w:val="20"/>
          </w:rPr>
          <w:tab/>
          <w:delText>cyan</w:delText>
        </w:r>
      </w:del>
    </w:p>
    <w:p w14:paraId="53CDAC30" w14:textId="55B99662" w:rsidR="003C548A" w:rsidDel="00A86292" w:rsidRDefault="003C548A">
      <w:pPr>
        <w:pStyle w:val="Heading2"/>
        <w:rPr>
          <w:del w:id="3221" w:author="Alexander Thomas Frase" w:date="2012-10-31T16:01:00Z"/>
        </w:rPr>
        <w:pPrChange w:id="3222" w:author="Alexander Thomas Frase" w:date="2012-10-31T16:02:00Z">
          <w:pPr/>
        </w:pPrChange>
      </w:pPr>
    </w:p>
    <w:p w14:paraId="14537E96" w14:textId="6B1D5D90" w:rsidR="003C548A" w:rsidDel="00A86292" w:rsidRDefault="003C548A">
      <w:pPr>
        <w:pStyle w:val="Heading2"/>
        <w:rPr>
          <w:del w:id="3223" w:author="Alexander Thomas Frase" w:date="2012-10-31T16:02:00Z"/>
        </w:rPr>
        <w:pPrChange w:id="3224" w:author="Alexander Thomas Frase" w:date="2012-10-31T16:02:00Z">
          <w:pPr>
            <w:pStyle w:val="Heading3"/>
          </w:pPr>
        </w:pPrChange>
      </w:pPr>
      <w:del w:id="3225" w:author="Alexander Thomas Frase" w:date="2012-10-31T16:02:00Z">
        <w:r w:rsidRPr="00FB2055" w:rsidDel="00A86292">
          <w:delText xml:space="preserve">Example 8: Starting with a Single Gene, Gather All Genes </w:delText>
        </w:r>
        <w:r w:rsidDel="00A86292">
          <w:delText>W</w:delText>
        </w:r>
        <w:r w:rsidRPr="00FB2055" w:rsidDel="00A86292">
          <w:delText>ithin Sources</w:delText>
        </w:r>
      </w:del>
      <w:del w:id="3226" w:author="Alexander Thomas Frase" w:date="2012-10-31T16:01:00Z">
        <w:r w:rsidRPr="00FB2055" w:rsidDel="00A86292">
          <w:br/>
          <w:delText xml:space="preserve"> </w:delText>
        </w:r>
      </w:del>
    </w:p>
    <w:p w14:paraId="622C0F77" w14:textId="6EE6B0D2" w:rsidR="003C548A" w:rsidRPr="00FB2055" w:rsidDel="00A86292" w:rsidRDefault="003C548A">
      <w:pPr>
        <w:pStyle w:val="Heading2"/>
        <w:rPr>
          <w:del w:id="3227" w:author="Alexander Thomas Frase" w:date="2012-10-31T16:02:00Z"/>
          <w:rFonts w:ascii="Courier New" w:hAnsi="Courier New" w:cs="Courier New"/>
          <w:sz w:val="20"/>
          <w:szCs w:val="20"/>
        </w:rPr>
        <w:pPrChange w:id="3228" w:author="Alexander Thomas Frase" w:date="2012-10-31T16:02:00Z">
          <w:pPr>
            <w:pBdr>
              <w:top w:val="single" w:sz="4" w:space="1" w:color="auto"/>
              <w:left w:val="single" w:sz="4" w:space="4" w:color="auto"/>
              <w:bottom w:val="single" w:sz="4" w:space="1" w:color="auto"/>
              <w:right w:val="single" w:sz="4" w:space="4" w:color="auto"/>
            </w:pBdr>
          </w:pPr>
        </w:pPrChange>
      </w:pPr>
      <w:del w:id="3229" w:author="Alexander Thomas Frase" w:date="2012-10-31T16:02:00Z">
        <w:r w:rsidRPr="00FB2055" w:rsidDel="00A86292">
          <w:rPr>
            <w:rFonts w:ascii="Courier New" w:hAnsi="Courier New" w:cs="Courier New"/>
            <w:sz w:val="20"/>
            <w:szCs w:val="20"/>
          </w:rPr>
          <w:delText>$ biofilter-2 --stdout -</w:delText>
        </w:r>
        <w:r w:rsidDel="00A86292">
          <w:rPr>
            <w:rFonts w:ascii="Courier New" w:hAnsi="Courier New" w:cs="Courier New"/>
            <w:sz w:val="20"/>
            <w:szCs w:val="20"/>
          </w:rPr>
          <w:delText>-knowledge</w:delText>
        </w:r>
        <w:r w:rsidRPr="00FB2055" w:rsidDel="00A86292">
          <w:rPr>
            <w:rFonts w:ascii="Courier New" w:hAnsi="Courier New" w:cs="Courier New"/>
            <w:sz w:val="20"/>
            <w:szCs w:val="20"/>
          </w:rPr>
          <w:delText xml:space="preserve"> test.db -</w:delText>
        </w:r>
        <w:r w:rsidDel="00A86292">
          <w:rPr>
            <w:rFonts w:ascii="Courier New" w:hAnsi="Courier New" w:cs="Courier New"/>
            <w:sz w:val="20"/>
            <w:szCs w:val="20"/>
          </w:rPr>
          <w:delText>-gene</w:delText>
        </w:r>
        <w:r w:rsidRPr="00FB2055" w:rsidDel="00A86292">
          <w:rPr>
            <w:rFonts w:ascii="Courier New" w:hAnsi="Courier New" w:cs="Courier New"/>
            <w:sz w:val="20"/>
            <w:szCs w:val="20"/>
          </w:rPr>
          <w:delText xml:space="preserve"> C -</w:delText>
        </w:r>
        <w:r w:rsidDel="00A86292">
          <w:rPr>
            <w:rFonts w:ascii="Courier New" w:hAnsi="Courier New" w:cs="Courier New"/>
            <w:sz w:val="20"/>
            <w:szCs w:val="20"/>
          </w:rPr>
          <w:delText>-filter</w:delText>
        </w:r>
        <w:r w:rsidRPr="00FB2055" w:rsidDel="00A86292">
          <w:rPr>
            <w:rFonts w:ascii="Courier New" w:hAnsi="Courier New" w:cs="Courier New"/>
            <w:sz w:val="20"/>
            <w:szCs w:val="20"/>
          </w:rPr>
          <w:delText xml:space="preserve"> source</w:delText>
        </w:r>
      </w:del>
    </w:p>
    <w:p w14:paraId="4F5A334D" w14:textId="231A6B6A" w:rsidR="003C548A" w:rsidRPr="00FB2055" w:rsidDel="00A86292" w:rsidRDefault="003C548A">
      <w:pPr>
        <w:pStyle w:val="Heading2"/>
        <w:rPr>
          <w:del w:id="3230" w:author="Alexander Thomas Frase" w:date="2012-10-31T16:02:00Z"/>
          <w:rFonts w:ascii="Courier New" w:hAnsi="Courier New" w:cs="Courier New"/>
          <w:sz w:val="20"/>
          <w:szCs w:val="20"/>
        </w:rPr>
        <w:pPrChange w:id="3231" w:author="Alexander Thomas Frase" w:date="2012-10-31T16:02:00Z">
          <w:pPr>
            <w:pBdr>
              <w:top w:val="single" w:sz="4" w:space="1" w:color="auto"/>
              <w:left w:val="single" w:sz="4" w:space="4" w:color="auto"/>
              <w:bottom w:val="single" w:sz="4" w:space="1" w:color="auto"/>
              <w:right w:val="single" w:sz="4" w:space="4" w:color="auto"/>
            </w:pBdr>
          </w:pPr>
        </w:pPrChange>
      </w:pPr>
    </w:p>
    <w:p w14:paraId="526F0077" w14:textId="4797968D" w:rsidR="003C548A" w:rsidRPr="00FB2055" w:rsidDel="00A86292" w:rsidRDefault="003C548A">
      <w:pPr>
        <w:pStyle w:val="Heading2"/>
        <w:rPr>
          <w:del w:id="3232" w:author="Alexander Thomas Frase" w:date="2012-10-31T16:02:00Z"/>
          <w:rFonts w:ascii="Courier New" w:hAnsi="Courier New" w:cs="Courier New"/>
          <w:sz w:val="20"/>
          <w:szCs w:val="20"/>
        </w:rPr>
        <w:pPrChange w:id="3233" w:author="Alexander Thomas Frase" w:date="2012-10-31T16:02:00Z">
          <w:pPr>
            <w:pBdr>
              <w:top w:val="single" w:sz="4" w:space="1" w:color="auto"/>
              <w:left w:val="single" w:sz="4" w:space="4" w:color="auto"/>
              <w:bottom w:val="single" w:sz="4" w:space="1" w:color="auto"/>
              <w:right w:val="single" w:sz="4" w:space="4" w:color="auto"/>
            </w:pBdr>
          </w:pPr>
        </w:pPrChange>
      </w:pPr>
      <w:del w:id="3234" w:author="Alexander Thomas Frase" w:date="2012-10-31T16:02:00Z">
        <w:r w:rsidRPr="00FB2055" w:rsidDel="00A86292">
          <w:rPr>
            <w:rFonts w:ascii="Courier New" w:hAnsi="Courier New" w:cs="Courier New"/>
            <w:sz w:val="20"/>
            <w:szCs w:val="20"/>
          </w:rPr>
          <w:delText>#source</w:delText>
        </w:r>
      </w:del>
    </w:p>
    <w:p w14:paraId="0771B9DD" w14:textId="1D777F48" w:rsidR="003C548A" w:rsidRPr="00FB2055" w:rsidDel="00A86292" w:rsidRDefault="003C548A">
      <w:pPr>
        <w:pStyle w:val="Heading2"/>
        <w:rPr>
          <w:del w:id="3235" w:author="Alexander Thomas Frase" w:date="2012-10-31T16:02:00Z"/>
          <w:rFonts w:ascii="Courier New" w:hAnsi="Courier New" w:cs="Courier New"/>
          <w:sz w:val="20"/>
          <w:szCs w:val="20"/>
        </w:rPr>
        <w:pPrChange w:id="3236" w:author="Alexander Thomas Frase" w:date="2012-10-31T16:02:00Z">
          <w:pPr>
            <w:pBdr>
              <w:top w:val="single" w:sz="4" w:space="1" w:color="auto"/>
              <w:left w:val="single" w:sz="4" w:space="4" w:color="auto"/>
              <w:bottom w:val="single" w:sz="4" w:space="1" w:color="auto"/>
              <w:right w:val="single" w:sz="4" w:space="4" w:color="auto"/>
            </w:pBdr>
          </w:pPr>
        </w:pPrChange>
      </w:pPr>
      <w:del w:id="3237" w:author="Alexander Thomas Frase" w:date="2012-10-31T16:02:00Z">
        <w:r w:rsidRPr="00FB2055" w:rsidDel="00A86292">
          <w:rPr>
            <w:rFonts w:ascii="Courier New" w:hAnsi="Courier New" w:cs="Courier New"/>
            <w:sz w:val="20"/>
            <w:szCs w:val="20"/>
          </w:rPr>
          <w:delText>light</w:delText>
        </w:r>
      </w:del>
    </w:p>
    <w:p w14:paraId="30F40497" w14:textId="4719634F" w:rsidR="003C548A" w:rsidRPr="00FB2055" w:rsidDel="00A86292" w:rsidRDefault="003C548A">
      <w:pPr>
        <w:pStyle w:val="Heading2"/>
        <w:rPr>
          <w:del w:id="3238" w:author="Alexander Thomas Frase" w:date="2012-10-31T16:02:00Z"/>
          <w:rFonts w:ascii="Courier New" w:hAnsi="Courier New" w:cs="Courier New"/>
          <w:sz w:val="20"/>
          <w:szCs w:val="20"/>
        </w:rPr>
        <w:pPrChange w:id="3239" w:author="Alexander Thomas Frase" w:date="2012-10-31T16:02:00Z">
          <w:pPr>
            <w:pBdr>
              <w:top w:val="single" w:sz="4" w:space="1" w:color="auto"/>
              <w:left w:val="single" w:sz="4" w:space="4" w:color="auto"/>
              <w:bottom w:val="single" w:sz="4" w:space="1" w:color="auto"/>
              <w:right w:val="single" w:sz="4" w:space="4" w:color="auto"/>
            </w:pBdr>
          </w:pPr>
        </w:pPrChange>
      </w:pPr>
      <w:del w:id="3240" w:author="Alexander Thomas Frase" w:date="2012-10-31T16:02:00Z">
        <w:r w:rsidRPr="00FB2055" w:rsidDel="00A86292">
          <w:rPr>
            <w:rFonts w:ascii="Courier New" w:hAnsi="Courier New" w:cs="Courier New"/>
            <w:sz w:val="20"/>
            <w:szCs w:val="20"/>
          </w:rPr>
          <w:delText>paint</w:delText>
        </w:r>
      </w:del>
    </w:p>
    <w:p w14:paraId="1C60DC44" w14:textId="77777777" w:rsidR="003C548A" w:rsidRDefault="003C548A" w:rsidP="00A86292">
      <w:pPr>
        <w:pStyle w:val="Heading2"/>
      </w:pPr>
      <w:bookmarkStart w:id="3241" w:name="_Toc339626871"/>
      <w:r w:rsidRPr="00A9746B">
        <w:t>Annotation Examples</w:t>
      </w:r>
      <w:bookmarkEnd w:id="3241"/>
    </w:p>
    <w:p w14:paraId="4AEED426" w14:textId="6B595ED9" w:rsidR="003C548A" w:rsidRDefault="003C548A" w:rsidP="003B534B">
      <w:pPr>
        <w:pStyle w:val="Heading3"/>
        <w:rPr>
          <w:ins w:id="3242" w:author="Alexander Thomas Frase" w:date="2012-10-31T16:14:00Z"/>
        </w:rPr>
      </w:pPr>
      <w:bookmarkStart w:id="3243" w:name="_Toc339626872"/>
      <w:r>
        <w:t>Example 1: Annotating a SNP with gene</w:t>
      </w:r>
      <w:ins w:id="3244" w:author="Alexander Thomas Frase" w:date="2012-11-02T13:26:00Z">
        <w:r w:rsidR="00150551">
          <w:t xml:space="preserve"> region</w:t>
        </w:r>
      </w:ins>
      <w:r>
        <w:t xml:space="preserve"> information.</w:t>
      </w:r>
      <w:bookmarkEnd w:id="3243"/>
    </w:p>
    <w:p w14:paraId="7C717CEA" w14:textId="77777777" w:rsidR="00AD63ED" w:rsidRPr="00AD63ED" w:rsidRDefault="00AD63ED">
      <w:pPr>
        <w:pPrChange w:id="3245" w:author="Alexander Thomas Frase" w:date="2012-10-31T16:14:00Z">
          <w:pPr>
            <w:pStyle w:val="Heading3"/>
          </w:pPr>
        </w:pPrChange>
      </w:pPr>
    </w:p>
    <w:p w14:paraId="474D9F87" w14:textId="4DD91CF8" w:rsidR="003C548A" w:rsidRPr="00971AFF" w:rsidDel="00150551" w:rsidRDefault="003C548A" w:rsidP="003C548A">
      <w:pPr>
        <w:rPr>
          <w:del w:id="3246" w:author="Alexander Thomas Frase" w:date="2012-11-02T13:26:00Z"/>
        </w:rPr>
      </w:pPr>
      <w:del w:id="3247" w:author="Alexander Thomas Frase" w:date="2012-11-02T13:26:00Z">
        <w:r w:rsidDel="00150551">
          <w:rPr>
            <w:rFonts w:cs="Times New Roman"/>
          </w:rPr>
          <w:delText>Biofilter will print the gene name, along with the start and end positions of the genes</w:delText>
        </w:r>
      </w:del>
      <w:del w:id="3248" w:author="Alexander Thomas Frase" w:date="2012-10-31T16:14:00Z">
        <w:r w:rsidDel="00AD63ED">
          <w:rPr>
            <w:rFonts w:cs="Times New Roman"/>
          </w:rPr>
          <w:delText>:</w:delText>
        </w:r>
      </w:del>
    </w:p>
    <w:p w14:paraId="3B064EB8" w14:textId="4A782C41" w:rsidR="00AD63ED" w:rsidRDefault="00AD63ED" w:rsidP="003C548A">
      <w:pPr>
        <w:rPr>
          <w:ins w:id="3249" w:author="Alexander Thomas Frase" w:date="2012-10-31T16:14:00Z"/>
        </w:rPr>
      </w:pPr>
      <w:ins w:id="3250" w:author="Alexander Thomas Frase" w:date="2012-10-31T16:14:00Z">
        <w:r>
          <w:t>Configuration:</w:t>
        </w:r>
      </w:ins>
    </w:p>
    <w:p w14:paraId="6491DA7F" w14:textId="77777777" w:rsidR="00AD63ED" w:rsidRDefault="00AD63ED" w:rsidP="003C548A">
      <w:pPr>
        <w:rPr>
          <w:ins w:id="3251" w:author="Alexander Thomas Frase" w:date="2012-10-31T16:14:00Z"/>
        </w:rPr>
      </w:pPr>
    </w:p>
    <w:tbl>
      <w:tblPr>
        <w:tblStyle w:val="TableGrid"/>
        <w:tblW w:w="8640" w:type="dxa"/>
        <w:tblInd w:w="720" w:type="dxa"/>
        <w:tblLook w:val="04A0" w:firstRow="1" w:lastRow="0" w:firstColumn="1" w:lastColumn="0" w:noHBand="0" w:noVBand="1"/>
        <w:tblPrChange w:id="3252" w:author="Alexander Thomas Frase" w:date="2012-10-31T16:16:00Z">
          <w:tblPr>
            <w:tblStyle w:val="TableGrid"/>
            <w:tblW w:w="0" w:type="auto"/>
            <w:tblLook w:val="04A0" w:firstRow="1" w:lastRow="0" w:firstColumn="1" w:lastColumn="0" w:noHBand="0" w:noVBand="1"/>
          </w:tblPr>
        </w:tblPrChange>
      </w:tblPr>
      <w:tblGrid>
        <w:gridCol w:w="8640"/>
        <w:tblGridChange w:id="3253">
          <w:tblGrid>
            <w:gridCol w:w="10152"/>
          </w:tblGrid>
        </w:tblGridChange>
      </w:tblGrid>
      <w:tr w:rsidR="00AD63ED" w:rsidRPr="00EE0F1D" w14:paraId="3B6464E9" w14:textId="77777777" w:rsidTr="00EE0F1D">
        <w:trPr>
          <w:ins w:id="3254" w:author="Alexander Thomas Frase" w:date="2012-10-31T16:14:00Z"/>
        </w:trPr>
        <w:tc>
          <w:tcPr>
            <w:tcW w:w="10152" w:type="dxa"/>
            <w:tcPrChange w:id="3255" w:author="Alexander Thomas Frase" w:date="2012-10-31T16:16:00Z">
              <w:tcPr>
                <w:tcW w:w="10152" w:type="dxa"/>
              </w:tcPr>
            </w:tcPrChange>
          </w:tcPr>
          <w:p w14:paraId="3F1123EF" w14:textId="2D34A0E8" w:rsidR="00AD63ED" w:rsidRPr="00EE0F1D" w:rsidRDefault="00AD63ED" w:rsidP="003C548A">
            <w:pPr>
              <w:rPr>
                <w:ins w:id="3256" w:author="Alexander Thomas Frase" w:date="2012-10-31T16:14:00Z"/>
                <w:rFonts w:ascii="Courier New" w:hAnsi="Courier New" w:cs="Courier New"/>
                <w:sz w:val="22"/>
                <w:rPrChange w:id="3257" w:author="Alexander Thomas Frase" w:date="2012-10-31T16:16:00Z">
                  <w:rPr>
                    <w:ins w:id="3258" w:author="Alexander Thomas Frase" w:date="2012-10-31T16:14:00Z"/>
                  </w:rPr>
                </w:rPrChange>
              </w:rPr>
            </w:pPr>
            <w:ins w:id="3259" w:author="Alexander Thomas Frase" w:date="2012-10-31T16:14:00Z">
              <w:r w:rsidRPr="00EE0F1D">
                <w:rPr>
                  <w:rFonts w:ascii="Courier New" w:hAnsi="Courier New" w:cs="Courier New"/>
                  <w:sz w:val="22"/>
                  <w:rPrChange w:id="3260" w:author="Alexander Thomas Frase" w:date="2012-10-31T16:16:00Z">
                    <w:rPr>
                      <w:rFonts w:eastAsiaTheme="majorEastAsia" w:cstheme="majorBidi"/>
                      <w:b/>
                      <w:bCs/>
                      <w:i/>
                      <w:color w:val="000000" w:themeColor="text1"/>
                    </w:rPr>
                  </w:rPrChange>
                </w:rPr>
                <w:t xml:space="preserve">KNOWLEDGE </w:t>
              </w:r>
              <w:proofErr w:type="spellStart"/>
              <w:r w:rsidRPr="00EE0F1D">
                <w:rPr>
                  <w:rFonts w:ascii="Courier New" w:hAnsi="Courier New" w:cs="Courier New"/>
                  <w:sz w:val="22"/>
                  <w:rPrChange w:id="3261" w:author="Alexander Thomas Frase" w:date="2012-10-31T16:16:00Z">
                    <w:rPr>
                      <w:rFonts w:eastAsiaTheme="majorEastAsia" w:cstheme="majorBidi"/>
                      <w:b/>
                      <w:bCs/>
                      <w:i/>
                      <w:color w:val="000000" w:themeColor="text1"/>
                    </w:rPr>
                  </w:rPrChange>
                </w:rPr>
                <w:t>test.db</w:t>
              </w:r>
              <w:proofErr w:type="spellEnd"/>
            </w:ins>
          </w:p>
          <w:p w14:paraId="71D90228" w14:textId="2D84F9B5" w:rsidR="00AD63ED" w:rsidRPr="00EE0F1D" w:rsidRDefault="00AD63ED" w:rsidP="003C548A">
            <w:pPr>
              <w:rPr>
                <w:ins w:id="3262" w:author="Alexander Thomas Frase" w:date="2012-10-31T16:14:00Z"/>
                <w:rFonts w:ascii="Courier New" w:hAnsi="Courier New" w:cs="Courier New"/>
                <w:sz w:val="22"/>
                <w:rPrChange w:id="3263" w:author="Alexander Thomas Frase" w:date="2012-10-31T16:16:00Z">
                  <w:rPr>
                    <w:ins w:id="3264" w:author="Alexander Thomas Frase" w:date="2012-10-31T16:14:00Z"/>
                  </w:rPr>
                </w:rPrChange>
              </w:rPr>
            </w:pPr>
            <w:ins w:id="3265" w:author="Alexander Thomas Frase" w:date="2012-10-31T16:14:00Z">
              <w:r w:rsidRPr="00EE0F1D">
                <w:rPr>
                  <w:rFonts w:ascii="Courier New" w:hAnsi="Courier New" w:cs="Courier New"/>
                  <w:sz w:val="22"/>
                  <w:rPrChange w:id="3266" w:author="Alexander Thomas Frase" w:date="2012-10-31T16:16:00Z">
                    <w:rPr>
                      <w:rFonts w:eastAsiaTheme="majorEastAsia" w:cstheme="majorBidi"/>
                      <w:b/>
                      <w:bCs/>
                      <w:i/>
                      <w:color w:val="000000" w:themeColor="text1"/>
                    </w:rPr>
                  </w:rPrChange>
                </w:rPr>
                <w:t>SNP rs11 rs24</w:t>
              </w:r>
            </w:ins>
            <w:ins w:id="3267" w:author="Alexander Thomas Frase" w:date="2012-10-31T16:15:00Z">
              <w:r w:rsidR="00EE0F1D" w:rsidRPr="00EE0F1D">
                <w:rPr>
                  <w:rFonts w:ascii="Courier New" w:hAnsi="Courier New" w:cs="Courier New"/>
                  <w:sz w:val="22"/>
                  <w:rPrChange w:id="3268" w:author="Alexander Thomas Frase" w:date="2012-10-31T16:16:00Z">
                    <w:rPr>
                      <w:rFonts w:eastAsiaTheme="majorEastAsia" w:cstheme="majorBidi"/>
                      <w:b/>
                      <w:bCs/>
                      <w:i/>
                      <w:color w:val="000000" w:themeColor="text1"/>
                    </w:rPr>
                  </w:rPrChange>
                </w:rPr>
                <w:t xml:space="preserve"> rs99</w:t>
              </w:r>
            </w:ins>
          </w:p>
          <w:p w14:paraId="666492E6" w14:textId="1E01DE2A" w:rsidR="00AD63ED" w:rsidRPr="00EE0F1D" w:rsidRDefault="00EE0F1D" w:rsidP="003C548A">
            <w:pPr>
              <w:rPr>
                <w:ins w:id="3269" w:author="Alexander Thomas Frase" w:date="2012-10-31T16:14:00Z"/>
                <w:rFonts w:ascii="Courier New" w:hAnsi="Courier New" w:cs="Courier New"/>
                <w:sz w:val="22"/>
                <w:rPrChange w:id="3270" w:author="Alexander Thomas Frase" w:date="2012-10-31T16:16:00Z">
                  <w:rPr>
                    <w:ins w:id="3271" w:author="Alexander Thomas Frase" w:date="2012-10-31T16:14:00Z"/>
                  </w:rPr>
                </w:rPrChange>
              </w:rPr>
            </w:pPr>
            <w:ins w:id="3272" w:author="Alexander Thomas Frase" w:date="2012-10-31T16:14:00Z">
              <w:r w:rsidRPr="00EE0F1D">
                <w:rPr>
                  <w:rFonts w:ascii="Courier New" w:hAnsi="Courier New" w:cs="Courier New"/>
                  <w:sz w:val="22"/>
                  <w:rPrChange w:id="3273" w:author="Alexander Thomas Frase" w:date="2012-10-31T16:16:00Z">
                    <w:rPr>
                      <w:rFonts w:eastAsiaTheme="majorEastAsia" w:cstheme="majorBidi"/>
                      <w:b/>
                      <w:bCs/>
                      <w:i/>
                      <w:color w:val="000000" w:themeColor="text1"/>
                    </w:rPr>
                  </w:rPrChange>
                </w:rPr>
                <w:t xml:space="preserve">ANNOTATE </w:t>
              </w:r>
              <w:proofErr w:type="spellStart"/>
              <w:r w:rsidRPr="00EE0F1D">
                <w:rPr>
                  <w:rFonts w:ascii="Courier New" w:hAnsi="Courier New" w:cs="Courier New"/>
                  <w:sz w:val="22"/>
                  <w:rPrChange w:id="3274" w:author="Alexander Thomas Frase" w:date="2012-10-31T16:16:00Z">
                    <w:rPr>
                      <w:rFonts w:eastAsiaTheme="majorEastAsia" w:cstheme="majorBidi"/>
                      <w:b/>
                      <w:bCs/>
                      <w:i/>
                      <w:color w:val="000000" w:themeColor="text1"/>
                    </w:rPr>
                  </w:rPrChange>
                </w:rPr>
                <w:t>snp</w:t>
              </w:r>
              <w:proofErr w:type="spellEnd"/>
              <w:r w:rsidRPr="00EE0F1D">
                <w:rPr>
                  <w:rFonts w:ascii="Courier New" w:hAnsi="Courier New" w:cs="Courier New"/>
                  <w:sz w:val="22"/>
                  <w:rPrChange w:id="3275" w:author="Alexander Thomas Frase" w:date="2012-10-31T16:16:00Z">
                    <w:rPr>
                      <w:rFonts w:eastAsiaTheme="majorEastAsia" w:cstheme="majorBidi"/>
                      <w:b/>
                      <w:bCs/>
                      <w:i/>
                      <w:color w:val="000000" w:themeColor="text1"/>
                    </w:rPr>
                  </w:rPrChange>
                </w:rPr>
                <w:t xml:space="preserve"> region</w:t>
              </w:r>
            </w:ins>
          </w:p>
        </w:tc>
      </w:tr>
    </w:tbl>
    <w:p w14:paraId="7F468596" w14:textId="77777777" w:rsidR="00AD63ED" w:rsidRDefault="00AD63ED" w:rsidP="003C548A">
      <w:pPr>
        <w:rPr>
          <w:ins w:id="3276" w:author="Alexander Thomas Frase" w:date="2012-10-31T16:15:00Z"/>
        </w:rPr>
      </w:pPr>
    </w:p>
    <w:p w14:paraId="41718BA8" w14:textId="2297455F" w:rsidR="00EE0F1D" w:rsidRDefault="00EE0F1D" w:rsidP="003C548A">
      <w:pPr>
        <w:rPr>
          <w:ins w:id="3277" w:author="Alexander Thomas Frase" w:date="2012-10-31T16:15:00Z"/>
        </w:rPr>
      </w:pPr>
      <w:ins w:id="3278" w:author="Alexander Thomas Frase" w:date="2012-10-31T16:15:00Z">
        <w:r>
          <w:t>Output:</w:t>
        </w:r>
      </w:ins>
    </w:p>
    <w:p w14:paraId="37B47FCA" w14:textId="77777777" w:rsidR="00EE0F1D" w:rsidRDefault="00EE0F1D" w:rsidP="003C548A">
      <w:pPr>
        <w:rPr>
          <w:ins w:id="3279" w:author="Alexander Thomas Frase" w:date="2012-10-31T16:15: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280" w:author="Alexander Thomas Frase" w:date="2012-10-31T16:17:00Z">
          <w:tblPr>
            <w:tblStyle w:val="TableGrid"/>
            <w:tblW w:w="0" w:type="auto"/>
            <w:tblLook w:val="04A0" w:firstRow="1" w:lastRow="0" w:firstColumn="1" w:lastColumn="0" w:noHBand="0" w:noVBand="1"/>
          </w:tblPr>
        </w:tblPrChange>
      </w:tblPr>
      <w:tblGrid>
        <w:gridCol w:w="877"/>
        <w:gridCol w:w="745"/>
        <w:gridCol w:w="1141"/>
        <w:gridCol w:w="1009"/>
        <w:gridCol w:w="4886"/>
        <w:tblGridChange w:id="3281">
          <w:tblGrid>
            <w:gridCol w:w="2030"/>
            <w:gridCol w:w="2030"/>
            <w:gridCol w:w="2030"/>
            <w:gridCol w:w="2031"/>
            <w:gridCol w:w="2031"/>
          </w:tblGrid>
        </w:tblGridChange>
      </w:tblGrid>
      <w:tr w:rsidR="00EE0F1D" w:rsidRPr="00EE0F1D" w14:paraId="11BD62B4" w14:textId="77777777" w:rsidTr="00EE0F1D">
        <w:trPr>
          <w:ins w:id="3282" w:author="Alexander Thomas Frase" w:date="2012-10-31T16:15:00Z"/>
        </w:trPr>
        <w:tc>
          <w:tcPr>
            <w:tcW w:w="877" w:type="dxa"/>
            <w:tcPrChange w:id="3283" w:author="Alexander Thomas Frase" w:date="2012-10-31T16:17:00Z">
              <w:tcPr>
                <w:tcW w:w="2030" w:type="dxa"/>
              </w:tcPr>
            </w:tcPrChange>
          </w:tcPr>
          <w:p w14:paraId="25241E43" w14:textId="6296B34D" w:rsidR="00EE0F1D" w:rsidRPr="00EE0F1D" w:rsidRDefault="00EE0F1D" w:rsidP="003C548A">
            <w:pPr>
              <w:rPr>
                <w:ins w:id="3284" w:author="Alexander Thomas Frase" w:date="2012-10-31T16:15:00Z"/>
                <w:rFonts w:ascii="Courier New" w:hAnsi="Courier New" w:cs="Courier New"/>
                <w:sz w:val="22"/>
                <w:rPrChange w:id="3285" w:author="Alexander Thomas Frase" w:date="2012-10-31T16:16:00Z">
                  <w:rPr>
                    <w:ins w:id="3286" w:author="Alexander Thomas Frase" w:date="2012-10-31T16:15:00Z"/>
                  </w:rPr>
                </w:rPrChange>
              </w:rPr>
            </w:pPr>
            <w:ins w:id="3287" w:author="Alexander Thomas Frase" w:date="2012-10-31T16:15:00Z">
              <w:r w:rsidRPr="00EE0F1D">
                <w:rPr>
                  <w:rFonts w:ascii="Courier New" w:hAnsi="Courier New" w:cs="Courier New"/>
                  <w:sz w:val="22"/>
                  <w:rPrChange w:id="3288" w:author="Alexander Thomas Frase" w:date="2012-10-31T16:16:00Z">
                    <w:rPr>
                      <w:rFonts w:eastAsiaTheme="majorEastAsia" w:cstheme="majorBidi"/>
                      <w:b/>
                      <w:bCs/>
                      <w:i/>
                      <w:color w:val="000000" w:themeColor="text1"/>
                    </w:rPr>
                  </w:rPrChange>
                </w:rPr>
                <w:t>#</w:t>
              </w:r>
              <w:proofErr w:type="spellStart"/>
              <w:r w:rsidRPr="00EE0F1D">
                <w:rPr>
                  <w:rFonts w:ascii="Courier New" w:hAnsi="Courier New" w:cs="Courier New"/>
                  <w:sz w:val="22"/>
                  <w:rPrChange w:id="3289" w:author="Alexander Thomas Frase" w:date="2012-10-31T16:16:00Z">
                    <w:rPr>
                      <w:rFonts w:eastAsiaTheme="majorEastAsia" w:cstheme="majorBidi"/>
                      <w:b/>
                      <w:bCs/>
                      <w:i/>
                      <w:color w:val="000000" w:themeColor="text1"/>
                    </w:rPr>
                  </w:rPrChange>
                </w:rPr>
                <w:t>snp</w:t>
              </w:r>
              <w:proofErr w:type="spellEnd"/>
            </w:ins>
          </w:p>
          <w:p w14:paraId="13572567" w14:textId="77777777" w:rsidR="00EE0F1D" w:rsidRPr="00EE0F1D" w:rsidRDefault="00EE0F1D" w:rsidP="003C548A">
            <w:pPr>
              <w:rPr>
                <w:ins w:id="3290" w:author="Alexander Thomas Frase" w:date="2012-10-31T16:15:00Z"/>
                <w:rFonts w:ascii="Courier New" w:hAnsi="Courier New" w:cs="Courier New"/>
                <w:sz w:val="22"/>
                <w:rPrChange w:id="3291" w:author="Alexander Thomas Frase" w:date="2012-10-31T16:16:00Z">
                  <w:rPr>
                    <w:ins w:id="3292" w:author="Alexander Thomas Frase" w:date="2012-10-31T16:15:00Z"/>
                  </w:rPr>
                </w:rPrChange>
              </w:rPr>
            </w:pPr>
            <w:ins w:id="3293" w:author="Alexander Thomas Frase" w:date="2012-10-31T16:15:00Z">
              <w:r w:rsidRPr="00EE0F1D">
                <w:rPr>
                  <w:rFonts w:ascii="Courier New" w:hAnsi="Courier New" w:cs="Courier New"/>
                  <w:sz w:val="22"/>
                  <w:rPrChange w:id="3294" w:author="Alexander Thomas Frase" w:date="2012-10-31T16:16:00Z">
                    <w:rPr>
                      <w:rFonts w:eastAsiaTheme="majorEastAsia" w:cstheme="majorBidi"/>
                      <w:b/>
                      <w:bCs/>
                      <w:i/>
                      <w:color w:val="000000" w:themeColor="text1"/>
                    </w:rPr>
                  </w:rPrChange>
                </w:rPr>
                <w:t>rs11</w:t>
              </w:r>
            </w:ins>
          </w:p>
          <w:p w14:paraId="19B13660" w14:textId="77777777" w:rsidR="00EE0F1D" w:rsidRPr="00EE0F1D" w:rsidRDefault="00EE0F1D" w:rsidP="003C548A">
            <w:pPr>
              <w:rPr>
                <w:ins w:id="3295" w:author="Alexander Thomas Frase" w:date="2012-10-31T16:15:00Z"/>
                <w:rFonts w:ascii="Courier New" w:hAnsi="Courier New" w:cs="Courier New"/>
                <w:sz w:val="22"/>
                <w:rPrChange w:id="3296" w:author="Alexander Thomas Frase" w:date="2012-10-31T16:16:00Z">
                  <w:rPr>
                    <w:ins w:id="3297" w:author="Alexander Thomas Frase" w:date="2012-10-31T16:15:00Z"/>
                  </w:rPr>
                </w:rPrChange>
              </w:rPr>
            </w:pPr>
            <w:ins w:id="3298" w:author="Alexander Thomas Frase" w:date="2012-10-31T16:15:00Z">
              <w:r w:rsidRPr="00EE0F1D">
                <w:rPr>
                  <w:rFonts w:ascii="Courier New" w:hAnsi="Courier New" w:cs="Courier New"/>
                  <w:sz w:val="22"/>
                  <w:rPrChange w:id="3299" w:author="Alexander Thomas Frase" w:date="2012-10-31T16:16:00Z">
                    <w:rPr>
                      <w:rFonts w:eastAsiaTheme="majorEastAsia" w:cstheme="majorBidi"/>
                      <w:b/>
                      <w:bCs/>
                      <w:i/>
                      <w:color w:val="000000" w:themeColor="text1"/>
                    </w:rPr>
                  </w:rPrChange>
                </w:rPr>
                <w:t>rs24</w:t>
              </w:r>
            </w:ins>
          </w:p>
          <w:p w14:paraId="3B2DAEC6" w14:textId="77777777" w:rsidR="00EE0F1D" w:rsidRPr="00EE0F1D" w:rsidRDefault="00EE0F1D" w:rsidP="003C548A">
            <w:pPr>
              <w:rPr>
                <w:ins w:id="3300" w:author="Alexander Thomas Frase" w:date="2012-10-31T16:15:00Z"/>
                <w:rFonts w:ascii="Courier New" w:hAnsi="Courier New" w:cs="Courier New"/>
                <w:sz w:val="22"/>
                <w:rPrChange w:id="3301" w:author="Alexander Thomas Frase" w:date="2012-10-31T16:16:00Z">
                  <w:rPr>
                    <w:ins w:id="3302" w:author="Alexander Thomas Frase" w:date="2012-10-31T16:15:00Z"/>
                  </w:rPr>
                </w:rPrChange>
              </w:rPr>
            </w:pPr>
            <w:ins w:id="3303" w:author="Alexander Thomas Frase" w:date="2012-10-31T16:15:00Z">
              <w:r w:rsidRPr="00EE0F1D">
                <w:rPr>
                  <w:rFonts w:ascii="Courier New" w:hAnsi="Courier New" w:cs="Courier New"/>
                  <w:sz w:val="22"/>
                  <w:rPrChange w:id="3304" w:author="Alexander Thomas Frase" w:date="2012-10-31T16:16:00Z">
                    <w:rPr>
                      <w:rFonts w:eastAsiaTheme="majorEastAsia" w:cstheme="majorBidi"/>
                      <w:b/>
                      <w:bCs/>
                      <w:i/>
                      <w:color w:val="000000" w:themeColor="text1"/>
                    </w:rPr>
                  </w:rPrChange>
                </w:rPr>
                <w:t>rs24</w:t>
              </w:r>
            </w:ins>
          </w:p>
          <w:p w14:paraId="5265A1B6" w14:textId="760DCFBA" w:rsidR="00EE0F1D" w:rsidRPr="00EE0F1D" w:rsidRDefault="00EE0F1D" w:rsidP="003C548A">
            <w:pPr>
              <w:rPr>
                <w:ins w:id="3305" w:author="Alexander Thomas Frase" w:date="2012-10-31T16:15:00Z"/>
                <w:rFonts w:ascii="Courier New" w:hAnsi="Courier New" w:cs="Courier New"/>
                <w:sz w:val="22"/>
                <w:rPrChange w:id="3306" w:author="Alexander Thomas Frase" w:date="2012-10-31T16:16:00Z">
                  <w:rPr>
                    <w:ins w:id="3307" w:author="Alexander Thomas Frase" w:date="2012-10-31T16:15:00Z"/>
                  </w:rPr>
                </w:rPrChange>
              </w:rPr>
            </w:pPr>
            <w:ins w:id="3308" w:author="Alexander Thomas Frase" w:date="2012-10-31T16:15:00Z">
              <w:r w:rsidRPr="00EE0F1D">
                <w:rPr>
                  <w:rFonts w:ascii="Courier New" w:hAnsi="Courier New" w:cs="Courier New"/>
                  <w:sz w:val="22"/>
                  <w:rPrChange w:id="3309" w:author="Alexander Thomas Frase" w:date="2012-10-31T16:16:00Z">
                    <w:rPr>
                      <w:rFonts w:eastAsiaTheme="majorEastAsia" w:cstheme="majorBidi"/>
                      <w:b/>
                      <w:bCs/>
                      <w:i/>
                      <w:color w:val="000000" w:themeColor="text1"/>
                    </w:rPr>
                  </w:rPrChange>
                </w:rPr>
                <w:t>rs99</w:t>
              </w:r>
            </w:ins>
          </w:p>
        </w:tc>
        <w:tc>
          <w:tcPr>
            <w:tcW w:w="745" w:type="dxa"/>
            <w:tcPrChange w:id="3310" w:author="Alexander Thomas Frase" w:date="2012-10-31T16:17:00Z">
              <w:tcPr>
                <w:tcW w:w="2030" w:type="dxa"/>
              </w:tcPr>
            </w:tcPrChange>
          </w:tcPr>
          <w:p w14:paraId="4E3A74E2" w14:textId="1CF744ED" w:rsidR="00EE0F1D" w:rsidRPr="00EE0F1D" w:rsidRDefault="00EE0F1D" w:rsidP="003C548A">
            <w:pPr>
              <w:rPr>
                <w:ins w:id="3311" w:author="Alexander Thomas Frase" w:date="2012-10-31T16:15:00Z"/>
                <w:rFonts w:ascii="Courier New" w:hAnsi="Courier New" w:cs="Courier New"/>
                <w:sz w:val="22"/>
                <w:rPrChange w:id="3312" w:author="Alexander Thomas Frase" w:date="2012-10-31T16:16:00Z">
                  <w:rPr>
                    <w:ins w:id="3313" w:author="Alexander Thomas Frase" w:date="2012-10-31T16:15:00Z"/>
                  </w:rPr>
                </w:rPrChange>
              </w:rPr>
            </w:pPr>
            <w:proofErr w:type="spellStart"/>
            <w:ins w:id="3314" w:author="Alexander Thomas Frase" w:date="2012-10-31T16:15:00Z">
              <w:r w:rsidRPr="00EE0F1D">
                <w:rPr>
                  <w:rFonts w:ascii="Courier New" w:hAnsi="Courier New" w:cs="Courier New"/>
                  <w:sz w:val="22"/>
                  <w:rPrChange w:id="3315" w:author="Alexander Thomas Frase" w:date="2012-10-31T16:16:00Z">
                    <w:rPr>
                      <w:rFonts w:eastAsiaTheme="majorEastAsia" w:cstheme="majorBidi"/>
                      <w:b/>
                      <w:bCs/>
                      <w:i/>
                      <w:color w:val="000000" w:themeColor="text1"/>
                    </w:rPr>
                  </w:rPrChange>
                </w:rPr>
                <w:t>chr</w:t>
              </w:r>
              <w:proofErr w:type="spellEnd"/>
            </w:ins>
          </w:p>
          <w:p w14:paraId="282ABCA4" w14:textId="77777777" w:rsidR="00EE0F1D" w:rsidRPr="00EE0F1D" w:rsidRDefault="00EE0F1D" w:rsidP="003C548A">
            <w:pPr>
              <w:rPr>
                <w:ins w:id="3316" w:author="Alexander Thomas Frase" w:date="2012-10-31T16:16:00Z"/>
                <w:rFonts w:ascii="Courier New" w:hAnsi="Courier New" w:cs="Courier New"/>
                <w:sz w:val="22"/>
                <w:rPrChange w:id="3317" w:author="Alexander Thomas Frase" w:date="2012-10-31T16:16:00Z">
                  <w:rPr>
                    <w:ins w:id="3318" w:author="Alexander Thomas Frase" w:date="2012-10-31T16:16:00Z"/>
                  </w:rPr>
                </w:rPrChange>
              </w:rPr>
            </w:pPr>
            <w:ins w:id="3319" w:author="Alexander Thomas Frase" w:date="2012-10-31T16:16:00Z">
              <w:r w:rsidRPr="00EE0F1D">
                <w:rPr>
                  <w:rFonts w:ascii="Courier New" w:hAnsi="Courier New" w:cs="Courier New"/>
                  <w:sz w:val="22"/>
                  <w:rPrChange w:id="3320" w:author="Alexander Thomas Frase" w:date="2012-10-31T16:16:00Z">
                    <w:rPr>
                      <w:rFonts w:eastAsiaTheme="majorEastAsia" w:cstheme="majorBidi"/>
                      <w:b/>
                      <w:bCs/>
                      <w:i/>
                      <w:color w:val="000000" w:themeColor="text1"/>
                    </w:rPr>
                  </w:rPrChange>
                </w:rPr>
                <w:t>1</w:t>
              </w:r>
            </w:ins>
          </w:p>
          <w:p w14:paraId="346163B1" w14:textId="77777777" w:rsidR="00EE0F1D" w:rsidRPr="00EE0F1D" w:rsidRDefault="00EE0F1D" w:rsidP="003C548A">
            <w:pPr>
              <w:rPr>
                <w:ins w:id="3321" w:author="Alexander Thomas Frase" w:date="2012-10-31T16:16:00Z"/>
                <w:rFonts w:ascii="Courier New" w:hAnsi="Courier New" w:cs="Courier New"/>
                <w:sz w:val="22"/>
                <w:rPrChange w:id="3322" w:author="Alexander Thomas Frase" w:date="2012-10-31T16:16:00Z">
                  <w:rPr>
                    <w:ins w:id="3323" w:author="Alexander Thomas Frase" w:date="2012-10-31T16:16:00Z"/>
                  </w:rPr>
                </w:rPrChange>
              </w:rPr>
            </w:pPr>
            <w:ins w:id="3324" w:author="Alexander Thomas Frase" w:date="2012-10-31T16:16:00Z">
              <w:r w:rsidRPr="00EE0F1D">
                <w:rPr>
                  <w:rFonts w:ascii="Courier New" w:hAnsi="Courier New" w:cs="Courier New"/>
                  <w:sz w:val="22"/>
                  <w:rPrChange w:id="3325" w:author="Alexander Thomas Frase" w:date="2012-10-31T16:16:00Z">
                    <w:rPr>
                      <w:rFonts w:eastAsiaTheme="majorEastAsia" w:cstheme="majorBidi"/>
                      <w:b/>
                      <w:bCs/>
                      <w:i/>
                      <w:color w:val="000000" w:themeColor="text1"/>
                    </w:rPr>
                  </w:rPrChange>
                </w:rPr>
                <w:t>2</w:t>
              </w:r>
            </w:ins>
          </w:p>
          <w:p w14:paraId="1FF993D1" w14:textId="11FD4974" w:rsidR="00EE0F1D" w:rsidRPr="00EE0F1D" w:rsidRDefault="00EE0F1D" w:rsidP="003C548A">
            <w:pPr>
              <w:rPr>
                <w:ins w:id="3326" w:author="Alexander Thomas Frase" w:date="2012-10-31T16:15:00Z"/>
                <w:rFonts w:ascii="Courier New" w:hAnsi="Courier New" w:cs="Courier New"/>
                <w:sz w:val="22"/>
                <w:rPrChange w:id="3327" w:author="Alexander Thomas Frase" w:date="2012-10-31T16:16:00Z">
                  <w:rPr>
                    <w:ins w:id="3328" w:author="Alexander Thomas Frase" w:date="2012-10-31T16:15:00Z"/>
                  </w:rPr>
                </w:rPrChange>
              </w:rPr>
            </w:pPr>
            <w:ins w:id="3329" w:author="Alexander Thomas Frase" w:date="2012-10-31T16:16:00Z">
              <w:r w:rsidRPr="00EE0F1D">
                <w:rPr>
                  <w:rFonts w:ascii="Courier New" w:hAnsi="Courier New" w:cs="Courier New"/>
                  <w:sz w:val="22"/>
                  <w:rPrChange w:id="3330" w:author="Alexander Thomas Frase" w:date="2012-10-31T16:16:00Z">
                    <w:rPr>
                      <w:rFonts w:eastAsiaTheme="majorEastAsia" w:cstheme="majorBidi"/>
                      <w:b/>
                      <w:bCs/>
                      <w:i/>
                      <w:color w:val="000000" w:themeColor="text1"/>
                    </w:rPr>
                  </w:rPrChange>
                </w:rPr>
                <w:t>2</w:t>
              </w:r>
            </w:ins>
          </w:p>
        </w:tc>
        <w:tc>
          <w:tcPr>
            <w:tcW w:w="1141" w:type="dxa"/>
            <w:tcPrChange w:id="3331" w:author="Alexander Thomas Frase" w:date="2012-10-31T16:17:00Z">
              <w:tcPr>
                <w:tcW w:w="2030" w:type="dxa"/>
              </w:tcPr>
            </w:tcPrChange>
          </w:tcPr>
          <w:p w14:paraId="20F44FA2" w14:textId="3F261A22" w:rsidR="00EE0F1D" w:rsidRPr="00EE0F1D" w:rsidRDefault="00EE0F1D" w:rsidP="003C548A">
            <w:pPr>
              <w:rPr>
                <w:ins w:id="3332" w:author="Alexander Thomas Frase" w:date="2012-10-31T16:16:00Z"/>
                <w:rFonts w:ascii="Courier New" w:hAnsi="Courier New" w:cs="Courier New"/>
                <w:sz w:val="22"/>
                <w:rPrChange w:id="3333" w:author="Alexander Thomas Frase" w:date="2012-10-31T16:16:00Z">
                  <w:rPr>
                    <w:ins w:id="3334" w:author="Alexander Thomas Frase" w:date="2012-10-31T16:16:00Z"/>
                  </w:rPr>
                </w:rPrChange>
              </w:rPr>
            </w:pPr>
            <w:ins w:id="3335" w:author="Alexander Thomas Frase" w:date="2012-10-31T16:16:00Z">
              <w:r w:rsidRPr="00EE0F1D">
                <w:rPr>
                  <w:rFonts w:ascii="Courier New" w:hAnsi="Courier New" w:cs="Courier New"/>
                  <w:sz w:val="22"/>
                  <w:rPrChange w:id="3336" w:author="Alexander Thomas Frase" w:date="2012-10-31T16:16:00Z">
                    <w:rPr>
                      <w:rFonts w:eastAsiaTheme="majorEastAsia" w:cstheme="majorBidi"/>
                      <w:b/>
                      <w:bCs/>
                      <w:i/>
                      <w:color w:val="000000" w:themeColor="text1"/>
                    </w:rPr>
                  </w:rPrChange>
                </w:rPr>
                <w:t>region</w:t>
              </w:r>
            </w:ins>
          </w:p>
          <w:p w14:paraId="14BC8945" w14:textId="77777777" w:rsidR="00EE0F1D" w:rsidRPr="00EE0F1D" w:rsidRDefault="00EE0F1D" w:rsidP="003C548A">
            <w:pPr>
              <w:rPr>
                <w:ins w:id="3337" w:author="Alexander Thomas Frase" w:date="2012-10-31T16:16:00Z"/>
                <w:rFonts w:ascii="Courier New" w:hAnsi="Courier New" w:cs="Courier New"/>
                <w:sz w:val="22"/>
                <w:rPrChange w:id="3338" w:author="Alexander Thomas Frase" w:date="2012-10-31T16:16:00Z">
                  <w:rPr>
                    <w:ins w:id="3339" w:author="Alexander Thomas Frase" w:date="2012-10-31T16:16:00Z"/>
                  </w:rPr>
                </w:rPrChange>
              </w:rPr>
            </w:pPr>
            <w:ins w:id="3340" w:author="Alexander Thomas Frase" w:date="2012-10-31T16:16:00Z">
              <w:r w:rsidRPr="00EE0F1D">
                <w:rPr>
                  <w:rFonts w:ascii="Courier New" w:hAnsi="Courier New" w:cs="Courier New"/>
                  <w:sz w:val="22"/>
                  <w:rPrChange w:id="3341" w:author="Alexander Thomas Frase" w:date="2012-10-31T16:16:00Z">
                    <w:rPr>
                      <w:rFonts w:eastAsiaTheme="majorEastAsia" w:cstheme="majorBidi"/>
                      <w:b/>
                      <w:bCs/>
                      <w:i/>
                      <w:color w:val="000000" w:themeColor="text1"/>
                    </w:rPr>
                  </w:rPrChange>
                </w:rPr>
                <w:t>A</w:t>
              </w:r>
            </w:ins>
          </w:p>
          <w:p w14:paraId="1F086416" w14:textId="77777777" w:rsidR="00EE0F1D" w:rsidRPr="00EE0F1D" w:rsidRDefault="00EE0F1D" w:rsidP="003C548A">
            <w:pPr>
              <w:rPr>
                <w:ins w:id="3342" w:author="Alexander Thomas Frase" w:date="2012-10-31T16:16:00Z"/>
                <w:rFonts w:ascii="Courier New" w:hAnsi="Courier New" w:cs="Courier New"/>
                <w:sz w:val="22"/>
                <w:rPrChange w:id="3343" w:author="Alexander Thomas Frase" w:date="2012-10-31T16:16:00Z">
                  <w:rPr>
                    <w:ins w:id="3344" w:author="Alexander Thomas Frase" w:date="2012-10-31T16:16:00Z"/>
                  </w:rPr>
                </w:rPrChange>
              </w:rPr>
            </w:pPr>
            <w:ins w:id="3345" w:author="Alexander Thomas Frase" w:date="2012-10-31T16:16:00Z">
              <w:r w:rsidRPr="00EE0F1D">
                <w:rPr>
                  <w:rFonts w:ascii="Courier New" w:hAnsi="Courier New" w:cs="Courier New"/>
                  <w:sz w:val="22"/>
                  <w:rPrChange w:id="3346" w:author="Alexander Thomas Frase" w:date="2012-10-31T16:16:00Z">
                    <w:rPr>
                      <w:rFonts w:eastAsiaTheme="majorEastAsia" w:cstheme="majorBidi"/>
                      <w:b/>
                      <w:bCs/>
                      <w:i/>
                      <w:color w:val="000000" w:themeColor="text1"/>
                    </w:rPr>
                  </w:rPrChange>
                </w:rPr>
                <w:t>H</w:t>
              </w:r>
            </w:ins>
          </w:p>
          <w:p w14:paraId="44A88474" w14:textId="4B1E5687" w:rsidR="00EE0F1D" w:rsidRPr="00EE0F1D" w:rsidRDefault="00EE0F1D" w:rsidP="003C548A">
            <w:pPr>
              <w:rPr>
                <w:ins w:id="3347" w:author="Alexander Thomas Frase" w:date="2012-10-31T16:15:00Z"/>
                <w:rFonts w:ascii="Courier New" w:hAnsi="Courier New" w:cs="Courier New"/>
                <w:sz w:val="22"/>
                <w:rPrChange w:id="3348" w:author="Alexander Thomas Frase" w:date="2012-10-31T16:16:00Z">
                  <w:rPr>
                    <w:ins w:id="3349" w:author="Alexander Thomas Frase" w:date="2012-10-31T16:15:00Z"/>
                  </w:rPr>
                </w:rPrChange>
              </w:rPr>
            </w:pPr>
            <w:ins w:id="3350" w:author="Alexander Thomas Frase" w:date="2012-10-31T16:16:00Z">
              <w:r w:rsidRPr="00EE0F1D">
                <w:rPr>
                  <w:rFonts w:ascii="Courier New" w:hAnsi="Courier New" w:cs="Courier New"/>
                  <w:sz w:val="22"/>
                  <w:rPrChange w:id="3351" w:author="Alexander Thomas Frase" w:date="2012-10-31T16:16:00Z">
                    <w:rPr>
                      <w:rFonts w:eastAsiaTheme="majorEastAsia" w:cstheme="majorBidi"/>
                      <w:b/>
                      <w:bCs/>
                      <w:i/>
                      <w:color w:val="000000" w:themeColor="text1"/>
                    </w:rPr>
                  </w:rPrChange>
                </w:rPr>
                <w:t>I</w:t>
              </w:r>
            </w:ins>
          </w:p>
        </w:tc>
        <w:tc>
          <w:tcPr>
            <w:tcW w:w="1009" w:type="dxa"/>
            <w:tcPrChange w:id="3352" w:author="Alexander Thomas Frase" w:date="2012-10-31T16:17:00Z">
              <w:tcPr>
                <w:tcW w:w="2031" w:type="dxa"/>
              </w:tcPr>
            </w:tcPrChange>
          </w:tcPr>
          <w:p w14:paraId="54214C1C" w14:textId="60BFB921" w:rsidR="00EE0F1D" w:rsidRPr="00EE0F1D" w:rsidRDefault="00EE0F1D" w:rsidP="003C548A">
            <w:pPr>
              <w:rPr>
                <w:ins w:id="3353" w:author="Alexander Thomas Frase" w:date="2012-10-31T16:16:00Z"/>
                <w:rFonts w:ascii="Courier New" w:hAnsi="Courier New" w:cs="Courier New"/>
                <w:sz w:val="22"/>
                <w:rPrChange w:id="3354" w:author="Alexander Thomas Frase" w:date="2012-10-31T16:16:00Z">
                  <w:rPr>
                    <w:ins w:id="3355" w:author="Alexander Thomas Frase" w:date="2012-10-31T16:16:00Z"/>
                  </w:rPr>
                </w:rPrChange>
              </w:rPr>
            </w:pPr>
            <w:ins w:id="3356" w:author="Alexander Thomas Frase" w:date="2012-10-31T16:16:00Z">
              <w:r w:rsidRPr="00EE0F1D">
                <w:rPr>
                  <w:rFonts w:ascii="Courier New" w:hAnsi="Courier New" w:cs="Courier New"/>
                  <w:sz w:val="22"/>
                  <w:rPrChange w:id="3357" w:author="Alexander Thomas Frase" w:date="2012-10-31T16:16:00Z">
                    <w:rPr>
                      <w:rFonts w:eastAsiaTheme="majorEastAsia" w:cstheme="majorBidi"/>
                      <w:b/>
                      <w:bCs/>
                      <w:i/>
                      <w:color w:val="000000" w:themeColor="text1"/>
                    </w:rPr>
                  </w:rPrChange>
                </w:rPr>
                <w:t>start</w:t>
              </w:r>
            </w:ins>
          </w:p>
          <w:p w14:paraId="7746C235" w14:textId="77777777" w:rsidR="00EE0F1D" w:rsidRPr="00EE0F1D" w:rsidRDefault="00EE0F1D" w:rsidP="003C548A">
            <w:pPr>
              <w:rPr>
                <w:ins w:id="3358" w:author="Alexander Thomas Frase" w:date="2012-10-31T16:16:00Z"/>
                <w:rFonts w:ascii="Courier New" w:hAnsi="Courier New" w:cs="Courier New"/>
                <w:sz w:val="22"/>
                <w:rPrChange w:id="3359" w:author="Alexander Thomas Frase" w:date="2012-10-31T16:16:00Z">
                  <w:rPr>
                    <w:ins w:id="3360" w:author="Alexander Thomas Frase" w:date="2012-10-31T16:16:00Z"/>
                  </w:rPr>
                </w:rPrChange>
              </w:rPr>
            </w:pPr>
            <w:ins w:id="3361" w:author="Alexander Thomas Frase" w:date="2012-10-31T16:16:00Z">
              <w:r w:rsidRPr="00EE0F1D">
                <w:rPr>
                  <w:rFonts w:ascii="Courier New" w:hAnsi="Courier New" w:cs="Courier New"/>
                  <w:sz w:val="22"/>
                  <w:rPrChange w:id="3362" w:author="Alexander Thomas Frase" w:date="2012-10-31T16:16:00Z">
                    <w:rPr>
                      <w:rFonts w:eastAsiaTheme="majorEastAsia" w:cstheme="majorBidi"/>
                      <w:b/>
                      <w:bCs/>
                      <w:i/>
                      <w:color w:val="000000" w:themeColor="text1"/>
                    </w:rPr>
                  </w:rPrChange>
                </w:rPr>
                <w:t>8</w:t>
              </w:r>
            </w:ins>
          </w:p>
          <w:p w14:paraId="6E331C13" w14:textId="77777777" w:rsidR="00EE0F1D" w:rsidRPr="00EE0F1D" w:rsidRDefault="00EE0F1D" w:rsidP="003C548A">
            <w:pPr>
              <w:rPr>
                <w:ins w:id="3363" w:author="Alexander Thomas Frase" w:date="2012-10-31T16:16:00Z"/>
                <w:rFonts w:ascii="Courier New" w:hAnsi="Courier New" w:cs="Courier New"/>
                <w:sz w:val="22"/>
                <w:rPrChange w:id="3364" w:author="Alexander Thomas Frase" w:date="2012-10-31T16:16:00Z">
                  <w:rPr>
                    <w:ins w:id="3365" w:author="Alexander Thomas Frase" w:date="2012-10-31T16:16:00Z"/>
                  </w:rPr>
                </w:rPrChange>
              </w:rPr>
            </w:pPr>
            <w:ins w:id="3366" w:author="Alexander Thomas Frase" w:date="2012-10-31T16:16:00Z">
              <w:r w:rsidRPr="00EE0F1D">
                <w:rPr>
                  <w:rFonts w:ascii="Courier New" w:hAnsi="Courier New" w:cs="Courier New"/>
                  <w:sz w:val="22"/>
                  <w:rPrChange w:id="3367" w:author="Alexander Thomas Frase" w:date="2012-10-31T16:16:00Z">
                    <w:rPr>
                      <w:rFonts w:eastAsiaTheme="majorEastAsia" w:cstheme="majorBidi"/>
                      <w:b/>
                      <w:bCs/>
                      <w:i/>
                      <w:color w:val="000000" w:themeColor="text1"/>
                    </w:rPr>
                  </w:rPrChange>
                </w:rPr>
                <w:t>22</w:t>
              </w:r>
            </w:ins>
          </w:p>
          <w:p w14:paraId="0FEE3394" w14:textId="64E7F904" w:rsidR="00EE0F1D" w:rsidRPr="00EE0F1D" w:rsidRDefault="00EE0F1D" w:rsidP="003C548A">
            <w:pPr>
              <w:rPr>
                <w:ins w:id="3368" w:author="Alexander Thomas Frase" w:date="2012-10-31T16:15:00Z"/>
                <w:rFonts w:ascii="Courier New" w:hAnsi="Courier New" w:cs="Courier New"/>
                <w:sz w:val="22"/>
                <w:rPrChange w:id="3369" w:author="Alexander Thomas Frase" w:date="2012-10-31T16:16:00Z">
                  <w:rPr>
                    <w:ins w:id="3370" w:author="Alexander Thomas Frase" w:date="2012-10-31T16:15:00Z"/>
                  </w:rPr>
                </w:rPrChange>
              </w:rPr>
            </w:pPr>
            <w:ins w:id="3371" w:author="Alexander Thomas Frase" w:date="2012-10-31T16:16:00Z">
              <w:r w:rsidRPr="00EE0F1D">
                <w:rPr>
                  <w:rFonts w:ascii="Courier New" w:hAnsi="Courier New" w:cs="Courier New"/>
                  <w:sz w:val="22"/>
                  <w:rPrChange w:id="3372" w:author="Alexander Thomas Frase" w:date="2012-10-31T16:16:00Z">
                    <w:rPr>
                      <w:rFonts w:eastAsiaTheme="majorEastAsia" w:cstheme="majorBidi"/>
                      <w:b/>
                      <w:bCs/>
                      <w:i/>
                      <w:color w:val="000000" w:themeColor="text1"/>
                    </w:rPr>
                  </w:rPrChange>
                </w:rPr>
                <w:t>38</w:t>
              </w:r>
            </w:ins>
          </w:p>
        </w:tc>
        <w:tc>
          <w:tcPr>
            <w:tcW w:w="4886" w:type="dxa"/>
            <w:tcPrChange w:id="3373" w:author="Alexander Thomas Frase" w:date="2012-10-31T16:17:00Z">
              <w:tcPr>
                <w:tcW w:w="2031" w:type="dxa"/>
              </w:tcPr>
            </w:tcPrChange>
          </w:tcPr>
          <w:p w14:paraId="22C41123" w14:textId="1EFFA621" w:rsidR="00EE0F1D" w:rsidRPr="00EE0F1D" w:rsidRDefault="00EE0F1D" w:rsidP="003C548A">
            <w:pPr>
              <w:rPr>
                <w:ins w:id="3374" w:author="Alexander Thomas Frase" w:date="2012-10-31T16:16:00Z"/>
                <w:rFonts w:ascii="Courier New" w:hAnsi="Courier New" w:cs="Courier New"/>
                <w:sz w:val="22"/>
                <w:rPrChange w:id="3375" w:author="Alexander Thomas Frase" w:date="2012-10-31T16:16:00Z">
                  <w:rPr>
                    <w:ins w:id="3376" w:author="Alexander Thomas Frase" w:date="2012-10-31T16:16:00Z"/>
                  </w:rPr>
                </w:rPrChange>
              </w:rPr>
            </w:pPr>
            <w:ins w:id="3377" w:author="Alexander Thomas Frase" w:date="2012-10-31T16:16:00Z">
              <w:r w:rsidRPr="00EE0F1D">
                <w:rPr>
                  <w:rFonts w:ascii="Courier New" w:hAnsi="Courier New" w:cs="Courier New"/>
                  <w:sz w:val="22"/>
                  <w:rPrChange w:id="3378" w:author="Alexander Thomas Frase" w:date="2012-10-31T16:16:00Z">
                    <w:rPr>
                      <w:rFonts w:eastAsiaTheme="majorEastAsia" w:cstheme="majorBidi"/>
                      <w:b/>
                      <w:bCs/>
                      <w:i/>
                      <w:color w:val="000000" w:themeColor="text1"/>
                    </w:rPr>
                  </w:rPrChange>
                </w:rPr>
                <w:t>stop</w:t>
              </w:r>
            </w:ins>
          </w:p>
          <w:p w14:paraId="341512AE" w14:textId="77777777" w:rsidR="00EE0F1D" w:rsidRPr="00EE0F1D" w:rsidRDefault="00EE0F1D" w:rsidP="003C548A">
            <w:pPr>
              <w:rPr>
                <w:ins w:id="3379" w:author="Alexander Thomas Frase" w:date="2012-10-31T16:16:00Z"/>
                <w:rFonts w:ascii="Courier New" w:hAnsi="Courier New" w:cs="Courier New"/>
                <w:sz w:val="22"/>
                <w:rPrChange w:id="3380" w:author="Alexander Thomas Frase" w:date="2012-10-31T16:16:00Z">
                  <w:rPr>
                    <w:ins w:id="3381" w:author="Alexander Thomas Frase" w:date="2012-10-31T16:16:00Z"/>
                  </w:rPr>
                </w:rPrChange>
              </w:rPr>
            </w:pPr>
            <w:ins w:id="3382" w:author="Alexander Thomas Frase" w:date="2012-10-31T16:16:00Z">
              <w:r w:rsidRPr="00EE0F1D">
                <w:rPr>
                  <w:rFonts w:ascii="Courier New" w:hAnsi="Courier New" w:cs="Courier New"/>
                  <w:sz w:val="22"/>
                  <w:rPrChange w:id="3383" w:author="Alexander Thomas Frase" w:date="2012-10-31T16:16:00Z">
                    <w:rPr>
                      <w:rFonts w:eastAsiaTheme="majorEastAsia" w:cstheme="majorBidi"/>
                      <w:b/>
                      <w:bCs/>
                      <w:i/>
                      <w:color w:val="000000" w:themeColor="text1"/>
                    </w:rPr>
                  </w:rPrChange>
                </w:rPr>
                <w:t>22</w:t>
              </w:r>
            </w:ins>
          </w:p>
          <w:p w14:paraId="7B242DEC" w14:textId="77777777" w:rsidR="00EE0F1D" w:rsidRPr="00EE0F1D" w:rsidRDefault="00EE0F1D" w:rsidP="003C548A">
            <w:pPr>
              <w:rPr>
                <w:ins w:id="3384" w:author="Alexander Thomas Frase" w:date="2012-10-31T16:16:00Z"/>
                <w:rFonts w:ascii="Courier New" w:hAnsi="Courier New" w:cs="Courier New"/>
                <w:sz w:val="22"/>
                <w:rPrChange w:id="3385" w:author="Alexander Thomas Frase" w:date="2012-10-31T16:16:00Z">
                  <w:rPr>
                    <w:ins w:id="3386" w:author="Alexander Thomas Frase" w:date="2012-10-31T16:16:00Z"/>
                  </w:rPr>
                </w:rPrChange>
              </w:rPr>
            </w:pPr>
            <w:ins w:id="3387" w:author="Alexander Thomas Frase" w:date="2012-10-31T16:16:00Z">
              <w:r w:rsidRPr="00EE0F1D">
                <w:rPr>
                  <w:rFonts w:ascii="Courier New" w:hAnsi="Courier New" w:cs="Courier New"/>
                  <w:sz w:val="22"/>
                  <w:rPrChange w:id="3388" w:author="Alexander Thomas Frase" w:date="2012-10-31T16:16:00Z">
                    <w:rPr>
                      <w:rFonts w:eastAsiaTheme="majorEastAsia" w:cstheme="majorBidi"/>
                      <w:b/>
                      <w:bCs/>
                      <w:i/>
                      <w:color w:val="000000" w:themeColor="text1"/>
                    </w:rPr>
                  </w:rPrChange>
                </w:rPr>
                <w:t>42</w:t>
              </w:r>
            </w:ins>
          </w:p>
          <w:p w14:paraId="403D7BA6" w14:textId="42E48903" w:rsidR="00EE0F1D" w:rsidRPr="00EE0F1D" w:rsidRDefault="00EE0F1D" w:rsidP="003C548A">
            <w:pPr>
              <w:rPr>
                <w:ins w:id="3389" w:author="Alexander Thomas Frase" w:date="2012-10-31T16:15:00Z"/>
                <w:rFonts w:ascii="Courier New" w:hAnsi="Courier New" w:cs="Courier New"/>
                <w:sz w:val="22"/>
                <w:rPrChange w:id="3390" w:author="Alexander Thomas Frase" w:date="2012-10-31T16:16:00Z">
                  <w:rPr>
                    <w:ins w:id="3391" w:author="Alexander Thomas Frase" w:date="2012-10-31T16:15:00Z"/>
                  </w:rPr>
                </w:rPrChange>
              </w:rPr>
            </w:pPr>
            <w:ins w:id="3392" w:author="Alexander Thomas Frase" w:date="2012-10-31T16:16:00Z">
              <w:r w:rsidRPr="00EE0F1D">
                <w:rPr>
                  <w:rFonts w:ascii="Courier New" w:hAnsi="Courier New" w:cs="Courier New"/>
                  <w:sz w:val="22"/>
                  <w:rPrChange w:id="3393" w:author="Alexander Thomas Frase" w:date="2012-10-31T16:16:00Z">
                    <w:rPr>
                      <w:rFonts w:eastAsiaTheme="majorEastAsia" w:cstheme="majorBidi"/>
                      <w:b/>
                      <w:bCs/>
                      <w:i/>
                      <w:color w:val="000000" w:themeColor="text1"/>
                    </w:rPr>
                  </w:rPrChange>
                </w:rPr>
                <w:t>48</w:t>
              </w:r>
            </w:ins>
          </w:p>
        </w:tc>
      </w:tr>
    </w:tbl>
    <w:p w14:paraId="30CDDCED" w14:textId="1C9B3074" w:rsidR="00EE0F1D" w:rsidRPr="00572D0B" w:rsidDel="00EE0F1D" w:rsidRDefault="00EE0F1D">
      <w:pPr>
        <w:rPr>
          <w:del w:id="3394" w:author="Alexander Thomas Frase" w:date="2012-10-31T16:16:00Z"/>
        </w:rPr>
      </w:pPr>
    </w:p>
    <w:p w14:paraId="4C31D73F" w14:textId="49E87553" w:rsidR="003C548A" w:rsidRPr="00A9746B" w:rsidDel="00EE0F1D" w:rsidRDefault="003C548A">
      <w:pPr>
        <w:pBdr>
          <w:top w:val="single" w:sz="4" w:space="1" w:color="auto"/>
          <w:left w:val="single" w:sz="4" w:space="4" w:color="auto"/>
          <w:bottom w:val="single" w:sz="4" w:space="1" w:color="auto"/>
          <w:right w:val="single" w:sz="4" w:space="4" w:color="auto"/>
        </w:pBdr>
        <w:rPr>
          <w:del w:id="3395" w:author="Alexander Thomas Frase" w:date="2012-10-31T16:16:00Z"/>
          <w:rFonts w:ascii="Courier New" w:hAnsi="Courier New" w:cs="Courier New"/>
          <w:sz w:val="20"/>
          <w:szCs w:val="20"/>
        </w:rPr>
      </w:pPr>
      <w:del w:id="3396" w:author="Alexander Thomas Frase" w:date="2012-10-31T16:16:00Z">
        <w:r w:rsidRPr="00A9746B" w:rsidDel="00EE0F1D">
          <w:rPr>
            <w:rFonts w:ascii="Courier New" w:hAnsi="Courier New" w:cs="Courier New"/>
            <w:sz w:val="20"/>
            <w:szCs w:val="20"/>
          </w:rPr>
          <w:delText>$ biofilter-2 --stdout -</w:delText>
        </w:r>
        <w:r w:rsidDel="00EE0F1D">
          <w:rPr>
            <w:rFonts w:ascii="Courier New" w:hAnsi="Courier New" w:cs="Courier New"/>
            <w:sz w:val="20"/>
            <w:szCs w:val="20"/>
          </w:rPr>
          <w:delText>-</w:delText>
        </w:r>
        <w:r w:rsidRPr="00A9746B" w:rsidDel="00EE0F1D">
          <w:rPr>
            <w:rFonts w:ascii="Courier New" w:hAnsi="Courier New" w:cs="Courier New"/>
            <w:sz w:val="20"/>
            <w:szCs w:val="20"/>
          </w:rPr>
          <w:delText>k</w:delText>
        </w:r>
        <w:r w:rsidDel="00EE0F1D">
          <w:rPr>
            <w:rFonts w:ascii="Courier New" w:hAnsi="Courier New" w:cs="Courier New"/>
            <w:sz w:val="20"/>
            <w:szCs w:val="20"/>
          </w:rPr>
          <w:delText>nowledge</w:delText>
        </w:r>
        <w:r w:rsidRPr="00A9746B" w:rsidDel="00EE0F1D">
          <w:rPr>
            <w:rFonts w:ascii="Courier New" w:hAnsi="Courier New" w:cs="Courier New"/>
            <w:sz w:val="20"/>
            <w:szCs w:val="20"/>
          </w:rPr>
          <w:delText xml:space="preserve"> test.db -</w:delText>
        </w:r>
        <w:r w:rsidDel="00EE0F1D">
          <w:rPr>
            <w:rFonts w:ascii="Courier New" w:hAnsi="Courier New" w:cs="Courier New"/>
            <w:sz w:val="20"/>
            <w:szCs w:val="20"/>
          </w:rPr>
          <w:delText>-snp</w:delText>
        </w:r>
        <w:r w:rsidRPr="00A9746B" w:rsidDel="00EE0F1D">
          <w:rPr>
            <w:rFonts w:ascii="Courier New" w:hAnsi="Courier New" w:cs="Courier New"/>
            <w:sz w:val="20"/>
            <w:szCs w:val="20"/>
          </w:rPr>
          <w:delText xml:space="preserve"> rs11 rs24 -</w:delText>
        </w:r>
        <w:r w:rsidDel="00EE0F1D">
          <w:rPr>
            <w:rFonts w:ascii="Courier New" w:hAnsi="Courier New" w:cs="Courier New"/>
            <w:sz w:val="20"/>
            <w:szCs w:val="20"/>
          </w:rPr>
          <w:delText>-annotate</w:delText>
        </w:r>
        <w:r w:rsidRPr="00A9746B" w:rsidDel="00EE0F1D">
          <w:rPr>
            <w:rFonts w:ascii="Courier New" w:hAnsi="Courier New" w:cs="Courier New"/>
            <w:sz w:val="20"/>
            <w:szCs w:val="20"/>
          </w:rPr>
          <w:delText xml:space="preserve"> region</w:delText>
        </w:r>
      </w:del>
    </w:p>
    <w:p w14:paraId="2F1B5CD0" w14:textId="27DD8443" w:rsidR="003C548A" w:rsidRPr="00A9746B" w:rsidDel="00EE0F1D" w:rsidRDefault="003C548A">
      <w:pPr>
        <w:pBdr>
          <w:top w:val="single" w:sz="4" w:space="1" w:color="auto"/>
          <w:left w:val="single" w:sz="4" w:space="4" w:color="auto"/>
          <w:bottom w:val="single" w:sz="4" w:space="1" w:color="auto"/>
          <w:right w:val="single" w:sz="4" w:space="4" w:color="auto"/>
        </w:pBdr>
        <w:rPr>
          <w:del w:id="3397" w:author="Alexander Thomas Frase" w:date="2012-10-31T16:16:00Z"/>
          <w:rFonts w:ascii="Courier New" w:hAnsi="Courier New" w:cs="Courier New"/>
          <w:sz w:val="20"/>
          <w:szCs w:val="20"/>
        </w:rPr>
      </w:pPr>
      <w:del w:id="3398" w:author="Alexander Thomas Frase" w:date="2012-10-31T16:16:00Z">
        <w:r w:rsidRPr="00A9746B" w:rsidDel="00EE0F1D">
          <w:rPr>
            <w:rFonts w:ascii="Courier New" w:hAnsi="Courier New" w:cs="Courier New"/>
            <w:sz w:val="20"/>
            <w:szCs w:val="20"/>
          </w:rPr>
          <w:delText>#chr</w:delText>
        </w:r>
        <w:r w:rsidRPr="00A9746B" w:rsidDel="00EE0F1D">
          <w:rPr>
            <w:rFonts w:ascii="Courier New" w:hAnsi="Courier New" w:cs="Courier New"/>
            <w:sz w:val="20"/>
            <w:szCs w:val="20"/>
          </w:rPr>
          <w:tab/>
          <w:delText>region</w:delText>
        </w:r>
        <w:r w:rsidRPr="00A9746B" w:rsidDel="00EE0F1D">
          <w:rPr>
            <w:rFonts w:ascii="Courier New" w:hAnsi="Courier New" w:cs="Courier New"/>
            <w:sz w:val="20"/>
            <w:szCs w:val="20"/>
          </w:rPr>
          <w:tab/>
          <w:delText>posMin</w:delText>
        </w:r>
        <w:r w:rsidRPr="00A9746B" w:rsidDel="00EE0F1D">
          <w:rPr>
            <w:rFonts w:ascii="Courier New" w:hAnsi="Courier New" w:cs="Courier New"/>
            <w:sz w:val="20"/>
            <w:szCs w:val="20"/>
          </w:rPr>
          <w:tab/>
          <w:delText>posMax</w:delText>
        </w:r>
      </w:del>
    </w:p>
    <w:p w14:paraId="47C451A2" w14:textId="7827CB96" w:rsidR="003C548A" w:rsidRPr="00A9746B" w:rsidDel="00EE0F1D" w:rsidRDefault="003C548A">
      <w:pPr>
        <w:pBdr>
          <w:top w:val="single" w:sz="4" w:space="1" w:color="auto"/>
          <w:left w:val="single" w:sz="4" w:space="4" w:color="auto"/>
          <w:bottom w:val="single" w:sz="4" w:space="1" w:color="auto"/>
          <w:right w:val="single" w:sz="4" w:space="4" w:color="auto"/>
        </w:pBdr>
        <w:rPr>
          <w:del w:id="3399" w:author="Alexander Thomas Frase" w:date="2012-10-31T16:16:00Z"/>
          <w:rFonts w:ascii="Courier New" w:hAnsi="Courier New" w:cs="Courier New"/>
          <w:sz w:val="20"/>
          <w:szCs w:val="20"/>
        </w:rPr>
      </w:pPr>
      <w:del w:id="3400" w:author="Alexander Thomas Frase" w:date="2012-10-31T16:16:00Z">
        <w:r w:rsidRPr="00A9746B" w:rsidDel="00EE0F1D">
          <w:rPr>
            <w:rFonts w:ascii="Courier New" w:hAnsi="Courier New" w:cs="Courier New"/>
            <w:sz w:val="20"/>
            <w:szCs w:val="20"/>
          </w:rPr>
          <w:delText>1</w:delText>
        </w:r>
        <w:r w:rsidRPr="00A9746B" w:rsidDel="00EE0F1D">
          <w:rPr>
            <w:rFonts w:ascii="Courier New" w:hAnsi="Courier New" w:cs="Courier New"/>
            <w:sz w:val="20"/>
            <w:szCs w:val="20"/>
          </w:rPr>
          <w:tab/>
          <w:delText>A</w:delText>
        </w:r>
        <w:r w:rsidRPr="00A9746B" w:rsidDel="00EE0F1D">
          <w:rPr>
            <w:rFonts w:ascii="Courier New" w:hAnsi="Courier New" w:cs="Courier New"/>
            <w:sz w:val="20"/>
            <w:szCs w:val="20"/>
          </w:rPr>
          <w:tab/>
          <w:delText>8</w:delText>
        </w:r>
        <w:r w:rsidRPr="00A9746B" w:rsidDel="00EE0F1D">
          <w:rPr>
            <w:rFonts w:ascii="Courier New" w:hAnsi="Courier New" w:cs="Courier New"/>
            <w:sz w:val="20"/>
            <w:szCs w:val="20"/>
          </w:rPr>
          <w:tab/>
          <w:delText>22</w:delText>
        </w:r>
      </w:del>
    </w:p>
    <w:p w14:paraId="517C84EC" w14:textId="29BA441C" w:rsidR="003C548A" w:rsidRPr="00A9746B" w:rsidDel="00EE0F1D" w:rsidRDefault="003C548A">
      <w:pPr>
        <w:pBdr>
          <w:top w:val="single" w:sz="4" w:space="1" w:color="auto"/>
          <w:left w:val="single" w:sz="4" w:space="4" w:color="auto"/>
          <w:bottom w:val="single" w:sz="4" w:space="1" w:color="auto"/>
          <w:right w:val="single" w:sz="4" w:space="4" w:color="auto"/>
        </w:pBdr>
        <w:rPr>
          <w:del w:id="3401" w:author="Alexander Thomas Frase" w:date="2012-10-31T16:16:00Z"/>
          <w:rFonts w:ascii="Courier New" w:hAnsi="Courier New" w:cs="Courier New"/>
          <w:sz w:val="20"/>
          <w:szCs w:val="20"/>
        </w:rPr>
      </w:pPr>
      <w:del w:id="3402" w:author="Alexander Thomas Frase" w:date="2012-10-31T16:16:00Z">
        <w:r w:rsidRPr="00A9746B" w:rsidDel="00EE0F1D">
          <w:rPr>
            <w:rFonts w:ascii="Courier New" w:hAnsi="Courier New" w:cs="Courier New"/>
            <w:sz w:val="20"/>
            <w:szCs w:val="20"/>
          </w:rPr>
          <w:delText>2</w:delText>
        </w:r>
        <w:r w:rsidRPr="00A9746B" w:rsidDel="00EE0F1D">
          <w:rPr>
            <w:rFonts w:ascii="Courier New" w:hAnsi="Courier New" w:cs="Courier New"/>
            <w:sz w:val="20"/>
            <w:szCs w:val="20"/>
          </w:rPr>
          <w:tab/>
          <w:delText>H</w:delText>
        </w:r>
        <w:r w:rsidRPr="00A9746B" w:rsidDel="00EE0F1D">
          <w:rPr>
            <w:rFonts w:ascii="Courier New" w:hAnsi="Courier New" w:cs="Courier New"/>
            <w:sz w:val="20"/>
            <w:szCs w:val="20"/>
          </w:rPr>
          <w:tab/>
          <w:delText>22</w:delText>
        </w:r>
        <w:r w:rsidRPr="00A9746B" w:rsidDel="00EE0F1D">
          <w:rPr>
            <w:rFonts w:ascii="Courier New" w:hAnsi="Courier New" w:cs="Courier New"/>
            <w:sz w:val="20"/>
            <w:szCs w:val="20"/>
          </w:rPr>
          <w:tab/>
          <w:delText>42</w:delText>
        </w:r>
      </w:del>
    </w:p>
    <w:p w14:paraId="3104401B" w14:textId="7BB3822C" w:rsidR="003C548A" w:rsidDel="00EE0F1D" w:rsidRDefault="003C548A">
      <w:pPr>
        <w:pBdr>
          <w:top w:val="single" w:sz="4" w:space="1" w:color="auto"/>
          <w:left w:val="single" w:sz="4" w:space="4" w:color="auto"/>
          <w:bottom w:val="single" w:sz="4" w:space="1" w:color="auto"/>
          <w:right w:val="single" w:sz="4" w:space="4" w:color="auto"/>
        </w:pBdr>
        <w:rPr>
          <w:del w:id="3403" w:author="Alexander Thomas Frase" w:date="2012-10-31T16:16:00Z"/>
        </w:rPr>
      </w:pPr>
      <w:del w:id="3404" w:author="Alexander Thomas Frase" w:date="2012-10-31T16:16:00Z">
        <w:r w:rsidRPr="00A9746B" w:rsidDel="00EE0F1D">
          <w:rPr>
            <w:rFonts w:ascii="Courier New" w:hAnsi="Courier New" w:cs="Courier New"/>
            <w:sz w:val="20"/>
            <w:szCs w:val="20"/>
          </w:rPr>
          <w:delText>2</w:delText>
        </w:r>
        <w:r w:rsidRPr="00A9746B" w:rsidDel="00EE0F1D">
          <w:rPr>
            <w:rFonts w:ascii="Courier New" w:hAnsi="Courier New" w:cs="Courier New"/>
            <w:sz w:val="20"/>
            <w:szCs w:val="20"/>
          </w:rPr>
          <w:tab/>
          <w:delText>I</w:delText>
        </w:r>
        <w:r w:rsidRPr="00A9746B" w:rsidDel="00EE0F1D">
          <w:rPr>
            <w:rFonts w:ascii="Courier New" w:hAnsi="Courier New" w:cs="Courier New"/>
            <w:sz w:val="20"/>
            <w:szCs w:val="20"/>
          </w:rPr>
          <w:tab/>
          <w:delText>38</w:delText>
        </w:r>
        <w:r w:rsidRPr="00A9746B" w:rsidDel="00EE0F1D">
          <w:rPr>
            <w:rFonts w:ascii="Courier New" w:hAnsi="Courier New" w:cs="Courier New"/>
            <w:sz w:val="20"/>
            <w:szCs w:val="20"/>
          </w:rPr>
          <w:tab/>
          <w:delText>48</w:delText>
        </w:r>
      </w:del>
    </w:p>
    <w:p w14:paraId="0B1C14A4" w14:textId="35A7D27A" w:rsidR="003C548A" w:rsidRDefault="003C548A">
      <w:pPr>
        <w:jc w:val="center"/>
        <w:pPrChange w:id="3405" w:author="Alexander Thomas Frase" w:date="2012-11-02T13:26:00Z">
          <w:pPr/>
        </w:pPrChange>
      </w:pPr>
      <w:r>
        <w:br/>
      </w:r>
      <w:del w:id="3406" w:author="Alexander Thomas Frase" w:date="2012-10-26T17:23:00Z">
        <w:r w:rsidR="00D02367">
          <w:lastRenderedPageBreak/>
          <w:pict w14:anchorId="05E2E6E5">
            <v:shape id="_x0000_i1030" type="#_x0000_t75" style="width:357.65pt;height:301.3pt">
              <v:imagedata r:id="rId30" o:title=""/>
            </v:shape>
          </w:pict>
        </w:r>
        <w:r w:rsidR="00D02367">
          <w:pict w14:anchorId="6CC0A2C6">
            <v:shape id="_x0000_i1031" type="#_x0000_t75" style="width:133.85pt;height:194.85pt">
              <v:imagedata r:id="rId28" o:title=""/>
            </v:shape>
          </w:pict>
        </w:r>
      </w:del>
      <w:ins w:id="3407" w:author="Alexander Thomas Frase" w:date="2012-10-26T17:23:00Z">
        <w:r w:rsidR="00F203F2">
          <w:rPr>
            <w:noProof/>
            <w:lang w:eastAsia="en-US" w:bidi="ar-SA"/>
            <w:rPrChange w:id="3408" w:author="Unknown">
              <w:rPr>
                <w:rFonts w:eastAsiaTheme="majorEastAsia" w:cstheme="majorBidi"/>
                <w:b/>
                <w:bCs/>
                <w:i/>
                <w:noProof/>
                <w:color w:val="000000" w:themeColor="text1"/>
                <w:sz w:val="32"/>
                <w:szCs w:val="26"/>
                <w:lang w:eastAsia="en-US" w:bidi="ar-SA"/>
              </w:rPr>
            </w:rPrChange>
          </w:rPr>
          <w:drawing>
            <wp:inline distT="0" distB="0" distL="0" distR="0" wp14:anchorId="3DCEFFFC" wp14:editId="1D3929F1">
              <wp:extent cx="3675888" cy="2514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1.png"/>
                      <pic:cNvPicPr/>
                    </pic:nvPicPr>
                    <pic:blipFill>
                      <a:blip r:embed="rId31">
                        <a:extLst>
                          <a:ext uri="{28A0092B-C50C-407E-A947-70E740481C1C}">
                            <a14:useLocalDpi xmlns:a14="http://schemas.microsoft.com/office/drawing/2010/main" val="0"/>
                          </a:ext>
                        </a:extLst>
                      </a:blip>
                      <a:stretch>
                        <a:fillRect/>
                      </a:stretch>
                    </pic:blipFill>
                    <pic:spPr>
                      <a:xfrm>
                        <a:off x="0" y="0"/>
                        <a:ext cx="3675888" cy="2514600"/>
                      </a:xfrm>
                      <a:prstGeom prst="rect">
                        <a:avLst/>
                      </a:prstGeom>
                    </pic:spPr>
                  </pic:pic>
                </a:graphicData>
              </a:graphic>
            </wp:inline>
          </w:drawing>
        </w:r>
      </w:ins>
      <w:del w:id="3409" w:author="Alexander Thomas Frase" w:date="2012-10-26T17:23:00Z">
        <w:r w:rsidDel="00F203F2">
          <w:br/>
        </w:r>
      </w:del>
    </w:p>
    <w:p w14:paraId="4F50A055" w14:textId="77777777" w:rsidR="003C548A" w:rsidRPr="00C5773D" w:rsidRDefault="003C548A" w:rsidP="003B534B">
      <w:pPr>
        <w:pStyle w:val="Heading3"/>
      </w:pPr>
      <w:bookmarkStart w:id="3410" w:name="_Toc339626873"/>
      <w:r>
        <w:t>Example 2: Annotating SNPs with location information.</w:t>
      </w:r>
      <w:bookmarkEnd w:id="3410"/>
    </w:p>
    <w:p w14:paraId="60597333" w14:textId="77777777" w:rsidR="00A436A2" w:rsidRDefault="00A436A2" w:rsidP="003C548A">
      <w:pPr>
        <w:rPr>
          <w:ins w:id="3411" w:author="Alexander Thomas Frase" w:date="2012-10-31T16:03:00Z"/>
        </w:rPr>
      </w:pPr>
    </w:p>
    <w:p w14:paraId="4AEE0C0D" w14:textId="350ABFD8" w:rsidR="00133840" w:rsidRDefault="003C548A" w:rsidP="003C548A">
      <w:pPr>
        <w:rPr>
          <w:ins w:id="3412" w:author="Alexander Thomas Frase" w:date="2012-10-31T16:03:00Z"/>
          <w:rFonts w:cs="Times New Roman"/>
        </w:rPr>
      </w:pPr>
      <w:r>
        <w:t xml:space="preserve">A user can provide </w:t>
      </w:r>
      <w:proofErr w:type="spellStart"/>
      <w:r>
        <w:rPr>
          <w:rFonts w:cs="Times New Roman"/>
          <w:bCs/>
        </w:rPr>
        <w:t>Biofilter</w:t>
      </w:r>
      <w:proofErr w:type="spellEnd"/>
      <w:r>
        <w:rPr>
          <w:rFonts w:cs="Times New Roman"/>
          <w:bCs/>
        </w:rPr>
        <w:t xml:space="preserve"> with</w:t>
      </w:r>
      <w:r w:rsidRPr="004D2A55">
        <w:rPr>
          <w:rFonts w:cs="Times New Roman"/>
          <w:bCs/>
        </w:rPr>
        <w:t xml:space="preserve"> a lis</w:t>
      </w:r>
      <w:r>
        <w:rPr>
          <w:rFonts w:cs="Times New Roman"/>
          <w:bCs/>
        </w:rPr>
        <w:t>t of SNPs as an input and map those SNPs</w:t>
      </w:r>
      <w:r w:rsidRPr="004D2A55">
        <w:rPr>
          <w:rFonts w:cs="Times New Roman"/>
          <w:bCs/>
        </w:rPr>
        <w:t xml:space="preserve"> to </w:t>
      </w:r>
      <w:r>
        <w:rPr>
          <w:rFonts w:cs="Times New Roman"/>
          <w:bCs/>
        </w:rPr>
        <w:t xml:space="preserve">the </w:t>
      </w:r>
      <w:r w:rsidRPr="004D2A55">
        <w:rPr>
          <w:rFonts w:cs="Times New Roman"/>
          <w:bCs/>
        </w:rPr>
        <w:t xml:space="preserve">corresponding </w:t>
      </w:r>
      <w:r>
        <w:rPr>
          <w:rFonts w:cs="Times New Roman"/>
          <w:bCs/>
        </w:rPr>
        <w:t>chromosome and base pair location</w:t>
      </w:r>
      <w:ins w:id="3413" w:author="Alexander Thomas Frase" w:date="2012-10-31T16:06:00Z">
        <w:r w:rsidR="00383E83">
          <w:rPr>
            <w:rFonts w:cs="Times New Roman"/>
            <w:bCs/>
          </w:rPr>
          <w:t xml:space="preserve"> (if any)</w:t>
        </w:r>
      </w:ins>
      <w:r>
        <w:rPr>
          <w:rFonts w:cs="Times New Roman"/>
          <w:bCs/>
        </w:rPr>
        <w:t xml:space="preserve"> as shown in the example below</w:t>
      </w:r>
      <w:ins w:id="3414" w:author="Alexander Thomas Frase" w:date="2012-10-31T16:06:00Z">
        <w:r w:rsidR="004648C1">
          <w:rPr>
            <w:rFonts w:cs="Times New Roman"/>
            <w:bCs/>
          </w:rPr>
          <w:t>.</w:t>
        </w:r>
      </w:ins>
      <w:del w:id="3415" w:author="Alexander Thomas Frase" w:date="2012-10-31T16:06:00Z">
        <w:r w:rsidDel="004648C1">
          <w:rPr>
            <w:rFonts w:cs="Times New Roman"/>
            <w:bCs/>
          </w:rPr>
          <w:delText>:</w:delText>
        </w:r>
      </w:del>
      <w:r>
        <w:rPr>
          <w:rFonts w:cs="Times New Roman"/>
        </w:rPr>
        <w:br/>
      </w:r>
    </w:p>
    <w:p w14:paraId="544349F4" w14:textId="50EE1588" w:rsidR="00A436A2" w:rsidRDefault="00A436A2" w:rsidP="003C548A">
      <w:pPr>
        <w:rPr>
          <w:ins w:id="3416" w:author="Alexander Thomas Frase" w:date="2012-10-31T16:03:00Z"/>
          <w:rFonts w:cs="Times New Roman"/>
        </w:rPr>
      </w:pPr>
      <w:ins w:id="3417" w:author="Alexander Thomas Frase" w:date="2012-10-31T16:03:00Z">
        <w:r>
          <w:rPr>
            <w:rFonts w:cs="Times New Roman"/>
          </w:rPr>
          <w:t>Configuration:</w:t>
        </w:r>
      </w:ins>
    </w:p>
    <w:p w14:paraId="5A46886F" w14:textId="77777777" w:rsidR="00A436A2" w:rsidRDefault="00A436A2" w:rsidP="003C548A">
      <w:pPr>
        <w:rPr>
          <w:ins w:id="3418" w:author="Alexander Thomas Frase" w:date="2012-10-31T16:03:00Z"/>
          <w:rFonts w:cs="Times New Roman"/>
        </w:rPr>
      </w:pPr>
    </w:p>
    <w:tbl>
      <w:tblPr>
        <w:tblStyle w:val="TableGrid"/>
        <w:tblW w:w="8640" w:type="dxa"/>
        <w:tblInd w:w="720" w:type="dxa"/>
        <w:tblLook w:val="04A0" w:firstRow="1" w:lastRow="0" w:firstColumn="1" w:lastColumn="0" w:noHBand="0" w:noVBand="1"/>
        <w:tblPrChange w:id="3419" w:author="Alexander Thomas Frase" w:date="2012-10-31T16:05:00Z">
          <w:tblPr>
            <w:tblStyle w:val="TableGrid"/>
            <w:tblW w:w="0" w:type="auto"/>
            <w:tblLook w:val="04A0" w:firstRow="1" w:lastRow="0" w:firstColumn="1" w:lastColumn="0" w:noHBand="0" w:noVBand="1"/>
          </w:tblPr>
        </w:tblPrChange>
      </w:tblPr>
      <w:tblGrid>
        <w:gridCol w:w="8640"/>
        <w:tblGridChange w:id="3420">
          <w:tblGrid>
            <w:gridCol w:w="10152"/>
          </w:tblGrid>
        </w:tblGridChange>
      </w:tblGrid>
      <w:tr w:rsidR="00A436A2" w:rsidRPr="00C50CB9" w14:paraId="5632455C" w14:textId="77777777" w:rsidTr="00C50CB9">
        <w:trPr>
          <w:ins w:id="3421" w:author="Alexander Thomas Frase" w:date="2012-10-31T16:03:00Z"/>
        </w:trPr>
        <w:tc>
          <w:tcPr>
            <w:tcW w:w="10152" w:type="dxa"/>
            <w:tcPrChange w:id="3422" w:author="Alexander Thomas Frase" w:date="2012-10-31T16:05:00Z">
              <w:tcPr>
                <w:tcW w:w="10152" w:type="dxa"/>
              </w:tcPr>
            </w:tcPrChange>
          </w:tcPr>
          <w:p w14:paraId="751F43F0" w14:textId="0B60DDD3" w:rsidR="00A436A2" w:rsidRPr="00C50CB9" w:rsidRDefault="00A436A2" w:rsidP="003C548A">
            <w:pPr>
              <w:rPr>
                <w:ins w:id="3423" w:author="Alexander Thomas Frase" w:date="2012-10-31T16:03:00Z"/>
                <w:rFonts w:ascii="Courier New" w:hAnsi="Courier New" w:cs="Courier New"/>
                <w:sz w:val="22"/>
                <w:rPrChange w:id="3424" w:author="Alexander Thomas Frase" w:date="2012-10-31T16:05:00Z">
                  <w:rPr>
                    <w:ins w:id="3425" w:author="Alexander Thomas Frase" w:date="2012-10-31T16:03:00Z"/>
                    <w:rFonts w:cs="Times New Roman"/>
                  </w:rPr>
                </w:rPrChange>
              </w:rPr>
            </w:pPr>
            <w:ins w:id="3426" w:author="Alexander Thomas Frase" w:date="2012-10-31T16:03:00Z">
              <w:r w:rsidRPr="00C50CB9">
                <w:rPr>
                  <w:rFonts w:ascii="Courier New" w:hAnsi="Courier New" w:cs="Courier New"/>
                  <w:sz w:val="22"/>
                  <w:rPrChange w:id="3427" w:author="Alexander Thomas Frase" w:date="2012-10-31T16:05:00Z">
                    <w:rPr>
                      <w:rFonts w:eastAsiaTheme="majorEastAsia" w:cs="Times New Roman"/>
                      <w:b/>
                      <w:bCs/>
                      <w:i/>
                      <w:color w:val="000000" w:themeColor="text1"/>
                    </w:rPr>
                  </w:rPrChange>
                </w:rPr>
                <w:t xml:space="preserve">KNOWLEDGE </w:t>
              </w:r>
              <w:proofErr w:type="spellStart"/>
              <w:r w:rsidRPr="00C50CB9">
                <w:rPr>
                  <w:rFonts w:ascii="Courier New" w:hAnsi="Courier New" w:cs="Courier New"/>
                  <w:sz w:val="22"/>
                  <w:rPrChange w:id="3428" w:author="Alexander Thomas Frase" w:date="2012-10-31T16:05:00Z">
                    <w:rPr>
                      <w:rFonts w:eastAsiaTheme="majorEastAsia" w:cs="Times New Roman"/>
                      <w:b/>
                      <w:bCs/>
                      <w:i/>
                      <w:color w:val="000000" w:themeColor="text1"/>
                    </w:rPr>
                  </w:rPrChange>
                </w:rPr>
                <w:t>test.db</w:t>
              </w:r>
              <w:proofErr w:type="spellEnd"/>
            </w:ins>
          </w:p>
          <w:p w14:paraId="1AE2D70D" w14:textId="48F44298" w:rsidR="00A436A2" w:rsidRPr="00C50CB9" w:rsidRDefault="00A436A2" w:rsidP="003C548A">
            <w:pPr>
              <w:rPr>
                <w:ins w:id="3429" w:author="Alexander Thomas Frase" w:date="2012-10-31T16:03:00Z"/>
                <w:rFonts w:ascii="Courier New" w:hAnsi="Courier New" w:cs="Courier New"/>
                <w:sz w:val="22"/>
                <w:rPrChange w:id="3430" w:author="Alexander Thomas Frase" w:date="2012-10-31T16:05:00Z">
                  <w:rPr>
                    <w:ins w:id="3431" w:author="Alexander Thomas Frase" w:date="2012-10-31T16:03:00Z"/>
                    <w:rFonts w:cs="Times New Roman"/>
                  </w:rPr>
                </w:rPrChange>
              </w:rPr>
            </w:pPr>
            <w:ins w:id="3432" w:author="Alexander Thomas Frase" w:date="2012-10-31T16:03:00Z">
              <w:r w:rsidRPr="00C50CB9">
                <w:rPr>
                  <w:rFonts w:ascii="Courier New" w:hAnsi="Courier New" w:cs="Courier New"/>
                  <w:sz w:val="22"/>
                  <w:rPrChange w:id="3433" w:author="Alexander Thomas Frase" w:date="2012-10-31T16:05:00Z">
                    <w:rPr>
                      <w:rFonts w:eastAsiaTheme="majorEastAsia" w:cs="Times New Roman"/>
                      <w:b/>
                      <w:bCs/>
                      <w:i/>
                      <w:color w:val="000000" w:themeColor="text1"/>
                    </w:rPr>
                  </w:rPrChange>
                </w:rPr>
                <w:t>SNP rs11 rs24</w:t>
              </w:r>
            </w:ins>
            <w:ins w:id="3434" w:author="Alexander Thomas Frase" w:date="2012-10-31T16:04:00Z">
              <w:r w:rsidR="00C50CB9" w:rsidRPr="00C50CB9">
                <w:rPr>
                  <w:rFonts w:ascii="Courier New" w:hAnsi="Courier New" w:cs="Courier New"/>
                  <w:sz w:val="22"/>
                  <w:rPrChange w:id="3435" w:author="Alexander Thomas Frase" w:date="2012-10-31T16:05:00Z">
                    <w:rPr>
                      <w:rFonts w:eastAsiaTheme="majorEastAsia" w:cs="Times New Roman"/>
                      <w:b/>
                      <w:bCs/>
                      <w:i/>
                      <w:color w:val="000000" w:themeColor="text1"/>
                    </w:rPr>
                  </w:rPrChange>
                </w:rPr>
                <w:t xml:space="preserve"> rs99</w:t>
              </w:r>
            </w:ins>
          </w:p>
          <w:p w14:paraId="0079A818" w14:textId="17C2B1C5" w:rsidR="00A436A2" w:rsidRPr="00C50CB9" w:rsidRDefault="00A436A2" w:rsidP="003C548A">
            <w:pPr>
              <w:rPr>
                <w:ins w:id="3436" w:author="Alexander Thomas Frase" w:date="2012-10-31T16:03:00Z"/>
                <w:rFonts w:ascii="Courier New" w:hAnsi="Courier New" w:cs="Courier New"/>
                <w:sz w:val="22"/>
                <w:rPrChange w:id="3437" w:author="Alexander Thomas Frase" w:date="2012-10-31T16:05:00Z">
                  <w:rPr>
                    <w:ins w:id="3438" w:author="Alexander Thomas Frase" w:date="2012-10-31T16:03:00Z"/>
                    <w:rFonts w:cs="Times New Roman"/>
                  </w:rPr>
                </w:rPrChange>
              </w:rPr>
            </w:pPr>
            <w:ins w:id="3439" w:author="Alexander Thomas Frase" w:date="2012-10-31T16:03:00Z">
              <w:r w:rsidRPr="00C50CB9">
                <w:rPr>
                  <w:rFonts w:ascii="Courier New" w:hAnsi="Courier New" w:cs="Courier New"/>
                  <w:sz w:val="22"/>
                  <w:rPrChange w:id="3440" w:author="Alexander Thomas Frase" w:date="2012-10-31T16:05:00Z">
                    <w:rPr>
                      <w:rFonts w:eastAsiaTheme="majorEastAsia" w:cs="Times New Roman"/>
                      <w:b/>
                      <w:bCs/>
                      <w:i/>
                      <w:color w:val="000000" w:themeColor="text1"/>
                    </w:rPr>
                  </w:rPrChange>
                </w:rPr>
                <w:lastRenderedPageBreak/>
                <w:t xml:space="preserve">ANNOTATE </w:t>
              </w:r>
              <w:proofErr w:type="spellStart"/>
              <w:r w:rsidRPr="00C50CB9">
                <w:rPr>
                  <w:rFonts w:ascii="Courier New" w:hAnsi="Courier New" w:cs="Courier New"/>
                  <w:sz w:val="22"/>
                  <w:rPrChange w:id="3441" w:author="Alexander Thomas Frase" w:date="2012-10-31T16:05:00Z">
                    <w:rPr>
                      <w:rFonts w:eastAsiaTheme="majorEastAsia" w:cs="Times New Roman"/>
                      <w:b/>
                      <w:bCs/>
                      <w:i/>
                      <w:color w:val="000000" w:themeColor="text1"/>
                    </w:rPr>
                  </w:rPrChange>
                </w:rPr>
                <w:t>snp</w:t>
              </w:r>
              <w:proofErr w:type="spellEnd"/>
              <w:r w:rsidRPr="00C50CB9">
                <w:rPr>
                  <w:rFonts w:ascii="Courier New" w:hAnsi="Courier New" w:cs="Courier New"/>
                  <w:sz w:val="22"/>
                  <w:rPrChange w:id="3442" w:author="Alexander Thomas Frase" w:date="2012-10-31T16:05:00Z">
                    <w:rPr>
                      <w:rFonts w:eastAsiaTheme="majorEastAsia" w:cs="Times New Roman"/>
                      <w:b/>
                      <w:bCs/>
                      <w:i/>
                      <w:color w:val="000000" w:themeColor="text1"/>
                    </w:rPr>
                  </w:rPrChange>
                </w:rPr>
                <w:t xml:space="preserve"> position</w:t>
              </w:r>
            </w:ins>
          </w:p>
        </w:tc>
      </w:tr>
    </w:tbl>
    <w:p w14:paraId="79AB58C2" w14:textId="77777777" w:rsidR="00A436A2" w:rsidRDefault="00A436A2" w:rsidP="003C548A">
      <w:pPr>
        <w:rPr>
          <w:ins w:id="3443" w:author="Alexander Thomas Frase" w:date="2012-11-02T13:31:00Z"/>
          <w:rFonts w:cs="Times New Roman"/>
        </w:rPr>
      </w:pPr>
    </w:p>
    <w:p w14:paraId="64E0A9FA" w14:textId="77777777" w:rsidR="00150551" w:rsidRDefault="00150551" w:rsidP="003C548A">
      <w:pPr>
        <w:rPr>
          <w:ins w:id="3444" w:author="Alexander Thomas Frase" w:date="2012-11-02T13:31:00Z"/>
          <w:rFonts w:cs="Times New Roman"/>
        </w:rPr>
      </w:pPr>
    </w:p>
    <w:p w14:paraId="19E5B789" w14:textId="77777777" w:rsidR="00150551" w:rsidRDefault="00150551" w:rsidP="003C548A">
      <w:pPr>
        <w:rPr>
          <w:ins w:id="3445" w:author="Alexander Thomas Frase" w:date="2012-11-02T13:31:00Z"/>
          <w:rFonts w:cs="Times New Roman"/>
        </w:rPr>
      </w:pPr>
    </w:p>
    <w:p w14:paraId="1CBEC2D6" w14:textId="77777777" w:rsidR="00150551" w:rsidRDefault="00150551" w:rsidP="003C548A">
      <w:pPr>
        <w:rPr>
          <w:ins w:id="3446" w:author="Alexander Thomas Frase" w:date="2012-10-31T16:04:00Z"/>
          <w:rFonts w:cs="Times New Roman"/>
        </w:rPr>
      </w:pPr>
    </w:p>
    <w:p w14:paraId="48C80AA0" w14:textId="2A947936" w:rsidR="00C50CB9" w:rsidRDefault="00C50CB9" w:rsidP="003C548A">
      <w:pPr>
        <w:rPr>
          <w:ins w:id="3447" w:author="Alexander Thomas Frase" w:date="2012-10-31T16:04:00Z"/>
          <w:rFonts w:cs="Times New Roman"/>
        </w:rPr>
      </w:pPr>
      <w:ins w:id="3448" w:author="Alexander Thomas Frase" w:date="2012-10-31T16:04:00Z">
        <w:r>
          <w:rPr>
            <w:rFonts w:cs="Times New Roman"/>
          </w:rPr>
          <w:t>Output:</w:t>
        </w:r>
      </w:ins>
    </w:p>
    <w:p w14:paraId="07ED02E3" w14:textId="77777777" w:rsidR="00C50CB9" w:rsidRDefault="00C50CB9" w:rsidP="003C548A">
      <w:pPr>
        <w:rPr>
          <w:ins w:id="3449" w:author="Alexander Thomas Frase" w:date="2012-10-31T16:04:00Z"/>
          <w:rFonts w:cs="Times New Roman"/>
        </w:rPr>
      </w:pPr>
    </w:p>
    <w:tbl>
      <w:tblPr>
        <w:tblStyle w:val="TableGrid"/>
        <w:tblW w:w="8658" w:type="dxa"/>
        <w:tblInd w:w="720" w:type="dxa"/>
        <w:tblBorders>
          <w:insideH w:val="none" w:sz="0" w:space="0" w:color="auto"/>
          <w:insideV w:val="none" w:sz="0" w:space="0" w:color="auto"/>
        </w:tblBorders>
        <w:tblLook w:val="04A0" w:firstRow="1" w:lastRow="0" w:firstColumn="1" w:lastColumn="0" w:noHBand="0" w:noVBand="1"/>
        <w:tblPrChange w:id="3450" w:author="Alexander Thomas Frase" w:date="2012-10-31T16:06:00Z">
          <w:tblPr>
            <w:tblStyle w:val="TableGrid"/>
            <w:tblW w:w="0" w:type="auto"/>
            <w:tblLook w:val="04A0" w:firstRow="1" w:lastRow="0" w:firstColumn="1" w:lastColumn="0" w:noHBand="0" w:noVBand="1"/>
          </w:tblPr>
        </w:tblPrChange>
      </w:tblPr>
      <w:tblGrid>
        <w:gridCol w:w="877"/>
        <w:gridCol w:w="745"/>
        <w:gridCol w:w="1405"/>
        <w:gridCol w:w="5631"/>
        <w:tblGridChange w:id="3451">
          <w:tblGrid>
            <w:gridCol w:w="2538"/>
            <w:gridCol w:w="2538"/>
            <w:gridCol w:w="2538"/>
            <w:gridCol w:w="2538"/>
          </w:tblGrid>
        </w:tblGridChange>
      </w:tblGrid>
      <w:tr w:rsidR="00C50CB9" w:rsidRPr="00C50CB9" w14:paraId="1EA773FB" w14:textId="77777777" w:rsidTr="00C50CB9">
        <w:trPr>
          <w:ins w:id="3452" w:author="Alexander Thomas Frase" w:date="2012-10-31T16:04:00Z"/>
        </w:trPr>
        <w:tc>
          <w:tcPr>
            <w:tcW w:w="877" w:type="dxa"/>
            <w:tcPrChange w:id="3453" w:author="Alexander Thomas Frase" w:date="2012-10-31T16:06:00Z">
              <w:tcPr>
                <w:tcW w:w="2538" w:type="dxa"/>
              </w:tcPr>
            </w:tcPrChange>
          </w:tcPr>
          <w:p w14:paraId="100370C0" w14:textId="25B6EDE4" w:rsidR="00C50CB9" w:rsidRPr="00C50CB9" w:rsidRDefault="00C50CB9" w:rsidP="003C548A">
            <w:pPr>
              <w:rPr>
                <w:ins w:id="3454" w:author="Alexander Thomas Frase" w:date="2012-10-31T16:04:00Z"/>
                <w:rFonts w:ascii="Courier New" w:hAnsi="Courier New" w:cs="Courier New"/>
                <w:sz w:val="22"/>
                <w:rPrChange w:id="3455" w:author="Alexander Thomas Frase" w:date="2012-10-31T16:05:00Z">
                  <w:rPr>
                    <w:ins w:id="3456" w:author="Alexander Thomas Frase" w:date="2012-10-31T16:04:00Z"/>
                    <w:rFonts w:cs="Times New Roman"/>
                  </w:rPr>
                </w:rPrChange>
              </w:rPr>
            </w:pPr>
            <w:ins w:id="3457" w:author="Alexander Thomas Frase" w:date="2012-10-31T16:04:00Z">
              <w:r w:rsidRPr="00C50CB9">
                <w:rPr>
                  <w:rFonts w:ascii="Courier New" w:hAnsi="Courier New" w:cs="Courier New"/>
                  <w:sz w:val="22"/>
                  <w:rPrChange w:id="3458" w:author="Alexander Thomas Frase" w:date="2012-10-31T16:05:00Z">
                    <w:rPr>
                      <w:rFonts w:eastAsiaTheme="majorEastAsia" w:cs="Times New Roman"/>
                      <w:b/>
                      <w:bCs/>
                      <w:i/>
                      <w:color w:val="000000" w:themeColor="text1"/>
                    </w:rPr>
                  </w:rPrChange>
                </w:rPr>
                <w:t>#</w:t>
              </w:r>
              <w:proofErr w:type="spellStart"/>
              <w:r w:rsidRPr="00C50CB9">
                <w:rPr>
                  <w:rFonts w:ascii="Courier New" w:hAnsi="Courier New" w:cs="Courier New"/>
                  <w:sz w:val="22"/>
                  <w:rPrChange w:id="3459" w:author="Alexander Thomas Frase" w:date="2012-10-31T16:05:00Z">
                    <w:rPr>
                      <w:rFonts w:eastAsiaTheme="majorEastAsia" w:cs="Times New Roman"/>
                      <w:b/>
                      <w:bCs/>
                      <w:i/>
                      <w:color w:val="000000" w:themeColor="text1"/>
                    </w:rPr>
                  </w:rPrChange>
                </w:rPr>
                <w:t>snp</w:t>
              </w:r>
              <w:proofErr w:type="spellEnd"/>
            </w:ins>
          </w:p>
          <w:p w14:paraId="0E0BDD38" w14:textId="22F24FCE" w:rsidR="00C50CB9" w:rsidRPr="00C50CB9" w:rsidRDefault="00C50CB9" w:rsidP="003C548A">
            <w:pPr>
              <w:rPr>
                <w:ins w:id="3460" w:author="Alexander Thomas Frase" w:date="2012-10-31T16:04:00Z"/>
                <w:rFonts w:ascii="Courier New" w:hAnsi="Courier New" w:cs="Courier New"/>
                <w:sz w:val="22"/>
                <w:rPrChange w:id="3461" w:author="Alexander Thomas Frase" w:date="2012-10-31T16:05:00Z">
                  <w:rPr>
                    <w:ins w:id="3462" w:author="Alexander Thomas Frase" w:date="2012-10-31T16:04:00Z"/>
                    <w:rFonts w:cs="Times New Roman"/>
                  </w:rPr>
                </w:rPrChange>
              </w:rPr>
            </w:pPr>
            <w:ins w:id="3463" w:author="Alexander Thomas Frase" w:date="2012-10-31T16:05:00Z">
              <w:r w:rsidRPr="00C50CB9">
                <w:rPr>
                  <w:rFonts w:ascii="Courier New" w:hAnsi="Courier New" w:cs="Courier New"/>
                  <w:sz w:val="22"/>
                  <w:rPrChange w:id="3464" w:author="Alexander Thomas Frase" w:date="2012-10-31T16:05:00Z">
                    <w:rPr>
                      <w:rFonts w:eastAsiaTheme="majorEastAsia" w:cs="Times New Roman"/>
                      <w:b/>
                      <w:bCs/>
                      <w:i/>
                      <w:color w:val="000000" w:themeColor="text1"/>
                    </w:rPr>
                  </w:rPrChange>
                </w:rPr>
                <w:t>r</w:t>
              </w:r>
            </w:ins>
            <w:ins w:id="3465" w:author="Alexander Thomas Frase" w:date="2012-10-31T16:04:00Z">
              <w:r w:rsidRPr="00C50CB9">
                <w:rPr>
                  <w:rFonts w:ascii="Courier New" w:hAnsi="Courier New" w:cs="Courier New"/>
                  <w:sz w:val="22"/>
                  <w:rPrChange w:id="3466" w:author="Alexander Thomas Frase" w:date="2012-10-31T16:05:00Z">
                    <w:rPr>
                      <w:rFonts w:eastAsiaTheme="majorEastAsia" w:cs="Times New Roman"/>
                      <w:b/>
                      <w:bCs/>
                      <w:i/>
                      <w:color w:val="000000" w:themeColor="text1"/>
                    </w:rPr>
                  </w:rPrChange>
                </w:rPr>
                <w:t>s11</w:t>
              </w:r>
            </w:ins>
          </w:p>
          <w:p w14:paraId="537AB678" w14:textId="639F7CFD" w:rsidR="00C50CB9" w:rsidRPr="00C50CB9" w:rsidRDefault="00C50CB9" w:rsidP="003C548A">
            <w:pPr>
              <w:rPr>
                <w:ins w:id="3467" w:author="Alexander Thomas Frase" w:date="2012-10-31T16:04:00Z"/>
                <w:rFonts w:ascii="Courier New" w:hAnsi="Courier New" w:cs="Courier New"/>
                <w:sz w:val="22"/>
                <w:rPrChange w:id="3468" w:author="Alexander Thomas Frase" w:date="2012-10-31T16:05:00Z">
                  <w:rPr>
                    <w:ins w:id="3469" w:author="Alexander Thomas Frase" w:date="2012-10-31T16:04:00Z"/>
                    <w:rFonts w:cs="Times New Roman"/>
                  </w:rPr>
                </w:rPrChange>
              </w:rPr>
            </w:pPr>
            <w:ins w:id="3470" w:author="Alexander Thomas Frase" w:date="2012-10-31T16:05:00Z">
              <w:r w:rsidRPr="00C50CB9">
                <w:rPr>
                  <w:rFonts w:ascii="Courier New" w:hAnsi="Courier New" w:cs="Courier New"/>
                  <w:sz w:val="22"/>
                  <w:rPrChange w:id="3471" w:author="Alexander Thomas Frase" w:date="2012-10-31T16:05:00Z">
                    <w:rPr>
                      <w:rFonts w:eastAsiaTheme="majorEastAsia" w:cs="Times New Roman"/>
                      <w:b/>
                      <w:bCs/>
                      <w:i/>
                      <w:color w:val="000000" w:themeColor="text1"/>
                    </w:rPr>
                  </w:rPrChange>
                </w:rPr>
                <w:t>r</w:t>
              </w:r>
            </w:ins>
            <w:ins w:id="3472" w:author="Alexander Thomas Frase" w:date="2012-10-31T16:04:00Z">
              <w:r w:rsidRPr="00C50CB9">
                <w:rPr>
                  <w:rFonts w:ascii="Courier New" w:hAnsi="Courier New" w:cs="Courier New"/>
                  <w:sz w:val="22"/>
                  <w:rPrChange w:id="3473" w:author="Alexander Thomas Frase" w:date="2012-10-31T16:05:00Z">
                    <w:rPr>
                      <w:rFonts w:eastAsiaTheme="majorEastAsia" w:cs="Times New Roman"/>
                      <w:b/>
                      <w:bCs/>
                      <w:i/>
                      <w:color w:val="000000" w:themeColor="text1"/>
                    </w:rPr>
                  </w:rPrChange>
                </w:rPr>
                <w:t>s24</w:t>
              </w:r>
            </w:ins>
          </w:p>
          <w:p w14:paraId="79530C00" w14:textId="29B02A73" w:rsidR="00C50CB9" w:rsidRPr="00C50CB9" w:rsidRDefault="00C50CB9" w:rsidP="003C548A">
            <w:pPr>
              <w:rPr>
                <w:ins w:id="3474" w:author="Alexander Thomas Frase" w:date="2012-10-31T16:04:00Z"/>
                <w:rFonts w:ascii="Courier New" w:hAnsi="Courier New" w:cs="Courier New"/>
                <w:sz w:val="22"/>
                <w:rPrChange w:id="3475" w:author="Alexander Thomas Frase" w:date="2012-10-31T16:05:00Z">
                  <w:rPr>
                    <w:ins w:id="3476" w:author="Alexander Thomas Frase" w:date="2012-10-31T16:04:00Z"/>
                    <w:rFonts w:cs="Times New Roman"/>
                  </w:rPr>
                </w:rPrChange>
              </w:rPr>
            </w:pPr>
            <w:ins w:id="3477" w:author="Alexander Thomas Frase" w:date="2012-10-31T16:05:00Z">
              <w:r w:rsidRPr="00C50CB9">
                <w:rPr>
                  <w:rFonts w:ascii="Courier New" w:hAnsi="Courier New" w:cs="Courier New"/>
                  <w:sz w:val="22"/>
                  <w:rPrChange w:id="3478" w:author="Alexander Thomas Frase" w:date="2012-10-31T16:05:00Z">
                    <w:rPr>
                      <w:rFonts w:eastAsiaTheme="majorEastAsia" w:cs="Times New Roman"/>
                      <w:b/>
                      <w:bCs/>
                      <w:i/>
                      <w:color w:val="000000" w:themeColor="text1"/>
                    </w:rPr>
                  </w:rPrChange>
                </w:rPr>
                <w:t>r</w:t>
              </w:r>
            </w:ins>
            <w:ins w:id="3479" w:author="Alexander Thomas Frase" w:date="2012-10-31T16:04:00Z">
              <w:r w:rsidRPr="00C50CB9">
                <w:rPr>
                  <w:rFonts w:ascii="Courier New" w:hAnsi="Courier New" w:cs="Courier New"/>
                  <w:sz w:val="22"/>
                  <w:rPrChange w:id="3480" w:author="Alexander Thomas Frase" w:date="2012-10-31T16:05:00Z">
                    <w:rPr>
                      <w:rFonts w:eastAsiaTheme="majorEastAsia" w:cs="Times New Roman"/>
                      <w:b/>
                      <w:bCs/>
                      <w:i/>
                      <w:color w:val="000000" w:themeColor="text1"/>
                    </w:rPr>
                  </w:rPrChange>
                </w:rPr>
                <w:t>s99</w:t>
              </w:r>
            </w:ins>
          </w:p>
        </w:tc>
        <w:tc>
          <w:tcPr>
            <w:tcW w:w="745" w:type="dxa"/>
            <w:tcPrChange w:id="3481" w:author="Alexander Thomas Frase" w:date="2012-10-31T16:06:00Z">
              <w:tcPr>
                <w:tcW w:w="2538" w:type="dxa"/>
              </w:tcPr>
            </w:tcPrChange>
          </w:tcPr>
          <w:p w14:paraId="7EB8EFBF" w14:textId="720947B8" w:rsidR="00C50CB9" w:rsidRPr="00C50CB9" w:rsidRDefault="00C50CB9" w:rsidP="003C548A">
            <w:pPr>
              <w:rPr>
                <w:ins w:id="3482" w:author="Alexander Thomas Frase" w:date="2012-10-31T16:04:00Z"/>
                <w:rFonts w:ascii="Courier New" w:hAnsi="Courier New" w:cs="Courier New"/>
                <w:sz w:val="22"/>
                <w:rPrChange w:id="3483" w:author="Alexander Thomas Frase" w:date="2012-10-31T16:05:00Z">
                  <w:rPr>
                    <w:ins w:id="3484" w:author="Alexander Thomas Frase" w:date="2012-10-31T16:04:00Z"/>
                    <w:rFonts w:cs="Times New Roman"/>
                  </w:rPr>
                </w:rPrChange>
              </w:rPr>
            </w:pPr>
            <w:proofErr w:type="spellStart"/>
            <w:ins w:id="3485" w:author="Alexander Thomas Frase" w:date="2012-10-31T16:05:00Z">
              <w:r w:rsidRPr="00C50CB9">
                <w:rPr>
                  <w:rFonts w:ascii="Courier New" w:hAnsi="Courier New" w:cs="Courier New"/>
                  <w:sz w:val="22"/>
                  <w:rPrChange w:id="3486" w:author="Alexander Thomas Frase" w:date="2012-10-31T16:05:00Z">
                    <w:rPr>
                      <w:rFonts w:eastAsiaTheme="majorEastAsia" w:cs="Times New Roman"/>
                      <w:b/>
                      <w:bCs/>
                      <w:i/>
                      <w:color w:val="000000" w:themeColor="text1"/>
                    </w:rPr>
                  </w:rPrChange>
                </w:rPr>
                <w:t>c</w:t>
              </w:r>
            </w:ins>
            <w:ins w:id="3487" w:author="Alexander Thomas Frase" w:date="2012-10-31T16:04:00Z">
              <w:r w:rsidRPr="00C50CB9">
                <w:rPr>
                  <w:rFonts w:ascii="Courier New" w:hAnsi="Courier New" w:cs="Courier New"/>
                  <w:sz w:val="22"/>
                  <w:rPrChange w:id="3488" w:author="Alexander Thomas Frase" w:date="2012-10-31T16:05:00Z">
                    <w:rPr>
                      <w:rFonts w:eastAsiaTheme="majorEastAsia" w:cs="Times New Roman"/>
                      <w:b/>
                      <w:bCs/>
                      <w:i/>
                      <w:color w:val="000000" w:themeColor="text1"/>
                    </w:rPr>
                  </w:rPrChange>
                </w:rPr>
                <w:t>hr</w:t>
              </w:r>
              <w:proofErr w:type="spellEnd"/>
            </w:ins>
          </w:p>
          <w:p w14:paraId="39295E09" w14:textId="77777777" w:rsidR="00C50CB9" w:rsidRPr="00C50CB9" w:rsidRDefault="00C50CB9" w:rsidP="003C548A">
            <w:pPr>
              <w:rPr>
                <w:ins w:id="3489" w:author="Alexander Thomas Frase" w:date="2012-10-31T16:04:00Z"/>
                <w:rFonts w:ascii="Courier New" w:hAnsi="Courier New" w:cs="Courier New"/>
                <w:sz w:val="22"/>
                <w:rPrChange w:id="3490" w:author="Alexander Thomas Frase" w:date="2012-10-31T16:05:00Z">
                  <w:rPr>
                    <w:ins w:id="3491" w:author="Alexander Thomas Frase" w:date="2012-10-31T16:04:00Z"/>
                    <w:rFonts w:cs="Times New Roman"/>
                  </w:rPr>
                </w:rPrChange>
              </w:rPr>
            </w:pPr>
            <w:ins w:id="3492" w:author="Alexander Thomas Frase" w:date="2012-10-31T16:04:00Z">
              <w:r w:rsidRPr="00C50CB9">
                <w:rPr>
                  <w:rFonts w:ascii="Courier New" w:hAnsi="Courier New" w:cs="Courier New"/>
                  <w:sz w:val="22"/>
                  <w:rPrChange w:id="3493" w:author="Alexander Thomas Frase" w:date="2012-10-31T16:05:00Z">
                    <w:rPr>
                      <w:rFonts w:eastAsiaTheme="majorEastAsia" w:cs="Times New Roman"/>
                      <w:b/>
                      <w:bCs/>
                      <w:i/>
                      <w:color w:val="000000" w:themeColor="text1"/>
                    </w:rPr>
                  </w:rPrChange>
                </w:rPr>
                <w:t>1</w:t>
              </w:r>
            </w:ins>
          </w:p>
          <w:p w14:paraId="0200486D" w14:textId="089D5812" w:rsidR="00C50CB9" w:rsidRPr="00C50CB9" w:rsidRDefault="00C50CB9" w:rsidP="003C548A">
            <w:pPr>
              <w:rPr>
                <w:ins w:id="3494" w:author="Alexander Thomas Frase" w:date="2012-10-31T16:04:00Z"/>
                <w:rFonts w:ascii="Courier New" w:hAnsi="Courier New" w:cs="Courier New"/>
                <w:sz w:val="22"/>
                <w:rPrChange w:id="3495" w:author="Alexander Thomas Frase" w:date="2012-10-31T16:05:00Z">
                  <w:rPr>
                    <w:ins w:id="3496" w:author="Alexander Thomas Frase" w:date="2012-10-31T16:04:00Z"/>
                    <w:rFonts w:cs="Times New Roman"/>
                  </w:rPr>
                </w:rPrChange>
              </w:rPr>
            </w:pPr>
            <w:ins w:id="3497" w:author="Alexander Thomas Frase" w:date="2012-10-31T16:04:00Z">
              <w:r w:rsidRPr="00C50CB9">
                <w:rPr>
                  <w:rFonts w:ascii="Courier New" w:hAnsi="Courier New" w:cs="Courier New"/>
                  <w:sz w:val="22"/>
                  <w:rPrChange w:id="3498" w:author="Alexander Thomas Frase" w:date="2012-10-31T16:05:00Z">
                    <w:rPr>
                      <w:rFonts w:eastAsiaTheme="majorEastAsia" w:cs="Times New Roman"/>
                      <w:b/>
                      <w:bCs/>
                      <w:i/>
                      <w:color w:val="000000" w:themeColor="text1"/>
                    </w:rPr>
                  </w:rPrChange>
                </w:rPr>
                <w:t>2</w:t>
              </w:r>
            </w:ins>
          </w:p>
        </w:tc>
        <w:tc>
          <w:tcPr>
            <w:tcW w:w="1405" w:type="dxa"/>
            <w:tcPrChange w:id="3499" w:author="Alexander Thomas Frase" w:date="2012-10-31T16:06:00Z">
              <w:tcPr>
                <w:tcW w:w="2538" w:type="dxa"/>
              </w:tcPr>
            </w:tcPrChange>
          </w:tcPr>
          <w:p w14:paraId="47C54127" w14:textId="1F766453" w:rsidR="00C50CB9" w:rsidRPr="00C50CB9" w:rsidRDefault="00C50CB9" w:rsidP="003C548A">
            <w:pPr>
              <w:rPr>
                <w:ins w:id="3500" w:author="Alexander Thomas Frase" w:date="2012-10-31T16:04:00Z"/>
                <w:rFonts w:ascii="Courier New" w:hAnsi="Courier New" w:cs="Courier New"/>
                <w:sz w:val="22"/>
                <w:rPrChange w:id="3501" w:author="Alexander Thomas Frase" w:date="2012-10-31T16:05:00Z">
                  <w:rPr>
                    <w:ins w:id="3502" w:author="Alexander Thomas Frase" w:date="2012-10-31T16:04:00Z"/>
                    <w:rFonts w:cs="Times New Roman"/>
                  </w:rPr>
                </w:rPrChange>
              </w:rPr>
            </w:pPr>
            <w:ins w:id="3503" w:author="Alexander Thomas Frase" w:date="2012-10-31T16:05:00Z">
              <w:r w:rsidRPr="00C50CB9">
                <w:rPr>
                  <w:rFonts w:ascii="Courier New" w:hAnsi="Courier New" w:cs="Courier New"/>
                  <w:sz w:val="22"/>
                  <w:rPrChange w:id="3504" w:author="Alexander Thomas Frase" w:date="2012-10-31T16:05:00Z">
                    <w:rPr>
                      <w:rFonts w:eastAsiaTheme="majorEastAsia" w:cs="Times New Roman"/>
                      <w:b/>
                      <w:bCs/>
                      <w:i/>
                      <w:color w:val="000000" w:themeColor="text1"/>
                    </w:rPr>
                  </w:rPrChange>
                </w:rPr>
                <w:t>p</w:t>
              </w:r>
            </w:ins>
            <w:ins w:id="3505" w:author="Alexander Thomas Frase" w:date="2012-10-31T16:04:00Z">
              <w:r w:rsidRPr="00C50CB9">
                <w:rPr>
                  <w:rFonts w:ascii="Courier New" w:hAnsi="Courier New" w:cs="Courier New"/>
                  <w:sz w:val="22"/>
                  <w:rPrChange w:id="3506" w:author="Alexander Thomas Frase" w:date="2012-10-31T16:05:00Z">
                    <w:rPr>
                      <w:rFonts w:eastAsiaTheme="majorEastAsia" w:cs="Times New Roman"/>
                      <w:b/>
                      <w:bCs/>
                      <w:i/>
                      <w:color w:val="000000" w:themeColor="text1"/>
                    </w:rPr>
                  </w:rPrChange>
                </w:rPr>
                <w:t>osition</w:t>
              </w:r>
            </w:ins>
          </w:p>
          <w:p w14:paraId="79C37063" w14:textId="2FB647BF" w:rsidR="00C50CB9" w:rsidRPr="00C50CB9" w:rsidRDefault="00C50CB9" w:rsidP="003C548A">
            <w:pPr>
              <w:rPr>
                <w:ins w:id="3507" w:author="Alexander Thomas Frase" w:date="2012-10-31T16:04:00Z"/>
                <w:rFonts w:ascii="Courier New" w:hAnsi="Courier New" w:cs="Courier New"/>
                <w:sz w:val="22"/>
                <w:rPrChange w:id="3508" w:author="Alexander Thomas Frase" w:date="2012-10-31T16:05:00Z">
                  <w:rPr>
                    <w:ins w:id="3509" w:author="Alexander Thomas Frase" w:date="2012-10-31T16:04:00Z"/>
                    <w:rFonts w:cs="Times New Roman"/>
                  </w:rPr>
                </w:rPrChange>
              </w:rPr>
            </w:pPr>
            <w:ins w:id="3510" w:author="Alexander Thomas Frase" w:date="2012-10-31T16:05:00Z">
              <w:r w:rsidRPr="00C50CB9">
                <w:rPr>
                  <w:rFonts w:ascii="Courier New" w:hAnsi="Courier New" w:cs="Courier New"/>
                  <w:sz w:val="22"/>
                  <w:rPrChange w:id="3511" w:author="Alexander Thomas Frase" w:date="2012-10-31T16:05:00Z">
                    <w:rPr>
                      <w:rFonts w:eastAsiaTheme="majorEastAsia" w:cs="Times New Roman"/>
                      <w:b/>
                      <w:bCs/>
                      <w:i/>
                      <w:color w:val="000000" w:themeColor="text1"/>
                    </w:rPr>
                  </w:rPrChange>
                </w:rPr>
                <w:t>r</w:t>
              </w:r>
            </w:ins>
            <w:ins w:id="3512" w:author="Alexander Thomas Frase" w:date="2012-10-31T16:04:00Z">
              <w:r w:rsidRPr="00C50CB9">
                <w:rPr>
                  <w:rFonts w:ascii="Courier New" w:hAnsi="Courier New" w:cs="Courier New"/>
                  <w:sz w:val="22"/>
                  <w:rPrChange w:id="3513" w:author="Alexander Thomas Frase" w:date="2012-10-31T16:05:00Z">
                    <w:rPr>
                      <w:rFonts w:eastAsiaTheme="majorEastAsia" w:cs="Times New Roman"/>
                      <w:b/>
                      <w:bCs/>
                      <w:i/>
                      <w:color w:val="000000" w:themeColor="text1"/>
                    </w:rPr>
                  </w:rPrChange>
                </w:rPr>
                <w:t>s11</w:t>
              </w:r>
            </w:ins>
          </w:p>
          <w:p w14:paraId="5FE72AC7" w14:textId="7A5E6E07" w:rsidR="00C50CB9" w:rsidRPr="00C50CB9" w:rsidRDefault="00C50CB9" w:rsidP="003C548A">
            <w:pPr>
              <w:rPr>
                <w:ins w:id="3514" w:author="Alexander Thomas Frase" w:date="2012-10-31T16:04:00Z"/>
                <w:rFonts w:ascii="Courier New" w:hAnsi="Courier New" w:cs="Courier New"/>
                <w:sz w:val="22"/>
                <w:rPrChange w:id="3515" w:author="Alexander Thomas Frase" w:date="2012-10-31T16:05:00Z">
                  <w:rPr>
                    <w:ins w:id="3516" w:author="Alexander Thomas Frase" w:date="2012-10-31T16:04:00Z"/>
                    <w:rFonts w:cs="Times New Roman"/>
                  </w:rPr>
                </w:rPrChange>
              </w:rPr>
            </w:pPr>
            <w:ins w:id="3517" w:author="Alexander Thomas Frase" w:date="2012-10-31T16:05:00Z">
              <w:r w:rsidRPr="00C50CB9">
                <w:rPr>
                  <w:rFonts w:ascii="Courier New" w:hAnsi="Courier New" w:cs="Courier New"/>
                  <w:sz w:val="22"/>
                  <w:rPrChange w:id="3518" w:author="Alexander Thomas Frase" w:date="2012-10-31T16:05:00Z">
                    <w:rPr>
                      <w:rFonts w:eastAsiaTheme="majorEastAsia" w:cs="Times New Roman"/>
                      <w:b/>
                      <w:bCs/>
                      <w:i/>
                      <w:color w:val="000000" w:themeColor="text1"/>
                    </w:rPr>
                  </w:rPrChange>
                </w:rPr>
                <w:t>r</w:t>
              </w:r>
            </w:ins>
            <w:ins w:id="3519" w:author="Alexander Thomas Frase" w:date="2012-10-31T16:04:00Z">
              <w:r w:rsidRPr="00C50CB9">
                <w:rPr>
                  <w:rFonts w:ascii="Courier New" w:hAnsi="Courier New" w:cs="Courier New"/>
                  <w:sz w:val="22"/>
                  <w:rPrChange w:id="3520" w:author="Alexander Thomas Frase" w:date="2012-10-31T16:05:00Z">
                    <w:rPr>
                      <w:rFonts w:eastAsiaTheme="majorEastAsia" w:cs="Times New Roman"/>
                      <w:b/>
                      <w:bCs/>
                      <w:i/>
                      <w:color w:val="000000" w:themeColor="text1"/>
                    </w:rPr>
                  </w:rPrChange>
                </w:rPr>
                <w:t>s24</w:t>
              </w:r>
            </w:ins>
          </w:p>
        </w:tc>
        <w:tc>
          <w:tcPr>
            <w:tcW w:w="5631" w:type="dxa"/>
            <w:tcPrChange w:id="3521" w:author="Alexander Thomas Frase" w:date="2012-10-31T16:06:00Z">
              <w:tcPr>
                <w:tcW w:w="2538" w:type="dxa"/>
              </w:tcPr>
            </w:tcPrChange>
          </w:tcPr>
          <w:p w14:paraId="25A40AD4" w14:textId="5F463D07" w:rsidR="00C50CB9" w:rsidRPr="00C50CB9" w:rsidRDefault="00C50CB9" w:rsidP="003C548A">
            <w:pPr>
              <w:rPr>
                <w:ins w:id="3522" w:author="Alexander Thomas Frase" w:date="2012-10-31T16:05:00Z"/>
                <w:rFonts w:ascii="Courier New" w:hAnsi="Courier New" w:cs="Courier New"/>
                <w:sz w:val="22"/>
                <w:rPrChange w:id="3523" w:author="Alexander Thomas Frase" w:date="2012-10-31T16:05:00Z">
                  <w:rPr>
                    <w:ins w:id="3524" w:author="Alexander Thomas Frase" w:date="2012-10-31T16:05:00Z"/>
                    <w:rFonts w:cs="Times New Roman"/>
                  </w:rPr>
                </w:rPrChange>
              </w:rPr>
            </w:pPr>
            <w:proofErr w:type="spellStart"/>
            <w:ins w:id="3525" w:author="Alexander Thomas Frase" w:date="2012-10-31T16:05:00Z">
              <w:r w:rsidRPr="00C50CB9">
                <w:rPr>
                  <w:rFonts w:ascii="Courier New" w:hAnsi="Courier New" w:cs="Courier New"/>
                  <w:sz w:val="22"/>
                  <w:rPrChange w:id="3526" w:author="Alexander Thomas Frase" w:date="2012-10-31T16:05:00Z">
                    <w:rPr>
                      <w:rFonts w:eastAsiaTheme="majorEastAsia" w:cs="Times New Roman"/>
                      <w:b/>
                      <w:bCs/>
                      <w:i/>
                      <w:color w:val="000000" w:themeColor="text1"/>
                    </w:rPr>
                  </w:rPrChange>
                </w:rPr>
                <w:t>pos</w:t>
              </w:r>
              <w:proofErr w:type="spellEnd"/>
            </w:ins>
          </w:p>
          <w:p w14:paraId="38CE3A00" w14:textId="77777777" w:rsidR="00C50CB9" w:rsidRPr="00C50CB9" w:rsidRDefault="00C50CB9" w:rsidP="003C548A">
            <w:pPr>
              <w:rPr>
                <w:ins w:id="3527" w:author="Alexander Thomas Frase" w:date="2012-10-31T16:05:00Z"/>
                <w:rFonts w:ascii="Courier New" w:hAnsi="Courier New" w:cs="Courier New"/>
                <w:sz w:val="22"/>
                <w:rPrChange w:id="3528" w:author="Alexander Thomas Frase" w:date="2012-10-31T16:05:00Z">
                  <w:rPr>
                    <w:ins w:id="3529" w:author="Alexander Thomas Frase" w:date="2012-10-31T16:05:00Z"/>
                    <w:rFonts w:cs="Times New Roman"/>
                  </w:rPr>
                </w:rPrChange>
              </w:rPr>
            </w:pPr>
            <w:ins w:id="3530" w:author="Alexander Thomas Frase" w:date="2012-10-31T16:05:00Z">
              <w:r w:rsidRPr="00C50CB9">
                <w:rPr>
                  <w:rFonts w:ascii="Courier New" w:hAnsi="Courier New" w:cs="Courier New"/>
                  <w:sz w:val="22"/>
                  <w:rPrChange w:id="3531" w:author="Alexander Thomas Frase" w:date="2012-10-31T16:05:00Z">
                    <w:rPr>
                      <w:rFonts w:eastAsiaTheme="majorEastAsia" w:cs="Times New Roman"/>
                      <w:b/>
                      <w:bCs/>
                      <w:i/>
                      <w:color w:val="000000" w:themeColor="text1"/>
                    </w:rPr>
                  </w:rPrChange>
                </w:rPr>
                <w:t>10</w:t>
              </w:r>
            </w:ins>
          </w:p>
          <w:p w14:paraId="42610271" w14:textId="325A6AA1" w:rsidR="00C50CB9" w:rsidRPr="00C50CB9" w:rsidRDefault="00C50CB9" w:rsidP="003C548A">
            <w:pPr>
              <w:rPr>
                <w:ins w:id="3532" w:author="Alexander Thomas Frase" w:date="2012-10-31T16:04:00Z"/>
                <w:rFonts w:ascii="Courier New" w:hAnsi="Courier New" w:cs="Courier New"/>
                <w:sz w:val="22"/>
                <w:rPrChange w:id="3533" w:author="Alexander Thomas Frase" w:date="2012-10-31T16:05:00Z">
                  <w:rPr>
                    <w:ins w:id="3534" w:author="Alexander Thomas Frase" w:date="2012-10-31T16:04:00Z"/>
                    <w:rFonts w:cs="Times New Roman"/>
                  </w:rPr>
                </w:rPrChange>
              </w:rPr>
            </w:pPr>
            <w:ins w:id="3535" w:author="Alexander Thomas Frase" w:date="2012-10-31T16:05:00Z">
              <w:r w:rsidRPr="00C50CB9">
                <w:rPr>
                  <w:rFonts w:ascii="Courier New" w:hAnsi="Courier New" w:cs="Courier New"/>
                  <w:sz w:val="22"/>
                  <w:rPrChange w:id="3536" w:author="Alexander Thomas Frase" w:date="2012-10-31T16:05:00Z">
                    <w:rPr>
                      <w:rFonts w:eastAsiaTheme="majorEastAsia" w:cs="Times New Roman"/>
                      <w:b/>
                      <w:bCs/>
                      <w:i/>
                      <w:color w:val="000000" w:themeColor="text1"/>
                    </w:rPr>
                  </w:rPrChange>
                </w:rPr>
                <w:t>40</w:t>
              </w:r>
            </w:ins>
          </w:p>
        </w:tc>
      </w:tr>
    </w:tbl>
    <w:p w14:paraId="75E38B00" w14:textId="7071F2C5" w:rsidR="00C50CB9" w:rsidDel="00133840" w:rsidRDefault="00C50CB9" w:rsidP="003B534B">
      <w:pPr>
        <w:pStyle w:val="Heading3"/>
        <w:rPr>
          <w:del w:id="3537" w:author="Alexander Thomas Frase" w:date="2012-10-31T16:05:00Z"/>
          <w:rFonts w:cs="Times New Roman"/>
        </w:rPr>
      </w:pPr>
    </w:p>
    <w:p w14:paraId="68B917A0" w14:textId="77777777" w:rsidR="00133840" w:rsidRPr="00133840" w:rsidRDefault="00133840" w:rsidP="00133840">
      <w:pPr>
        <w:rPr>
          <w:ins w:id="3538" w:author="Alexander Thomas Frase" w:date="2012-10-31T16:18:00Z"/>
        </w:rPr>
      </w:pPr>
    </w:p>
    <w:p w14:paraId="6E4A89D0" w14:textId="7CEC51BE"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39" w:author="Alexander Thomas Frase" w:date="2012-10-31T16:05:00Z"/>
          <w:rFonts w:ascii="Courier New" w:hAnsi="Courier New" w:cs="Courier New"/>
          <w:sz w:val="20"/>
          <w:szCs w:val="20"/>
        </w:rPr>
      </w:pPr>
      <w:del w:id="3540" w:author="Alexander Thomas Frase" w:date="2012-10-31T16:05:00Z">
        <w:r w:rsidRPr="00A9746B" w:rsidDel="00C50CB9">
          <w:rPr>
            <w:rFonts w:ascii="Courier New" w:hAnsi="Courier New" w:cs="Courier New"/>
            <w:sz w:val="20"/>
            <w:szCs w:val="20"/>
          </w:rPr>
          <w:delText>$ biofilter-2 --stdout -</w:delText>
        </w:r>
        <w:r w:rsidDel="00C50CB9">
          <w:rPr>
            <w:rFonts w:ascii="Courier New" w:hAnsi="Courier New" w:cs="Courier New"/>
            <w:sz w:val="20"/>
            <w:szCs w:val="20"/>
          </w:rPr>
          <w:delText>-knowledge</w:delText>
        </w:r>
        <w:r w:rsidRPr="00A9746B" w:rsidDel="00C50CB9">
          <w:rPr>
            <w:rFonts w:ascii="Courier New" w:hAnsi="Courier New" w:cs="Courier New"/>
            <w:sz w:val="20"/>
            <w:szCs w:val="20"/>
          </w:rPr>
          <w:delText xml:space="preserve"> test.db -</w:delText>
        </w:r>
        <w:r w:rsidDel="00C50CB9">
          <w:rPr>
            <w:rFonts w:ascii="Courier New" w:hAnsi="Courier New" w:cs="Courier New"/>
            <w:sz w:val="20"/>
            <w:szCs w:val="20"/>
          </w:rPr>
          <w:delText>-snp</w:delText>
        </w:r>
        <w:r w:rsidRPr="00A9746B" w:rsidDel="00C50CB9">
          <w:rPr>
            <w:rFonts w:ascii="Courier New" w:hAnsi="Courier New" w:cs="Courier New"/>
            <w:sz w:val="20"/>
            <w:szCs w:val="20"/>
          </w:rPr>
          <w:delText xml:space="preserve"> rs11 rs24 -</w:delText>
        </w:r>
        <w:r w:rsidDel="00C50CB9">
          <w:rPr>
            <w:rFonts w:ascii="Courier New" w:hAnsi="Courier New" w:cs="Courier New"/>
            <w:sz w:val="20"/>
            <w:szCs w:val="20"/>
          </w:rPr>
          <w:delText>-annotate</w:delText>
        </w:r>
        <w:r w:rsidRPr="00A9746B" w:rsidDel="00C50CB9">
          <w:rPr>
            <w:rFonts w:ascii="Courier New" w:hAnsi="Courier New" w:cs="Courier New"/>
            <w:sz w:val="20"/>
            <w:szCs w:val="20"/>
          </w:rPr>
          <w:delText xml:space="preserve"> snp position</w:delText>
        </w:r>
      </w:del>
    </w:p>
    <w:p w14:paraId="3C95DC76" w14:textId="1108ED92"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41" w:author="Alexander Thomas Frase" w:date="2012-10-31T16:05:00Z"/>
          <w:rFonts w:ascii="Courier New" w:hAnsi="Courier New" w:cs="Courier New"/>
          <w:sz w:val="20"/>
          <w:szCs w:val="20"/>
        </w:rPr>
      </w:pPr>
      <w:del w:id="3542" w:author="Alexander Thomas Frase" w:date="2012-10-31T16:05:00Z">
        <w:r w:rsidRPr="00A9746B" w:rsidDel="00C50CB9">
          <w:rPr>
            <w:rFonts w:ascii="Courier New" w:hAnsi="Courier New" w:cs="Courier New"/>
            <w:sz w:val="20"/>
            <w:szCs w:val="20"/>
          </w:rPr>
          <w:delText>#snp</w:delText>
        </w:r>
        <w:r w:rsidRPr="00A9746B" w:rsidDel="00C50CB9">
          <w:rPr>
            <w:rFonts w:ascii="Courier New" w:hAnsi="Courier New" w:cs="Courier New"/>
            <w:sz w:val="20"/>
            <w:szCs w:val="20"/>
          </w:rPr>
          <w:tab/>
          <w:delText>chr</w:delText>
        </w:r>
        <w:r w:rsidRPr="00A9746B" w:rsidDel="00C50CB9">
          <w:rPr>
            <w:rFonts w:ascii="Courier New" w:hAnsi="Courier New" w:cs="Courier New"/>
            <w:sz w:val="20"/>
            <w:szCs w:val="20"/>
          </w:rPr>
          <w:tab/>
          <w:delText>position</w:delText>
        </w:r>
        <w:r w:rsidRPr="00A9746B" w:rsidDel="00C50CB9">
          <w:rPr>
            <w:rFonts w:ascii="Courier New" w:hAnsi="Courier New" w:cs="Courier New"/>
            <w:sz w:val="20"/>
            <w:szCs w:val="20"/>
          </w:rPr>
          <w:tab/>
          <w:delText>pos</w:delText>
        </w:r>
      </w:del>
    </w:p>
    <w:p w14:paraId="5C3763EC" w14:textId="1E8EC425"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43" w:author="Alexander Thomas Frase" w:date="2012-10-31T16:05:00Z"/>
          <w:rFonts w:ascii="Courier New" w:hAnsi="Courier New" w:cs="Courier New"/>
          <w:sz w:val="20"/>
          <w:szCs w:val="20"/>
        </w:rPr>
      </w:pPr>
      <w:del w:id="3544" w:author="Alexander Thomas Frase" w:date="2012-10-31T16:05:00Z">
        <w:r w:rsidRPr="00A9746B" w:rsidDel="00C50CB9">
          <w:rPr>
            <w:rFonts w:ascii="Courier New" w:hAnsi="Courier New" w:cs="Courier New"/>
            <w:sz w:val="20"/>
            <w:szCs w:val="20"/>
          </w:rPr>
          <w:delText>rs11</w:delText>
        </w:r>
        <w:r w:rsidRPr="00A9746B" w:rsidDel="00C50CB9">
          <w:rPr>
            <w:rFonts w:ascii="Courier New" w:hAnsi="Courier New" w:cs="Courier New"/>
            <w:sz w:val="20"/>
            <w:szCs w:val="20"/>
          </w:rPr>
          <w:tab/>
          <w:delText>1</w:delText>
        </w:r>
        <w:r w:rsidRPr="00A9746B" w:rsidDel="00C50CB9">
          <w:rPr>
            <w:rFonts w:ascii="Courier New" w:hAnsi="Courier New" w:cs="Courier New"/>
            <w:sz w:val="20"/>
            <w:szCs w:val="20"/>
          </w:rPr>
          <w:tab/>
          <w:delText>rs11</w:delText>
        </w:r>
        <w:r w:rsidRPr="00A9746B" w:rsidDel="00C50CB9">
          <w:rPr>
            <w:rFonts w:ascii="Courier New" w:hAnsi="Courier New" w:cs="Courier New"/>
            <w:sz w:val="20"/>
            <w:szCs w:val="20"/>
          </w:rPr>
          <w:tab/>
          <w:delText>10</w:delText>
        </w:r>
      </w:del>
    </w:p>
    <w:p w14:paraId="54013265" w14:textId="66078B91" w:rsidR="003C548A" w:rsidRPr="00A9746B" w:rsidDel="00C50CB9" w:rsidRDefault="003C548A" w:rsidP="003C548A">
      <w:pPr>
        <w:pBdr>
          <w:top w:val="single" w:sz="4" w:space="1" w:color="auto"/>
          <w:left w:val="single" w:sz="4" w:space="4" w:color="auto"/>
          <w:bottom w:val="single" w:sz="4" w:space="1" w:color="auto"/>
          <w:right w:val="single" w:sz="4" w:space="4" w:color="auto"/>
        </w:pBdr>
        <w:rPr>
          <w:del w:id="3545" w:author="Alexander Thomas Frase" w:date="2012-10-31T16:05:00Z"/>
          <w:rFonts w:ascii="Courier New" w:hAnsi="Courier New" w:cs="Courier New"/>
          <w:sz w:val="20"/>
          <w:szCs w:val="20"/>
        </w:rPr>
      </w:pPr>
      <w:del w:id="3546" w:author="Alexander Thomas Frase" w:date="2012-10-31T16:05:00Z">
        <w:r w:rsidRPr="00A9746B" w:rsidDel="00C50CB9">
          <w:rPr>
            <w:rFonts w:ascii="Courier New" w:hAnsi="Courier New" w:cs="Courier New"/>
            <w:sz w:val="20"/>
            <w:szCs w:val="20"/>
          </w:rPr>
          <w:delText>rs24</w:delText>
        </w:r>
        <w:r w:rsidRPr="00A9746B" w:rsidDel="00C50CB9">
          <w:rPr>
            <w:rFonts w:ascii="Courier New" w:hAnsi="Courier New" w:cs="Courier New"/>
            <w:sz w:val="20"/>
            <w:szCs w:val="20"/>
          </w:rPr>
          <w:tab/>
          <w:delText>2</w:delText>
        </w:r>
        <w:r w:rsidRPr="00A9746B" w:rsidDel="00C50CB9">
          <w:rPr>
            <w:rFonts w:ascii="Courier New" w:hAnsi="Courier New" w:cs="Courier New"/>
            <w:sz w:val="20"/>
            <w:szCs w:val="20"/>
          </w:rPr>
          <w:tab/>
          <w:delText>rs24</w:delText>
        </w:r>
        <w:r w:rsidRPr="00A9746B" w:rsidDel="00C50CB9">
          <w:rPr>
            <w:rFonts w:ascii="Courier New" w:hAnsi="Courier New" w:cs="Courier New"/>
            <w:sz w:val="20"/>
            <w:szCs w:val="20"/>
          </w:rPr>
          <w:tab/>
          <w:delText>40</w:delText>
        </w:r>
      </w:del>
    </w:p>
    <w:p w14:paraId="3E409106" w14:textId="2992EAA6" w:rsidR="003C548A" w:rsidDel="00654FE6" w:rsidRDefault="003C548A">
      <w:pPr>
        <w:tabs>
          <w:tab w:val="left" w:pos="1409"/>
        </w:tabs>
        <w:rPr>
          <w:del w:id="3547" w:author="Alexander Thomas Frase" w:date="2012-10-26T19:48:00Z"/>
        </w:rPr>
        <w:pPrChange w:id="3548" w:author="Alexander Thomas Frase" w:date="2012-10-26T19:48:00Z">
          <w:pPr/>
        </w:pPrChange>
      </w:pPr>
    </w:p>
    <w:p w14:paraId="55F2F6D0" w14:textId="77777777" w:rsidR="003C548A" w:rsidRDefault="003C548A" w:rsidP="003B534B">
      <w:pPr>
        <w:pStyle w:val="Heading3"/>
        <w:rPr>
          <w:ins w:id="3549" w:author="Alexander Thomas Frase" w:date="2012-10-31T16:06:00Z"/>
        </w:rPr>
      </w:pPr>
      <w:bookmarkStart w:id="3550" w:name="_Toc339626874"/>
      <w:r>
        <w:t>Example 3: Map a SNP to the groups and sources where the SNP is present.</w:t>
      </w:r>
      <w:bookmarkEnd w:id="3550"/>
    </w:p>
    <w:p w14:paraId="68076B32" w14:textId="77777777" w:rsidR="00C50CB9" w:rsidRPr="00C50CB9" w:rsidRDefault="00C50CB9">
      <w:pPr>
        <w:pPrChange w:id="3551" w:author="Alexander Thomas Frase" w:date="2012-10-31T16:06:00Z">
          <w:pPr>
            <w:pStyle w:val="Heading3"/>
          </w:pPr>
        </w:pPrChange>
      </w:pPr>
    </w:p>
    <w:p w14:paraId="64F36187" w14:textId="77777777" w:rsidR="003C548A" w:rsidRDefault="003C548A" w:rsidP="003C548A">
      <w:pPr>
        <w:rPr>
          <w:rFonts w:cs="Times New Roman"/>
          <w:b/>
          <w:bCs/>
        </w:rPr>
      </w:pPr>
      <w:proofErr w:type="spellStart"/>
      <w:r>
        <w:t>Biofilter</w:t>
      </w:r>
      <w:proofErr w:type="spellEnd"/>
      <w:r>
        <w:t xml:space="preserve"> can be used to m</w:t>
      </w:r>
      <w:r w:rsidRPr="00787CED">
        <w:t>ap</w:t>
      </w:r>
      <w:r>
        <w:t xml:space="preserve"> a list of</w:t>
      </w:r>
      <w:r w:rsidRPr="00787CED">
        <w:t xml:space="preserve"> SNPs</w:t>
      </w:r>
      <w:r>
        <w:t>, or a single SNP,</w:t>
      </w:r>
      <w:r w:rsidRPr="00787CED">
        <w:t xml:space="preserve"> to the groups</w:t>
      </w:r>
      <w:r>
        <w:t xml:space="preserve"> and sources where those SNPs are present</w:t>
      </w:r>
      <w:r w:rsidRPr="00787CED">
        <w:t xml:space="preserve">. </w:t>
      </w:r>
    </w:p>
    <w:p w14:paraId="67F15B52" w14:textId="77777777" w:rsidR="003C548A" w:rsidRPr="00F85CC3" w:rsidRDefault="003C548A" w:rsidP="003C548A">
      <w:pPr>
        <w:rPr>
          <w:ins w:id="3552" w:author="Alexander Thomas Frase" w:date="2012-10-31T16:06:00Z"/>
          <w:rFonts w:cs="Times New Roman"/>
          <w:bCs/>
          <w:rPrChange w:id="3553" w:author="Alexander Thomas Frase" w:date="2012-10-31T16:07:00Z">
            <w:rPr>
              <w:ins w:id="3554" w:author="Alexander Thomas Frase" w:date="2012-10-31T16:06:00Z"/>
              <w:rFonts w:cs="Times New Roman"/>
              <w:b/>
              <w:bCs/>
            </w:rPr>
          </w:rPrChange>
        </w:rPr>
      </w:pPr>
    </w:p>
    <w:p w14:paraId="56F58C54" w14:textId="28DF8532" w:rsidR="00F85CC3" w:rsidRDefault="00F85CC3" w:rsidP="003C548A">
      <w:pPr>
        <w:rPr>
          <w:ins w:id="3555" w:author="Alexander Thomas Frase" w:date="2012-10-31T16:07:00Z"/>
          <w:rFonts w:cs="Times New Roman"/>
          <w:bCs/>
        </w:rPr>
      </w:pPr>
      <w:ins w:id="3556" w:author="Alexander Thomas Frase" w:date="2012-10-31T16:06:00Z">
        <w:r w:rsidRPr="00F85CC3">
          <w:rPr>
            <w:rFonts w:cs="Times New Roman"/>
            <w:bCs/>
            <w:rPrChange w:id="3557" w:author="Alexander Thomas Frase" w:date="2012-10-31T16:07:00Z">
              <w:rPr>
                <w:rFonts w:eastAsiaTheme="majorEastAsia" w:cs="Times New Roman"/>
                <w:b/>
                <w:bCs/>
                <w:i/>
                <w:color w:val="000000" w:themeColor="text1"/>
              </w:rPr>
            </w:rPrChange>
          </w:rPr>
          <w:t>Configuration:</w:t>
        </w:r>
      </w:ins>
    </w:p>
    <w:p w14:paraId="0A70A5AB" w14:textId="77777777" w:rsidR="00F85CC3" w:rsidRDefault="00F85CC3" w:rsidP="003C548A">
      <w:pPr>
        <w:rPr>
          <w:ins w:id="3558" w:author="Alexander Thomas Frase" w:date="2012-10-31T16:07:00Z"/>
          <w:rFonts w:cs="Times New Roman"/>
          <w:bCs/>
        </w:rPr>
      </w:pPr>
    </w:p>
    <w:tbl>
      <w:tblPr>
        <w:tblStyle w:val="TableGrid"/>
        <w:tblW w:w="8640" w:type="dxa"/>
        <w:tblInd w:w="720" w:type="dxa"/>
        <w:tblLook w:val="04A0" w:firstRow="1" w:lastRow="0" w:firstColumn="1" w:lastColumn="0" w:noHBand="0" w:noVBand="1"/>
        <w:tblPrChange w:id="3559" w:author="Alexander Thomas Frase" w:date="2012-10-31T16:08:00Z">
          <w:tblPr>
            <w:tblStyle w:val="TableGrid"/>
            <w:tblW w:w="0" w:type="auto"/>
            <w:tblLook w:val="04A0" w:firstRow="1" w:lastRow="0" w:firstColumn="1" w:lastColumn="0" w:noHBand="0" w:noVBand="1"/>
          </w:tblPr>
        </w:tblPrChange>
      </w:tblPr>
      <w:tblGrid>
        <w:gridCol w:w="8640"/>
        <w:tblGridChange w:id="3560">
          <w:tblGrid>
            <w:gridCol w:w="10152"/>
          </w:tblGrid>
        </w:tblGridChange>
      </w:tblGrid>
      <w:tr w:rsidR="00F85CC3" w:rsidRPr="00F85CC3" w14:paraId="3437A4FA" w14:textId="77777777" w:rsidTr="00F85CC3">
        <w:trPr>
          <w:ins w:id="3561" w:author="Alexander Thomas Frase" w:date="2012-10-31T16:07:00Z"/>
        </w:trPr>
        <w:tc>
          <w:tcPr>
            <w:tcW w:w="10152" w:type="dxa"/>
            <w:tcPrChange w:id="3562" w:author="Alexander Thomas Frase" w:date="2012-10-31T16:08:00Z">
              <w:tcPr>
                <w:tcW w:w="10152" w:type="dxa"/>
              </w:tcPr>
            </w:tcPrChange>
          </w:tcPr>
          <w:p w14:paraId="304BB227" w14:textId="6DCD73CA" w:rsidR="00F85CC3" w:rsidRPr="00F85CC3" w:rsidRDefault="00F85CC3" w:rsidP="003C548A">
            <w:pPr>
              <w:rPr>
                <w:ins w:id="3563" w:author="Alexander Thomas Frase" w:date="2012-10-31T16:07:00Z"/>
                <w:rFonts w:ascii="Courier New" w:hAnsi="Courier New" w:cs="Courier New"/>
                <w:bCs/>
                <w:sz w:val="22"/>
                <w:rPrChange w:id="3564" w:author="Alexander Thomas Frase" w:date="2012-10-31T16:08:00Z">
                  <w:rPr>
                    <w:ins w:id="3565" w:author="Alexander Thomas Frase" w:date="2012-10-31T16:07:00Z"/>
                    <w:rFonts w:cs="Times New Roman"/>
                    <w:bCs/>
                  </w:rPr>
                </w:rPrChange>
              </w:rPr>
            </w:pPr>
            <w:ins w:id="3566" w:author="Alexander Thomas Frase" w:date="2012-10-31T16:07:00Z">
              <w:r w:rsidRPr="00F85CC3">
                <w:rPr>
                  <w:rFonts w:ascii="Courier New" w:hAnsi="Courier New" w:cs="Courier New"/>
                  <w:bCs/>
                  <w:sz w:val="22"/>
                  <w:rPrChange w:id="3567" w:author="Alexander Thomas Frase" w:date="2012-10-31T16:08:00Z">
                    <w:rPr>
                      <w:rFonts w:eastAsiaTheme="majorEastAsia" w:cs="Times New Roman"/>
                      <w:b/>
                      <w:bCs/>
                      <w:i/>
                      <w:color w:val="000000" w:themeColor="text1"/>
                    </w:rPr>
                  </w:rPrChange>
                </w:rPr>
                <w:t xml:space="preserve">KNOWLEDGE </w:t>
              </w:r>
              <w:proofErr w:type="spellStart"/>
              <w:r w:rsidRPr="00F85CC3">
                <w:rPr>
                  <w:rFonts w:ascii="Courier New" w:hAnsi="Courier New" w:cs="Courier New"/>
                  <w:bCs/>
                  <w:sz w:val="22"/>
                  <w:rPrChange w:id="3568" w:author="Alexander Thomas Frase" w:date="2012-10-31T16:08:00Z">
                    <w:rPr>
                      <w:rFonts w:eastAsiaTheme="majorEastAsia" w:cs="Times New Roman"/>
                      <w:b/>
                      <w:bCs/>
                      <w:i/>
                      <w:color w:val="000000" w:themeColor="text1"/>
                    </w:rPr>
                  </w:rPrChange>
                </w:rPr>
                <w:t>test.db</w:t>
              </w:r>
              <w:proofErr w:type="spellEnd"/>
            </w:ins>
          </w:p>
          <w:p w14:paraId="184A19D3" w14:textId="77777777" w:rsidR="00F85CC3" w:rsidRPr="00F85CC3" w:rsidRDefault="00F85CC3" w:rsidP="003C548A">
            <w:pPr>
              <w:rPr>
                <w:ins w:id="3569" w:author="Alexander Thomas Frase" w:date="2012-10-31T16:07:00Z"/>
                <w:rFonts w:ascii="Courier New" w:hAnsi="Courier New" w:cs="Courier New"/>
                <w:bCs/>
                <w:sz w:val="22"/>
                <w:rPrChange w:id="3570" w:author="Alexander Thomas Frase" w:date="2012-10-31T16:08:00Z">
                  <w:rPr>
                    <w:ins w:id="3571" w:author="Alexander Thomas Frase" w:date="2012-10-31T16:07:00Z"/>
                    <w:rFonts w:cs="Times New Roman"/>
                    <w:bCs/>
                  </w:rPr>
                </w:rPrChange>
              </w:rPr>
            </w:pPr>
            <w:ins w:id="3572" w:author="Alexander Thomas Frase" w:date="2012-10-31T16:07:00Z">
              <w:r w:rsidRPr="00F85CC3">
                <w:rPr>
                  <w:rFonts w:ascii="Courier New" w:hAnsi="Courier New" w:cs="Courier New"/>
                  <w:bCs/>
                  <w:sz w:val="22"/>
                  <w:rPrChange w:id="3573" w:author="Alexander Thomas Frase" w:date="2012-10-31T16:08:00Z">
                    <w:rPr>
                      <w:rFonts w:eastAsiaTheme="majorEastAsia" w:cs="Times New Roman"/>
                      <w:b/>
                      <w:bCs/>
                      <w:i/>
                      <w:color w:val="000000" w:themeColor="text1"/>
                    </w:rPr>
                  </w:rPrChange>
                </w:rPr>
                <w:t>SNP rs11 rs24 rs99</w:t>
              </w:r>
            </w:ins>
          </w:p>
          <w:p w14:paraId="295B722B" w14:textId="6990E8C5" w:rsidR="00F85CC3" w:rsidRPr="00F85CC3" w:rsidRDefault="00F85CC3" w:rsidP="003C548A">
            <w:pPr>
              <w:rPr>
                <w:ins w:id="3574" w:author="Alexander Thomas Frase" w:date="2012-10-31T16:07:00Z"/>
                <w:rFonts w:ascii="Courier New" w:hAnsi="Courier New" w:cs="Courier New"/>
                <w:bCs/>
                <w:sz w:val="22"/>
                <w:rPrChange w:id="3575" w:author="Alexander Thomas Frase" w:date="2012-10-31T16:08:00Z">
                  <w:rPr>
                    <w:ins w:id="3576" w:author="Alexander Thomas Frase" w:date="2012-10-31T16:07:00Z"/>
                    <w:rFonts w:cs="Times New Roman"/>
                    <w:bCs/>
                  </w:rPr>
                </w:rPrChange>
              </w:rPr>
            </w:pPr>
            <w:ins w:id="3577" w:author="Alexander Thomas Frase" w:date="2012-10-31T16:07:00Z">
              <w:r w:rsidRPr="00F85CC3">
                <w:rPr>
                  <w:rFonts w:ascii="Courier New" w:hAnsi="Courier New" w:cs="Courier New"/>
                  <w:bCs/>
                  <w:sz w:val="22"/>
                  <w:rPrChange w:id="3578" w:author="Alexander Thomas Frase" w:date="2012-10-31T16:08:00Z">
                    <w:rPr>
                      <w:rFonts w:eastAsiaTheme="majorEastAsia" w:cs="Times New Roman"/>
                      <w:b/>
                      <w:bCs/>
                      <w:i/>
                      <w:color w:val="000000" w:themeColor="text1"/>
                    </w:rPr>
                  </w:rPrChange>
                </w:rPr>
                <w:t xml:space="preserve">ANNOTATE </w:t>
              </w:r>
              <w:proofErr w:type="spellStart"/>
              <w:r w:rsidRPr="00F85CC3">
                <w:rPr>
                  <w:rFonts w:ascii="Courier New" w:hAnsi="Courier New" w:cs="Courier New"/>
                  <w:bCs/>
                  <w:sz w:val="22"/>
                  <w:rPrChange w:id="3579" w:author="Alexander Thomas Frase" w:date="2012-10-31T16:08:00Z">
                    <w:rPr>
                      <w:rFonts w:eastAsiaTheme="majorEastAsia" w:cs="Times New Roman"/>
                      <w:b/>
                      <w:bCs/>
                      <w:i/>
                      <w:color w:val="000000" w:themeColor="text1"/>
                    </w:rPr>
                  </w:rPrChange>
                </w:rPr>
                <w:t>snp</w:t>
              </w:r>
              <w:proofErr w:type="spellEnd"/>
              <w:r w:rsidRPr="00F85CC3">
                <w:rPr>
                  <w:rFonts w:ascii="Courier New" w:hAnsi="Courier New" w:cs="Courier New"/>
                  <w:bCs/>
                  <w:sz w:val="22"/>
                  <w:rPrChange w:id="3580" w:author="Alexander Thomas Frase" w:date="2012-10-31T16:08:00Z">
                    <w:rPr>
                      <w:rFonts w:eastAsiaTheme="majorEastAsia" w:cs="Times New Roman"/>
                      <w:b/>
                      <w:bCs/>
                      <w:i/>
                      <w:color w:val="000000" w:themeColor="text1"/>
                    </w:rPr>
                  </w:rPrChange>
                </w:rPr>
                <w:t xml:space="preserve"> group source</w:t>
              </w:r>
            </w:ins>
          </w:p>
        </w:tc>
      </w:tr>
    </w:tbl>
    <w:p w14:paraId="5E450496" w14:textId="77777777" w:rsidR="00F85CC3" w:rsidRDefault="00F85CC3" w:rsidP="003C548A">
      <w:pPr>
        <w:rPr>
          <w:ins w:id="3581" w:author="Alexander Thomas Frase" w:date="2012-10-31T16:07:00Z"/>
          <w:rFonts w:cs="Times New Roman"/>
          <w:bCs/>
        </w:rPr>
      </w:pPr>
    </w:p>
    <w:p w14:paraId="1E509CB8" w14:textId="5784CB96" w:rsidR="00F85CC3" w:rsidRDefault="00F85CC3" w:rsidP="003C548A">
      <w:pPr>
        <w:rPr>
          <w:ins w:id="3582" w:author="Alexander Thomas Frase" w:date="2012-10-31T16:07:00Z"/>
          <w:rFonts w:cs="Times New Roman"/>
          <w:bCs/>
        </w:rPr>
      </w:pPr>
      <w:ins w:id="3583" w:author="Alexander Thomas Frase" w:date="2012-10-31T16:07:00Z">
        <w:r>
          <w:rPr>
            <w:rFonts w:cs="Times New Roman"/>
            <w:bCs/>
          </w:rPr>
          <w:t>Output:</w:t>
        </w:r>
      </w:ins>
    </w:p>
    <w:p w14:paraId="36DD0139" w14:textId="77777777" w:rsidR="00F85CC3" w:rsidRDefault="00F85CC3" w:rsidP="003C548A">
      <w:pPr>
        <w:rPr>
          <w:ins w:id="3584" w:author="Alexander Thomas Frase" w:date="2012-10-31T16:07: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585" w:author="Alexander Thomas Frase" w:date="2012-10-31T16:08:00Z">
          <w:tblPr>
            <w:tblStyle w:val="TableGrid"/>
            <w:tblW w:w="0" w:type="auto"/>
            <w:tblLook w:val="04A0" w:firstRow="1" w:lastRow="0" w:firstColumn="1" w:lastColumn="0" w:noHBand="0" w:noVBand="1"/>
          </w:tblPr>
        </w:tblPrChange>
      </w:tblPr>
      <w:tblGrid>
        <w:gridCol w:w="877"/>
        <w:gridCol w:w="1009"/>
        <w:gridCol w:w="6772"/>
        <w:tblGridChange w:id="3586">
          <w:tblGrid>
            <w:gridCol w:w="3384"/>
            <w:gridCol w:w="3384"/>
            <w:gridCol w:w="3384"/>
          </w:tblGrid>
        </w:tblGridChange>
      </w:tblGrid>
      <w:tr w:rsidR="00F85CC3" w:rsidRPr="00F85CC3" w14:paraId="49717EB5" w14:textId="77777777" w:rsidTr="00F85CC3">
        <w:trPr>
          <w:ins w:id="3587" w:author="Alexander Thomas Frase" w:date="2012-10-31T16:07:00Z"/>
        </w:trPr>
        <w:tc>
          <w:tcPr>
            <w:tcW w:w="877" w:type="dxa"/>
            <w:tcPrChange w:id="3588" w:author="Alexander Thomas Frase" w:date="2012-10-31T16:08:00Z">
              <w:tcPr>
                <w:tcW w:w="3384" w:type="dxa"/>
              </w:tcPr>
            </w:tcPrChange>
          </w:tcPr>
          <w:p w14:paraId="0A0695E8" w14:textId="70D3FDE0" w:rsidR="00F85CC3" w:rsidRPr="00F85CC3" w:rsidRDefault="00F85CC3" w:rsidP="003C548A">
            <w:pPr>
              <w:rPr>
                <w:ins w:id="3589" w:author="Alexander Thomas Frase" w:date="2012-10-31T16:07:00Z"/>
                <w:rFonts w:ascii="Courier New" w:hAnsi="Courier New" w:cs="Courier New"/>
                <w:bCs/>
                <w:sz w:val="22"/>
                <w:rPrChange w:id="3590" w:author="Alexander Thomas Frase" w:date="2012-10-31T16:08:00Z">
                  <w:rPr>
                    <w:ins w:id="3591" w:author="Alexander Thomas Frase" w:date="2012-10-31T16:07:00Z"/>
                    <w:rFonts w:cs="Times New Roman"/>
                    <w:bCs/>
                  </w:rPr>
                </w:rPrChange>
              </w:rPr>
            </w:pPr>
            <w:ins w:id="3592" w:author="Alexander Thomas Frase" w:date="2012-10-31T16:07:00Z">
              <w:r w:rsidRPr="00F85CC3">
                <w:rPr>
                  <w:rFonts w:ascii="Courier New" w:hAnsi="Courier New" w:cs="Courier New"/>
                  <w:bCs/>
                  <w:sz w:val="22"/>
                  <w:rPrChange w:id="3593" w:author="Alexander Thomas Frase" w:date="2012-10-31T16:08:00Z">
                    <w:rPr>
                      <w:rFonts w:eastAsiaTheme="majorEastAsia" w:cs="Times New Roman"/>
                      <w:b/>
                      <w:bCs/>
                      <w:i/>
                      <w:color w:val="000000" w:themeColor="text1"/>
                    </w:rPr>
                  </w:rPrChange>
                </w:rPr>
                <w:t>#</w:t>
              </w:r>
              <w:proofErr w:type="spellStart"/>
              <w:r w:rsidRPr="00F85CC3">
                <w:rPr>
                  <w:rFonts w:ascii="Courier New" w:hAnsi="Courier New" w:cs="Courier New"/>
                  <w:bCs/>
                  <w:sz w:val="22"/>
                  <w:rPrChange w:id="3594" w:author="Alexander Thomas Frase" w:date="2012-10-31T16:08:00Z">
                    <w:rPr>
                      <w:rFonts w:eastAsiaTheme="majorEastAsia" w:cs="Times New Roman"/>
                      <w:b/>
                      <w:bCs/>
                      <w:i/>
                      <w:color w:val="000000" w:themeColor="text1"/>
                    </w:rPr>
                  </w:rPrChange>
                </w:rPr>
                <w:t>snp</w:t>
              </w:r>
              <w:proofErr w:type="spellEnd"/>
            </w:ins>
          </w:p>
          <w:p w14:paraId="48D5917F" w14:textId="006EF60A" w:rsidR="00F85CC3" w:rsidRPr="00F85CC3" w:rsidRDefault="00F85CC3" w:rsidP="003C548A">
            <w:pPr>
              <w:rPr>
                <w:ins w:id="3595" w:author="Alexander Thomas Frase" w:date="2012-10-31T16:07:00Z"/>
                <w:rFonts w:ascii="Courier New" w:hAnsi="Courier New" w:cs="Courier New"/>
                <w:bCs/>
                <w:sz w:val="22"/>
                <w:rPrChange w:id="3596" w:author="Alexander Thomas Frase" w:date="2012-10-31T16:08:00Z">
                  <w:rPr>
                    <w:ins w:id="3597" w:author="Alexander Thomas Frase" w:date="2012-10-31T16:07:00Z"/>
                    <w:rFonts w:cs="Times New Roman"/>
                    <w:bCs/>
                  </w:rPr>
                </w:rPrChange>
              </w:rPr>
            </w:pPr>
            <w:ins w:id="3598" w:author="Alexander Thomas Frase" w:date="2012-10-31T16:08:00Z">
              <w:r w:rsidRPr="00F85CC3">
                <w:rPr>
                  <w:rFonts w:ascii="Courier New" w:hAnsi="Courier New" w:cs="Courier New"/>
                  <w:bCs/>
                  <w:sz w:val="22"/>
                  <w:rPrChange w:id="3599" w:author="Alexander Thomas Frase" w:date="2012-10-31T16:08:00Z">
                    <w:rPr>
                      <w:rFonts w:eastAsiaTheme="majorEastAsia" w:cs="Times New Roman"/>
                      <w:b/>
                      <w:bCs/>
                      <w:i/>
                      <w:color w:val="000000" w:themeColor="text1"/>
                    </w:rPr>
                  </w:rPrChange>
                </w:rPr>
                <w:t>r</w:t>
              </w:r>
            </w:ins>
            <w:ins w:id="3600" w:author="Alexander Thomas Frase" w:date="2012-10-31T16:07:00Z">
              <w:r w:rsidRPr="00F85CC3">
                <w:rPr>
                  <w:rFonts w:ascii="Courier New" w:hAnsi="Courier New" w:cs="Courier New"/>
                  <w:bCs/>
                  <w:sz w:val="22"/>
                  <w:rPrChange w:id="3601" w:author="Alexander Thomas Frase" w:date="2012-10-31T16:08:00Z">
                    <w:rPr>
                      <w:rFonts w:eastAsiaTheme="majorEastAsia" w:cs="Times New Roman"/>
                      <w:b/>
                      <w:bCs/>
                      <w:i/>
                      <w:color w:val="000000" w:themeColor="text1"/>
                    </w:rPr>
                  </w:rPrChange>
                </w:rPr>
                <w:t>s11</w:t>
              </w:r>
            </w:ins>
          </w:p>
          <w:p w14:paraId="03A8383A" w14:textId="73AEF261" w:rsidR="00F85CC3" w:rsidRPr="00F85CC3" w:rsidRDefault="00F85CC3" w:rsidP="003C548A">
            <w:pPr>
              <w:rPr>
                <w:ins w:id="3602" w:author="Alexander Thomas Frase" w:date="2012-10-31T16:07:00Z"/>
                <w:rFonts w:ascii="Courier New" w:hAnsi="Courier New" w:cs="Courier New"/>
                <w:bCs/>
                <w:sz w:val="22"/>
                <w:rPrChange w:id="3603" w:author="Alexander Thomas Frase" w:date="2012-10-31T16:08:00Z">
                  <w:rPr>
                    <w:ins w:id="3604" w:author="Alexander Thomas Frase" w:date="2012-10-31T16:07:00Z"/>
                    <w:rFonts w:cs="Times New Roman"/>
                    <w:bCs/>
                  </w:rPr>
                </w:rPrChange>
              </w:rPr>
            </w:pPr>
            <w:ins w:id="3605" w:author="Alexander Thomas Frase" w:date="2012-10-31T16:08:00Z">
              <w:r w:rsidRPr="00F85CC3">
                <w:rPr>
                  <w:rFonts w:ascii="Courier New" w:hAnsi="Courier New" w:cs="Courier New"/>
                  <w:bCs/>
                  <w:sz w:val="22"/>
                  <w:rPrChange w:id="3606" w:author="Alexander Thomas Frase" w:date="2012-10-31T16:08:00Z">
                    <w:rPr>
                      <w:rFonts w:eastAsiaTheme="majorEastAsia" w:cs="Times New Roman"/>
                      <w:b/>
                      <w:bCs/>
                      <w:i/>
                      <w:color w:val="000000" w:themeColor="text1"/>
                    </w:rPr>
                  </w:rPrChange>
                </w:rPr>
                <w:t>r</w:t>
              </w:r>
            </w:ins>
            <w:ins w:id="3607" w:author="Alexander Thomas Frase" w:date="2012-10-31T16:07:00Z">
              <w:r w:rsidRPr="00F85CC3">
                <w:rPr>
                  <w:rFonts w:ascii="Courier New" w:hAnsi="Courier New" w:cs="Courier New"/>
                  <w:bCs/>
                  <w:sz w:val="22"/>
                  <w:rPrChange w:id="3608" w:author="Alexander Thomas Frase" w:date="2012-10-31T16:08:00Z">
                    <w:rPr>
                      <w:rFonts w:eastAsiaTheme="majorEastAsia" w:cs="Times New Roman"/>
                      <w:b/>
                      <w:bCs/>
                      <w:i/>
                      <w:color w:val="000000" w:themeColor="text1"/>
                    </w:rPr>
                  </w:rPrChange>
                </w:rPr>
                <w:t>s11</w:t>
              </w:r>
            </w:ins>
          </w:p>
          <w:p w14:paraId="5A5F5DC6" w14:textId="573B1745" w:rsidR="00F85CC3" w:rsidRPr="00F85CC3" w:rsidRDefault="00F85CC3" w:rsidP="003C548A">
            <w:pPr>
              <w:rPr>
                <w:ins w:id="3609" w:author="Alexander Thomas Frase" w:date="2012-10-31T16:07:00Z"/>
                <w:rFonts w:ascii="Courier New" w:hAnsi="Courier New" w:cs="Courier New"/>
                <w:bCs/>
                <w:sz w:val="22"/>
                <w:rPrChange w:id="3610" w:author="Alexander Thomas Frase" w:date="2012-10-31T16:08:00Z">
                  <w:rPr>
                    <w:ins w:id="3611" w:author="Alexander Thomas Frase" w:date="2012-10-31T16:07:00Z"/>
                    <w:rFonts w:cs="Times New Roman"/>
                    <w:bCs/>
                  </w:rPr>
                </w:rPrChange>
              </w:rPr>
            </w:pPr>
            <w:ins w:id="3612" w:author="Alexander Thomas Frase" w:date="2012-10-31T16:08:00Z">
              <w:r w:rsidRPr="00F85CC3">
                <w:rPr>
                  <w:rFonts w:ascii="Courier New" w:hAnsi="Courier New" w:cs="Courier New"/>
                  <w:bCs/>
                  <w:sz w:val="22"/>
                  <w:rPrChange w:id="3613" w:author="Alexander Thomas Frase" w:date="2012-10-31T16:08:00Z">
                    <w:rPr>
                      <w:rFonts w:eastAsiaTheme="majorEastAsia" w:cs="Times New Roman"/>
                      <w:b/>
                      <w:bCs/>
                      <w:i/>
                      <w:color w:val="000000" w:themeColor="text1"/>
                    </w:rPr>
                  </w:rPrChange>
                </w:rPr>
                <w:t>r</w:t>
              </w:r>
            </w:ins>
            <w:ins w:id="3614" w:author="Alexander Thomas Frase" w:date="2012-10-31T16:07:00Z">
              <w:r w:rsidRPr="00F85CC3">
                <w:rPr>
                  <w:rFonts w:ascii="Courier New" w:hAnsi="Courier New" w:cs="Courier New"/>
                  <w:bCs/>
                  <w:sz w:val="22"/>
                  <w:rPrChange w:id="3615" w:author="Alexander Thomas Frase" w:date="2012-10-31T16:08:00Z">
                    <w:rPr>
                      <w:rFonts w:eastAsiaTheme="majorEastAsia" w:cs="Times New Roman"/>
                      <w:b/>
                      <w:bCs/>
                      <w:i/>
                      <w:color w:val="000000" w:themeColor="text1"/>
                    </w:rPr>
                  </w:rPrChange>
                </w:rPr>
                <w:t>s11</w:t>
              </w:r>
            </w:ins>
          </w:p>
          <w:p w14:paraId="14E6DD4B" w14:textId="725FD26F" w:rsidR="00F85CC3" w:rsidRPr="00F85CC3" w:rsidRDefault="00F85CC3" w:rsidP="003C548A">
            <w:pPr>
              <w:rPr>
                <w:ins w:id="3616" w:author="Alexander Thomas Frase" w:date="2012-10-31T16:07:00Z"/>
                <w:rFonts w:ascii="Courier New" w:hAnsi="Courier New" w:cs="Courier New"/>
                <w:bCs/>
                <w:sz w:val="22"/>
                <w:rPrChange w:id="3617" w:author="Alexander Thomas Frase" w:date="2012-10-31T16:08:00Z">
                  <w:rPr>
                    <w:ins w:id="3618" w:author="Alexander Thomas Frase" w:date="2012-10-31T16:07:00Z"/>
                    <w:rFonts w:cs="Times New Roman"/>
                    <w:bCs/>
                  </w:rPr>
                </w:rPrChange>
              </w:rPr>
            </w:pPr>
            <w:ins w:id="3619" w:author="Alexander Thomas Frase" w:date="2012-10-31T16:08:00Z">
              <w:r w:rsidRPr="00F85CC3">
                <w:rPr>
                  <w:rFonts w:ascii="Courier New" w:hAnsi="Courier New" w:cs="Courier New"/>
                  <w:bCs/>
                  <w:sz w:val="22"/>
                  <w:rPrChange w:id="3620" w:author="Alexander Thomas Frase" w:date="2012-10-31T16:08:00Z">
                    <w:rPr>
                      <w:rFonts w:eastAsiaTheme="majorEastAsia" w:cs="Times New Roman"/>
                      <w:b/>
                      <w:bCs/>
                      <w:i/>
                      <w:color w:val="000000" w:themeColor="text1"/>
                    </w:rPr>
                  </w:rPrChange>
                </w:rPr>
                <w:t>r</w:t>
              </w:r>
            </w:ins>
            <w:ins w:id="3621" w:author="Alexander Thomas Frase" w:date="2012-10-31T16:07:00Z">
              <w:r w:rsidRPr="00F85CC3">
                <w:rPr>
                  <w:rFonts w:ascii="Courier New" w:hAnsi="Courier New" w:cs="Courier New"/>
                  <w:bCs/>
                  <w:sz w:val="22"/>
                  <w:rPrChange w:id="3622" w:author="Alexander Thomas Frase" w:date="2012-10-31T16:08:00Z">
                    <w:rPr>
                      <w:rFonts w:eastAsiaTheme="majorEastAsia" w:cs="Times New Roman"/>
                      <w:b/>
                      <w:bCs/>
                      <w:i/>
                      <w:color w:val="000000" w:themeColor="text1"/>
                    </w:rPr>
                  </w:rPrChange>
                </w:rPr>
                <w:t>s11</w:t>
              </w:r>
            </w:ins>
          </w:p>
          <w:p w14:paraId="0A84D519" w14:textId="1C3C325F" w:rsidR="00F85CC3" w:rsidRPr="00F85CC3" w:rsidRDefault="00F85CC3" w:rsidP="003C548A">
            <w:pPr>
              <w:rPr>
                <w:ins w:id="3623" w:author="Alexander Thomas Frase" w:date="2012-10-31T16:07:00Z"/>
                <w:rFonts w:ascii="Courier New" w:hAnsi="Courier New" w:cs="Courier New"/>
                <w:bCs/>
                <w:sz w:val="22"/>
                <w:rPrChange w:id="3624" w:author="Alexander Thomas Frase" w:date="2012-10-31T16:08:00Z">
                  <w:rPr>
                    <w:ins w:id="3625" w:author="Alexander Thomas Frase" w:date="2012-10-31T16:07:00Z"/>
                    <w:rFonts w:cs="Times New Roman"/>
                    <w:bCs/>
                  </w:rPr>
                </w:rPrChange>
              </w:rPr>
            </w:pPr>
            <w:ins w:id="3626" w:author="Alexander Thomas Frase" w:date="2012-10-31T16:08:00Z">
              <w:r w:rsidRPr="00F85CC3">
                <w:rPr>
                  <w:rFonts w:ascii="Courier New" w:hAnsi="Courier New" w:cs="Courier New"/>
                  <w:bCs/>
                  <w:sz w:val="22"/>
                  <w:rPrChange w:id="3627" w:author="Alexander Thomas Frase" w:date="2012-10-31T16:08:00Z">
                    <w:rPr>
                      <w:rFonts w:eastAsiaTheme="majorEastAsia" w:cs="Times New Roman"/>
                      <w:b/>
                      <w:bCs/>
                      <w:i/>
                      <w:color w:val="000000" w:themeColor="text1"/>
                    </w:rPr>
                  </w:rPrChange>
                </w:rPr>
                <w:t>r</w:t>
              </w:r>
            </w:ins>
            <w:ins w:id="3628" w:author="Alexander Thomas Frase" w:date="2012-10-31T16:07:00Z">
              <w:r w:rsidRPr="00F85CC3">
                <w:rPr>
                  <w:rFonts w:ascii="Courier New" w:hAnsi="Courier New" w:cs="Courier New"/>
                  <w:bCs/>
                  <w:sz w:val="22"/>
                  <w:rPrChange w:id="3629" w:author="Alexander Thomas Frase" w:date="2012-10-31T16:08:00Z">
                    <w:rPr>
                      <w:rFonts w:eastAsiaTheme="majorEastAsia" w:cs="Times New Roman"/>
                      <w:b/>
                      <w:bCs/>
                      <w:i/>
                      <w:color w:val="000000" w:themeColor="text1"/>
                    </w:rPr>
                  </w:rPrChange>
                </w:rPr>
                <w:t>s11</w:t>
              </w:r>
            </w:ins>
          </w:p>
          <w:p w14:paraId="67277C2F" w14:textId="3B916E9C" w:rsidR="00F85CC3" w:rsidRPr="00F85CC3" w:rsidRDefault="00F85CC3" w:rsidP="003C548A">
            <w:pPr>
              <w:rPr>
                <w:ins w:id="3630" w:author="Alexander Thomas Frase" w:date="2012-10-31T16:07:00Z"/>
                <w:rFonts w:ascii="Courier New" w:hAnsi="Courier New" w:cs="Courier New"/>
                <w:bCs/>
                <w:sz w:val="22"/>
                <w:rPrChange w:id="3631" w:author="Alexander Thomas Frase" w:date="2012-10-31T16:08:00Z">
                  <w:rPr>
                    <w:ins w:id="3632" w:author="Alexander Thomas Frase" w:date="2012-10-31T16:07:00Z"/>
                    <w:rFonts w:cs="Times New Roman"/>
                    <w:bCs/>
                  </w:rPr>
                </w:rPrChange>
              </w:rPr>
            </w:pPr>
            <w:ins w:id="3633" w:author="Alexander Thomas Frase" w:date="2012-10-31T16:08:00Z">
              <w:r w:rsidRPr="00F85CC3">
                <w:rPr>
                  <w:rFonts w:ascii="Courier New" w:hAnsi="Courier New" w:cs="Courier New"/>
                  <w:bCs/>
                  <w:sz w:val="22"/>
                  <w:rPrChange w:id="3634" w:author="Alexander Thomas Frase" w:date="2012-10-31T16:08:00Z">
                    <w:rPr>
                      <w:rFonts w:eastAsiaTheme="majorEastAsia" w:cs="Times New Roman"/>
                      <w:b/>
                      <w:bCs/>
                      <w:i/>
                      <w:color w:val="000000" w:themeColor="text1"/>
                    </w:rPr>
                  </w:rPrChange>
                </w:rPr>
                <w:t>r</w:t>
              </w:r>
            </w:ins>
            <w:ins w:id="3635" w:author="Alexander Thomas Frase" w:date="2012-10-31T16:07:00Z">
              <w:r w:rsidRPr="00F85CC3">
                <w:rPr>
                  <w:rFonts w:ascii="Courier New" w:hAnsi="Courier New" w:cs="Courier New"/>
                  <w:bCs/>
                  <w:sz w:val="22"/>
                  <w:rPrChange w:id="3636" w:author="Alexander Thomas Frase" w:date="2012-10-31T16:08:00Z">
                    <w:rPr>
                      <w:rFonts w:eastAsiaTheme="majorEastAsia" w:cs="Times New Roman"/>
                      <w:b/>
                      <w:bCs/>
                      <w:i/>
                      <w:color w:val="000000" w:themeColor="text1"/>
                    </w:rPr>
                  </w:rPrChange>
                </w:rPr>
                <w:t>s24</w:t>
              </w:r>
            </w:ins>
          </w:p>
          <w:p w14:paraId="018B1DD3" w14:textId="2EC847E2" w:rsidR="00F85CC3" w:rsidRPr="00F85CC3" w:rsidRDefault="00F85CC3" w:rsidP="003C548A">
            <w:pPr>
              <w:rPr>
                <w:ins w:id="3637" w:author="Alexander Thomas Frase" w:date="2012-10-31T16:07:00Z"/>
                <w:rFonts w:ascii="Courier New" w:hAnsi="Courier New" w:cs="Courier New"/>
                <w:bCs/>
                <w:sz w:val="22"/>
                <w:rPrChange w:id="3638" w:author="Alexander Thomas Frase" w:date="2012-10-31T16:08:00Z">
                  <w:rPr>
                    <w:ins w:id="3639" w:author="Alexander Thomas Frase" w:date="2012-10-31T16:07:00Z"/>
                    <w:rFonts w:cs="Times New Roman"/>
                    <w:bCs/>
                  </w:rPr>
                </w:rPrChange>
              </w:rPr>
            </w:pPr>
            <w:ins w:id="3640" w:author="Alexander Thomas Frase" w:date="2012-10-31T16:08:00Z">
              <w:r w:rsidRPr="00F85CC3">
                <w:rPr>
                  <w:rFonts w:ascii="Courier New" w:hAnsi="Courier New" w:cs="Courier New"/>
                  <w:bCs/>
                  <w:sz w:val="22"/>
                  <w:rPrChange w:id="3641" w:author="Alexander Thomas Frase" w:date="2012-10-31T16:08:00Z">
                    <w:rPr>
                      <w:rFonts w:eastAsiaTheme="majorEastAsia" w:cs="Times New Roman"/>
                      <w:b/>
                      <w:bCs/>
                      <w:i/>
                      <w:color w:val="000000" w:themeColor="text1"/>
                    </w:rPr>
                  </w:rPrChange>
                </w:rPr>
                <w:t>r</w:t>
              </w:r>
            </w:ins>
            <w:ins w:id="3642" w:author="Alexander Thomas Frase" w:date="2012-10-31T16:07:00Z">
              <w:r w:rsidRPr="00F85CC3">
                <w:rPr>
                  <w:rFonts w:ascii="Courier New" w:hAnsi="Courier New" w:cs="Courier New"/>
                  <w:bCs/>
                  <w:sz w:val="22"/>
                  <w:rPrChange w:id="3643" w:author="Alexander Thomas Frase" w:date="2012-10-31T16:08:00Z">
                    <w:rPr>
                      <w:rFonts w:eastAsiaTheme="majorEastAsia" w:cs="Times New Roman"/>
                      <w:b/>
                      <w:bCs/>
                      <w:i/>
                      <w:color w:val="000000" w:themeColor="text1"/>
                    </w:rPr>
                  </w:rPrChange>
                </w:rPr>
                <w:t>s99</w:t>
              </w:r>
            </w:ins>
          </w:p>
        </w:tc>
        <w:tc>
          <w:tcPr>
            <w:tcW w:w="1009" w:type="dxa"/>
            <w:tcPrChange w:id="3644" w:author="Alexander Thomas Frase" w:date="2012-10-31T16:08:00Z">
              <w:tcPr>
                <w:tcW w:w="3384" w:type="dxa"/>
              </w:tcPr>
            </w:tcPrChange>
          </w:tcPr>
          <w:p w14:paraId="5E45715F" w14:textId="149B3374" w:rsidR="00F85CC3" w:rsidRPr="00F85CC3" w:rsidRDefault="00F85CC3" w:rsidP="003C548A">
            <w:pPr>
              <w:rPr>
                <w:ins w:id="3645" w:author="Alexander Thomas Frase" w:date="2012-10-31T16:07:00Z"/>
                <w:rFonts w:ascii="Courier New" w:hAnsi="Courier New" w:cs="Courier New"/>
                <w:bCs/>
                <w:sz w:val="22"/>
                <w:rPrChange w:id="3646" w:author="Alexander Thomas Frase" w:date="2012-10-31T16:08:00Z">
                  <w:rPr>
                    <w:ins w:id="3647" w:author="Alexander Thomas Frase" w:date="2012-10-31T16:07:00Z"/>
                    <w:rFonts w:cs="Times New Roman"/>
                    <w:bCs/>
                  </w:rPr>
                </w:rPrChange>
              </w:rPr>
            </w:pPr>
            <w:ins w:id="3648" w:author="Alexander Thomas Frase" w:date="2012-10-31T16:07:00Z">
              <w:r w:rsidRPr="00F85CC3">
                <w:rPr>
                  <w:rFonts w:ascii="Courier New" w:hAnsi="Courier New" w:cs="Courier New"/>
                  <w:bCs/>
                  <w:sz w:val="22"/>
                  <w:rPrChange w:id="3649" w:author="Alexander Thomas Frase" w:date="2012-10-31T16:08:00Z">
                    <w:rPr>
                      <w:rFonts w:eastAsiaTheme="majorEastAsia" w:cs="Times New Roman"/>
                      <w:b/>
                      <w:bCs/>
                      <w:i/>
                      <w:color w:val="000000" w:themeColor="text1"/>
                    </w:rPr>
                  </w:rPrChange>
                </w:rPr>
                <w:t>group</w:t>
              </w:r>
            </w:ins>
          </w:p>
          <w:p w14:paraId="2A9842A4" w14:textId="77777777" w:rsidR="00F85CC3" w:rsidRPr="00F85CC3" w:rsidRDefault="00F85CC3" w:rsidP="003C548A">
            <w:pPr>
              <w:rPr>
                <w:ins w:id="3650" w:author="Alexander Thomas Frase" w:date="2012-10-31T16:07:00Z"/>
                <w:rFonts w:ascii="Courier New" w:hAnsi="Courier New" w:cs="Courier New"/>
                <w:bCs/>
                <w:sz w:val="22"/>
                <w:rPrChange w:id="3651" w:author="Alexander Thomas Frase" w:date="2012-10-31T16:08:00Z">
                  <w:rPr>
                    <w:ins w:id="3652" w:author="Alexander Thomas Frase" w:date="2012-10-31T16:07:00Z"/>
                    <w:rFonts w:cs="Times New Roman"/>
                    <w:bCs/>
                  </w:rPr>
                </w:rPrChange>
              </w:rPr>
            </w:pPr>
            <w:ins w:id="3653" w:author="Alexander Thomas Frase" w:date="2012-10-31T16:07:00Z">
              <w:r w:rsidRPr="00F85CC3">
                <w:rPr>
                  <w:rFonts w:ascii="Courier New" w:hAnsi="Courier New" w:cs="Courier New"/>
                  <w:bCs/>
                  <w:sz w:val="22"/>
                  <w:rPrChange w:id="3654" w:author="Alexander Thomas Frase" w:date="2012-10-31T16:08:00Z">
                    <w:rPr>
                      <w:rFonts w:eastAsiaTheme="majorEastAsia" w:cs="Times New Roman"/>
                      <w:b/>
                      <w:bCs/>
                      <w:i/>
                      <w:color w:val="000000" w:themeColor="text1"/>
                    </w:rPr>
                  </w:rPrChange>
                </w:rPr>
                <w:t>red</w:t>
              </w:r>
            </w:ins>
          </w:p>
          <w:p w14:paraId="55E08822" w14:textId="77777777" w:rsidR="00F85CC3" w:rsidRPr="00F85CC3" w:rsidRDefault="00F85CC3" w:rsidP="003C548A">
            <w:pPr>
              <w:rPr>
                <w:ins w:id="3655" w:author="Alexander Thomas Frase" w:date="2012-10-31T16:07:00Z"/>
                <w:rFonts w:ascii="Courier New" w:hAnsi="Courier New" w:cs="Courier New"/>
                <w:bCs/>
                <w:sz w:val="22"/>
                <w:rPrChange w:id="3656" w:author="Alexander Thomas Frase" w:date="2012-10-31T16:08:00Z">
                  <w:rPr>
                    <w:ins w:id="3657" w:author="Alexander Thomas Frase" w:date="2012-10-31T16:07:00Z"/>
                    <w:rFonts w:cs="Times New Roman"/>
                    <w:bCs/>
                  </w:rPr>
                </w:rPrChange>
              </w:rPr>
            </w:pPr>
            <w:ins w:id="3658" w:author="Alexander Thomas Frase" w:date="2012-10-31T16:07:00Z">
              <w:r w:rsidRPr="00F85CC3">
                <w:rPr>
                  <w:rFonts w:ascii="Courier New" w:hAnsi="Courier New" w:cs="Courier New"/>
                  <w:bCs/>
                  <w:sz w:val="22"/>
                  <w:rPrChange w:id="3659" w:author="Alexander Thomas Frase" w:date="2012-10-31T16:08:00Z">
                    <w:rPr>
                      <w:rFonts w:eastAsiaTheme="majorEastAsia" w:cs="Times New Roman"/>
                      <w:b/>
                      <w:bCs/>
                      <w:i/>
                      <w:color w:val="000000" w:themeColor="text1"/>
                    </w:rPr>
                  </w:rPrChange>
                </w:rPr>
                <w:t>green</w:t>
              </w:r>
            </w:ins>
          </w:p>
          <w:p w14:paraId="71E6BD92" w14:textId="77777777" w:rsidR="00F85CC3" w:rsidRPr="00F85CC3" w:rsidRDefault="00F85CC3" w:rsidP="003C548A">
            <w:pPr>
              <w:rPr>
                <w:ins w:id="3660" w:author="Alexander Thomas Frase" w:date="2012-10-31T16:08:00Z"/>
                <w:rFonts w:ascii="Courier New" w:hAnsi="Courier New" w:cs="Courier New"/>
                <w:bCs/>
                <w:sz w:val="22"/>
                <w:rPrChange w:id="3661" w:author="Alexander Thomas Frase" w:date="2012-10-31T16:08:00Z">
                  <w:rPr>
                    <w:ins w:id="3662" w:author="Alexander Thomas Frase" w:date="2012-10-31T16:08:00Z"/>
                    <w:rFonts w:cs="Times New Roman"/>
                    <w:bCs/>
                  </w:rPr>
                </w:rPrChange>
              </w:rPr>
            </w:pPr>
            <w:ins w:id="3663" w:author="Alexander Thomas Frase" w:date="2012-10-31T16:08:00Z">
              <w:r w:rsidRPr="00F85CC3">
                <w:rPr>
                  <w:rFonts w:ascii="Courier New" w:hAnsi="Courier New" w:cs="Courier New"/>
                  <w:bCs/>
                  <w:sz w:val="22"/>
                  <w:rPrChange w:id="3664" w:author="Alexander Thomas Frase" w:date="2012-10-31T16:08:00Z">
                    <w:rPr>
                      <w:rFonts w:eastAsiaTheme="majorEastAsia" w:cs="Times New Roman"/>
                      <w:b/>
                      <w:bCs/>
                      <w:i/>
                      <w:color w:val="000000" w:themeColor="text1"/>
                    </w:rPr>
                  </w:rPrChange>
                </w:rPr>
                <w:t>blue</w:t>
              </w:r>
            </w:ins>
          </w:p>
          <w:p w14:paraId="762B70BE" w14:textId="77777777" w:rsidR="00F85CC3" w:rsidRPr="00F85CC3" w:rsidRDefault="00F85CC3" w:rsidP="003C548A">
            <w:pPr>
              <w:rPr>
                <w:ins w:id="3665" w:author="Alexander Thomas Frase" w:date="2012-10-31T16:08:00Z"/>
                <w:rFonts w:ascii="Courier New" w:hAnsi="Courier New" w:cs="Courier New"/>
                <w:bCs/>
                <w:sz w:val="22"/>
                <w:rPrChange w:id="3666" w:author="Alexander Thomas Frase" w:date="2012-10-31T16:08:00Z">
                  <w:rPr>
                    <w:ins w:id="3667" w:author="Alexander Thomas Frase" w:date="2012-10-31T16:08:00Z"/>
                    <w:rFonts w:cs="Times New Roman"/>
                    <w:bCs/>
                  </w:rPr>
                </w:rPrChange>
              </w:rPr>
            </w:pPr>
            <w:ins w:id="3668" w:author="Alexander Thomas Frase" w:date="2012-10-31T16:08:00Z">
              <w:r w:rsidRPr="00F85CC3">
                <w:rPr>
                  <w:rFonts w:ascii="Courier New" w:hAnsi="Courier New" w:cs="Courier New"/>
                  <w:bCs/>
                  <w:sz w:val="22"/>
                  <w:rPrChange w:id="3669" w:author="Alexander Thomas Frase" w:date="2012-10-31T16:08:00Z">
                    <w:rPr>
                      <w:rFonts w:eastAsiaTheme="majorEastAsia" w:cs="Times New Roman"/>
                      <w:b/>
                      <w:bCs/>
                      <w:i/>
                      <w:color w:val="000000" w:themeColor="text1"/>
                    </w:rPr>
                  </w:rPrChange>
                </w:rPr>
                <w:t>gray</w:t>
              </w:r>
            </w:ins>
          </w:p>
          <w:p w14:paraId="5103E9E3" w14:textId="5308E1CA" w:rsidR="00F85CC3" w:rsidRPr="00F85CC3" w:rsidRDefault="00F85CC3" w:rsidP="003C548A">
            <w:pPr>
              <w:rPr>
                <w:ins w:id="3670" w:author="Alexander Thomas Frase" w:date="2012-10-31T16:07:00Z"/>
                <w:rFonts w:ascii="Courier New" w:hAnsi="Courier New" w:cs="Courier New"/>
                <w:bCs/>
                <w:sz w:val="22"/>
                <w:rPrChange w:id="3671" w:author="Alexander Thomas Frase" w:date="2012-10-31T16:08:00Z">
                  <w:rPr>
                    <w:ins w:id="3672" w:author="Alexander Thomas Frase" w:date="2012-10-31T16:07:00Z"/>
                    <w:rFonts w:cs="Times New Roman"/>
                    <w:bCs/>
                  </w:rPr>
                </w:rPrChange>
              </w:rPr>
            </w:pPr>
            <w:ins w:id="3673" w:author="Alexander Thomas Frase" w:date="2012-10-31T16:08:00Z">
              <w:r w:rsidRPr="00F85CC3">
                <w:rPr>
                  <w:rFonts w:ascii="Courier New" w:hAnsi="Courier New" w:cs="Courier New"/>
                  <w:bCs/>
                  <w:sz w:val="22"/>
                  <w:rPrChange w:id="3674" w:author="Alexander Thomas Frase" w:date="2012-10-31T16:08:00Z">
                    <w:rPr>
                      <w:rFonts w:eastAsiaTheme="majorEastAsia" w:cs="Times New Roman"/>
                      <w:b/>
                      <w:bCs/>
                      <w:i/>
                      <w:color w:val="000000" w:themeColor="text1"/>
                    </w:rPr>
                  </w:rPrChange>
                </w:rPr>
                <w:t>cyan</w:t>
              </w:r>
            </w:ins>
          </w:p>
        </w:tc>
        <w:tc>
          <w:tcPr>
            <w:tcW w:w="6772" w:type="dxa"/>
            <w:tcPrChange w:id="3675" w:author="Alexander Thomas Frase" w:date="2012-10-31T16:08:00Z">
              <w:tcPr>
                <w:tcW w:w="3384" w:type="dxa"/>
              </w:tcPr>
            </w:tcPrChange>
          </w:tcPr>
          <w:p w14:paraId="1D5F3D7A" w14:textId="1108C00E" w:rsidR="00F85CC3" w:rsidRPr="00F85CC3" w:rsidRDefault="00F85CC3" w:rsidP="003C548A">
            <w:pPr>
              <w:rPr>
                <w:ins w:id="3676" w:author="Alexander Thomas Frase" w:date="2012-10-31T16:08:00Z"/>
                <w:rFonts w:ascii="Courier New" w:hAnsi="Courier New" w:cs="Courier New"/>
                <w:bCs/>
                <w:sz w:val="22"/>
                <w:rPrChange w:id="3677" w:author="Alexander Thomas Frase" w:date="2012-10-31T16:08:00Z">
                  <w:rPr>
                    <w:ins w:id="3678" w:author="Alexander Thomas Frase" w:date="2012-10-31T16:08:00Z"/>
                    <w:rFonts w:cs="Times New Roman"/>
                    <w:bCs/>
                  </w:rPr>
                </w:rPrChange>
              </w:rPr>
            </w:pPr>
            <w:ins w:id="3679" w:author="Alexander Thomas Frase" w:date="2012-10-31T16:08:00Z">
              <w:r w:rsidRPr="00F85CC3">
                <w:rPr>
                  <w:rFonts w:ascii="Courier New" w:hAnsi="Courier New" w:cs="Courier New"/>
                  <w:bCs/>
                  <w:sz w:val="22"/>
                  <w:rPrChange w:id="3680" w:author="Alexander Thomas Frase" w:date="2012-10-31T16:08:00Z">
                    <w:rPr>
                      <w:rFonts w:eastAsiaTheme="majorEastAsia" w:cs="Times New Roman"/>
                      <w:b/>
                      <w:bCs/>
                      <w:i/>
                      <w:color w:val="000000" w:themeColor="text1"/>
                    </w:rPr>
                  </w:rPrChange>
                </w:rPr>
                <w:t>source</w:t>
              </w:r>
            </w:ins>
          </w:p>
          <w:p w14:paraId="410CA6A4" w14:textId="77777777" w:rsidR="00F85CC3" w:rsidRPr="00F85CC3" w:rsidRDefault="00F85CC3" w:rsidP="003C548A">
            <w:pPr>
              <w:rPr>
                <w:ins w:id="3681" w:author="Alexander Thomas Frase" w:date="2012-10-31T16:08:00Z"/>
                <w:rFonts w:ascii="Courier New" w:hAnsi="Courier New" w:cs="Courier New"/>
                <w:bCs/>
                <w:sz w:val="22"/>
                <w:rPrChange w:id="3682" w:author="Alexander Thomas Frase" w:date="2012-10-31T16:08:00Z">
                  <w:rPr>
                    <w:ins w:id="3683" w:author="Alexander Thomas Frase" w:date="2012-10-31T16:08:00Z"/>
                    <w:rFonts w:cs="Times New Roman"/>
                    <w:bCs/>
                  </w:rPr>
                </w:rPrChange>
              </w:rPr>
            </w:pPr>
            <w:ins w:id="3684" w:author="Alexander Thomas Frase" w:date="2012-10-31T16:08:00Z">
              <w:r w:rsidRPr="00F85CC3">
                <w:rPr>
                  <w:rFonts w:ascii="Courier New" w:hAnsi="Courier New" w:cs="Courier New"/>
                  <w:bCs/>
                  <w:sz w:val="22"/>
                  <w:rPrChange w:id="3685" w:author="Alexander Thomas Frase" w:date="2012-10-31T16:08:00Z">
                    <w:rPr>
                      <w:rFonts w:eastAsiaTheme="majorEastAsia" w:cs="Times New Roman"/>
                      <w:b/>
                      <w:bCs/>
                      <w:i/>
                      <w:color w:val="000000" w:themeColor="text1"/>
                    </w:rPr>
                  </w:rPrChange>
                </w:rPr>
                <w:t>light</w:t>
              </w:r>
            </w:ins>
          </w:p>
          <w:p w14:paraId="4AE822B3" w14:textId="77777777" w:rsidR="00F85CC3" w:rsidRPr="00F85CC3" w:rsidRDefault="00F85CC3" w:rsidP="003C548A">
            <w:pPr>
              <w:rPr>
                <w:ins w:id="3686" w:author="Alexander Thomas Frase" w:date="2012-10-31T16:08:00Z"/>
                <w:rFonts w:ascii="Courier New" w:hAnsi="Courier New" w:cs="Courier New"/>
                <w:bCs/>
                <w:sz w:val="22"/>
                <w:rPrChange w:id="3687" w:author="Alexander Thomas Frase" w:date="2012-10-31T16:08:00Z">
                  <w:rPr>
                    <w:ins w:id="3688" w:author="Alexander Thomas Frase" w:date="2012-10-31T16:08:00Z"/>
                    <w:rFonts w:cs="Times New Roman"/>
                    <w:bCs/>
                  </w:rPr>
                </w:rPrChange>
              </w:rPr>
            </w:pPr>
            <w:ins w:id="3689" w:author="Alexander Thomas Frase" w:date="2012-10-31T16:08:00Z">
              <w:r w:rsidRPr="00F85CC3">
                <w:rPr>
                  <w:rFonts w:ascii="Courier New" w:hAnsi="Courier New" w:cs="Courier New"/>
                  <w:bCs/>
                  <w:sz w:val="22"/>
                  <w:rPrChange w:id="3690" w:author="Alexander Thomas Frase" w:date="2012-10-31T16:08:00Z">
                    <w:rPr>
                      <w:rFonts w:eastAsiaTheme="majorEastAsia" w:cs="Times New Roman"/>
                      <w:b/>
                      <w:bCs/>
                      <w:i/>
                      <w:color w:val="000000" w:themeColor="text1"/>
                    </w:rPr>
                  </w:rPrChange>
                </w:rPr>
                <w:t>light</w:t>
              </w:r>
            </w:ins>
          </w:p>
          <w:p w14:paraId="4DB9B04B" w14:textId="77777777" w:rsidR="00F85CC3" w:rsidRPr="00F85CC3" w:rsidRDefault="00F85CC3" w:rsidP="003C548A">
            <w:pPr>
              <w:rPr>
                <w:ins w:id="3691" w:author="Alexander Thomas Frase" w:date="2012-10-31T16:08:00Z"/>
                <w:rFonts w:ascii="Courier New" w:hAnsi="Courier New" w:cs="Courier New"/>
                <w:bCs/>
                <w:sz w:val="22"/>
                <w:rPrChange w:id="3692" w:author="Alexander Thomas Frase" w:date="2012-10-31T16:08:00Z">
                  <w:rPr>
                    <w:ins w:id="3693" w:author="Alexander Thomas Frase" w:date="2012-10-31T16:08:00Z"/>
                    <w:rFonts w:cs="Times New Roman"/>
                    <w:bCs/>
                  </w:rPr>
                </w:rPrChange>
              </w:rPr>
            </w:pPr>
            <w:ins w:id="3694" w:author="Alexander Thomas Frase" w:date="2012-10-31T16:08:00Z">
              <w:r w:rsidRPr="00F85CC3">
                <w:rPr>
                  <w:rFonts w:ascii="Courier New" w:hAnsi="Courier New" w:cs="Courier New"/>
                  <w:bCs/>
                  <w:sz w:val="22"/>
                  <w:rPrChange w:id="3695" w:author="Alexander Thomas Frase" w:date="2012-10-31T16:08:00Z">
                    <w:rPr>
                      <w:rFonts w:eastAsiaTheme="majorEastAsia" w:cs="Times New Roman"/>
                      <w:b/>
                      <w:bCs/>
                      <w:i/>
                      <w:color w:val="000000" w:themeColor="text1"/>
                    </w:rPr>
                  </w:rPrChange>
                </w:rPr>
                <w:t>light</w:t>
              </w:r>
            </w:ins>
          </w:p>
          <w:p w14:paraId="5D68FBCA" w14:textId="77777777" w:rsidR="00F85CC3" w:rsidRPr="00F85CC3" w:rsidRDefault="00F85CC3" w:rsidP="003C548A">
            <w:pPr>
              <w:rPr>
                <w:ins w:id="3696" w:author="Alexander Thomas Frase" w:date="2012-10-31T16:08:00Z"/>
                <w:rFonts w:ascii="Courier New" w:hAnsi="Courier New" w:cs="Courier New"/>
                <w:bCs/>
                <w:sz w:val="22"/>
                <w:rPrChange w:id="3697" w:author="Alexander Thomas Frase" w:date="2012-10-31T16:08:00Z">
                  <w:rPr>
                    <w:ins w:id="3698" w:author="Alexander Thomas Frase" w:date="2012-10-31T16:08:00Z"/>
                    <w:rFonts w:cs="Times New Roman"/>
                    <w:bCs/>
                  </w:rPr>
                </w:rPrChange>
              </w:rPr>
            </w:pPr>
            <w:ins w:id="3699" w:author="Alexander Thomas Frase" w:date="2012-10-31T16:08:00Z">
              <w:r w:rsidRPr="00F85CC3">
                <w:rPr>
                  <w:rFonts w:ascii="Courier New" w:hAnsi="Courier New" w:cs="Courier New"/>
                  <w:bCs/>
                  <w:sz w:val="22"/>
                  <w:rPrChange w:id="3700" w:author="Alexander Thomas Frase" w:date="2012-10-31T16:08:00Z">
                    <w:rPr>
                      <w:rFonts w:eastAsiaTheme="majorEastAsia" w:cs="Times New Roman"/>
                      <w:b/>
                      <w:bCs/>
                      <w:i/>
                      <w:color w:val="000000" w:themeColor="text1"/>
                    </w:rPr>
                  </w:rPrChange>
                </w:rPr>
                <w:t>light</w:t>
              </w:r>
            </w:ins>
          </w:p>
          <w:p w14:paraId="1E309930" w14:textId="73828F52" w:rsidR="00F85CC3" w:rsidRPr="00F85CC3" w:rsidRDefault="00F85CC3" w:rsidP="003C548A">
            <w:pPr>
              <w:rPr>
                <w:ins w:id="3701" w:author="Alexander Thomas Frase" w:date="2012-10-31T16:07:00Z"/>
                <w:rFonts w:ascii="Courier New" w:hAnsi="Courier New" w:cs="Courier New"/>
                <w:bCs/>
                <w:sz w:val="22"/>
                <w:rPrChange w:id="3702" w:author="Alexander Thomas Frase" w:date="2012-10-31T16:08:00Z">
                  <w:rPr>
                    <w:ins w:id="3703" w:author="Alexander Thomas Frase" w:date="2012-10-31T16:07:00Z"/>
                    <w:rFonts w:cs="Times New Roman"/>
                    <w:bCs/>
                  </w:rPr>
                </w:rPrChange>
              </w:rPr>
            </w:pPr>
            <w:ins w:id="3704" w:author="Alexander Thomas Frase" w:date="2012-10-31T16:08:00Z">
              <w:r w:rsidRPr="00F85CC3">
                <w:rPr>
                  <w:rFonts w:ascii="Courier New" w:hAnsi="Courier New" w:cs="Courier New"/>
                  <w:bCs/>
                  <w:sz w:val="22"/>
                  <w:rPrChange w:id="3705" w:author="Alexander Thomas Frase" w:date="2012-10-31T16:08:00Z">
                    <w:rPr>
                      <w:rFonts w:eastAsiaTheme="majorEastAsia" w:cs="Times New Roman"/>
                      <w:b/>
                      <w:bCs/>
                      <w:i/>
                      <w:color w:val="000000" w:themeColor="text1"/>
                    </w:rPr>
                  </w:rPrChange>
                </w:rPr>
                <w:t>paint</w:t>
              </w:r>
            </w:ins>
          </w:p>
        </w:tc>
      </w:tr>
    </w:tbl>
    <w:p w14:paraId="2B2DF94A" w14:textId="2C5ECA3D" w:rsidR="00F85CC3" w:rsidRPr="00F85CC3" w:rsidDel="00F85CC3" w:rsidRDefault="00F85CC3" w:rsidP="003C548A">
      <w:pPr>
        <w:rPr>
          <w:del w:id="3706" w:author="Alexander Thomas Frase" w:date="2012-10-31T16:08:00Z"/>
          <w:rFonts w:cs="Times New Roman"/>
          <w:bCs/>
        </w:rPr>
      </w:pPr>
    </w:p>
    <w:p w14:paraId="31494C7B" w14:textId="7A59F3FF"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07" w:author="Alexander Thomas Frase" w:date="2012-10-31T16:08:00Z"/>
          <w:rFonts w:ascii="Courier New" w:hAnsi="Courier New" w:cs="Courier New"/>
          <w:sz w:val="20"/>
          <w:szCs w:val="20"/>
        </w:rPr>
      </w:pPr>
      <w:del w:id="3708" w:author="Alexander Thomas Frase" w:date="2012-10-31T16:08:00Z">
        <w:r w:rsidRPr="00C0777A" w:rsidDel="00F85CC3">
          <w:rPr>
            <w:rFonts w:ascii="Courier New" w:hAnsi="Courier New" w:cs="Courier New"/>
            <w:sz w:val="20"/>
            <w:szCs w:val="20"/>
          </w:rPr>
          <w:delText>$ biofilter-2 --stdout -</w:delText>
        </w:r>
        <w:r w:rsidDel="00F85CC3">
          <w:rPr>
            <w:rFonts w:ascii="Courier New" w:hAnsi="Courier New" w:cs="Courier New"/>
            <w:sz w:val="20"/>
            <w:szCs w:val="20"/>
          </w:rPr>
          <w:delText>-</w:delText>
        </w:r>
        <w:r w:rsidRPr="00C0777A" w:rsidDel="00F85CC3">
          <w:rPr>
            <w:rFonts w:ascii="Courier New" w:hAnsi="Courier New" w:cs="Courier New"/>
            <w:sz w:val="20"/>
            <w:szCs w:val="20"/>
          </w:rPr>
          <w:delText>k</w:delText>
        </w:r>
        <w:r w:rsidDel="00F85CC3">
          <w:rPr>
            <w:rFonts w:ascii="Courier New" w:hAnsi="Courier New" w:cs="Courier New"/>
            <w:sz w:val="20"/>
            <w:szCs w:val="20"/>
          </w:rPr>
          <w:delText>nowledge</w:delText>
        </w:r>
        <w:r w:rsidRPr="00C0777A" w:rsidDel="00F85CC3">
          <w:rPr>
            <w:rFonts w:ascii="Courier New" w:hAnsi="Courier New" w:cs="Courier New"/>
            <w:sz w:val="20"/>
            <w:szCs w:val="20"/>
          </w:rPr>
          <w:delText xml:space="preserve"> test.db -</w:delText>
        </w:r>
        <w:r w:rsidDel="00F85CC3">
          <w:rPr>
            <w:rFonts w:ascii="Courier New" w:hAnsi="Courier New" w:cs="Courier New"/>
            <w:sz w:val="20"/>
            <w:szCs w:val="20"/>
          </w:rPr>
          <w:delText>-snp</w:delText>
        </w:r>
        <w:r w:rsidRPr="00C0777A" w:rsidDel="00F85CC3">
          <w:rPr>
            <w:rFonts w:ascii="Courier New" w:hAnsi="Courier New" w:cs="Courier New"/>
            <w:sz w:val="20"/>
            <w:szCs w:val="20"/>
          </w:rPr>
          <w:delText xml:space="preserve"> rs11 rs24 -</w:delText>
        </w:r>
        <w:r w:rsidDel="00F85CC3">
          <w:rPr>
            <w:rFonts w:ascii="Courier New" w:hAnsi="Courier New" w:cs="Courier New"/>
            <w:sz w:val="20"/>
            <w:szCs w:val="20"/>
          </w:rPr>
          <w:delText>-annotate</w:delText>
        </w:r>
        <w:r w:rsidRPr="00C0777A" w:rsidDel="00F85CC3">
          <w:rPr>
            <w:rFonts w:ascii="Courier New" w:hAnsi="Courier New" w:cs="Courier New"/>
            <w:sz w:val="20"/>
            <w:szCs w:val="20"/>
          </w:rPr>
          <w:delText xml:space="preserve"> snp group source</w:delText>
        </w:r>
      </w:del>
    </w:p>
    <w:p w14:paraId="6407CF8A" w14:textId="67F28A33"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09" w:author="Alexander Thomas Frase" w:date="2012-10-31T16:08:00Z"/>
          <w:rFonts w:ascii="Courier New" w:hAnsi="Courier New" w:cs="Courier New"/>
          <w:sz w:val="20"/>
          <w:szCs w:val="20"/>
        </w:rPr>
      </w:pPr>
      <w:del w:id="3710" w:author="Alexander Thomas Frase" w:date="2012-10-31T16:08:00Z">
        <w:r w:rsidRPr="00C0777A" w:rsidDel="00F85CC3">
          <w:rPr>
            <w:rFonts w:ascii="Courier New" w:hAnsi="Courier New" w:cs="Courier New"/>
            <w:sz w:val="20"/>
            <w:szCs w:val="20"/>
          </w:rPr>
          <w:delText>#snp</w:delText>
        </w:r>
        <w:r w:rsidRPr="00C0777A" w:rsidDel="00F85CC3">
          <w:rPr>
            <w:rFonts w:ascii="Courier New" w:hAnsi="Courier New" w:cs="Courier New"/>
            <w:sz w:val="20"/>
            <w:szCs w:val="20"/>
          </w:rPr>
          <w:tab/>
          <w:delText>group</w:delText>
        </w:r>
        <w:r w:rsidRPr="00C0777A" w:rsidDel="00F85CC3">
          <w:rPr>
            <w:rFonts w:ascii="Courier New" w:hAnsi="Courier New" w:cs="Courier New"/>
            <w:sz w:val="20"/>
            <w:szCs w:val="20"/>
          </w:rPr>
          <w:tab/>
          <w:delText>source</w:delText>
        </w:r>
      </w:del>
    </w:p>
    <w:p w14:paraId="1AB1DE91" w14:textId="5EACBD70"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11" w:author="Alexander Thomas Frase" w:date="2012-10-31T16:08:00Z"/>
          <w:rFonts w:ascii="Courier New" w:hAnsi="Courier New" w:cs="Courier New"/>
          <w:sz w:val="20"/>
          <w:szCs w:val="20"/>
        </w:rPr>
      </w:pPr>
      <w:del w:id="3712"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red</w:delText>
        </w:r>
        <w:r w:rsidRPr="00C0777A" w:rsidDel="00F85CC3">
          <w:rPr>
            <w:rFonts w:ascii="Courier New" w:hAnsi="Courier New" w:cs="Courier New"/>
            <w:sz w:val="20"/>
            <w:szCs w:val="20"/>
          </w:rPr>
          <w:tab/>
          <w:delText>light</w:delText>
        </w:r>
      </w:del>
    </w:p>
    <w:p w14:paraId="34B416B3" w14:textId="23EC55A5"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13" w:author="Alexander Thomas Frase" w:date="2012-10-31T16:08:00Z"/>
          <w:rFonts w:ascii="Courier New" w:hAnsi="Courier New" w:cs="Courier New"/>
          <w:sz w:val="20"/>
          <w:szCs w:val="20"/>
        </w:rPr>
      </w:pPr>
      <w:del w:id="3714"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green</w:delText>
        </w:r>
        <w:r w:rsidRPr="00C0777A" w:rsidDel="00F85CC3">
          <w:rPr>
            <w:rFonts w:ascii="Courier New" w:hAnsi="Courier New" w:cs="Courier New"/>
            <w:sz w:val="20"/>
            <w:szCs w:val="20"/>
          </w:rPr>
          <w:tab/>
          <w:delText>light</w:delText>
        </w:r>
      </w:del>
    </w:p>
    <w:p w14:paraId="7BD7A970" w14:textId="3C9E5A42"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15" w:author="Alexander Thomas Frase" w:date="2012-10-31T16:08:00Z"/>
          <w:rFonts w:ascii="Courier New" w:hAnsi="Courier New" w:cs="Courier New"/>
          <w:sz w:val="20"/>
          <w:szCs w:val="20"/>
        </w:rPr>
      </w:pPr>
      <w:del w:id="3716"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blue</w:delText>
        </w:r>
        <w:r w:rsidRPr="00C0777A" w:rsidDel="00F85CC3">
          <w:rPr>
            <w:rFonts w:ascii="Courier New" w:hAnsi="Courier New" w:cs="Courier New"/>
            <w:sz w:val="20"/>
            <w:szCs w:val="20"/>
          </w:rPr>
          <w:tab/>
          <w:delText>light</w:delText>
        </w:r>
      </w:del>
    </w:p>
    <w:p w14:paraId="1B8C3AC8" w14:textId="764F789B" w:rsidR="003C548A" w:rsidRPr="00C0777A" w:rsidDel="00F85CC3" w:rsidRDefault="003C548A" w:rsidP="003C548A">
      <w:pPr>
        <w:pBdr>
          <w:top w:val="single" w:sz="4" w:space="1" w:color="auto"/>
          <w:left w:val="single" w:sz="4" w:space="4" w:color="auto"/>
          <w:bottom w:val="single" w:sz="4" w:space="1" w:color="auto"/>
          <w:right w:val="single" w:sz="4" w:space="4" w:color="auto"/>
        </w:pBdr>
        <w:rPr>
          <w:del w:id="3717" w:author="Alexander Thomas Frase" w:date="2012-10-31T16:08:00Z"/>
          <w:rFonts w:ascii="Courier New" w:hAnsi="Courier New" w:cs="Courier New"/>
          <w:sz w:val="20"/>
          <w:szCs w:val="20"/>
        </w:rPr>
      </w:pPr>
      <w:del w:id="3718"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gray</w:delText>
        </w:r>
        <w:r w:rsidRPr="00C0777A" w:rsidDel="00F85CC3">
          <w:rPr>
            <w:rFonts w:ascii="Courier New" w:hAnsi="Courier New" w:cs="Courier New"/>
            <w:sz w:val="20"/>
            <w:szCs w:val="20"/>
          </w:rPr>
          <w:tab/>
          <w:delText>light</w:delText>
        </w:r>
      </w:del>
    </w:p>
    <w:p w14:paraId="6DB7BF54" w14:textId="71444D80" w:rsidR="003C548A" w:rsidDel="00F85CC3" w:rsidRDefault="003C548A" w:rsidP="003C548A">
      <w:pPr>
        <w:pBdr>
          <w:top w:val="single" w:sz="4" w:space="1" w:color="auto"/>
          <w:left w:val="single" w:sz="4" w:space="4" w:color="auto"/>
          <w:bottom w:val="single" w:sz="4" w:space="1" w:color="auto"/>
          <w:right w:val="single" w:sz="4" w:space="4" w:color="auto"/>
        </w:pBdr>
        <w:rPr>
          <w:del w:id="3719" w:author="Alexander Thomas Frase" w:date="2012-10-31T16:08:00Z"/>
          <w:rFonts w:ascii="Courier New" w:hAnsi="Courier New" w:cs="Courier New"/>
          <w:sz w:val="20"/>
          <w:szCs w:val="20"/>
        </w:rPr>
      </w:pPr>
      <w:del w:id="3720" w:author="Alexander Thomas Frase" w:date="2012-10-31T16:08:00Z">
        <w:r w:rsidRPr="00C0777A" w:rsidDel="00F85CC3">
          <w:rPr>
            <w:rFonts w:ascii="Courier New" w:hAnsi="Courier New" w:cs="Courier New"/>
            <w:sz w:val="20"/>
            <w:szCs w:val="20"/>
          </w:rPr>
          <w:delText>rs11</w:delText>
        </w:r>
        <w:r w:rsidRPr="00C0777A" w:rsidDel="00F85CC3">
          <w:rPr>
            <w:rFonts w:ascii="Courier New" w:hAnsi="Courier New" w:cs="Courier New"/>
            <w:sz w:val="20"/>
            <w:szCs w:val="20"/>
          </w:rPr>
          <w:tab/>
          <w:delText>cyan</w:delText>
        </w:r>
        <w:r w:rsidRPr="00C0777A" w:rsidDel="00F85CC3">
          <w:rPr>
            <w:rFonts w:ascii="Courier New" w:hAnsi="Courier New" w:cs="Courier New"/>
            <w:sz w:val="20"/>
            <w:szCs w:val="20"/>
          </w:rPr>
          <w:tab/>
          <w:delText>paint</w:delText>
        </w:r>
      </w:del>
    </w:p>
    <w:p w14:paraId="3D33EDF4" w14:textId="0BF20D09" w:rsidR="003C548A" w:rsidDel="00F85CC3" w:rsidRDefault="003C548A" w:rsidP="003C548A">
      <w:pPr>
        <w:pBdr>
          <w:top w:val="single" w:sz="4" w:space="1" w:color="auto"/>
          <w:left w:val="single" w:sz="4" w:space="4" w:color="auto"/>
          <w:bottom w:val="single" w:sz="4" w:space="1" w:color="auto"/>
          <w:right w:val="single" w:sz="4" w:space="4" w:color="auto"/>
        </w:pBdr>
        <w:rPr>
          <w:del w:id="3721" w:author="Alexander Thomas Frase" w:date="2012-10-31T16:08:00Z"/>
        </w:rPr>
      </w:pPr>
      <w:del w:id="3722" w:author="Alexander Thomas Frase" w:date="2012-10-31T16:08:00Z">
        <w:r w:rsidDel="00F85CC3">
          <w:rPr>
            <w:rFonts w:ascii="Courier New" w:hAnsi="Courier New" w:cs="Courier New"/>
            <w:sz w:val="20"/>
            <w:szCs w:val="20"/>
          </w:rPr>
          <w:lastRenderedPageBreak/>
          <w:delText>rs24</w:delText>
        </w:r>
      </w:del>
    </w:p>
    <w:p w14:paraId="7491352C" w14:textId="6A20A273" w:rsidR="00654FE6" w:rsidRDefault="00654FE6">
      <w:pPr>
        <w:tabs>
          <w:tab w:val="left" w:pos="1440"/>
        </w:tabs>
        <w:rPr>
          <w:ins w:id="3723" w:author="Alexander Thomas Frase" w:date="2012-10-26T19:48:00Z"/>
        </w:rPr>
        <w:pPrChange w:id="3724" w:author="Alexander Thomas Frase" w:date="2012-10-31T16:09:00Z">
          <w:pPr>
            <w:pStyle w:val="Heading3"/>
          </w:pPr>
        </w:pPrChange>
      </w:pPr>
    </w:p>
    <w:p w14:paraId="0C3C8DF9" w14:textId="77777777" w:rsidR="003C548A" w:rsidRDefault="003C548A" w:rsidP="003B534B">
      <w:pPr>
        <w:pStyle w:val="Heading3"/>
      </w:pPr>
      <w:bookmarkStart w:id="3725" w:name="_Toc339626875"/>
      <w:r>
        <w:t>Example 4: Annotating a base pair region with the list of SNPs in that region.</w:t>
      </w:r>
      <w:bookmarkEnd w:id="3725"/>
    </w:p>
    <w:p w14:paraId="5D2521B4" w14:textId="77777777" w:rsidR="003321D0" w:rsidRDefault="003321D0" w:rsidP="003C548A">
      <w:pPr>
        <w:rPr>
          <w:ins w:id="3726" w:author="Alexander Thomas Frase" w:date="2012-10-31T16:09:00Z"/>
        </w:rPr>
      </w:pPr>
    </w:p>
    <w:p w14:paraId="0A1F4541" w14:textId="3DCCF141" w:rsidR="003C548A" w:rsidRPr="00787CED" w:rsidRDefault="003C548A" w:rsidP="003C548A">
      <w:pPr>
        <w:rPr>
          <w:rFonts w:cs="Times New Roman"/>
          <w:bCs/>
        </w:rPr>
      </w:pPr>
      <w:r w:rsidRPr="00DE2A0F">
        <w:t>A</w:t>
      </w:r>
      <w:r>
        <w:rPr>
          <w:rFonts w:cs="Times New Roman"/>
          <w:bCs/>
        </w:rPr>
        <w:t xml:space="preserve"> region can be supplied to </w:t>
      </w:r>
      <w:proofErr w:type="spellStart"/>
      <w:r>
        <w:rPr>
          <w:rFonts w:cs="Times New Roman"/>
          <w:bCs/>
        </w:rPr>
        <w:t>Biofilter</w:t>
      </w:r>
      <w:proofErr w:type="spellEnd"/>
      <w:r>
        <w:rPr>
          <w:rFonts w:cs="Times New Roman"/>
          <w:bCs/>
        </w:rPr>
        <w:t>, with an output of the SNPs known to be in that region</w:t>
      </w:r>
      <w:ins w:id="3727" w:author="Alexander Thomas Frase" w:date="2012-10-31T16:14:00Z">
        <w:r w:rsidR="00AD63ED">
          <w:rPr>
            <w:rFonts w:cs="Times New Roman"/>
            <w:bCs/>
          </w:rPr>
          <w:t>.</w:t>
        </w:r>
      </w:ins>
      <w:del w:id="3728" w:author="Alexander Thomas Frase" w:date="2012-10-31T16:14:00Z">
        <w:r w:rsidDel="00AD63ED">
          <w:rPr>
            <w:rFonts w:cs="Times New Roman"/>
            <w:bCs/>
          </w:rPr>
          <w:delText>:</w:delText>
        </w:r>
      </w:del>
    </w:p>
    <w:p w14:paraId="0DFDF0C1" w14:textId="77777777" w:rsidR="00150551" w:rsidRDefault="00150551" w:rsidP="003C548A">
      <w:pPr>
        <w:rPr>
          <w:ins w:id="3729" w:author="Alexander Thomas Frase" w:date="2012-10-31T16:09:00Z"/>
        </w:rPr>
      </w:pPr>
    </w:p>
    <w:p w14:paraId="104A3B57" w14:textId="55B0E0DB" w:rsidR="003321D0" w:rsidRDefault="003321D0" w:rsidP="003C548A">
      <w:pPr>
        <w:rPr>
          <w:ins w:id="3730" w:author="Alexander Thomas Frase" w:date="2012-10-31T16:09:00Z"/>
        </w:rPr>
      </w:pPr>
      <w:ins w:id="3731" w:author="Alexander Thomas Frase" w:date="2012-10-31T16:09:00Z">
        <w:r>
          <w:t>Configuration:</w:t>
        </w:r>
      </w:ins>
    </w:p>
    <w:p w14:paraId="0C1D28BF" w14:textId="77777777" w:rsidR="003321D0" w:rsidRDefault="003321D0" w:rsidP="003C548A">
      <w:pPr>
        <w:rPr>
          <w:ins w:id="3732" w:author="Alexander Thomas Frase" w:date="2012-10-31T16:09:00Z"/>
        </w:rPr>
      </w:pPr>
    </w:p>
    <w:tbl>
      <w:tblPr>
        <w:tblStyle w:val="TableGrid"/>
        <w:tblW w:w="8640" w:type="dxa"/>
        <w:tblInd w:w="720" w:type="dxa"/>
        <w:tblLook w:val="04A0" w:firstRow="1" w:lastRow="0" w:firstColumn="1" w:lastColumn="0" w:noHBand="0" w:noVBand="1"/>
        <w:tblPrChange w:id="3733" w:author="Alexander Thomas Frase" w:date="2012-10-31T16:13:00Z">
          <w:tblPr>
            <w:tblStyle w:val="TableGrid"/>
            <w:tblW w:w="0" w:type="auto"/>
            <w:tblLook w:val="04A0" w:firstRow="1" w:lastRow="0" w:firstColumn="1" w:lastColumn="0" w:noHBand="0" w:noVBand="1"/>
          </w:tblPr>
        </w:tblPrChange>
      </w:tblPr>
      <w:tblGrid>
        <w:gridCol w:w="8640"/>
        <w:tblGridChange w:id="3734">
          <w:tblGrid>
            <w:gridCol w:w="10152"/>
          </w:tblGrid>
        </w:tblGridChange>
      </w:tblGrid>
      <w:tr w:rsidR="003321D0" w:rsidRPr="003321D0" w14:paraId="399A0B09" w14:textId="77777777" w:rsidTr="003321D0">
        <w:trPr>
          <w:ins w:id="3735" w:author="Alexander Thomas Frase" w:date="2012-10-31T16:09:00Z"/>
        </w:trPr>
        <w:tc>
          <w:tcPr>
            <w:tcW w:w="10152" w:type="dxa"/>
            <w:tcPrChange w:id="3736" w:author="Alexander Thomas Frase" w:date="2012-10-31T16:13:00Z">
              <w:tcPr>
                <w:tcW w:w="10152" w:type="dxa"/>
              </w:tcPr>
            </w:tcPrChange>
          </w:tcPr>
          <w:p w14:paraId="480ED87A" w14:textId="1EE3CA04" w:rsidR="003321D0" w:rsidRPr="003321D0" w:rsidRDefault="003321D0" w:rsidP="003C548A">
            <w:pPr>
              <w:rPr>
                <w:ins w:id="3737" w:author="Alexander Thomas Frase" w:date="2012-10-31T16:09:00Z"/>
                <w:rFonts w:ascii="Courier New" w:hAnsi="Courier New" w:cs="Courier New"/>
                <w:sz w:val="22"/>
                <w:szCs w:val="22"/>
                <w:rPrChange w:id="3738" w:author="Alexander Thomas Frase" w:date="2012-10-31T16:13:00Z">
                  <w:rPr>
                    <w:ins w:id="3739" w:author="Alexander Thomas Frase" w:date="2012-10-31T16:09:00Z"/>
                  </w:rPr>
                </w:rPrChange>
              </w:rPr>
            </w:pPr>
            <w:ins w:id="3740" w:author="Alexander Thomas Frase" w:date="2012-10-31T16:09:00Z">
              <w:r w:rsidRPr="003321D0">
                <w:rPr>
                  <w:rFonts w:ascii="Courier New" w:hAnsi="Courier New" w:cs="Courier New"/>
                  <w:sz w:val="22"/>
                  <w:szCs w:val="22"/>
                  <w:rPrChange w:id="3741" w:author="Alexander Thomas Frase" w:date="2012-10-31T16:13:00Z">
                    <w:rPr>
                      <w:rFonts w:eastAsiaTheme="majorEastAsia" w:cstheme="majorBidi"/>
                      <w:b/>
                      <w:bCs/>
                      <w:i/>
                      <w:color w:val="000000" w:themeColor="text1"/>
                    </w:rPr>
                  </w:rPrChange>
                </w:rPr>
                <w:t xml:space="preserve">KNOWLEDGE </w:t>
              </w:r>
              <w:proofErr w:type="spellStart"/>
              <w:r w:rsidRPr="003321D0">
                <w:rPr>
                  <w:rFonts w:ascii="Courier New" w:hAnsi="Courier New" w:cs="Courier New"/>
                  <w:sz w:val="22"/>
                  <w:szCs w:val="22"/>
                  <w:rPrChange w:id="3742" w:author="Alexander Thomas Frase" w:date="2012-10-31T16:13:00Z">
                    <w:rPr>
                      <w:rFonts w:eastAsiaTheme="majorEastAsia" w:cstheme="majorBidi"/>
                      <w:b/>
                      <w:bCs/>
                      <w:i/>
                      <w:color w:val="000000" w:themeColor="text1"/>
                    </w:rPr>
                  </w:rPrChange>
                </w:rPr>
                <w:t>test.db</w:t>
              </w:r>
              <w:proofErr w:type="spellEnd"/>
            </w:ins>
          </w:p>
          <w:p w14:paraId="38F4B580" w14:textId="77777777" w:rsidR="003321D0" w:rsidRPr="003321D0" w:rsidRDefault="003321D0" w:rsidP="003C548A">
            <w:pPr>
              <w:rPr>
                <w:ins w:id="3743" w:author="Alexander Thomas Frase" w:date="2012-10-31T16:09:00Z"/>
                <w:rFonts w:ascii="Courier New" w:hAnsi="Courier New" w:cs="Courier New"/>
                <w:sz w:val="22"/>
                <w:szCs w:val="22"/>
                <w:rPrChange w:id="3744" w:author="Alexander Thomas Frase" w:date="2012-10-31T16:13:00Z">
                  <w:rPr>
                    <w:ins w:id="3745" w:author="Alexander Thomas Frase" w:date="2012-10-31T16:09:00Z"/>
                  </w:rPr>
                </w:rPrChange>
              </w:rPr>
            </w:pPr>
            <w:ins w:id="3746" w:author="Alexander Thomas Frase" w:date="2012-10-31T16:09:00Z">
              <w:r w:rsidRPr="003321D0">
                <w:rPr>
                  <w:rFonts w:ascii="Courier New" w:hAnsi="Courier New" w:cs="Courier New"/>
                  <w:sz w:val="22"/>
                  <w:szCs w:val="22"/>
                  <w:rPrChange w:id="3747" w:author="Alexander Thomas Frase" w:date="2012-10-31T16:13:00Z">
                    <w:rPr>
                      <w:rFonts w:eastAsiaTheme="majorEastAsia" w:cstheme="majorBidi"/>
                      <w:b/>
                      <w:bCs/>
                      <w:i/>
                      <w:color w:val="000000" w:themeColor="text1"/>
                    </w:rPr>
                  </w:rPrChange>
                </w:rPr>
                <w:t>REGION 1:1:60</w:t>
              </w:r>
            </w:ins>
          </w:p>
          <w:p w14:paraId="245A5C77" w14:textId="45A1EBA3" w:rsidR="003321D0" w:rsidRPr="003321D0" w:rsidRDefault="003321D0" w:rsidP="003C548A">
            <w:pPr>
              <w:rPr>
                <w:ins w:id="3748" w:author="Alexander Thomas Frase" w:date="2012-10-31T16:09:00Z"/>
                <w:rFonts w:ascii="Courier New" w:hAnsi="Courier New" w:cs="Courier New"/>
                <w:sz w:val="22"/>
                <w:szCs w:val="22"/>
                <w:rPrChange w:id="3749" w:author="Alexander Thomas Frase" w:date="2012-10-31T16:13:00Z">
                  <w:rPr>
                    <w:ins w:id="3750" w:author="Alexander Thomas Frase" w:date="2012-10-31T16:09:00Z"/>
                  </w:rPr>
                </w:rPrChange>
              </w:rPr>
            </w:pPr>
            <w:ins w:id="3751" w:author="Alexander Thomas Frase" w:date="2012-10-31T16:09:00Z">
              <w:r w:rsidRPr="003321D0">
                <w:rPr>
                  <w:rFonts w:ascii="Courier New" w:hAnsi="Courier New" w:cs="Courier New"/>
                  <w:sz w:val="22"/>
                  <w:szCs w:val="22"/>
                  <w:rPrChange w:id="3752" w:author="Alexander Thomas Frase" w:date="2012-10-31T16:13:00Z">
                    <w:rPr>
                      <w:rFonts w:eastAsiaTheme="majorEastAsia" w:cstheme="majorBidi"/>
                      <w:b/>
                      <w:bCs/>
                      <w:i/>
                      <w:color w:val="000000" w:themeColor="text1"/>
                    </w:rPr>
                  </w:rPrChange>
                </w:rPr>
                <w:t xml:space="preserve">ANNOTATE </w:t>
              </w:r>
              <w:proofErr w:type="spellStart"/>
              <w:r w:rsidRPr="003321D0">
                <w:rPr>
                  <w:rFonts w:ascii="Courier New" w:hAnsi="Courier New" w:cs="Courier New"/>
                  <w:sz w:val="22"/>
                  <w:szCs w:val="22"/>
                  <w:rPrChange w:id="3753" w:author="Alexander Thomas Frase" w:date="2012-10-31T16:13:00Z">
                    <w:rPr>
                      <w:rFonts w:eastAsiaTheme="majorEastAsia" w:cstheme="majorBidi"/>
                      <w:b/>
                      <w:bCs/>
                      <w:i/>
                      <w:color w:val="000000" w:themeColor="text1"/>
                    </w:rPr>
                  </w:rPrChange>
                </w:rPr>
                <w:t>snp</w:t>
              </w:r>
              <w:proofErr w:type="spellEnd"/>
              <w:r w:rsidRPr="003321D0">
                <w:rPr>
                  <w:rFonts w:ascii="Courier New" w:hAnsi="Courier New" w:cs="Courier New"/>
                  <w:sz w:val="22"/>
                  <w:szCs w:val="22"/>
                  <w:rPrChange w:id="3754" w:author="Alexander Thomas Frase" w:date="2012-10-31T16:13:00Z">
                    <w:rPr>
                      <w:rFonts w:eastAsiaTheme="majorEastAsia" w:cstheme="majorBidi"/>
                      <w:b/>
                      <w:bCs/>
                      <w:i/>
                      <w:color w:val="000000" w:themeColor="text1"/>
                    </w:rPr>
                  </w:rPrChange>
                </w:rPr>
                <w:t xml:space="preserve"> region</w:t>
              </w:r>
            </w:ins>
          </w:p>
        </w:tc>
      </w:tr>
    </w:tbl>
    <w:p w14:paraId="63CED344" w14:textId="77777777" w:rsidR="00133840" w:rsidRDefault="00133840" w:rsidP="003C548A">
      <w:pPr>
        <w:rPr>
          <w:ins w:id="3755" w:author="Alexander Thomas Frase" w:date="2012-10-31T16:11:00Z"/>
        </w:rPr>
      </w:pPr>
    </w:p>
    <w:p w14:paraId="72D540D6" w14:textId="282AF8DC" w:rsidR="003321D0" w:rsidRDefault="003321D0" w:rsidP="003C548A">
      <w:pPr>
        <w:rPr>
          <w:ins w:id="3756" w:author="Alexander Thomas Frase" w:date="2012-10-31T16:11:00Z"/>
        </w:rPr>
      </w:pPr>
      <w:ins w:id="3757" w:author="Alexander Thomas Frase" w:date="2012-10-31T16:11:00Z">
        <w:r>
          <w:t>Output:</w:t>
        </w:r>
      </w:ins>
    </w:p>
    <w:p w14:paraId="6A21A7B0" w14:textId="77777777" w:rsidR="003321D0" w:rsidRDefault="003321D0" w:rsidP="003C548A">
      <w:pPr>
        <w:rPr>
          <w:ins w:id="3758" w:author="Alexander Thomas Frase" w:date="2012-10-31T16:1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3759" w:author="Alexander Thomas Frase" w:date="2012-10-31T16:14:00Z">
          <w:tblPr>
            <w:tblStyle w:val="TableGrid"/>
            <w:tblW w:w="0" w:type="auto"/>
            <w:tblLook w:val="04A0" w:firstRow="1" w:lastRow="0" w:firstColumn="1" w:lastColumn="0" w:noHBand="0" w:noVBand="1"/>
          </w:tblPr>
        </w:tblPrChange>
      </w:tblPr>
      <w:tblGrid>
        <w:gridCol w:w="877"/>
        <w:gridCol w:w="745"/>
        <w:gridCol w:w="1141"/>
        <w:gridCol w:w="1009"/>
        <w:gridCol w:w="4886"/>
        <w:tblGridChange w:id="3760">
          <w:tblGrid>
            <w:gridCol w:w="2030"/>
            <w:gridCol w:w="2030"/>
            <w:gridCol w:w="2030"/>
            <w:gridCol w:w="2031"/>
            <w:gridCol w:w="2031"/>
          </w:tblGrid>
        </w:tblGridChange>
      </w:tblGrid>
      <w:tr w:rsidR="003321D0" w:rsidRPr="003321D0" w14:paraId="50CF8E96" w14:textId="77777777" w:rsidTr="003321D0">
        <w:trPr>
          <w:ins w:id="3761" w:author="Alexander Thomas Frase" w:date="2012-10-31T16:11:00Z"/>
        </w:trPr>
        <w:tc>
          <w:tcPr>
            <w:tcW w:w="877" w:type="dxa"/>
            <w:tcPrChange w:id="3762" w:author="Alexander Thomas Frase" w:date="2012-10-31T16:14:00Z">
              <w:tcPr>
                <w:tcW w:w="2030" w:type="dxa"/>
              </w:tcPr>
            </w:tcPrChange>
          </w:tcPr>
          <w:p w14:paraId="5388EF4E" w14:textId="6D7F20AF" w:rsidR="003321D0" w:rsidRPr="003321D0" w:rsidRDefault="003321D0" w:rsidP="003C548A">
            <w:pPr>
              <w:rPr>
                <w:ins w:id="3763" w:author="Alexander Thomas Frase" w:date="2012-10-31T16:11:00Z"/>
                <w:rFonts w:ascii="Courier New" w:hAnsi="Courier New" w:cs="Courier New"/>
                <w:sz w:val="22"/>
                <w:szCs w:val="22"/>
                <w:rPrChange w:id="3764" w:author="Alexander Thomas Frase" w:date="2012-10-31T16:13:00Z">
                  <w:rPr>
                    <w:ins w:id="3765" w:author="Alexander Thomas Frase" w:date="2012-10-31T16:11:00Z"/>
                  </w:rPr>
                </w:rPrChange>
              </w:rPr>
            </w:pPr>
            <w:ins w:id="3766" w:author="Alexander Thomas Frase" w:date="2012-10-31T16:11:00Z">
              <w:r w:rsidRPr="003321D0">
                <w:rPr>
                  <w:rFonts w:ascii="Courier New" w:hAnsi="Courier New" w:cs="Courier New"/>
                  <w:sz w:val="22"/>
                  <w:szCs w:val="22"/>
                  <w:rPrChange w:id="3767" w:author="Alexander Thomas Frase" w:date="2012-10-31T16:13:00Z">
                    <w:rPr>
                      <w:rFonts w:eastAsiaTheme="majorEastAsia" w:cstheme="majorBidi"/>
                      <w:b/>
                      <w:bCs/>
                      <w:i/>
                      <w:color w:val="000000" w:themeColor="text1"/>
                    </w:rPr>
                  </w:rPrChange>
                </w:rPr>
                <w:t>#</w:t>
              </w:r>
              <w:proofErr w:type="spellStart"/>
              <w:r w:rsidRPr="003321D0">
                <w:rPr>
                  <w:rFonts w:ascii="Courier New" w:hAnsi="Courier New" w:cs="Courier New"/>
                  <w:sz w:val="22"/>
                  <w:szCs w:val="22"/>
                  <w:rPrChange w:id="3768" w:author="Alexander Thomas Frase" w:date="2012-10-31T16:13:00Z">
                    <w:rPr>
                      <w:rFonts w:eastAsiaTheme="majorEastAsia" w:cstheme="majorBidi"/>
                      <w:b/>
                      <w:bCs/>
                      <w:i/>
                      <w:color w:val="000000" w:themeColor="text1"/>
                    </w:rPr>
                  </w:rPrChange>
                </w:rPr>
                <w:t>snp</w:t>
              </w:r>
              <w:proofErr w:type="spellEnd"/>
            </w:ins>
          </w:p>
          <w:p w14:paraId="42CBE10C" w14:textId="11C5A944" w:rsidR="003321D0" w:rsidRPr="003321D0" w:rsidRDefault="003321D0" w:rsidP="003C548A">
            <w:pPr>
              <w:rPr>
                <w:ins w:id="3769" w:author="Alexander Thomas Frase" w:date="2012-10-31T16:11:00Z"/>
                <w:rFonts w:ascii="Courier New" w:hAnsi="Courier New" w:cs="Courier New"/>
                <w:sz w:val="22"/>
                <w:szCs w:val="22"/>
                <w:rPrChange w:id="3770" w:author="Alexander Thomas Frase" w:date="2012-10-31T16:13:00Z">
                  <w:rPr>
                    <w:ins w:id="3771" w:author="Alexander Thomas Frase" w:date="2012-10-31T16:11:00Z"/>
                  </w:rPr>
                </w:rPrChange>
              </w:rPr>
            </w:pPr>
            <w:ins w:id="3772" w:author="Alexander Thomas Frase" w:date="2012-10-31T16:12:00Z">
              <w:r w:rsidRPr="003321D0">
                <w:rPr>
                  <w:rFonts w:ascii="Courier New" w:hAnsi="Courier New" w:cs="Courier New"/>
                  <w:sz w:val="22"/>
                  <w:szCs w:val="22"/>
                  <w:rPrChange w:id="3773" w:author="Alexander Thomas Frase" w:date="2012-10-31T16:13:00Z">
                    <w:rPr>
                      <w:rFonts w:eastAsiaTheme="majorEastAsia" w:cstheme="majorBidi"/>
                      <w:b/>
                      <w:bCs/>
                      <w:i/>
                      <w:color w:val="000000" w:themeColor="text1"/>
                    </w:rPr>
                  </w:rPrChange>
                </w:rPr>
                <w:t>r</w:t>
              </w:r>
            </w:ins>
            <w:ins w:id="3774" w:author="Alexander Thomas Frase" w:date="2012-10-31T16:11:00Z">
              <w:r w:rsidRPr="003321D0">
                <w:rPr>
                  <w:rFonts w:ascii="Courier New" w:hAnsi="Courier New" w:cs="Courier New"/>
                  <w:sz w:val="22"/>
                  <w:szCs w:val="22"/>
                  <w:rPrChange w:id="3775" w:author="Alexander Thomas Frase" w:date="2012-10-31T16:13:00Z">
                    <w:rPr>
                      <w:rFonts w:eastAsiaTheme="majorEastAsia" w:cstheme="majorBidi"/>
                      <w:b/>
                      <w:bCs/>
                      <w:i/>
                      <w:color w:val="000000" w:themeColor="text1"/>
                    </w:rPr>
                  </w:rPrChange>
                </w:rPr>
                <w:t>s11</w:t>
              </w:r>
            </w:ins>
          </w:p>
          <w:p w14:paraId="09B8DFCB" w14:textId="77777777" w:rsidR="003321D0" w:rsidRPr="003321D0" w:rsidRDefault="003321D0" w:rsidP="003C548A">
            <w:pPr>
              <w:rPr>
                <w:ins w:id="3776" w:author="Alexander Thomas Frase" w:date="2012-10-31T16:12:00Z"/>
                <w:rFonts w:ascii="Courier New" w:hAnsi="Courier New" w:cs="Courier New"/>
                <w:sz w:val="22"/>
                <w:szCs w:val="22"/>
                <w:rPrChange w:id="3777" w:author="Alexander Thomas Frase" w:date="2012-10-31T16:13:00Z">
                  <w:rPr>
                    <w:ins w:id="3778" w:author="Alexander Thomas Frase" w:date="2012-10-31T16:12:00Z"/>
                  </w:rPr>
                </w:rPrChange>
              </w:rPr>
            </w:pPr>
            <w:ins w:id="3779" w:author="Alexander Thomas Frase" w:date="2012-10-31T16:12:00Z">
              <w:r w:rsidRPr="003321D0">
                <w:rPr>
                  <w:rFonts w:ascii="Courier New" w:hAnsi="Courier New" w:cs="Courier New"/>
                  <w:sz w:val="22"/>
                  <w:szCs w:val="22"/>
                  <w:rPrChange w:id="3780" w:author="Alexander Thomas Frase" w:date="2012-10-31T16:13:00Z">
                    <w:rPr>
                      <w:rFonts w:eastAsiaTheme="majorEastAsia" w:cstheme="majorBidi"/>
                      <w:b/>
                      <w:bCs/>
                      <w:i/>
                      <w:color w:val="000000" w:themeColor="text1"/>
                    </w:rPr>
                  </w:rPrChange>
                </w:rPr>
                <w:t>rs12</w:t>
              </w:r>
            </w:ins>
          </w:p>
          <w:p w14:paraId="5238493A" w14:textId="77777777" w:rsidR="003321D0" w:rsidRPr="003321D0" w:rsidRDefault="003321D0" w:rsidP="003C548A">
            <w:pPr>
              <w:rPr>
                <w:ins w:id="3781" w:author="Alexander Thomas Frase" w:date="2012-10-31T16:12:00Z"/>
                <w:rFonts w:ascii="Courier New" w:hAnsi="Courier New" w:cs="Courier New"/>
                <w:sz w:val="22"/>
                <w:szCs w:val="22"/>
                <w:rPrChange w:id="3782" w:author="Alexander Thomas Frase" w:date="2012-10-31T16:13:00Z">
                  <w:rPr>
                    <w:ins w:id="3783" w:author="Alexander Thomas Frase" w:date="2012-10-31T16:12:00Z"/>
                  </w:rPr>
                </w:rPrChange>
              </w:rPr>
            </w:pPr>
            <w:ins w:id="3784" w:author="Alexander Thomas Frase" w:date="2012-10-31T16:12:00Z">
              <w:r w:rsidRPr="003321D0">
                <w:rPr>
                  <w:rFonts w:ascii="Courier New" w:hAnsi="Courier New" w:cs="Courier New"/>
                  <w:sz w:val="22"/>
                  <w:szCs w:val="22"/>
                  <w:rPrChange w:id="3785" w:author="Alexander Thomas Frase" w:date="2012-10-31T16:13:00Z">
                    <w:rPr>
                      <w:rFonts w:eastAsiaTheme="majorEastAsia" w:cstheme="majorBidi"/>
                      <w:b/>
                      <w:bCs/>
                      <w:i/>
                      <w:color w:val="000000" w:themeColor="text1"/>
                    </w:rPr>
                  </w:rPrChange>
                </w:rPr>
                <w:t>rs13</w:t>
              </w:r>
            </w:ins>
          </w:p>
          <w:p w14:paraId="057E47AA" w14:textId="77777777" w:rsidR="003321D0" w:rsidRPr="003321D0" w:rsidRDefault="003321D0" w:rsidP="003C548A">
            <w:pPr>
              <w:rPr>
                <w:ins w:id="3786" w:author="Alexander Thomas Frase" w:date="2012-10-31T16:12:00Z"/>
                <w:rFonts w:ascii="Courier New" w:hAnsi="Courier New" w:cs="Courier New"/>
                <w:sz w:val="22"/>
                <w:szCs w:val="22"/>
                <w:rPrChange w:id="3787" w:author="Alexander Thomas Frase" w:date="2012-10-31T16:13:00Z">
                  <w:rPr>
                    <w:ins w:id="3788" w:author="Alexander Thomas Frase" w:date="2012-10-31T16:12:00Z"/>
                  </w:rPr>
                </w:rPrChange>
              </w:rPr>
            </w:pPr>
            <w:ins w:id="3789" w:author="Alexander Thomas Frase" w:date="2012-10-31T16:12:00Z">
              <w:r w:rsidRPr="003321D0">
                <w:rPr>
                  <w:rFonts w:ascii="Courier New" w:hAnsi="Courier New" w:cs="Courier New"/>
                  <w:sz w:val="22"/>
                  <w:szCs w:val="22"/>
                  <w:rPrChange w:id="3790" w:author="Alexander Thomas Frase" w:date="2012-10-31T16:13:00Z">
                    <w:rPr>
                      <w:rFonts w:eastAsiaTheme="majorEastAsia" w:cstheme="majorBidi"/>
                      <w:b/>
                      <w:bCs/>
                      <w:i/>
                      <w:color w:val="000000" w:themeColor="text1"/>
                    </w:rPr>
                  </w:rPrChange>
                </w:rPr>
                <w:t>rs14</w:t>
              </w:r>
            </w:ins>
          </w:p>
          <w:p w14:paraId="093C752C" w14:textId="77777777" w:rsidR="003321D0" w:rsidRPr="003321D0" w:rsidRDefault="003321D0" w:rsidP="003C548A">
            <w:pPr>
              <w:rPr>
                <w:ins w:id="3791" w:author="Alexander Thomas Frase" w:date="2012-10-31T16:12:00Z"/>
                <w:rFonts w:ascii="Courier New" w:hAnsi="Courier New" w:cs="Courier New"/>
                <w:sz w:val="22"/>
                <w:szCs w:val="22"/>
                <w:rPrChange w:id="3792" w:author="Alexander Thomas Frase" w:date="2012-10-31T16:13:00Z">
                  <w:rPr>
                    <w:ins w:id="3793" w:author="Alexander Thomas Frase" w:date="2012-10-31T16:12:00Z"/>
                  </w:rPr>
                </w:rPrChange>
              </w:rPr>
            </w:pPr>
            <w:ins w:id="3794" w:author="Alexander Thomas Frase" w:date="2012-10-31T16:12:00Z">
              <w:r w:rsidRPr="003321D0">
                <w:rPr>
                  <w:rFonts w:ascii="Courier New" w:hAnsi="Courier New" w:cs="Courier New"/>
                  <w:sz w:val="22"/>
                  <w:szCs w:val="22"/>
                  <w:rPrChange w:id="3795" w:author="Alexander Thomas Frase" w:date="2012-10-31T16:13:00Z">
                    <w:rPr>
                      <w:rFonts w:eastAsiaTheme="majorEastAsia" w:cstheme="majorBidi"/>
                      <w:b/>
                      <w:bCs/>
                      <w:i/>
                      <w:color w:val="000000" w:themeColor="text1"/>
                    </w:rPr>
                  </w:rPrChange>
                </w:rPr>
                <w:t>rs15</w:t>
              </w:r>
            </w:ins>
          </w:p>
          <w:p w14:paraId="1536AC5D" w14:textId="77777777" w:rsidR="003321D0" w:rsidRPr="003321D0" w:rsidRDefault="003321D0" w:rsidP="003C548A">
            <w:pPr>
              <w:rPr>
                <w:ins w:id="3796" w:author="Alexander Thomas Frase" w:date="2012-10-31T16:12:00Z"/>
                <w:rFonts w:ascii="Courier New" w:hAnsi="Courier New" w:cs="Courier New"/>
                <w:sz w:val="22"/>
                <w:szCs w:val="22"/>
                <w:rPrChange w:id="3797" w:author="Alexander Thomas Frase" w:date="2012-10-31T16:13:00Z">
                  <w:rPr>
                    <w:ins w:id="3798" w:author="Alexander Thomas Frase" w:date="2012-10-31T16:12:00Z"/>
                  </w:rPr>
                </w:rPrChange>
              </w:rPr>
            </w:pPr>
            <w:ins w:id="3799" w:author="Alexander Thomas Frase" w:date="2012-10-31T16:12:00Z">
              <w:r w:rsidRPr="003321D0">
                <w:rPr>
                  <w:rFonts w:ascii="Courier New" w:hAnsi="Courier New" w:cs="Courier New"/>
                  <w:sz w:val="22"/>
                  <w:szCs w:val="22"/>
                  <w:rPrChange w:id="3800" w:author="Alexander Thomas Frase" w:date="2012-10-31T16:13:00Z">
                    <w:rPr>
                      <w:rFonts w:eastAsiaTheme="majorEastAsia" w:cstheme="majorBidi"/>
                      <w:b/>
                      <w:bCs/>
                      <w:i/>
                      <w:color w:val="000000" w:themeColor="text1"/>
                    </w:rPr>
                  </w:rPrChange>
                </w:rPr>
                <w:t>rs15</w:t>
              </w:r>
            </w:ins>
          </w:p>
          <w:p w14:paraId="2A7933B8" w14:textId="77777777" w:rsidR="003321D0" w:rsidRPr="003321D0" w:rsidRDefault="003321D0" w:rsidP="003C548A">
            <w:pPr>
              <w:rPr>
                <w:ins w:id="3801" w:author="Alexander Thomas Frase" w:date="2012-10-31T16:12:00Z"/>
                <w:rFonts w:ascii="Courier New" w:hAnsi="Courier New" w:cs="Courier New"/>
                <w:sz w:val="22"/>
                <w:szCs w:val="22"/>
                <w:rPrChange w:id="3802" w:author="Alexander Thomas Frase" w:date="2012-10-31T16:13:00Z">
                  <w:rPr>
                    <w:ins w:id="3803" w:author="Alexander Thomas Frase" w:date="2012-10-31T16:12:00Z"/>
                  </w:rPr>
                </w:rPrChange>
              </w:rPr>
            </w:pPr>
            <w:ins w:id="3804" w:author="Alexander Thomas Frase" w:date="2012-10-31T16:12:00Z">
              <w:r w:rsidRPr="003321D0">
                <w:rPr>
                  <w:rFonts w:ascii="Courier New" w:hAnsi="Courier New" w:cs="Courier New"/>
                  <w:sz w:val="22"/>
                  <w:szCs w:val="22"/>
                  <w:rPrChange w:id="3805" w:author="Alexander Thomas Frase" w:date="2012-10-31T16:13:00Z">
                    <w:rPr>
                      <w:rFonts w:eastAsiaTheme="majorEastAsia" w:cstheme="majorBidi"/>
                      <w:b/>
                      <w:bCs/>
                      <w:i/>
                      <w:color w:val="000000" w:themeColor="text1"/>
                    </w:rPr>
                  </w:rPrChange>
                </w:rPr>
                <w:t>rs16</w:t>
              </w:r>
            </w:ins>
          </w:p>
          <w:p w14:paraId="5160EFB1" w14:textId="3C2187DF" w:rsidR="003321D0" w:rsidRPr="003321D0" w:rsidRDefault="003321D0" w:rsidP="003C548A">
            <w:pPr>
              <w:rPr>
                <w:ins w:id="3806" w:author="Alexander Thomas Frase" w:date="2012-10-31T16:11:00Z"/>
                <w:rFonts w:ascii="Courier New" w:hAnsi="Courier New" w:cs="Courier New"/>
                <w:sz w:val="22"/>
                <w:szCs w:val="22"/>
                <w:rPrChange w:id="3807" w:author="Alexander Thomas Frase" w:date="2012-10-31T16:13:00Z">
                  <w:rPr>
                    <w:ins w:id="3808" w:author="Alexander Thomas Frase" w:date="2012-10-31T16:11:00Z"/>
                  </w:rPr>
                </w:rPrChange>
              </w:rPr>
            </w:pPr>
            <w:ins w:id="3809" w:author="Alexander Thomas Frase" w:date="2012-10-31T16:12:00Z">
              <w:r w:rsidRPr="003321D0">
                <w:rPr>
                  <w:rFonts w:ascii="Courier New" w:hAnsi="Courier New" w:cs="Courier New"/>
                  <w:sz w:val="22"/>
                  <w:szCs w:val="22"/>
                  <w:rPrChange w:id="3810" w:author="Alexander Thomas Frase" w:date="2012-10-31T16:13:00Z">
                    <w:rPr>
                      <w:rFonts w:eastAsiaTheme="majorEastAsia" w:cstheme="majorBidi"/>
                      <w:b/>
                      <w:bCs/>
                      <w:i/>
                      <w:color w:val="000000" w:themeColor="text1"/>
                    </w:rPr>
                  </w:rPrChange>
                </w:rPr>
                <w:t>rs16</w:t>
              </w:r>
            </w:ins>
          </w:p>
        </w:tc>
        <w:tc>
          <w:tcPr>
            <w:tcW w:w="745" w:type="dxa"/>
            <w:tcPrChange w:id="3811" w:author="Alexander Thomas Frase" w:date="2012-10-31T16:14:00Z">
              <w:tcPr>
                <w:tcW w:w="2030" w:type="dxa"/>
              </w:tcPr>
            </w:tcPrChange>
          </w:tcPr>
          <w:p w14:paraId="45921E11" w14:textId="370FCE0C" w:rsidR="003321D0" w:rsidRPr="003321D0" w:rsidRDefault="003321D0" w:rsidP="003C548A">
            <w:pPr>
              <w:rPr>
                <w:ins w:id="3812" w:author="Alexander Thomas Frase" w:date="2012-10-31T16:12:00Z"/>
                <w:rFonts w:ascii="Courier New" w:hAnsi="Courier New" w:cs="Courier New"/>
                <w:sz w:val="22"/>
                <w:szCs w:val="22"/>
                <w:rPrChange w:id="3813" w:author="Alexander Thomas Frase" w:date="2012-10-31T16:13:00Z">
                  <w:rPr>
                    <w:ins w:id="3814" w:author="Alexander Thomas Frase" w:date="2012-10-31T16:12:00Z"/>
                  </w:rPr>
                </w:rPrChange>
              </w:rPr>
            </w:pPr>
            <w:proofErr w:type="spellStart"/>
            <w:ins w:id="3815" w:author="Alexander Thomas Frase" w:date="2012-10-31T16:12:00Z">
              <w:r w:rsidRPr="003321D0">
                <w:rPr>
                  <w:rFonts w:ascii="Courier New" w:hAnsi="Courier New" w:cs="Courier New"/>
                  <w:sz w:val="22"/>
                  <w:szCs w:val="22"/>
                  <w:rPrChange w:id="3816" w:author="Alexander Thomas Frase" w:date="2012-10-31T16:13:00Z">
                    <w:rPr>
                      <w:rFonts w:eastAsiaTheme="majorEastAsia" w:cstheme="majorBidi"/>
                      <w:b/>
                      <w:bCs/>
                      <w:i/>
                      <w:color w:val="000000" w:themeColor="text1"/>
                    </w:rPr>
                  </w:rPrChange>
                </w:rPr>
                <w:t>chr</w:t>
              </w:r>
              <w:proofErr w:type="spellEnd"/>
            </w:ins>
          </w:p>
          <w:p w14:paraId="0F4AFFE2" w14:textId="77777777" w:rsidR="003321D0" w:rsidRPr="003321D0" w:rsidRDefault="003321D0" w:rsidP="003C548A">
            <w:pPr>
              <w:rPr>
                <w:ins w:id="3817" w:author="Alexander Thomas Frase" w:date="2012-10-31T16:12:00Z"/>
                <w:rFonts w:ascii="Courier New" w:hAnsi="Courier New" w:cs="Courier New"/>
                <w:sz w:val="22"/>
                <w:szCs w:val="22"/>
                <w:rPrChange w:id="3818" w:author="Alexander Thomas Frase" w:date="2012-10-31T16:13:00Z">
                  <w:rPr>
                    <w:ins w:id="3819" w:author="Alexander Thomas Frase" w:date="2012-10-31T16:12:00Z"/>
                  </w:rPr>
                </w:rPrChange>
              </w:rPr>
            </w:pPr>
            <w:ins w:id="3820" w:author="Alexander Thomas Frase" w:date="2012-10-31T16:12:00Z">
              <w:r w:rsidRPr="003321D0">
                <w:rPr>
                  <w:rFonts w:ascii="Courier New" w:hAnsi="Courier New" w:cs="Courier New"/>
                  <w:sz w:val="22"/>
                  <w:szCs w:val="22"/>
                  <w:rPrChange w:id="3821" w:author="Alexander Thomas Frase" w:date="2012-10-31T16:13:00Z">
                    <w:rPr>
                      <w:rFonts w:eastAsiaTheme="majorEastAsia" w:cstheme="majorBidi"/>
                      <w:b/>
                      <w:bCs/>
                      <w:i/>
                      <w:color w:val="000000" w:themeColor="text1"/>
                    </w:rPr>
                  </w:rPrChange>
                </w:rPr>
                <w:t>1</w:t>
              </w:r>
            </w:ins>
          </w:p>
          <w:p w14:paraId="7D707154" w14:textId="77777777" w:rsidR="003321D0" w:rsidRPr="003321D0" w:rsidRDefault="003321D0" w:rsidP="003C548A">
            <w:pPr>
              <w:rPr>
                <w:ins w:id="3822" w:author="Alexander Thomas Frase" w:date="2012-10-31T16:12:00Z"/>
                <w:rFonts w:ascii="Courier New" w:hAnsi="Courier New" w:cs="Courier New"/>
                <w:sz w:val="22"/>
                <w:szCs w:val="22"/>
                <w:rPrChange w:id="3823" w:author="Alexander Thomas Frase" w:date="2012-10-31T16:13:00Z">
                  <w:rPr>
                    <w:ins w:id="3824" w:author="Alexander Thomas Frase" w:date="2012-10-31T16:12:00Z"/>
                  </w:rPr>
                </w:rPrChange>
              </w:rPr>
            </w:pPr>
            <w:ins w:id="3825" w:author="Alexander Thomas Frase" w:date="2012-10-31T16:12:00Z">
              <w:r w:rsidRPr="003321D0">
                <w:rPr>
                  <w:rFonts w:ascii="Courier New" w:hAnsi="Courier New" w:cs="Courier New"/>
                  <w:sz w:val="22"/>
                  <w:szCs w:val="22"/>
                  <w:rPrChange w:id="3826" w:author="Alexander Thomas Frase" w:date="2012-10-31T16:13:00Z">
                    <w:rPr>
                      <w:rFonts w:eastAsiaTheme="majorEastAsia" w:cstheme="majorBidi"/>
                      <w:b/>
                      <w:bCs/>
                      <w:i/>
                      <w:color w:val="000000" w:themeColor="text1"/>
                    </w:rPr>
                  </w:rPrChange>
                </w:rPr>
                <w:t>1</w:t>
              </w:r>
            </w:ins>
          </w:p>
          <w:p w14:paraId="578E099E" w14:textId="77777777" w:rsidR="003321D0" w:rsidRPr="003321D0" w:rsidRDefault="003321D0" w:rsidP="003C548A">
            <w:pPr>
              <w:rPr>
                <w:ins w:id="3827" w:author="Alexander Thomas Frase" w:date="2012-10-31T16:12:00Z"/>
                <w:rFonts w:ascii="Courier New" w:hAnsi="Courier New" w:cs="Courier New"/>
                <w:sz w:val="22"/>
                <w:szCs w:val="22"/>
                <w:rPrChange w:id="3828" w:author="Alexander Thomas Frase" w:date="2012-10-31T16:13:00Z">
                  <w:rPr>
                    <w:ins w:id="3829" w:author="Alexander Thomas Frase" w:date="2012-10-31T16:12:00Z"/>
                  </w:rPr>
                </w:rPrChange>
              </w:rPr>
            </w:pPr>
            <w:ins w:id="3830" w:author="Alexander Thomas Frase" w:date="2012-10-31T16:12:00Z">
              <w:r w:rsidRPr="003321D0">
                <w:rPr>
                  <w:rFonts w:ascii="Courier New" w:hAnsi="Courier New" w:cs="Courier New"/>
                  <w:sz w:val="22"/>
                  <w:szCs w:val="22"/>
                  <w:rPrChange w:id="3831" w:author="Alexander Thomas Frase" w:date="2012-10-31T16:13:00Z">
                    <w:rPr>
                      <w:rFonts w:eastAsiaTheme="majorEastAsia" w:cstheme="majorBidi"/>
                      <w:b/>
                      <w:bCs/>
                      <w:i/>
                      <w:color w:val="000000" w:themeColor="text1"/>
                    </w:rPr>
                  </w:rPrChange>
                </w:rPr>
                <w:t>1</w:t>
              </w:r>
            </w:ins>
          </w:p>
          <w:p w14:paraId="3A442FC9" w14:textId="77777777" w:rsidR="003321D0" w:rsidRPr="003321D0" w:rsidRDefault="003321D0" w:rsidP="003C548A">
            <w:pPr>
              <w:rPr>
                <w:ins w:id="3832" w:author="Alexander Thomas Frase" w:date="2012-10-31T16:12:00Z"/>
                <w:rFonts w:ascii="Courier New" w:hAnsi="Courier New" w:cs="Courier New"/>
                <w:sz w:val="22"/>
                <w:szCs w:val="22"/>
                <w:rPrChange w:id="3833" w:author="Alexander Thomas Frase" w:date="2012-10-31T16:13:00Z">
                  <w:rPr>
                    <w:ins w:id="3834" w:author="Alexander Thomas Frase" w:date="2012-10-31T16:12:00Z"/>
                  </w:rPr>
                </w:rPrChange>
              </w:rPr>
            </w:pPr>
            <w:ins w:id="3835" w:author="Alexander Thomas Frase" w:date="2012-10-31T16:12:00Z">
              <w:r w:rsidRPr="003321D0">
                <w:rPr>
                  <w:rFonts w:ascii="Courier New" w:hAnsi="Courier New" w:cs="Courier New"/>
                  <w:sz w:val="22"/>
                  <w:szCs w:val="22"/>
                  <w:rPrChange w:id="3836" w:author="Alexander Thomas Frase" w:date="2012-10-31T16:13:00Z">
                    <w:rPr>
                      <w:rFonts w:eastAsiaTheme="majorEastAsia" w:cstheme="majorBidi"/>
                      <w:b/>
                      <w:bCs/>
                      <w:i/>
                      <w:color w:val="000000" w:themeColor="text1"/>
                    </w:rPr>
                  </w:rPrChange>
                </w:rPr>
                <w:t>1</w:t>
              </w:r>
            </w:ins>
          </w:p>
          <w:p w14:paraId="26E6EA94" w14:textId="77777777" w:rsidR="003321D0" w:rsidRPr="003321D0" w:rsidRDefault="003321D0" w:rsidP="003C548A">
            <w:pPr>
              <w:rPr>
                <w:ins w:id="3837" w:author="Alexander Thomas Frase" w:date="2012-10-31T16:12:00Z"/>
                <w:rFonts w:ascii="Courier New" w:hAnsi="Courier New" w:cs="Courier New"/>
                <w:sz w:val="22"/>
                <w:szCs w:val="22"/>
                <w:rPrChange w:id="3838" w:author="Alexander Thomas Frase" w:date="2012-10-31T16:13:00Z">
                  <w:rPr>
                    <w:ins w:id="3839" w:author="Alexander Thomas Frase" w:date="2012-10-31T16:12:00Z"/>
                  </w:rPr>
                </w:rPrChange>
              </w:rPr>
            </w:pPr>
            <w:ins w:id="3840" w:author="Alexander Thomas Frase" w:date="2012-10-31T16:12:00Z">
              <w:r w:rsidRPr="003321D0">
                <w:rPr>
                  <w:rFonts w:ascii="Courier New" w:hAnsi="Courier New" w:cs="Courier New"/>
                  <w:sz w:val="22"/>
                  <w:szCs w:val="22"/>
                  <w:rPrChange w:id="3841" w:author="Alexander Thomas Frase" w:date="2012-10-31T16:13:00Z">
                    <w:rPr>
                      <w:rFonts w:eastAsiaTheme="majorEastAsia" w:cstheme="majorBidi"/>
                      <w:b/>
                      <w:bCs/>
                      <w:i/>
                      <w:color w:val="000000" w:themeColor="text1"/>
                    </w:rPr>
                  </w:rPrChange>
                </w:rPr>
                <w:t>1</w:t>
              </w:r>
            </w:ins>
          </w:p>
          <w:p w14:paraId="4BD7459B" w14:textId="77777777" w:rsidR="003321D0" w:rsidRPr="003321D0" w:rsidRDefault="003321D0" w:rsidP="003C548A">
            <w:pPr>
              <w:rPr>
                <w:ins w:id="3842" w:author="Alexander Thomas Frase" w:date="2012-10-31T16:12:00Z"/>
                <w:rFonts w:ascii="Courier New" w:hAnsi="Courier New" w:cs="Courier New"/>
                <w:sz w:val="22"/>
                <w:szCs w:val="22"/>
                <w:rPrChange w:id="3843" w:author="Alexander Thomas Frase" w:date="2012-10-31T16:13:00Z">
                  <w:rPr>
                    <w:ins w:id="3844" w:author="Alexander Thomas Frase" w:date="2012-10-31T16:12:00Z"/>
                  </w:rPr>
                </w:rPrChange>
              </w:rPr>
            </w:pPr>
            <w:ins w:id="3845" w:author="Alexander Thomas Frase" w:date="2012-10-31T16:12:00Z">
              <w:r w:rsidRPr="003321D0">
                <w:rPr>
                  <w:rFonts w:ascii="Courier New" w:hAnsi="Courier New" w:cs="Courier New"/>
                  <w:sz w:val="22"/>
                  <w:szCs w:val="22"/>
                  <w:rPrChange w:id="3846" w:author="Alexander Thomas Frase" w:date="2012-10-31T16:13:00Z">
                    <w:rPr>
                      <w:rFonts w:eastAsiaTheme="majorEastAsia" w:cstheme="majorBidi"/>
                      <w:b/>
                      <w:bCs/>
                      <w:i/>
                      <w:color w:val="000000" w:themeColor="text1"/>
                    </w:rPr>
                  </w:rPrChange>
                </w:rPr>
                <w:t>1</w:t>
              </w:r>
            </w:ins>
          </w:p>
          <w:p w14:paraId="14494E9B" w14:textId="77777777" w:rsidR="003321D0" w:rsidRPr="003321D0" w:rsidRDefault="003321D0" w:rsidP="003C548A">
            <w:pPr>
              <w:rPr>
                <w:ins w:id="3847" w:author="Alexander Thomas Frase" w:date="2012-10-31T16:12:00Z"/>
                <w:rFonts w:ascii="Courier New" w:hAnsi="Courier New" w:cs="Courier New"/>
                <w:sz w:val="22"/>
                <w:szCs w:val="22"/>
                <w:rPrChange w:id="3848" w:author="Alexander Thomas Frase" w:date="2012-10-31T16:13:00Z">
                  <w:rPr>
                    <w:ins w:id="3849" w:author="Alexander Thomas Frase" w:date="2012-10-31T16:12:00Z"/>
                  </w:rPr>
                </w:rPrChange>
              </w:rPr>
            </w:pPr>
            <w:ins w:id="3850" w:author="Alexander Thomas Frase" w:date="2012-10-31T16:12:00Z">
              <w:r w:rsidRPr="003321D0">
                <w:rPr>
                  <w:rFonts w:ascii="Courier New" w:hAnsi="Courier New" w:cs="Courier New"/>
                  <w:sz w:val="22"/>
                  <w:szCs w:val="22"/>
                  <w:rPrChange w:id="3851" w:author="Alexander Thomas Frase" w:date="2012-10-31T16:13:00Z">
                    <w:rPr>
                      <w:rFonts w:eastAsiaTheme="majorEastAsia" w:cstheme="majorBidi"/>
                      <w:b/>
                      <w:bCs/>
                      <w:i/>
                      <w:color w:val="000000" w:themeColor="text1"/>
                    </w:rPr>
                  </w:rPrChange>
                </w:rPr>
                <w:t>1</w:t>
              </w:r>
            </w:ins>
          </w:p>
          <w:p w14:paraId="0ED82847" w14:textId="260BD8E2" w:rsidR="003321D0" w:rsidRPr="003321D0" w:rsidRDefault="003321D0" w:rsidP="003C548A">
            <w:pPr>
              <w:rPr>
                <w:ins w:id="3852" w:author="Alexander Thomas Frase" w:date="2012-10-31T16:11:00Z"/>
                <w:rFonts w:ascii="Courier New" w:hAnsi="Courier New" w:cs="Courier New"/>
                <w:sz w:val="22"/>
                <w:szCs w:val="22"/>
                <w:rPrChange w:id="3853" w:author="Alexander Thomas Frase" w:date="2012-10-31T16:13:00Z">
                  <w:rPr>
                    <w:ins w:id="3854" w:author="Alexander Thomas Frase" w:date="2012-10-31T16:11:00Z"/>
                  </w:rPr>
                </w:rPrChange>
              </w:rPr>
            </w:pPr>
            <w:ins w:id="3855" w:author="Alexander Thomas Frase" w:date="2012-10-31T16:12:00Z">
              <w:r w:rsidRPr="003321D0">
                <w:rPr>
                  <w:rFonts w:ascii="Courier New" w:hAnsi="Courier New" w:cs="Courier New"/>
                  <w:sz w:val="22"/>
                  <w:szCs w:val="22"/>
                  <w:rPrChange w:id="3856" w:author="Alexander Thomas Frase" w:date="2012-10-31T16:13:00Z">
                    <w:rPr>
                      <w:rFonts w:eastAsiaTheme="majorEastAsia" w:cstheme="majorBidi"/>
                      <w:b/>
                      <w:bCs/>
                      <w:i/>
                      <w:color w:val="000000" w:themeColor="text1"/>
                    </w:rPr>
                  </w:rPrChange>
                </w:rPr>
                <w:t>1</w:t>
              </w:r>
            </w:ins>
          </w:p>
        </w:tc>
        <w:tc>
          <w:tcPr>
            <w:tcW w:w="1141" w:type="dxa"/>
            <w:tcPrChange w:id="3857" w:author="Alexander Thomas Frase" w:date="2012-10-31T16:14:00Z">
              <w:tcPr>
                <w:tcW w:w="2030" w:type="dxa"/>
              </w:tcPr>
            </w:tcPrChange>
          </w:tcPr>
          <w:p w14:paraId="348FB58A" w14:textId="2FBAA424" w:rsidR="003321D0" w:rsidRPr="003321D0" w:rsidRDefault="003321D0" w:rsidP="003C548A">
            <w:pPr>
              <w:rPr>
                <w:ins w:id="3858" w:author="Alexander Thomas Frase" w:date="2012-10-31T16:12:00Z"/>
                <w:rFonts w:ascii="Courier New" w:hAnsi="Courier New" w:cs="Courier New"/>
                <w:sz w:val="22"/>
                <w:szCs w:val="22"/>
                <w:rPrChange w:id="3859" w:author="Alexander Thomas Frase" w:date="2012-10-31T16:13:00Z">
                  <w:rPr>
                    <w:ins w:id="3860" w:author="Alexander Thomas Frase" w:date="2012-10-31T16:12:00Z"/>
                  </w:rPr>
                </w:rPrChange>
              </w:rPr>
            </w:pPr>
            <w:ins w:id="3861" w:author="Alexander Thomas Frase" w:date="2012-10-31T16:12:00Z">
              <w:r w:rsidRPr="003321D0">
                <w:rPr>
                  <w:rFonts w:ascii="Courier New" w:hAnsi="Courier New" w:cs="Courier New"/>
                  <w:sz w:val="22"/>
                  <w:szCs w:val="22"/>
                  <w:rPrChange w:id="3862" w:author="Alexander Thomas Frase" w:date="2012-10-31T16:13:00Z">
                    <w:rPr>
                      <w:rFonts w:eastAsiaTheme="majorEastAsia" w:cstheme="majorBidi"/>
                      <w:b/>
                      <w:bCs/>
                      <w:i/>
                      <w:color w:val="000000" w:themeColor="text1"/>
                    </w:rPr>
                  </w:rPrChange>
                </w:rPr>
                <w:t>region</w:t>
              </w:r>
            </w:ins>
          </w:p>
          <w:p w14:paraId="0CE7ED1E" w14:textId="77777777" w:rsidR="003321D0" w:rsidRPr="003321D0" w:rsidRDefault="003321D0" w:rsidP="003C548A">
            <w:pPr>
              <w:rPr>
                <w:ins w:id="3863" w:author="Alexander Thomas Frase" w:date="2012-10-31T16:12:00Z"/>
                <w:rFonts w:ascii="Courier New" w:hAnsi="Courier New" w:cs="Courier New"/>
                <w:sz w:val="22"/>
                <w:szCs w:val="22"/>
                <w:rPrChange w:id="3864" w:author="Alexander Thomas Frase" w:date="2012-10-31T16:13:00Z">
                  <w:rPr>
                    <w:ins w:id="3865" w:author="Alexander Thomas Frase" w:date="2012-10-31T16:12:00Z"/>
                  </w:rPr>
                </w:rPrChange>
              </w:rPr>
            </w:pPr>
            <w:ins w:id="3866" w:author="Alexander Thomas Frase" w:date="2012-10-31T16:12:00Z">
              <w:r w:rsidRPr="003321D0">
                <w:rPr>
                  <w:rFonts w:ascii="Courier New" w:hAnsi="Courier New" w:cs="Courier New"/>
                  <w:sz w:val="22"/>
                  <w:szCs w:val="22"/>
                  <w:rPrChange w:id="3867" w:author="Alexander Thomas Frase" w:date="2012-10-31T16:13:00Z">
                    <w:rPr>
                      <w:rFonts w:eastAsiaTheme="majorEastAsia" w:cstheme="majorBidi"/>
                      <w:b/>
                      <w:bCs/>
                      <w:i/>
                      <w:color w:val="000000" w:themeColor="text1"/>
                    </w:rPr>
                  </w:rPrChange>
                </w:rPr>
                <w:t>A</w:t>
              </w:r>
            </w:ins>
          </w:p>
          <w:p w14:paraId="62049FE2" w14:textId="77777777" w:rsidR="003321D0" w:rsidRPr="003321D0" w:rsidRDefault="003321D0" w:rsidP="003C548A">
            <w:pPr>
              <w:rPr>
                <w:ins w:id="3868" w:author="Alexander Thomas Frase" w:date="2012-10-31T16:12:00Z"/>
                <w:rFonts w:ascii="Courier New" w:hAnsi="Courier New" w:cs="Courier New"/>
                <w:sz w:val="22"/>
                <w:szCs w:val="22"/>
                <w:rPrChange w:id="3869" w:author="Alexander Thomas Frase" w:date="2012-10-31T16:13:00Z">
                  <w:rPr>
                    <w:ins w:id="3870" w:author="Alexander Thomas Frase" w:date="2012-10-31T16:12:00Z"/>
                  </w:rPr>
                </w:rPrChange>
              </w:rPr>
            </w:pPr>
            <w:ins w:id="3871" w:author="Alexander Thomas Frase" w:date="2012-10-31T16:12:00Z">
              <w:r w:rsidRPr="003321D0">
                <w:rPr>
                  <w:rFonts w:ascii="Courier New" w:hAnsi="Courier New" w:cs="Courier New"/>
                  <w:sz w:val="22"/>
                  <w:szCs w:val="22"/>
                  <w:rPrChange w:id="3872" w:author="Alexander Thomas Frase" w:date="2012-10-31T16:13:00Z">
                    <w:rPr>
                      <w:rFonts w:eastAsiaTheme="majorEastAsia" w:cstheme="majorBidi"/>
                      <w:b/>
                      <w:bCs/>
                      <w:i/>
                      <w:color w:val="000000" w:themeColor="text1"/>
                    </w:rPr>
                  </w:rPrChange>
                </w:rPr>
                <w:t>A</w:t>
              </w:r>
            </w:ins>
          </w:p>
          <w:p w14:paraId="6B2CFAB9" w14:textId="77777777" w:rsidR="003321D0" w:rsidRPr="003321D0" w:rsidRDefault="003321D0" w:rsidP="003C548A">
            <w:pPr>
              <w:rPr>
                <w:ins w:id="3873" w:author="Alexander Thomas Frase" w:date="2012-10-31T16:12:00Z"/>
                <w:rFonts w:ascii="Courier New" w:hAnsi="Courier New" w:cs="Courier New"/>
                <w:sz w:val="22"/>
                <w:szCs w:val="22"/>
                <w:rPrChange w:id="3874" w:author="Alexander Thomas Frase" w:date="2012-10-31T16:13:00Z">
                  <w:rPr>
                    <w:ins w:id="3875" w:author="Alexander Thomas Frase" w:date="2012-10-31T16:12:00Z"/>
                  </w:rPr>
                </w:rPrChange>
              </w:rPr>
            </w:pPr>
            <w:ins w:id="3876" w:author="Alexander Thomas Frase" w:date="2012-10-31T16:12:00Z">
              <w:r w:rsidRPr="003321D0">
                <w:rPr>
                  <w:rFonts w:ascii="Courier New" w:hAnsi="Courier New" w:cs="Courier New"/>
                  <w:sz w:val="22"/>
                  <w:szCs w:val="22"/>
                  <w:rPrChange w:id="3877" w:author="Alexander Thomas Frase" w:date="2012-10-31T16:13:00Z">
                    <w:rPr>
                      <w:rFonts w:eastAsiaTheme="majorEastAsia" w:cstheme="majorBidi"/>
                      <w:b/>
                      <w:bCs/>
                      <w:i/>
                      <w:color w:val="000000" w:themeColor="text1"/>
                    </w:rPr>
                  </w:rPrChange>
                </w:rPr>
                <w:t>B</w:t>
              </w:r>
            </w:ins>
          </w:p>
          <w:p w14:paraId="5B89EB4A" w14:textId="77777777" w:rsidR="003321D0" w:rsidRPr="003321D0" w:rsidRDefault="003321D0" w:rsidP="003C548A">
            <w:pPr>
              <w:rPr>
                <w:ins w:id="3878" w:author="Alexander Thomas Frase" w:date="2012-10-31T16:12:00Z"/>
                <w:rFonts w:ascii="Courier New" w:hAnsi="Courier New" w:cs="Courier New"/>
                <w:sz w:val="22"/>
                <w:szCs w:val="22"/>
                <w:rPrChange w:id="3879" w:author="Alexander Thomas Frase" w:date="2012-10-31T16:13:00Z">
                  <w:rPr>
                    <w:ins w:id="3880" w:author="Alexander Thomas Frase" w:date="2012-10-31T16:12:00Z"/>
                  </w:rPr>
                </w:rPrChange>
              </w:rPr>
            </w:pPr>
            <w:ins w:id="3881" w:author="Alexander Thomas Frase" w:date="2012-10-31T16:12:00Z">
              <w:r w:rsidRPr="003321D0">
                <w:rPr>
                  <w:rFonts w:ascii="Courier New" w:hAnsi="Courier New" w:cs="Courier New"/>
                  <w:sz w:val="22"/>
                  <w:szCs w:val="22"/>
                  <w:rPrChange w:id="3882" w:author="Alexander Thomas Frase" w:date="2012-10-31T16:13:00Z">
                    <w:rPr>
                      <w:rFonts w:eastAsiaTheme="majorEastAsia" w:cstheme="majorBidi"/>
                      <w:b/>
                      <w:bCs/>
                      <w:i/>
                      <w:color w:val="000000" w:themeColor="text1"/>
                    </w:rPr>
                  </w:rPrChange>
                </w:rPr>
                <w:t>B</w:t>
              </w:r>
            </w:ins>
          </w:p>
          <w:p w14:paraId="19EDDF68" w14:textId="77777777" w:rsidR="003321D0" w:rsidRPr="003321D0" w:rsidRDefault="003321D0" w:rsidP="003C548A">
            <w:pPr>
              <w:rPr>
                <w:ins w:id="3883" w:author="Alexander Thomas Frase" w:date="2012-10-31T16:12:00Z"/>
                <w:rFonts w:ascii="Courier New" w:hAnsi="Courier New" w:cs="Courier New"/>
                <w:sz w:val="22"/>
                <w:szCs w:val="22"/>
                <w:rPrChange w:id="3884" w:author="Alexander Thomas Frase" w:date="2012-10-31T16:13:00Z">
                  <w:rPr>
                    <w:ins w:id="3885" w:author="Alexander Thomas Frase" w:date="2012-10-31T16:12:00Z"/>
                  </w:rPr>
                </w:rPrChange>
              </w:rPr>
            </w:pPr>
            <w:ins w:id="3886" w:author="Alexander Thomas Frase" w:date="2012-10-31T16:12:00Z">
              <w:r w:rsidRPr="003321D0">
                <w:rPr>
                  <w:rFonts w:ascii="Courier New" w:hAnsi="Courier New" w:cs="Courier New"/>
                  <w:sz w:val="22"/>
                  <w:szCs w:val="22"/>
                  <w:rPrChange w:id="3887" w:author="Alexander Thomas Frase" w:date="2012-10-31T16:13:00Z">
                    <w:rPr>
                      <w:rFonts w:eastAsiaTheme="majorEastAsia" w:cstheme="majorBidi"/>
                      <w:b/>
                      <w:bCs/>
                      <w:i/>
                      <w:color w:val="000000" w:themeColor="text1"/>
                    </w:rPr>
                  </w:rPrChange>
                </w:rPr>
                <w:t>B</w:t>
              </w:r>
            </w:ins>
          </w:p>
          <w:p w14:paraId="2F194CD9" w14:textId="77777777" w:rsidR="003321D0" w:rsidRPr="003321D0" w:rsidRDefault="003321D0" w:rsidP="003C548A">
            <w:pPr>
              <w:rPr>
                <w:ins w:id="3888" w:author="Alexander Thomas Frase" w:date="2012-10-31T16:12:00Z"/>
                <w:rFonts w:ascii="Courier New" w:hAnsi="Courier New" w:cs="Courier New"/>
                <w:sz w:val="22"/>
                <w:szCs w:val="22"/>
                <w:rPrChange w:id="3889" w:author="Alexander Thomas Frase" w:date="2012-10-31T16:13:00Z">
                  <w:rPr>
                    <w:ins w:id="3890" w:author="Alexander Thomas Frase" w:date="2012-10-31T16:12:00Z"/>
                  </w:rPr>
                </w:rPrChange>
              </w:rPr>
            </w:pPr>
            <w:ins w:id="3891" w:author="Alexander Thomas Frase" w:date="2012-10-31T16:12:00Z">
              <w:r w:rsidRPr="003321D0">
                <w:rPr>
                  <w:rFonts w:ascii="Courier New" w:hAnsi="Courier New" w:cs="Courier New"/>
                  <w:sz w:val="22"/>
                  <w:szCs w:val="22"/>
                  <w:rPrChange w:id="3892" w:author="Alexander Thomas Frase" w:date="2012-10-31T16:13:00Z">
                    <w:rPr>
                      <w:rFonts w:eastAsiaTheme="majorEastAsia" w:cstheme="majorBidi"/>
                      <w:b/>
                      <w:bCs/>
                      <w:i/>
                      <w:color w:val="000000" w:themeColor="text1"/>
                    </w:rPr>
                  </w:rPrChange>
                </w:rPr>
                <w:t>C</w:t>
              </w:r>
            </w:ins>
          </w:p>
          <w:p w14:paraId="1987327D" w14:textId="77777777" w:rsidR="003321D0" w:rsidRPr="003321D0" w:rsidRDefault="003321D0" w:rsidP="003C548A">
            <w:pPr>
              <w:rPr>
                <w:ins w:id="3893" w:author="Alexander Thomas Frase" w:date="2012-10-31T16:12:00Z"/>
                <w:rFonts w:ascii="Courier New" w:hAnsi="Courier New" w:cs="Courier New"/>
                <w:sz w:val="22"/>
                <w:szCs w:val="22"/>
                <w:rPrChange w:id="3894" w:author="Alexander Thomas Frase" w:date="2012-10-31T16:13:00Z">
                  <w:rPr>
                    <w:ins w:id="3895" w:author="Alexander Thomas Frase" w:date="2012-10-31T16:12:00Z"/>
                  </w:rPr>
                </w:rPrChange>
              </w:rPr>
            </w:pPr>
            <w:ins w:id="3896" w:author="Alexander Thomas Frase" w:date="2012-10-31T16:12:00Z">
              <w:r w:rsidRPr="003321D0">
                <w:rPr>
                  <w:rFonts w:ascii="Courier New" w:hAnsi="Courier New" w:cs="Courier New"/>
                  <w:sz w:val="22"/>
                  <w:szCs w:val="22"/>
                  <w:rPrChange w:id="3897" w:author="Alexander Thomas Frase" w:date="2012-10-31T16:13:00Z">
                    <w:rPr>
                      <w:rFonts w:eastAsiaTheme="majorEastAsia" w:cstheme="majorBidi"/>
                      <w:b/>
                      <w:bCs/>
                      <w:i/>
                      <w:color w:val="000000" w:themeColor="text1"/>
                    </w:rPr>
                  </w:rPrChange>
                </w:rPr>
                <w:t>C</w:t>
              </w:r>
            </w:ins>
          </w:p>
          <w:p w14:paraId="158DF081" w14:textId="729D238F" w:rsidR="003321D0" w:rsidRPr="003321D0" w:rsidRDefault="003321D0" w:rsidP="003C548A">
            <w:pPr>
              <w:rPr>
                <w:ins w:id="3898" w:author="Alexander Thomas Frase" w:date="2012-10-31T16:11:00Z"/>
                <w:rFonts w:ascii="Courier New" w:hAnsi="Courier New" w:cs="Courier New"/>
                <w:sz w:val="22"/>
                <w:szCs w:val="22"/>
                <w:rPrChange w:id="3899" w:author="Alexander Thomas Frase" w:date="2012-10-31T16:13:00Z">
                  <w:rPr>
                    <w:ins w:id="3900" w:author="Alexander Thomas Frase" w:date="2012-10-31T16:11:00Z"/>
                  </w:rPr>
                </w:rPrChange>
              </w:rPr>
            </w:pPr>
            <w:ins w:id="3901" w:author="Alexander Thomas Frase" w:date="2012-10-31T16:12:00Z">
              <w:r w:rsidRPr="003321D0">
                <w:rPr>
                  <w:rFonts w:ascii="Courier New" w:hAnsi="Courier New" w:cs="Courier New"/>
                  <w:sz w:val="22"/>
                  <w:szCs w:val="22"/>
                  <w:rPrChange w:id="3902" w:author="Alexander Thomas Frase" w:date="2012-10-31T16:13:00Z">
                    <w:rPr>
                      <w:rFonts w:eastAsiaTheme="majorEastAsia" w:cstheme="majorBidi"/>
                      <w:b/>
                      <w:bCs/>
                      <w:i/>
                      <w:color w:val="000000" w:themeColor="text1"/>
                    </w:rPr>
                  </w:rPrChange>
                </w:rPr>
                <w:t>D</w:t>
              </w:r>
            </w:ins>
          </w:p>
        </w:tc>
        <w:tc>
          <w:tcPr>
            <w:tcW w:w="1009" w:type="dxa"/>
            <w:tcPrChange w:id="3903" w:author="Alexander Thomas Frase" w:date="2012-10-31T16:14:00Z">
              <w:tcPr>
                <w:tcW w:w="2031" w:type="dxa"/>
              </w:tcPr>
            </w:tcPrChange>
          </w:tcPr>
          <w:p w14:paraId="2E613E77" w14:textId="7DA0C52D" w:rsidR="003321D0" w:rsidRPr="003321D0" w:rsidRDefault="003321D0" w:rsidP="003C548A">
            <w:pPr>
              <w:rPr>
                <w:ins w:id="3904" w:author="Alexander Thomas Frase" w:date="2012-10-31T16:12:00Z"/>
                <w:rFonts w:ascii="Courier New" w:hAnsi="Courier New" w:cs="Courier New"/>
                <w:sz w:val="22"/>
                <w:szCs w:val="22"/>
                <w:rPrChange w:id="3905" w:author="Alexander Thomas Frase" w:date="2012-10-31T16:13:00Z">
                  <w:rPr>
                    <w:ins w:id="3906" w:author="Alexander Thomas Frase" w:date="2012-10-31T16:12:00Z"/>
                  </w:rPr>
                </w:rPrChange>
              </w:rPr>
            </w:pPr>
            <w:ins w:id="3907" w:author="Alexander Thomas Frase" w:date="2012-10-31T16:12:00Z">
              <w:r w:rsidRPr="003321D0">
                <w:rPr>
                  <w:rFonts w:ascii="Courier New" w:hAnsi="Courier New" w:cs="Courier New"/>
                  <w:sz w:val="22"/>
                  <w:szCs w:val="22"/>
                  <w:rPrChange w:id="3908" w:author="Alexander Thomas Frase" w:date="2012-10-31T16:13:00Z">
                    <w:rPr>
                      <w:rFonts w:eastAsiaTheme="majorEastAsia" w:cstheme="majorBidi"/>
                      <w:b/>
                      <w:bCs/>
                      <w:i/>
                      <w:color w:val="000000" w:themeColor="text1"/>
                    </w:rPr>
                  </w:rPrChange>
                </w:rPr>
                <w:t>start</w:t>
              </w:r>
            </w:ins>
          </w:p>
          <w:p w14:paraId="5A52324E" w14:textId="77777777" w:rsidR="003321D0" w:rsidRPr="003321D0" w:rsidRDefault="003321D0" w:rsidP="003C548A">
            <w:pPr>
              <w:rPr>
                <w:ins w:id="3909" w:author="Alexander Thomas Frase" w:date="2012-10-31T16:12:00Z"/>
                <w:rFonts w:ascii="Courier New" w:hAnsi="Courier New" w:cs="Courier New"/>
                <w:sz w:val="22"/>
                <w:szCs w:val="22"/>
                <w:rPrChange w:id="3910" w:author="Alexander Thomas Frase" w:date="2012-10-31T16:13:00Z">
                  <w:rPr>
                    <w:ins w:id="3911" w:author="Alexander Thomas Frase" w:date="2012-10-31T16:12:00Z"/>
                  </w:rPr>
                </w:rPrChange>
              </w:rPr>
            </w:pPr>
            <w:ins w:id="3912" w:author="Alexander Thomas Frase" w:date="2012-10-31T16:12:00Z">
              <w:r w:rsidRPr="003321D0">
                <w:rPr>
                  <w:rFonts w:ascii="Courier New" w:hAnsi="Courier New" w:cs="Courier New"/>
                  <w:sz w:val="22"/>
                  <w:szCs w:val="22"/>
                  <w:rPrChange w:id="3913" w:author="Alexander Thomas Frase" w:date="2012-10-31T16:13:00Z">
                    <w:rPr>
                      <w:rFonts w:eastAsiaTheme="majorEastAsia" w:cstheme="majorBidi"/>
                      <w:b/>
                      <w:bCs/>
                      <w:i/>
                      <w:color w:val="000000" w:themeColor="text1"/>
                    </w:rPr>
                  </w:rPrChange>
                </w:rPr>
                <w:t>8</w:t>
              </w:r>
            </w:ins>
          </w:p>
          <w:p w14:paraId="0FB225D9" w14:textId="77777777" w:rsidR="003321D0" w:rsidRPr="003321D0" w:rsidRDefault="003321D0" w:rsidP="003C548A">
            <w:pPr>
              <w:rPr>
                <w:ins w:id="3914" w:author="Alexander Thomas Frase" w:date="2012-10-31T16:12:00Z"/>
                <w:rFonts w:ascii="Courier New" w:hAnsi="Courier New" w:cs="Courier New"/>
                <w:sz w:val="22"/>
                <w:szCs w:val="22"/>
                <w:rPrChange w:id="3915" w:author="Alexander Thomas Frase" w:date="2012-10-31T16:13:00Z">
                  <w:rPr>
                    <w:ins w:id="3916" w:author="Alexander Thomas Frase" w:date="2012-10-31T16:12:00Z"/>
                  </w:rPr>
                </w:rPrChange>
              </w:rPr>
            </w:pPr>
            <w:ins w:id="3917" w:author="Alexander Thomas Frase" w:date="2012-10-31T16:12:00Z">
              <w:r w:rsidRPr="003321D0">
                <w:rPr>
                  <w:rFonts w:ascii="Courier New" w:hAnsi="Courier New" w:cs="Courier New"/>
                  <w:sz w:val="22"/>
                  <w:szCs w:val="22"/>
                  <w:rPrChange w:id="3918" w:author="Alexander Thomas Frase" w:date="2012-10-31T16:13:00Z">
                    <w:rPr>
                      <w:rFonts w:eastAsiaTheme="majorEastAsia" w:cstheme="majorBidi"/>
                      <w:b/>
                      <w:bCs/>
                      <w:i/>
                      <w:color w:val="000000" w:themeColor="text1"/>
                    </w:rPr>
                  </w:rPrChange>
                </w:rPr>
                <w:t>8</w:t>
              </w:r>
            </w:ins>
          </w:p>
          <w:p w14:paraId="020AE7E0" w14:textId="77777777" w:rsidR="003321D0" w:rsidRPr="003321D0" w:rsidRDefault="003321D0" w:rsidP="003C548A">
            <w:pPr>
              <w:rPr>
                <w:ins w:id="3919" w:author="Alexander Thomas Frase" w:date="2012-10-31T16:12:00Z"/>
                <w:rFonts w:ascii="Courier New" w:hAnsi="Courier New" w:cs="Courier New"/>
                <w:sz w:val="22"/>
                <w:szCs w:val="22"/>
                <w:rPrChange w:id="3920" w:author="Alexander Thomas Frase" w:date="2012-10-31T16:13:00Z">
                  <w:rPr>
                    <w:ins w:id="3921" w:author="Alexander Thomas Frase" w:date="2012-10-31T16:12:00Z"/>
                  </w:rPr>
                </w:rPrChange>
              </w:rPr>
            </w:pPr>
            <w:ins w:id="3922" w:author="Alexander Thomas Frase" w:date="2012-10-31T16:12:00Z">
              <w:r w:rsidRPr="003321D0">
                <w:rPr>
                  <w:rFonts w:ascii="Courier New" w:hAnsi="Courier New" w:cs="Courier New"/>
                  <w:sz w:val="22"/>
                  <w:szCs w:val="22"/>
                  <w:rPrChange w:id="3923" w:author="Alexander Thomas Frase" w:date="2012-10-31T16:13:00Z">
                    <w:rPr>
                      <w:rFonts w:eastAsiaTheme="majorEastAsia" w:cstheme="majorBidi"/>
                      <w:b/>
                      <w:bCs/>
                      <w:i/>
                      <w:color w:val="000000" w:themeColor="text1"/>
                    </w:rPr>
                  </w:rPrChange>
                </w:rPr>
                <w:t>28</w:t>
              </w:r>
            </w:ins>
          </w:p>
          <w:p w14:paraId="3F6D06BC" w14:textId="77777777" w:rsidR="003321D0" w:rsidRPr="003321D0" w:rsidRDefault="003321D0" w:rsidP="003C548A">
            <w:pPr>
              <w:rPr>
                <w:ins w:id="3924" w:author="Alexander Thomas Frase" w:date="2012-10-31T16:12:00Z"/>
                <w:rFonts w:ascii="Courier New" w:hAnsi="Courier New" w:cs="Courier New"/>
                <w:sz w:val="22"/>
                <w:szCs w:val="22"/>
                <w:rPrChange w:id="3925" w:author="Alexander Thomas Frase" w:date="2012-10-31T16:13:00Z">
                  <w:rPr>
                    <w:ins w:id="3926" w:author="Alexander Thomas Frase" w:date="2012-10-31T16:12:00Z"/>
                  </w:rPr>
                </w:rPrChange>
              </w:rPr>
            </w:pPr>
            <w:ins w:id="3927" w:author="Alexander Thomas Frase" w:date="2012-10-31T16:12:00Z">
              <w:r w:rsidRPr="003321D0">
                <w:rPr>
                  <w:rFonts w:ascii="Courier New" w:hAnsi="Courier New" w:cs="Courier New"/>
                  <w:sz w:val="22"/>
                  <w:szCs w:val="22"/>
                  <w:rPrChange w:id="3928" w:author="Alexander Thomas Frase" w:date="2012-10-31T16:13:00Z">
                    <w:rPr>
                      <w:rFonts w:eastAsiaTheme="majorEastAsia" w:cstheme="majorBidi"/>
                      <w:b/>
                      <w:bCs/>
                      <w:i/>
                      <w:color w:val="000000" w:themeColor="text1"/>
                    </w:rPr>
                  </w:rPrChange>
                </w:rPr>
                <w:t>28</w:t>
              </w:r>
            </w:ins>
          </w:p>
          <w:p w14:paraId="77E5E4AE" w14:textId="77777777" w:rsidR="003321D0" w:rsidRPr="003321D0" w:rsidRDefault="003321D0" w:rsidP="003C548A">
            <w:pPr>
              <w:rPr>
                <w:ins w:id="3929" w:author="Alexander Thomas Frase" w:date="2012-10-31T16:12:00Z"/>
                <w:rFonts w:ascii="Courier New" w:hAnsi="Courier New" w:cs="Courier New"/>
                <w:sz w:val="22"/>
                <w:szCs w:val="22"/>
                <w:rPrChange w:id="3930" w:author="Alexander Thomas Frase" w:date="2012-10-31T16:13:00Z">
                  <w:rPr>
                    <w:ins w:id="3931" w:author="Alexander Thomas Frase" w:date="2012-10-31T16:12:00Z"/>
                  </w:rPr>
                </w:rPrChange>
              </w:rPr>
            </w:pPr>
            <w:ins w:id="3932" w:author="Alexander Thomas Frase" w:date="2012-10-31T16:12:00Z">
              <w:r w:rsidRPr="003321D0">
                <w:rPr>
                  <w:rFonts w:ascii="Courier New" w:hAnsi="Courier New" w:cs="Courier New"/>
                  <w:sz w:val="22"/>
                  <w:szCs w:val="22"/>
                  <w:rPrChange w:id="3933" w:author="Alexander Thomas Frase" w:date="2012-10-31T16:13:00Z">
                    <w:rPr>
                      <w:rFonts w:eastAsiaTheme="majorEastAsia" w:cstheme="majorBidi"/>
                      <w:b/>
                      <w:bCs/>
                      <w:i/>
                      <w:color w:val="000000" w:themeColor="text1"/>
                    </w:rPr>
                  </w:rPrChange>
                </w:rPr>
                <w:t>28</w:t>
              </w:r>
            </w:ins>
          </w:p>
          <w:p w14:paraId="378FBAC7" w14:textId="77777777" w:rsidR="003321D0" w:rsidRPr="003321D0" w:rsidRDefault="003321D0" w:rsidP="003C548A">
            <w:pPr>
              <w:rPr>
                <w:ins w:id="3934" w:author="Alexander Thomas Frase" w:date="2012-10-31T16:12:00Z"/>
                <w:rFonts w:ascii="Courier New" w:hAnsi="Courier New" w:cs="Courier New"/>
                <w:sz w:val="22"/>
                <w:szCs w:val="22"/>
                <w:rPrChange w:id="3935" w:author="Alexander Thomas Frase" w:date="2012-10-31T16:13:00Z">
                  <w:rPr>
                    <w:ins w:id="3936" w:author="Alexander Thomas Frase" w:date="2012-10-31T16:12:00Z"/>
                  </w:rPr>
                </w:rPrChange>
              </w:rPr>
            </w:pPr>
            <w:ins w:id="3937" w:author="Alexander Thomas Frase" w:date="2012-10-31T16:12:00Z">
              <w:r w:rsidRPr="003321D0">
                <w:rPr>
                  <w:rFonts w:ascii="Courier New" w:hAnsi="Courier New" w:cs="Courier New"/>
                  <w:sz w:val="22"/>
                  <w:szCs w:val="22"/>
                  <w:rPrChange w:id="3938" w:author="Alexander Thomas Frase" w:date="2012-10-31T16:13:00Z">
                    <w:rPr>
                      <w:rFonts w:eastAsiaTheme="majorEastAsia" w:cstheme="majorBidi"/>
                      <w:b/>
                      <w:bCs/>
                      <w:i/>
                      <w:color w:val="000000" w:themeColor="text1"/>
                    </w:rPr>
                  </w:rPrChange>
                </w:rPr>
                <w:t>52</w:t>
              </w:r>
            </w:ins>
          </w:p>
          <w:p w14:paraId="513365B6" w14:textId="77777777" w:rsidR="003321D0" w:rsidRPr="003321D0" w:rsidRDefault="003321D0" w:rsidP="003C548A">
            <w:pPr>
              <w:rPr>
                <w:ins w:id="3939" w:author="Alexander Thomas Frase" w:date="2012-10-31T16:12:00Z"/>
                <w:rFonts w:ascii="Courier New" w:hAnsi="Courier New" w:cs="Courier New"/>
                <w:sz w:val="22"/>
                <w:szCs w:val="22"/>
                <w:rPrChange w:id="3940" w:author="Alexander Thomas Frase" w:date="2012-10-31T16:13:00Z">
                  <w:rPr>
                    <w:ins w:id="3941" w:author="Alexander Thomas Frase" w:date="2012-10-31T16:12:00Z"/>
                  </w:rPr>
                </w:rPrChange>
              </w:rPr>
            </w:pPr>
            <w:ins w:id="3942" w:author="Alexander Thomas Frase" w:date="2012-10-31T16:12:00Z">
              <w:r w:rsidRPr="003321D0">
                <w:rPr>
                  <w:rFonts w:ascii="Courier New" w:hAnsi="Courier New" w:cs="Courier New"/>
                  <w:sz w:val="22"/>
                  <w:szCs w:val="22"/>
                  <w:rPrChange w:id="3943" w:author="Alexander Thomas Frase" w:date="2012-10-31T16:13:00Z">
                    <w:rPr>
                      <w:rFonts w:eastAsiaTheme="majorEastAsia" w:cstheme="majorBidi"/>
                      <w:b/>
                      <w:bCs/>
                      <w:i/>
                      <w:color w:val="000000" w:themeColor="text1"/>
                    </w:rPr>
                  </w:rPrChange>
                </w:rPr>
                <w:t>54</w:t>
              </w:r>
            </w:ins>
          </w:p>
          <w:p w14:paraId="01504DFF" w14:textId="65069E08" w:rsidR="003321D0" w:rsidRPr="003321D0" w:rsidRDefault="003321D0" w:rsidP="003C548A">
            <w:pPr>
              <w:rPr>
                <w:ins w:id="3944" w:author="Alexander Thomas Frase" w:date="2012-10-31T16:11:00Z"/>
                <w:rFonts w:ascii="Courier New" w:hAnsi="Courier New" w:cs="Courier New"/>
                <w:sz w:val="22"/>
                <w:szCs w:val="22"/>
                <w:rPrChange w:id="3945" w:author="Alexander Thomas Frase" w:date="2012-10-31T16:13:00Z">
                  <w:rPr>
                    <w:ins w:id="3946" w:author="Alexander Thomas Frase" w:date="2012-10-31T16:11:00Z"/>
                  </w:rPr>
                </w:rPrChange>
              </w:rPr>
            </w:pPr>
            <w:ins w:id="3947" w:author="Alexander Thomas Frase" w:date="2012-10-31T16:12:00Z">
              <w:r w:rsidRPr="003321D0">
                <w:rPr>
                  <w:rFonts w:ascii="Courier New" w:hAnsi="Courier New" w:cs="Courier New"/>
                  <w:sz w:val="22"/>
                  <w:szCs w:val="22"/>
                  <w:rPrChange w:id="3948" w:author="Alexander Thomas Frase" w:date="2012-10-31T16:13:00Z">
                    <w:rPr>
                      <w:rFonts w:eastAsiaTheme="majorEastAsia" w:cstheme="majorBidi"/>
                      <w:b/>
                      <w:bCs/>
                      <w:i/>
                      <w:color w:val="000000" w:themeColor="text1"/>
                    </w:rPr>
                  </w:rPrChange>
                </w:rPr>
                <w:t>58</w:t>
              </w:r>
            </w:ins>
          </w:p>
        </w:tc>
        <w:tc>
          <w:tcPr>
            <w:tcW w:w="4886" w:type="dxa"/>
            <w:tcPrChange w:id="3949" w:author="Alexander Thomas Frase" w:date="2012-10-31T16:14:00Z">
              <w:tcPr>
                <w:tcW w:w="2031" w:type="dxa"/>
              </w:tcPr>
            </w:tcPrChange>
          </w:tcPr>
          <w:p w14:paraId="1ECC8815" w14:textId="114B60CA" w:rsidR="003321D0" w:rsidRPr="003321D0" w:rsidRDefault="003321D0" w:rsidP="003C548A">
            <w:pPr>
              <w:rPr>
                <w:ins w:id="3950" w:author="Alexander Thomas Frase" w:date="2012-10-31T16:12:00Z"/>
                <w:rFonts w:ascii="Courier New" w:hAnsi="Courier New" w:cs="Courier New"/>
                <w:sz w:val="22"/>
                <w:szCs w:val="22"/>
                <w:rPrChange w:id="3951" w:author="Alexander Thomas Frase" w:date="2012-10-31T16:13:00Z">
                  <w:rPr>
                    <w:ins w:id="3952" w:author="Alexander Thomas Frase" w:date="2012-10-31T16:12:00Z"/>
                  </w:rPr>
                </w:rPrChange>
              </w:rPr>
            </w:pPr>
            <w:ins w:id="3953" w:author="Alexander Thomas Frase" w:date="2012-10-31T16:12:00Z">
              <w:r w:rsidRPr="003321D0">
                <w:rPr>
                  <w:rFonts w:ascii="Courier New" w:hAnsi="Courier New" w:cs="Courier New"/>
                  <w:sz w:val="22"/>
                  <w:szCs w:val="22"/>
                  <w:rPrChange w:id="3954" w:author="Alexander Thomas Frase" w:date="2012-10-31T16:13:00Z">
                    <w:rPr>
                      <w:rFonts w:eastAsiaTheme="majorEastAsia" w:cstheme="majorBidi"/>
                      <w:b/>
                      <w:bCs/>
                      <w:i/>
                      <w:color w:val="000000" w:themeColor="text1"/>
                    </w:rPr>
                  </w:rPrChange>
                </w:rPr>
                <w:t>stop</w:t>
              </w:r>
            </w:ins>
          </w:p>
          <w:p w14:paraId="7CD92EF8" w14:textId="77777777" w:rsidR="003321D0" w:rsidRPr="003321D0" w:rsidRDefault="003321D0" w:rsidP="003C548A">
            <w:pPr>
              <w:rPr>
                <w:ins w:id="3955" w:author="Alexander Thomas Frase" w:date="2012-10-31T16:12:00Z"/>
                <w:rFonts w:ascii="Courier New" w:hAnsi="Courier New" w:cs="Courier New"/>
                <w:sz w:val="22"/>
                <w:szCs w:val="22"/>
                <w:rPrChange w:id="3956" w:author="Alexander Thomas Frase" w:date="2012-10-31T16:13:00Z">
                  <w:rPr>
                    <w:ins w:id="3957" w:author="Alexander Thomas Frase" w:date="2012-10-31T16:12:00Z"/>
                  </w:rPr>
                </w:rPrChange>
              </w:rPr>
            </w:pPr>
            <w:ins w:id="3958" w:author="Alexander Thomas Frase" w:date="2012-10-31T16:12:00Z">
              <w:r w:rsidRPr="003321D0">
                <w:rPr>
                  <w:rFonts w:ascii="Courier New" w:hAnsi="Courier New" w:cs="Courier New"/>
                  <w:sz w:val="22"/>
                  <w:szCs w:val="22"/>
                  <w:rPrChange w:id="3959" w:author="Alexander Thomas Frase" w:date="2012-10-31T16:13:00Z">
                    <w:rPr>
                      <w:rFonts w:eastAsiaTheme="majorEastAsia" w:cstheme="majorBidi"/>
                      <w:b/>
                      <w:bCs/>
                      <w:i/>
                      <w:color w:val="000000" w:themeColor="text1"/>
                    </w:rPr>
                  </w:rPrChange>
                </w:rPr>
                <w:t>22</w:t>
              </w:r>
            </w:ins>
          </w:p>
          <w:p w14:paraId="381082DF" w14:textId="77777777" w:rsidR="003321D0" w:rsidRPr="003321D0" w:rsidRDefault="003321D0" w:rsidP="003C548A">
            <w:pPr>
              <w:rPr>
                <w:ins w:id="3960" w:author="Alexander Thomas Frase" w:date="2012-10-31T16:12:00Z"/>
                <w:rFonts w:ascii="Courier New" w:hAnsi="Courier New" w:cs="Courier New"/>
                <w:sz w:val="22"/>
                <w:szCs w:val="22"/>
                <w:rPrChange w:id="3961" w:author="Alexander Thomas Frase" w:date="2012-10-31T16:13:00Z">
                  <w:rPr>
                    <w:ins w:id="3962" w:author="Alexander Thomas Frase" w:date="2012-10-31T16:12:00Z"/>
                  </w:rPr>
                </w:rPrChange>
              </w:rPr>
            </w:pPr>
            <w:ins w:id="3963" w:author="Alexander Thomas Frase" w:date="2012-10-31T16:12:00Z">
              <w:r w:rsidRPr="003321D0">
                <w:rPr>
                  <w:rFonts w:ascii="Courier New" w:hAnsi="Courier New" w:cs="Courier New"/>
                  <w:sz w:val="22"/>
                  <w:szCs w:val="22"/>
                  <w:rPrChange w:id="3964" w:author="Alexander Thomas Frase" w:date="2012-10-31T16:13:00Z">
                    <w:rPr>
                      <w:rFonts w:eastAsiaTheme="majorEastAsia" w:cstheme="majorBidi"/>
                      <w:b/>
                      <w:bCs/>
                      <w:i/>
                      <w:color w:val="000000" w:themeColor="text1"/>
                    </w:rPr>
                  </w:rPrChange>
                </w:rPr>
                <w:t>22</w:t>
              </w:r>
            </w:ins>
          </w:p>
          <w:p w14:paraId="341006E0" w14:textId="77777777" w:rsidR="003321D0" w:rsidRPr="003321D0" w:rsidRDefault="003321D0" w:rsidP="003C548A">
            <w:pPr>
              <w:rPr>
                <w:ins w:id="3965" w:author="Alexander Thomas Frase" w:date="2012-10-31T16:12:00Z"/>
                <w:rFonts w:ascii="Courier New" w:hAnsi="Courier New" w:cs="Courier New"/>
                <w:sz w:val="22"/>
                <w:szCs w:val="22"/>
                <w:rPrChange w:id="3966" w:author="Alexander Thomas Frase" w:date="2012-10-31T16:13:00Z">
                  <w:rPr>
                    <w:ins w:id="3967" w:author="Alexander Thomas Frase" w:date="2012-10-31T16:12:00Z"/>
                  </w:rPr>
                </w:rPrChange>
              </w:rPr>
            </w:pPr>
            <w:ins w:id="3968" w:author="Alexander Thomas Frase" w:date="2012-10-31T16:12:00Z">
              <w:r w:rsidRPr="003321D0">
                <w:rPr>
                  <w:rFonts w:ascii="Courier New" w:hAnsi="Courier New" w:cs="Courier New"/>
                  <w:sz w:val="22"/>
                  <w:szCs w:val="22"/>
                  <w:rPrChange w:id="3969" w:author="Alexander Thomas Frase" w:date="2012-10-31T16:13:00Z">
                    <w:rPr>
                      <w:rFonts w:eastAsiaTheme="majorEastAsia" w:cstheme="majorBidi"/>
                      <w:b/>
                      <w:bCs/>
                      <w:i/>
                      <w:color w:val="000000" w:themeColor="text1"/>
                    </w:rPr>
                  </w:rPrChange>
                </w:rPr>
                <w:t>52</w:t>
              </w:r>
            </w:ins>
          </w:p>
          <w:p w14:paraId="11BA6125" w14:textId="77777777" w:rsidR="003321D0" w:rsidRPr="003321D0" w:rsidRDefault="003321D0" w:rsidP="003C548A">
            <w:pPr>
              <w:rPr>
                <w:ins w:id="3970" w:author="Alexander Thomas Frase" w:date="2012-10-31T16:12:00Z"/>
                <w:rFonts w:ascii="Courier New" w:hAnsi="Courier New" w:cs="Courier New"/>
                <w:sz w:val="22"/>
                <w:szCs w:val="22"/>
                <w:rPrChange w:id="3971" w:author="Alexander Thomas Frase" w:date="2012-10-31T16:13:00Z">
                  <w:rPr>
                    <w:ins w:id="3972" w:author="Alexander Thomas Frase" w:date="2012-10-31T16:12:00Z"/>
                  </w:rPr>
                </w:rPrChange>
              </w:rPr>
            </w:pPr>
            <w:ins w:id="3973" w:author="Alexander Thomas Frase" w:date="2012-10-31T16:12:00Z">
              <w:r w:rsidRPr="003321D0">
                <w:rPr>
                  <w:rFonts w:ascii="Courier New" w:hAnsi="Courier New" w:cs="Courier New"/>
                  <w:sz w:val="22"/>
                  <w:szCs w:val="22"/>
                  <w:rPrChange w:id="3974" w:author="Alexander Thomas Frase" w:date="2012-10-31T16:13:00Z">
                    <w:rPr>
                      <w:rFonts w:eastAsiaTheme="majorEastAsia" w:cstheme="majorBidi"/>
                      <w:b/>
                      <w:bCs/>
                      <w:i/>
                      <w:color w:val="000000" w:themeColor="text1"/>
                    </w:rPr>
                  </w:rPrChange>
                </w:rPr>
                <w:t>52</w:t>
              </w:r>
            </w:ins>
          </w:p>
          <w:p w14:paraId="16B52965" w14:textId="77777777" w:rsidR="003321D0" w:rsidRPr="003321D0" w:rsidRDefault="003321D0" w:rsidP="003C548A">
            <w:pPr>
              <w:rPr>
                <w:ins w:id="3975" w:author="Alexander Thomas Frase" w:date="2012-10-31T16:12:00Z"/>
                <w:rFonts w:ascii="Courier New" w:hAnsi="Courier New" w:cs="Courier New"/>
                <w:sz w:val="22"/>
                <w:szCs w:val="22"/>
                <w:rPrChange w:id="3976" w:author="Alexander Thomas Frase" w:date="2012-10-31T16:13:00Z">
                  <w:rPr>
                    <w:ins w:id="3977" w:author="Alexander Thomas Frase" w:date="2012-10-31T16:12:00Z"/>
                  </w:rPr>
                </w:rPrChange>
              </w:rPr>
            </w:pPr>
            <w:ins w:id="3978" w:author="Alexander Thomas Frase" w:date="2012-10-31T16:12:00Z">
              <w:r w:rsidRPr="003321D0">
                <w:rPr>
                  <w:rFonts w:ascii="Courier New" w:hAnsi="Courier New" w:cs="Courier New"/>
                  <w:sz w:val="22"/>
                  <w:szCs w:val="22"/>
                  <w:rPrChange w:id="3979" w:author="Alexander Thomas Frase" w:date="2012-10-31T16:13:00Z">
                    <w:rPr>
                      <w:rFonts w:eastAsiaTheme="majorEastAsia" w:cstheme="majorBidi"/>
                      <w:b/>
                      <w:bCs/>
                      <w:i/>
                      <w:color w:val="000000" w:themeColor="text1"/>
                    </w:rPr>
                  </w:rPrChange>
                </w:rPr>
                <w:t>52</w:t>
              </w:r>
            </w:ins>
          </w:p>
          <w:p w14:paraId="6482CBB6" w14:textId="77777777" w:rsidR="003321D0" w:rsidRPr="003321D0" w:rsidRDefault="003321D0" w:rsidP="003C548A">
            <w:pPr>
              <w:rPr>
                <w:ins w:id="3980" w:author="Alexander Thomas Frase" w:date="2012-10-31T16:12:00Z"/>
                <w:rFonts w:ascii="Courier New" w:hAnsi="Courier New" w:cs="Courier New"/>
                <w:sz w:val="22"/>
                <w:szCs w:val="22"/>
                <w:rPrChange w:id="3981" w:author="Alexander Thomas Frase" w:date="2012-10-31T16:13:00Z">
                  <w:rPr>
                    <w:ins w:id="3982" w:author="Alexander Thomas Frase" w:date="2012-10-31T16:12:00Z"/>
                  </w:rPr>
                </w:rPrChange>
              </w:rPr>
            </w:pPr>
            <w:ins w:id="3983" w:author="Alexander Thomas Frase" w:date="2012-10-31T16:12:00Z">
              <w:r w:rsidRPr="003321D0">
                <w:rPr>
                  <w:rFonts w:ascii="Courier New" w:hAnsi="Courier New" w:cs="Courier New"/>
                  <w:sz w:val="22"/>
                  <w:szCs w:val="22"/>
                  <w:rPrChange w:id="3984" w:author="Alexander Thomas Frase" w:date="2012-10-31T16:13:00Z">
                    <w:rPr>
                      <w:rFonts w:eastAsiaTheme="majorEastAsia" w:cstheme="majorBidi"/>
                      <w:b/>
                      <w:bCs/>
                      <w:i/>
                      <w:color w:val="000000" w:themeColor="text1"/>
                    </w:rPr>
                  </w:rPrChange>
                </w:rPr>
                <w:t>62</w:t>
              </w:r>
            </w:ins>
          </w:p>
          <w:p w14:paraId="172F6B41" w14:textId="77777777" w:rsidR="003321D0" w:rsidRPr="003321D0" w:rsidRDefault="003321D0" w:rsidP="003C548A">
            <w:pPr>
              <w:rPr>
                <w:ins w:id="3985" w:author="Alexander Thomas Frase" w:date="2012-10-31T16:13:00Z"/>
                <w:rFonts w:ascii="Courier New" w:hAnsi="Courier New" w:cs="Courier New"/>
                <w:sz w:val="22"/>
                <w:szCs w:val="22"/>
                <w:rPrChange w:id="3986" w:author="Alexander Thomas Frase" w:date="2012-10-31T16:13:00Z">
                  <w:rPr>
                    <w:ins w:id="3987" w:author="Alexander Thomas Frase" w:date="2012-10-31T16:13:00Z"/>
                  </w:rPr>
                </w:rPrChange>
              </w:rPr>
            </w:pPr>
            <w:ins w:id="3988" w:author="Alexander Thomas Frase" w:date="2012-10-31T16:13:00Z">
              <w:r w:rsidRPr="003321D0">
                <w:rPr>
                  <w:rFonts w:ascii="Courier New" w:hAnsi="Courier New" w:cs="Courier New"/>
                  <w:sz w:val="22"/>
                  <w:szCs w:val="22"/>
                  <w:rPrChange w:id="3989" w:author="Alexander Thomas Frase" w:date="2012-10-31T16:13:00Z">
                    <w:rPr>
                      <w:rFonts w:eastAsiaTheme="majorEastAsia" w:cstheme="majorBidi"/>
                      <w:b/>
                      <w:bCs/>
                      <w:i/>
                      <w:color w:val="000000" w:themeColor="text1"/>
                    </w:rPr>
                  </w:rPrChange>
                </w:rPr>
                <w:t>62</w:t>
              </w:r>
            </w:ins>
          </w:p>
          <w:p w14:paraId="00CCEDE8" w14:textId="7ECE9D05" w:rsidR="003321D0" w:rsidRPr="003321D0" w:rsidRDefault="003321D0" w:rsidP="003C548A">
            <w:pPr>
              <w:rPr>
                <w:ins w:id="3990" w:author="Alexander Thomas Frase" w:date="2012-10-31T16:11:00Z"/>
                <w:rFonts w:ascii="Courier New" w:hAnsi="Courier New" w:cs="Courier New"/>
                <w:sz w:val="22"/>
                <w:szCs w:val="22"/>
                <w:rPrChange w:id="3991" w:author="Alexander Thomas Frase" w:date="2012-10-31T16:13:00Z">
                  <w:rPr>
                    <w:ins w:id="3992" w:author="Alexander Thomas Frase" w:date="2012-10-31T16:11:00Z"/>
                  </w:rPr>
                </w:rPrChange>
              </w:rPr>
            </w:pPr>
            <w:ins w:id="3993" w:author="Alexander Thomas Frase" w:date="2012-10-31T16:13:00Z">
              <w:r w:rsidRPr="003321D0">
                <w:rPr>
                  <w:rFonts w:ascii="Courier New" w:hAnsi="Courier New" w:cs="Courier New"/>
                  <w:sz w:val="22"/>
                  <w:szCs w:val="22"/>
                  <w:rPrChange w:id="3994" w:author="Alexander Thomas Frase" w:date="2012-10-31T16:13:00Z">
                    <w:rPr>
                      <w:rFonts w:eastAsiaTheme="majorEastAsia" w:cstheme="majorBidi"/>
                      <w:b/>
                      <w:bCs/>
                      <w:i/>
                      <w:color w:val="000000" w:themeColor="text1"/>
                    </w:rPr>
                  </w:rPrChange>
                </w:rPr>
                <w:t>72</w:t>
              </w:r>
            </w:ins>
          </w:p>
        </w:tc>
      </w:tr>
    </w:tbl>
    <w:p w14:paraId="7A79B469" w14:textId="793BAD46" w:rsidR="003321D0" w:rsidRPr="00E34F27" w:rsidDel="003321D0" w:rsidRDefault="003321D0" w:rsidP="003C548A">
      <w:pPr>
        <w:rPr>
          <w:del w:id="3995" w:author="Alexander Thomas Frase" w:date="2012-10-31T16:13:00Z"/>
        </w:rPr>
      </w:pPr>
    </w:p>
    <w:p w14:paraId="4A30C164" w14:textId="13BF17EE"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96" w:author="Alexander Thomas Frase" w:date="2012-10-31T16:13:00Z"/>
          <w:rFonts w:ascii="Courier New" w:hAnsi="Courier New" w:cs="Courier New"/>
          <w:sz w:val="20"/>
          <w:szCs w:val="20"/>
        </w:rPr>
      </w:pPr>
      <w:del w:id="3997" w:author="Alexander Thomas Frase" w:date="2012-10-31T16:13:00Z">
        <w:r w:rsidRPr="00A9746B" w:rsidDel="003321D0">
          <w:rPr>
            <w:rFonts w:ascii="Courier New" w:hAnsi="Courier New" w:cs="Courier New"/>
            <w:sz w:val="20"/>
            <w:szCs w:val="20"/>
          </w:rPr>
          <w:delText>$ biofilter-2 --stdout -</w:delText>
        </w:r>
        <w:r w:rsidDel="003321D0">
          <w:rPr>
            <w:rFonts w:ascii="Courier New" w:hAnsi="Courier New" w:cs="Courier New"/>
            <w:sz w:val="20"/>
            <w:szCs w:val="20"/>
          </w:rPr>
          <w:delText>-</w:delText>
        </w:r>
        <w:r w:rsidRPr="00A9746B" w:rsidDel="003321D0">
          <w:rPr>
            <w:rFonts w:ascii="Courier New" w:hAnsi="Courier New" w:cs="Courier New"/>
            <w:sz w:val="20"/>
            <w:szCs w:val="20"/>
          </w:rPr>
          <w:delText>k</w:delText>
        </w:r>
        <w:r w:rsidDel="003321D0">
          <w:rPr>
            <w:rFonts w:ascii="Courier New" w:hAnsi="Courier New" w:cs="Courier New"/>
            <w:sz w:val="20"/>
            <w:szCs w:val="20"/>
          </w:rPr>
          <w:delText>nowledge</w:delText>
        </w:r>
        <w:r w:rsidRPr="00A9746B" w:rsidDel="003321D0">
          <w:rPr>
            <w:rFonts w:ascii="Courier New" w:hAnsi="Courier New" w:cs="Courier New"/>
            <w:sz w:val="20"/>
            <w:szCs w:val="20"/>
          </w:rPr>
          <w:delText xml:space="preserve"> test.db -</w:delText>
        </w:r>
        <w:r w:rsidDel="003321D0">
          <w:rPr>
            <w:rFonts w:ascii="Courier New" w:hAnsi="Courier New" w:cs="Courier New"/>
            <w:sz w:val="20"/>
            <w:szCs w:val="20"/>
          </w:rPr>
          <w:delText>-region</w:delText>
        </w:r>
        <w:r w:rsidRPr="00A9746B" w:rsidDel="003321D0">
          <w:rPr>
            <w:rFonts w:ascii="Courier New" w:hAnsi="Courier New" w:cs="Courier New"/>
            <w:sz w:val="20"/>
            <w:szCs w:val="20"/>
          </w:rPr>
          <w:delText xml:space="preserve"> 1:1:60 -</w:delText>
        </w:r>
        <w:r w:rsidDel="003321D0">
          <w:rPr>
            <w:rFonts w:ascii="Courier New" w:hAnsi="Courier New" w:cs="Courier New"/>
            <w:sz w:val="20"/>
            <w:szCs w:val="20"/>
          </w:rPr>
          <w:delText>-annotate</w:delText>
        </w:r>
        <w:r w:rsidRPr="00A9746B" w:rsidDel="003321D0">
          <w:rPr>
            <w:rFonts w:ascii="Courier New" w:hAnsi="Courier New" w:cs="Courier New"/>
            <w:sz w:val="20"/>
            <w:szCs w:val="20"/>
          </w:rPr>
          <w:delText xml:space="preserve"> snp region</w:delText>
        </w:r>
      </w:del>
    </w:p>
    <w:p w14:paraId="4B77EAC6" w14:textId="2505D350"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3998" w:author="Alexander Thomas Frase" w:date="2012-10-31T16:13:00Z"/>
          <w:rFonts w:ascii="Courier New" w:hAnsi="Courier New" w:cs="Courier New"/>
          <w:sz w:val="20"/>
          <w:szCs w:val="20"/>
        </w:rPr>
      </w:pPr>
      <w:del w:id="3999" w:author="Alexander Thomas Frase" w:date="2012-10-31T16:13:00Z">
        <w:r w:rsidRPr="00A9746B" w:rsidDel="003321D0">
          <w:rPr>
            <w:rFonts w:ascii="Courier New" w:hAnsi="Courier New" w:cs="Courier New"/>
            <w:sz w:val="20"/>
            <w:szCs w:val="20"/>
          </w:rPr>
          <w:delText>#snp</w:delText>
        </w:r>
        <w:r w:rsidRPr="00A9746B" w:rsidDel="003321D0">
          <w:rPr>
            <w:rFonts w:ascii="Courier New" w:hAnsi="Courier New" w:cs="Courier New"/>
            <w:sz w:val="20"/>
            <w:szCs w:val="20"/>
          </w:rPr>
          <w:tab/>
          <w:delText>chr</w:delText>
        </w:r>
        <w:r w:rsidRPr="00A9746B" w:rsidDel="003321D0">
          <w:rPr>
            <w:rFonts w:ascii="Courier New" w:hAnsi="Courier New" w:cs="Courier New"/>
            <w:sz w:val="20"/>
            <w:szCs w:val="20"/>
          </w:rPr>
          <w:tab/>
          <w:delText>region</w:delText>
        </w:r>
        <w:r w:rsidRPr="00A9746B" w:rsidDel="003321D0">
          <w:rPr>
            <w:rFonts w:ascii="Courier New" w:hAnsi="Courier New" w:cs="Courier New"/>
            <w:sz w:val="20"/>
            <w:szCs w:val="20"/>
          </w:rPr>
          <w:tab/>
          <w:delText>posMin</w:delText>
        </w:r>
        <w:r w:rsidRPr="00A9746B" w:rsidDel="003321D0">
          <w:rPr>
            <w:rFonts w:ascii="Courier New" w:hAnsi="Courier New" w:cs="Courier New"/>
            <w:sz w:val="20"/>
            <w:szCs w:val="20"/>
          </w:rPr>
          <w:tab/>
          <w:delText>posMax</w:delText>
        </w:r>
      </w:del>
    </w:p>
    <w:p w14:paraId="527698C7" w14:textId="3E839FBD"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4000" w:author="Alexander Thomas Frase" w:date="2012-10-31T16:13:00Z"/>
          <w:rFonts w:ascii="Courier New" w:hAnsi="Courier New" w:cs="Courier New"/>
          <w:sz w:val="20"/>
          <w:szCs w:val="20"/>
        </w:rPr>
      </w:pPr>
      <w:del w:id="4001" w:author="Alexander Thomas Frase" w:date="2012-10-31T16:13:00Z">
        <w:r w:rsidRPr="00A9746B" w:rsidDel="003321D0">
          <w:rPr>
            <w:rFonts w:ascii="Courier New" w:hAnsi="Courier New" w:cs="Courier New"/>
            <w:sz w:val="20"/>
            <w:szCs w:val="20"/>
          </w:rPr>
          <w:delText>rs11</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A</w:delText>
        </w:r>
        <w:r w:rsidDel="003321D0">
          <w:rPr>
            <w:rFonts w:ascii="Courier New" w:hAnsi="Courier New" w:cs="Courier New"/>
            <w:sz w:val="20"/>
            <w:szCs w:val="20"/>
          </w:rPr>
          <w:tab/>
        </w:r>
        <w:r w:rsidDel="003321D0">
          <w:rPr>
            <w:rFonts w:ascii="Courier New" w:hAnsi="Courier New" w:cs="Courier New"/>
            <w:sz w:val="20"/>
            <w:szCs w:val="20"/>
          </w:rPr>
          <w:tab/>
          <w:delText>8</w:delText>
        </w:r>
        <w:r w:rsidDel="003321D0">
          <w:rPr>
            <w:rFonts w:ascii="Courier New" w:hAnsi="Courier New" w:cs="Courier New"/>
            <w:sz w:val="20"/>
            <w:szCs w:val="20"/>
          </w:rPr>
          <w:tab/>
        </w:r>
        <w:r w:rsidDel="003321D0">
          <w:rPr>
            <w:rFonts w:ascii="Courier New" w:hAnsi="Courier New" w:cs="Courier New"/>
            <w:sz w:val="20"/>
            <w:szCs w:val="20"/>
          </w:rPr>
          <w:tab/>
          <w:delText>22</w:delText>
        </w:r>
      </w:del>
    </w:p>
    <w:p w14:paraId="2ACFE4E2" w14:textId="72700825"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4002" w:author="Alexander Thomas Frase" w:date="2012-10-31T16:13:00Z"/>
          <w:rFonts w:ascii="Courier New" w:hAnsi="Courier New" w:cs="Courier New"/>
          <w:sz w:val="20"/>
          <w:szCs w:val="20"/>
        </w:rPr>
      </w:pPr>
      <w:del w:id="4003" w:author="Alexander Thomas Frase" w:date="2012-10-31T16:13:00Z">
        <w:r w:rsidRPr="00A9746B" w:rsidDel="003321D0">
          <w:rPr>
            <w:rFonts w:ascii="Courier New" w:hAnsi="Courier New" w:cs="Courier New"/>
            <w:sz w:val="20"/>
            <w:szCs w:val="20"/>
          </w:rPr>
          <w:delText>rs12</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A</w:delText>
        </w:r>
        <w:r w:rsidDel="003321D0">
          <w:rPr>
            <w:rFonts w:ascii="Courier New" w:hAnsi="Courier New" w:cs="Courier New"/>
            <w:sz w:val="20"/>
            <w:szCs w:val="20"/>
          </w:rPr>
          <w:tab/>
        </w:r>
        <w:r w:rsidDel="003321D0">
          <w:rPr>
            <w:rFonts w:ascii="Courier New" w:hAnsi="Courier New" w:cs="Courier New"/>
            <w:sz w:val="20"/>
            <w:szCs w:val="20"/>
          </w:rPr>
          <w:tab/>
          <w:delText>8</w:delText>
        </w:r>
        <w:r w:rsidDel="003321D0">
          <w:rPr>
            <w:rFonts w:ascii="Courier New" w:hAnsi="Courier New" w:cs="Courier New"/>
            <w:sz w:val="20"/>
            <w:szCs w:val="20"/>
          </w:rPr>
          <w:tab/>
        </w:r>
        <w:r w:rsidDel="003321D0">
          <w:rPr>
            <w:rFonts w:ascii="Courier New" w:hAnsi="Courier New" w:cs="Courier New"/>
            <w:sz w:val="20"/>
            <w:szCs w:val="20"/>
          </w:rPr>
          <w:tab/>
          <w:delText>22</w:delText>
        </w:r>
      </w:del>
    </w:p>
    <w:p w14:paraId="048C7CBC" w14:textId="3E059608"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4004" w:author="Alexander Thomas Frase" w:date="2012-10-31T16:13:00Z"/>
          <w:rFonts w:ascii="Courier New" w:hAnsi="Courier New" w:cs="Courier New"/>
          <w:sz w:val="20"/>
          <w:szCs w:val="20"/>
        </w:rPr>
      </w:pPr>
      <w:del w:id="4005" w:author="Alexander Thomas Frase" w:date="2012-10-31T16:13:00Z">
        <w:r w:rsidRPr="00A9746B" w:rsidDel="003321D0">
          <w:rPr>
            <w:rFonts w:ascii="Courier New" w:hAnsi="Courier New" w:cs="Courier New"/>
            <w:sz w:val="20"/>
            <w:szCs w:val="20"/>
          </w:rPr>
          <w:delText>rs13</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1C99E87A" w14:textId="1D837D8E"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4006" w:author="Alexander Thomas Frase" w:date="2012-10-31T16:13:00Z"/>
          <w:rFonts w:ascii="Courier New" w:hAnsi="Courier New" w:cs="Courier New"/>
          <w:sz w:val="20"/>
          <w:szCs w:val="20"/>
        </w:rPr>
      </w:pPr>
      <w:del w:id="4007" w:author="Alexander Thomas Frase" w:date="2012-10-31T16:13:00Z">
        <w:r w:rsidRPr="00A9746B" w:rsidDel="003321D0">
          <w:rPr>
            <w:rFonts w:ascii="Courier New" w:hAnsi="Courier New" w:cs="Courier New"/>
            <w:sz w:val="20"/>
            <w:szCs w:val="20"/>
          </w:rPr>
          <w:delText>rs14</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5778624A" w14:textId="194154FD" w:rsidR="003C548A" w:rsidRPr="00A9746B" w:rsidDel="003321D0" w:rsidRDefault="003C548A" w:rsidP="003C548A">
      <w:pPr>
        <w:pBdr>
          <w:top w:val="single" w:sz="4" w:space="1" w:color="auto"/>
          <w:left w:val="single" w:sz="4" w:space="4" w:color="auto"/>
          <w:bottom w:val="single" w:sz="4" w:space="1" w:color="auto"/>
          <w:right w:val="single" w:sz="4" w:space="4" w:color="auto"/>
        </w:pBdr>
        <w:rPr>
          <w:del w:id="4008" w:author="Alexander Thomas Frase" w:date="2012-10-31T16:13:00Z"/>
          <w:rFonts w:ascii="Courier New" w:hAnsi="Courier New" w:cs="Courier New"/>
          <w:sz w:val="20"/>
          <w:szCs w:val="20"/>
        </w:rPr>
      </w:pPr>
      <w:del w:id="4009" w:author="Alexander Thomas Frase" w:date="2012-10-31T16:13:00Z">
        <w:r w:rsidRPr="00A9746B" w:rsidDel="003321D0">
          <w:rPr>
            <w:rFonts w:ascii="Courier New" w:hAnsi="Courier New" w:cs="Courier New"/>
            <w:sz w:val="20"/>
            <w:szCs w:val="20"/>
          </w:rPr>
          <w:delText>rs15</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B</w:delText>
        </w:r>
        <w:r w:rsidDel="003321D0">
          <w:rPr>
            <w:rFonts w:ascii="Courier New" w:hAnsi="Courier New" w:cs="Courier New"/>
            <w:sz w:val="20"/>
            <w:szCs w:val="20"/>
          </w:rPr>
          <w:tab/>
        </w:r>
        <w:r w:rsidDel="003321D0">
          <w:rPr>
            <w:rFonts w:ascii="Courier New" w:hAnsi="Courier New" w:cs="Courier New"/>
            <w:sz w:val="20"/>
            <w:szCs w:val="20"/>
          </w:rPr>
          <w:tab/>
          <w:delText>28</w:delText>
        </w:r>
        <w:r w:rsidDel="003321D0">
          <w:rPr>
            <w:rFonts w:ascii="Courier New" w:hAnsi="Courier New" w:cs="Courier New"/>
            <w:sz w:val="20"/>
            <w:szCs w:val="20"/>
          </w:rPr>
          <w:tab/>
        </w:r>
        <w:r w:rsidDel="003321D0">
          <w:rPr>
            <w:rFonts w:ascii="Courier New" w:hAnsi="Courier New" w:cs="Courier New"/>
            <w:sz w:val="20"/>
            <w:szCs w:val="20"/>
          </w:rPr>
          <w:tab/>
          <w:delText>52</w:delText>
        </w:r>
      </w:del>
    </w:p>
    <w:p w14:paraId="405FA625" w14:textId="7A9BD6A9" w:rsidR="003C548A" w:rsidDel="003321D0" w:rsidRDefault="003C548A" w:rsidP="003C548A">
      <w:pPr>
        <w:pBdr>
          <w:top w:val="single" w:sz="4" w:space="1" w:color="auto"/>
          <w:left w:val="single" w:sz="4" w:space="4" w:color="auto"/>
          <w:bottom w:val="single" w:sz="4" w:space="1" w:color="auto"/>
          <w:right w:val="single" w:sz="4" w:space="4" w:color="auto"/>
        </w:pBdr>
        <w:rPr>
          <w:del w:id="4010" w:author="Alexander Thomas Frase" w:date="2012-10-31T16:13:00Z"/>
          <w:rFonts w:ascii="Courier New" w:hAnsi="Courier New" w:cs="Courier New"/>
          <w:sz w:val="20"/>
          <w:szCs w:val="20"/>
        </w:rPr>
      </w:pPr>
      <w:del w:id="4011" w:author="Alexander Thomas Frase" w:date="2012-10-31T16:13:00Z">
        <w:r w:rsidRPr="00A9746B" w:rsidDel="003321D0">
          <w:rPr>
            <w:rFonts w:ascii="Courier New" w:hAnsi="Courier New" w:cs="Courier New"/>
            <w:sz w:val="20"/>
            <w:szCs w:val="20"/>
          </w:rPr>
          <w:delText>rs1</w:delText>
        </w:r>
        <w:r w:rsidDel="003321D0">
          <w:rPr>
            <w:rFonts w:ascii="Courier New" w:hAnsi="Courier New" w:cs="Courier New"/>
            <w:sz w:val="20"/>
            <w:szCs w:val="20"/>
          </w:rPr>
          <w:delText>5</w:delText>
        </w:r>
        <w:r w:rsidRPr="00A9746B" w:rsidDel="003321D0">
          <w:rPr>
            <w:rFonts w:ascii="Courier New" w:hAnsi="Courier New" w:cs="Courier New"/>
            <w:sz w:val="20"/>
            <w:szCs w:val="20"/>
          </w:rPr>
          <w:tab/>
          <w:delText>1</w:delText>
        </w:r>
        <w:r w:rsidRPr="00A9746B" w:rsidDel="003321D0">
          <w:rPr>
            <w:rFonts w:ascii="Courier New" w:hAnsi="Courier New" w:cs="Courier New"/>
            <w:sz w:val="20"/>
            <w:szCs w:val="20"/>
          </w:rPr>
          <w:tab/>
        </w:r>
        <w:r w:rsidDel="003321D0">
          <w:rPr>
            <w:rFonts w:ascii="Courier New" w:hAnsi="Courier New" w:cs="Courier New"/>
            <w:sz w:val="20"/>
            <w:szCs w:val="20"/>
          </w:rPr>
          <w:delText>C</w:delText>
        </w:r>
        <w:r w:rsidDel="003321D0">
          <w:rPr>
            <w:rFonts w:ascii="Courier New" w:hAnsi="Courier New" w:cs="Courier New"/>
            <w:sz w:val="20"/>
            <w:szCs w:val="20"/>
          </w:rPr>
          <w:tab/>
        </w:r>
        <w:r w:rsidDel="003321D0">
          <w:rPr>
            <w:rFonts w:ascii="Courier New" w:hAnsi="Courier New" w:cs="Courier New"/>
            <w:sz w:val="20"/>
            <w:szCs w:val="20"/>
          </w:rPr>
          <w:tab/>
          <w:delText>52</w:delText>
        </w:r>
        <w:r w:rsidDel="003321D0">
          <w:rPr>
            <w:rFonts w:ascii="Courier New" w:hAnsi="Courier New" w:cs="Courier New"/>
            <w:sz w:val="20"/>
            <w:szCs w:val="20"/>
          </w:rPr>
          <w:tab/>
        </w:r>
        <w:r w:rsidDel="003321D0">
          <w:rPr>
            <w:rFonts w:ascii="Courier New" w:hAnsi="Courier New" w:cs="Courier New"/>
            <w:sz w:val="20"/>
            <w:szCs w:val="20"/>
          </w:rPr>
          <w:tab/>
          <w:delText>62</w:delText>
        </w:r>
      </w:del>
    </w:p>
    <w:p w14:paraId="3075BD8C" w14:textId="4787011D" w:rsidR="003C548A" w:rsidDel="003321D0" w:rsidRDefault="003C548A" w:rsidP="003C548A">
      <w:pPr>
        <w:pBdr>
          <w:top w:val="single" w:sz="4" w:space="1" w:color="auto"/>
          <w:left w:val="single" w:sz="4" w:space="4" w:color="auto"/>
          <w:bottom w:val="single" w:sz="4" w:space="1" w:color="auto"/>
          <w:right w:val="single" w:sz="4" w:space="4" w:color="auto"/>
        </w:pBdr>
        <w:rPr>
          <w:del w:id="4012" w:author="Alexander Thomas Frase" w:date="2012-10-31T16:13:00Z"/>
          <w:rFonts w:ascii="Courier New" w:hAnsi="Courier New" w:cs="Courier New"/>
          <w:sz w:val="20"/>
          <w:szCs w:val="20"/>
        </w:rPr>
      </w:pPr>
      <w:del w:id="4013" w:author="Alexander Thomas Frase" w:date="2012-10-31T16:13:00Z">
        <w:r w:rsidDel="003321D0">
          <w:rPr>
            <w:rFonts w:ascii="Courier New" w:hAnsi="Courier New" w:cs="Courier New"/>
            <w:sz w:val="20"/>
            <w:szCs w:val="20"/>
          </w:rPr>
          <w:delText>rs16</w:delText>
        </w:r>
        <w:r w:rsidDel="003321D0">
          <w:rPr>
            <w:rFonts w:ascii="Courier New" w:hAnsi="Courier New" w:cs="Courier New"/>
            <w:sz w:val="20"/>
            <w:szCs w:val="20"/>
          </w:rPr>
          <w:tab/>
          <w:delText>1</w:delText>
        </w:r>
        <w:r w:rsidDel="003321D0">
          <w:rPr>
            <w:rFonts w:ascii="Courier New" w:hAnsi="Courier New" w:cs="Courier New"/>
            <w:sz w:val="20"/>
            <w:szCs w:val="20"/>
          </w:rPr>
          <w:tab/>
          <w:delText>C</w:delText>
        </w:r>
        <w:r w:rsidDel="003321D0">
          <w:rPr>
            <w:rFonts w:ascii="Courier New" w:hAnsi="Courier New" w:cs="Courier New"/>
            <w:sz w:val="20"/>
            <w:szCs w:val="20"/>
          </w:rPr>
          <w:tab/>
        </w:r>
        <w:r w:rsidDel="003321D0">
          <w:rPr>
            <w:rFonts w:ascii="Courier New" w:hAnsi="Courier New" w:cs="Courier New"/>
            <w:sz w:val="20"/>
            <w:szCs w:val="20"/>
          </w:rPr>
          <w:tab/>
          <w:delText>54</w:delText>
        </w:r>
        <w:r w:rsidDel="003321D0">
          <w:rPr>
            <w:rFonts w:ascii="Courier New" w:hAnsi="Courier New" w:cs="Courier New"/>
            <w:sz w:val="20"/>
            <w:szCs w:val="20"/>
          </w:rPr>
          <w:tab/>
        </w:r>
        <w:r w:rsidDel="003321D0">
          <w:rPr>
            <w:rFonts w:ascii="Courier New" w:hAnsi="Courier New" w:cs="Courier New"/>
            <w:sz w:val="20"/>
            <w:szCs w:val="20"/>
          </w:rPr>
          <w:tab/>
          <w:delText>62</w:delText>
        </w:r>
      </w:del>
    </w:p>
    <w:p w14:paraId="2FF5711D" w14:textId="108632EE" w:rsidR="003C548A" w:rsidDel="003321D0" w:rsidRDefault="003C548A" w:rsidP="003C548A">
      <w:pPr>
        <w:pBdr>
          <w:top w:val="single" w:sz="4" w:space="1" w:color="auto"/>
          <w:left w:val="single" w:sz="4" w:space="4" w:color="auto"/>
          <w:bottom w:val="single" w:sz="4" w:space="1" w:color="auto"/>
          <w:right w:val="single" w:sz="4" w:space="4" w:color="auto"/>
        </w:pBdr>
        <w:rPr>
          <w:del w:id="4014" w:author="Alexander Thomas Frase" w:date="2012-10-31T16:13:00Z"/>
        </w:rPr>
      </w:pPr>
      <w:del w:id="4015" w:author="Alexander Thomas Frase" w:date="2012-10-31T16:13:00Z">
        <w:r w:rsidDel="003321D0">
          <w:rPr>
            <w:rFonts w:ascii="Courier New" w:hAnsi="Courier New" w:cs="Courier New"/>
            <w:sz w:val="20"/>
            <w:szCs w:val="20"/>
          </w:rPr>
          <w:delText>rs16</w:delText>
        </w:r>
        <w:r w:rsidDel="003321D0">
          <w:rPr>
            <w:rFonts w:ascii="Courier New" w:hAnsi="Courier New" w:cs="Courier New"/>
            <w:sz w:val="20"/>
            <w:szCs w:val="20"/>
          </w:rPr>
          <w:tab/>
          <w:delText>1</w:delText>
        </w:r>
        <w:r w:rsidDel="003321D0">
          <w:rPr>
            <w:rFonts w:ascii="Courier New" w:hAnsi="Courier New" w:cs="Courier New"/>
            <w:sz w:val="20"/>
            <w:szCs w:val="20"/>
          </w:rPr>
          <w:tab/>
          <w:delText>D</w:delText>
        </w:r>
        <w:r w:rsidDel="003321D0">
          <w:rPr>
            <w:rFonts w:ascii="Courier New" w:hAnsi="Courier New" w:cs="Courier New"/>
            <w:sz w:val="20"/>
            <w:szCs w:val="20"/>
          </w:rPr>
          <w:tab/>
        </w:r>
        <w:r w:rsidDel="003321D0">
          <w:rPr>
            <w:rFonts w:ascii="Courier New" w:hAnsi="Courier New" w:cs="Courier New"/>
            <w:sz w:val="20"/>
            <w:szCs w:val="20"/>
          </w:rPr>
          <w:tab/>
          <w:delText>58</w:delText>
        </w:r>
        <w:r w:rsidDel="003321D0">
          <w:rPr>
            <w:rFonts w:ascii="Courier New" w:hAnsi="Courier New" w:cs="Courier New"/>
            <w:sz w:val="20"/>
            <w:szCs w:val="20"/>
          </w:rPr>
          <w:tab/>
        </w:r>
        <w:r w:rsidDel="003321D0">
          <w:rPr>
            <w:rFonts w:ascii="Courier New" w:hAnsi="Courier New" w:cs="Courier New"/>
            <w:sz w:val="20"/>
            <w:szCs w:val="20"/>
          </w:rPr>
          <w:tab/>
          <w:delText>72</w:delText>
        </w:r>
      </w:del>
    </w:p>
    <w:p w14:paraId="7601236C" w14:textId="7E063FDF" w:rsidR="003C548A" w:rsidRDefault="003C548A">
      <w:pPr>
        <w:pPrChange w:id="4016" w:author="Alexander Thomas Frase" w:date="2012-10-31T16:13:00Z">
          <w:pPr>
            <w:widowControl/>
            <w:suppressAutoHyphens w:val="0"/>
          </w:pPr>
        </w:pPrChange>
      </w:pPr>
    </w:p>
    <w:p w14:paraId="24B8E7CA" w14:textId="77777777" w:rsidR="003C548A" w:rsidRPr="00C5773D" w:rsidRDefault="003C548A" w:rsidP="003C548A">
      <w:pPr>
        <w:pStyle w:val="Heading2"/>
      </w:pPr>
      <w:bookmarkStart w:id="4017" w:name="_Toc339626876"/>
      <w:r>
        <w:t xml:space="preserve">Example </w:t>
      </w:r>
      <w:r w:rsidRPr="00C5773D">
        <w:t>Filtering followed by annotation</w:t>
      </w:r>
      <w:bookmarkEnd w:id="4017"/>
    </w:p>
    <w:p w14:paraId="64A0E61B" w14:textId="77777777" w:rsidR="003C548A" w:rsidRDefault="003C548A" w:rsidP="003B534B">
      <w:pPr>
        <w:pStyle w:val="Heading3"/>
      </w:pPr>
      <w:bookmarkStart w:id="4018" w:name="_Toc339626877"/>
      <w:r>
        <w:t>Example 1: Input a SNP list and map SNP positions to regions.</w:t>
      </w:r>
      <w:bookmarkEnd w:id="4018"/>
    </w:p>
    <w:p w14:paraId="0BA87CB8" w14:textId="77777777" w:rsidR="003C548A" w:rsidRPr="003F5418" w:rsidRDefault="003C548A" w:rsidP="003C548A">
      <w:pPr>
        <w:rPr>
          <w:ins w:id="4019" w:author="Alexander Thomas Frase" w:date="2012-10-31T16:18:00Z"/>
          <w:rFonts w:cs="Times New Roman"/>
          <w:bCs/>
          <w:rPrChange w:id="4020" w:author="Alexander Thomas Frase" w:date="2012-10-31T16:18:00Z">
            <w:rPr>
              <w:ins w:id="4021" w:author="Alexander Thomas Frase" w:date="2012-10-31T16:18:00Z"/>
              <w:rFonts w:cs="Times New Roman"/>
              <w:b/>
              <w:bCs/>
            </w:rPr>
          </w:rPrChange>
        </w:rPr>
      </w:pPr>
    </w:p>
    <w:p w14:paraId="7AA9BCDD" w14:textId="317826A7" w:rsidR="003F5418" w:rsidRPr="003F5418" w:rsidRDefault="003F5418" w:rsidP="003C548A">
      <w:pPr>
        <w:rPr>
          <w:ins w:id="4022" w:author="Alexander Thomas Frase" w:date="2012-10-31T16:18:00Z"/>
          <w:rFonts w:cs="Times New Roman"/>
          <w:bCs/>
          <w:rPrChange w:id="4023" w:author="Alexander Thomas Frase" w:date="2012-10-31T16:18:00Z">
            <w:rPr>
              <w:ins w:id="4024" w:author="Alexander Thomas Frase" w:date="2012-10-31T16:18:00Z"/>
              <w:rFonts w:cs="Times New Roman"/>
              <w:b/>
              <w:bCs/>
            </w:rPr>
          </w:rPrChange>
        </w:rPr>
      </w:pPr>
      <w:ins w:id="4025" w:author="Alexander Thomas Frase" w:date="2012-10-31T16:18:00Z">
        <w:r w:rsidRPr="003F5418">
          <w:rPr>
            <w:rFonts w:cs="Times New Roman"/>
            <w:bCs/>
            <w:rPrChange w:id="4026" w:author="Alexander Thomas Frase" w:date="2012-10-31T16:18:00Z">
              <w:rPr>
                <w:rFonts w:cs="Times New Roman"/>
                <w:b/>
                <w:bCs/>
              </w:rPr>
            </w:rPrChange>
          </w:rPr>
          <w:t>Configuration</w:t>
        </w:r>
      </w:ins>
      <w:ins w:id="4027" w:author="Alexander Thomas Frase" w:date="2012-10-31T16:19:00Z">
        <w:r>
          <w:rPr>
            <w:rFonts w:cs="Times New Roman"/>
            <w:bCs/>
          </w:rPr>
          <w:t>:</w:t>
        </w:r>
      </w:ins>
    </w:p>
    <w:p w14:paraId="2AF717B0" w14:textId="77777777" w:rsidR="003F5418" w:rsidRDefault="003F5418" w:rsidP="003C548A">
      <w:pPr>
        <w:rPr>
          <w:ins w:id="4028" w:author="Alexander Thomas Frase" w:date="2012-10-31T16:18:00Z"/>
          <w:rFonts w:cs="Times New Roman"/>
          <w:bCs/>
        </w:rPr>
      </w:pPr>
    </w:p>
    <w:tbl>
      <w:tblPr>
        <w:tblStyle w:val="TableGrid"/>
        <w:tblW w:w="8640" w:type="dxa"/>
        <w:tblInd w:w="720" w:type="dxa"/>
        <w:tblLook w:val="04A0" w:firstRow="1" w:lastRow="0" w:firstColumn="1" w:lastColumn="0" w:noHBand="0" w:noVBand="1"/>
        <w:tblPrChange w:id="4029" w:author="Alexander Thomas Frase" w:date="2012-10-31T16:20:00Z">
          <w:tblPr>
            <w:tblStyle w:val="TableGrid"/>
            <w:tblW w:w="0" w:type="auto"/>
            <w:tblLook w:val="04A0" w:firstRow="1" w:lastRow="0" w:firstColumn="1" w:lastColumn="0" w:noHBand="0" w:noVBand="1"/>
          </w:tblPr>
        </w:tblPrChange>
      </w:tblPr>
      <w:tblGrid>
        <w:gridCol w:w="8640"/>
        <w:tblGridChange w:id="4030">
          <w:tblGrid>
            <w:gridCol w:w="10152"/>
          </w:tblGrid>
        </w:tblGridChange>
      </w:tblGrid>
      <w:tr w:rsidR="003F5418" w:rsidRPr="003F5418" w14:paraId="45EB1FE5" w14:textId="77777777" w:rsidTr="003F5418">
        <w:trPr>
          <w:ins w:id="4031" w:author="Alexander Thomas Frase" w:date="2012-10-31T16:18:00Z"/>
        </w:trPr>
        <w:tc>
          <w:tcPr>
            <w:tcW w:w="10152" w:type="dxa"/>
            <w:tcPrChange w:id="4032" w:author="Alexander Thomas Frase" w:date="2012-10-31T16:20:00Z">
              <w:tcPr>
                <w:tcW w:w="10152" w:type="dxa"/>
              </w:tcPr>
            </w:tcPrChange>
          </w:tcPr>
          <w:p w14:paraId="05917DF8" w14:textId="36A6D0EE" w:rsidR="003F5418" w:rsidRPr="003F5418" w:rsidRDefault="003F5418" w:rsidP="003C548A">
            <w:pPr>
              <w:rPr>
                <w:ins w:id="4033" w:author="Alexander Thomas Frase" w:date="2012-10-31T16:18:00Z"/>
                <w:rFonts w:ascii="Courier New" w:hAnsi="Courier New" w:cs="Courier New"/>
                <w:bCs/>
                <w:sz w:val="22"/>
                <w:rPrChange w:id="4034" w:author="Alexander Thomas Frase" w:date="2012-10-31T16:20:00Z">
                  <w:rPr>
                    <w:ins w:id="4035" w:author="Alexander Thomas Frase" w:date="2012-10-31T16:18:00Z"/>
                    <w:rFonts w:cs="Times New Roman"/>
                    <w:bCs/>
                  </w:rPr>
                </w:rPrChange>
              </w:rPr>
            </w:pPr>
            <w:ins w:id="4036" w:author="Alexander Thomas Frase" w:date="2012-10-31T16:18:00Z">
              <w:r w:rsidRPr="003F5418">
                <w:rPr>
                  <w:rFonts w:ascii="Courier New" w:hAnsi="Courier New" w:cs="Courier New"/>
                  <w:bCs/>
                  <w:sz w:val="22"/>
                  <w:rPrChange w:id="4037" w:author="Alexander Thomas Frase" w:date="2012-10-31T16:20:00Z">
                    <w:rPr>
                      <w:rFonts w:cs="Times New Roman"/>
                      <w:bCs/>
                    </w:rPr>
                  </w:rPrChange>
                </w:rPr>
                <w:t xml:space="preserve">KNOWLEDGE </w:t>
              </w:r>
              <w:proofErr w:type="spellStart"/>
              <w:r w:rsidRPr="003F5418">
                <w:rPr>
                  <w:rFonts w:ascii="Courier New" w:hAnsi="Courier New" w:cs="Courier New"/>
                  <w:bCs/>
                  <w:sz w:val="22"/>
                  <w:rPrChange w:id="4038" w:author="Alexander Thomas Frase" w:date="2012-10-31T16:20:00Z">
                    <w:rPr>
                      <w:rFonts w:cs="Times New Roman"/>
                      <w:bCs/>
                    </w:rPr>
                  </w:rPrChange>
                </w:rPr>
                <w:t>test.db</w:t>
              </w:r>
              <w:proofErr w:type="spellEnd"/>
            </w:ins>
          </w:p>
          <w:p w14:paraId="74F6AF0F" w14:textId="77777777" w:rsidR="003F5418" w:rsidRPr="003F5418" w:rsidRDefault="003F5418" w:rsidP="003C548A">
            <w:pPr>
              <w:rPr>
                <w:ins w:id="4039" w:author="Alexander Thomas Frase" w:date="2012-10-31T16:19:00Z"/>
                <w:rFonts w:ascii="Courier New" w:hAnsi="Courier New" w:cs="Courier New"/>
                <w:bCs/>
                <w:sz w:val="22"/>
                <w:rPrChange w:id="4040" w:author="Alexander Thomas Frase" w:date="2012-10-31T16:20:00Z">
                  <w:rPr>
                    <w:ins w:id="4041" w:author="Alexander Thomas Frase" w:date="2012-10-31T16:19:00Z"/>
                    <w:rFonts w:cs="Times New Roman"/>
                    <w:bCs/>
                  </w:rPr>
                </w:rPrChange>
              </w:rPr>
            </w:pPr>
            <w:ins w:id="4042" w:author="Alexander Thomas Frase" w:date="2012-10-31T16:19:00Z">
              <w:r w:rsidRPr="003F5418">
                <w:rPr>
                  <w:rFonts w:ascii="Courier New" w:hAnsi="Courier New" w:cs="Courier New"/>
                  <w:bCs/>
                  <w:sz w:val="22"/>
                  <w:rPrChange w:id="4043" w:author="Alexander Thomas Frase" w:date="2012-10-31T16:20:00Z">
                    <w:rPr>
                      <w:rFonts w:cs="Times New Roman"/>
                      <w:bCs/>
                    </w:rPr>
                  </w:rPrChange>
                </w:rPr>
                <w:t>SNP rs11 rs12 rs13 rs14 rs15 rs16</w:t>
              </w:r>
            </w:ins>
          </w:p>
          <w:p w14:paraId="21B55E30" w14:textId="5EB77923" w:rsidR="003F5418" w:rsidRPr="003F5418" w:rsidRDefault="003F5418" w:rsidP="003C548A">
            <w:pPr>
              <w:rPr>
                <w:ins w:id="4044" w:author="Alexander Thomas Frase" w:date="2012-10-31T16:18:00Z"/>
                <w:rFonts w:ascii="Courier New" w:hAnsi="Courier New" w:cs="Courier New"/>
                <w:bCs/>
                <w:sz w:val="22"/>
                <w:rPrChange w:id="4045" w:author="Alexander Thomas Frase" w:date="2012-10-31T16:20:00Z">
                  <w:rPr>
                    <w:ins w:id="4046" w:author="Alexander Thomas Frase" w:date="2012-10-31T16:18:00Z"/>
                    <w:rFonts w:cs="Times New Roman"/>
                    <w:bCs/>
                  </w:rPr>
                </w:rPrChange>
              </w:rPr>
            </w:pPr>
            <w:ins w:id="4047" w:author="Alexander Thomas Frase" w:date="2012-10-31T16:19:00Z">
              <w:r w:rsidRPr="003F5418">
                <w:rPr>
                  <w:rFonts w:ascii="Courier New" w:hAnsi="Courier New" w:cs="Courier New"/>
                  <w:bCs/>
                  <w:sz w:val="22"/>
                  <w:rPrChange w:id="4048" w:author="Alexander Thomas Frase" w:date="2012-10-31T16:20:00Z">
                    <w:rPr>
                      <w:rFonts w:cs="Times New Roman"/>
                      <w:bCs/>
                    </w:rPr>
                  </w:rPrChange>
                </w:rPr>
                <w:t>FILTER region</w:t>
              </w:r>
            </w:ins>
          </w:p>
        </w:tc>
      </w:tr>
    </w:tbl>
    <w:p w14:paraId="54C14A78" w14:textId="77777777" w:rsidR="003F5418" w:rsidRDefault="003F5418" w:rsidP="003C548A">
      <w:pPr>
        <w:rPr>
          <w:ins w:id="4049" w:author="Alexander Thomas Frase" w:date="2012-10-31T16:19:00Z"/>
          <w:rFonts w:cs="Times New Roman"/>
          <w:bCs/>
        </w:rPr>
      </w:pPr>
    </w:p>
    <w:p w14:paraId="5EE84591" w14:textId="758ADB67" w:rsidR="003F5418" w:rsidRDefault="003F5418" w:rsidP="003C548A">
      <w:pPr>
        <w:rPr>
          <w:ins w:id="4050" w:author="Alexander Thomas Frase" w:date="2012-10-31T16:19:00Z"/>
          <w:rFonts w:cs="Times New Roman"/>
          <w:bCs/>
        </w:rPr>
      </w:pPr>
      <w:ins w:id="4051" w:author="Alexander Thomas Frase" w:date="2012-10-31T16:19:00Z">
        <w:r>
          <w:rPr>
            <w:rFonts w:cs="Times New Roman"/>
            <w:bCs/>
          </w:rPr>
          <w:t>Output:</w:t>
        </w:r>
      </w:ins>
    </w:p>
    <w:p w14:paraId="3A15E8A5" w14:textId="77777777" w:rsidR="003F5418" w:rsidRDefault="003F5418" w:rsidP="003C548A">
      <w:pPr>
        <w:rPr>
          <w:ins w:id="4052" w:author="Alexander Thomas Frase" w:date="2012-10-31T16:19: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053" w:author="Alexander Thomas Frase" w:date="2012-10-31T16:20:00Z">
          <w:tblPr>
            <w:tblStyle w:val="TableGrid"/>
            <w:tblW w:w="0" w:type="auto"/>
            <w:tblLook w:val="04A0" w:firstRow="1" w:lastRow="0" w:firstColumn="1" w:lastColumn="0" w:noHBand="0" w:noVBand="1"/>
          </w:tblPr>
        </w:tblPrChange>
      </w:tblPr>
      <w:tblGrid>
        <w:gridCol w:w="877"/>
        <w:gridCol w:w="1141"/>
        <w:gridCol w:w="1009"/>
        <w:gridCol w:w="5631"/>
        <w:tblGridChange w:id="4054">
          <w:tblGrid>
            <w:gridCol w:w="2538"/>
            <w:gridCol w:w="2538"/>
            <w:gridCol w:w="2538"/>
            <w:gridCol w:w="2538"/>
          </w:tblGrid>
        </w:tblGridChange>
      </w:tblGrid>
      <w:tr w:rsidR="003F5418" w:rsidRPr="003F5418" w14:paraId="3F38FA6B" w14:textId="77777777" w:rsidTr="003F5418">
        <w:trPr>
          <w:ins w:id="4055" w:author="Alexander Thomas Frase" w:date="2012-10-31T16:19:00Z"/>
        </w:trPr>
        <w:tc>
          <w:tcPr>
            <w:tcW w:w="877" w:type="dxa"/>
            <w:tcPrChange w:id="4056" w:author="Alexander Thomas Frase" w:date="2012-10-31T16:20:00Z">
              <w:tcPr>
                <w:tcW w:w="2538" w:type="dxa"/>
              </w:tcPr>
            </w:tcPrChange>
          </w:tcPr>
          <w:p w14:paraId="4DC52EFE" w14:textId="0E5AEAD9" w:rsidR="003F5418" w:rsidRPr="003F5418" w:rsidRDefault="003F5418" w:rsidP="003C548A">
            <w:pPr>
              <w:rPr>
                <w:ins w:id="4057" w:author="Alexander Thomas Frase" w:date="2012-10-31T16:19:00Z"/>
                <w:rFonts w:ascii="Courier New" w:hAnsi="Courier New" w:cs="Courier New"/>
                <w:bCs/>
                <w:sz w:val="22"/>
                <w:rPrChange w:id="4058" w:author="Alexander Thomas Frase" w:date="2012-10-31T16:20:00Z">
                  <w:rPr>
                    <w:ins w:id="4059" w:author="Alexander Thomas Frase" w:date="2012-10-31T16:19:00Z"/>
                    <w:rFonts w:cs="Times New Roman"/>
                    <w:bCs/>
                  </w:rPr>
                </w:rPrChange>
              </w:rPr>
            </w:pPr>
            <w:ins w:id="4060" w:author="Alexander Thomas Frase" w:date="2012-10-31T16:19:00Z">
              <w:r w:rsidRPr="003F5418">
                <w:rPr>
                  <w:rFonts w:ascii="Courier New" w:hAnsi="Courier New" w:cs="Courier New"/>
                  <w:bCs/>
                  <w:sz w:val="22"/>
                  <w:rPrChange w:id="4061" w:author="Alexander Thomas Frase" w:date="2012-10-31T16:20:00Z">
                    <w:rPr>
                      <w:rFonts w:cs="Times New Roman"/>
                      <w:bCs/>
                    </w:rPr>
                  </w:rPrChange>
                </w:rPr>
                <w:t>#</w:t>
              </w:r>
              <w:proofErr w:type="spellStart"/>
              <w:r w:rsidRPr="003F5418">
                <w:rPr>
                  <w:rFonts w:ascii="Courier New" w:hAnsi="Courier New" w:cs="Courier New"/>
                  <w:bCs/>
                  <w:sz w:val="22"/>
                  <w:rPrChange w:id="4062" w:author="Alexander Thomas Frase" w:date="2012-10-31T16:20:00Z">
                    <w:rPr>
                      <w:rFonts w:cs="Times New Roman"/>
                      <w:bCs/>
                    </w:rPr>
                  </w:rPrChange>
                </w:rPr>
                <w:t>chr</w:t>
              </w:r>
              <w:proofErr w:type="spellEnd"/>
            </w:ins>
          </w:p>
          <w:p w14:paraId="2EE7574D" w14:textId="77777777" w:rsidR="003F5418" w:rsidRPr="003F5418" w:rsidRDefault="003F5418" w:rsidP="003C548A">
            <w:pPr>
              <w:rPr>
                <w:ins w:id="4063" w:author="Alexander Thomas Frase" w:date="2012-10-31T16:19:00Z"/>
                <w:rFonts w:ascii="Courier New" w:hAnsi="Courier New" w:cs="Courier New"/>
                <w:bCs/>
                <w:sz w:val="22"/>
                <w:rPrChange w:id="4064" w:author="Alexander Thomas Frase" w:date="2012-10-31T16:20:00Z">
                  <w:rPr>
                    <w:ins w:id="4065" w:author="Alexander Thomas Frase" w:date="2012-10-31T16:19:00Z"/>
                    <w:rFonts w:cs="Times New Roman"/>
                    <w:bCs/>
                  </w:rPr>
                </w:rPrChange>
              </w:rPr>
            </w:pPr>
            <w:ins w:id="4066" w:author="Alexander Thomas Frase" w:date="2012-10-31T16:19:00Z">
              <w:r w:rsidRPr="003F5418">
                <w:rPr>
                  <w:rFonts w:ascii="Courier New" w:hAnsi="Courier New" w:cs="Courier New"/>
                  <w:bCs/>
                  <w:sz w:val="22"/>
                  <w:rPrChange w:id="4067" w:author="Alexander Thomas Frase" w:date="2012-10-31T16:20:00Z">
                    <w:rPr>
                      <w:rFonts w:cs="Times New Roman"/>
                      <w:bCs/>
                    </w:rPr>
                  </w:rPrChange>
                </w:rPr>
                <w:lastRenderedPageBreak/>
                <w:t>1</w:t>
              </w:r>
            </w:ins>
          </w:p>
          <w:p w14:paraId="5B05904B" w14:textId="77777777" w:rsidR="003F5418" w:rsidRPr="003F5418" w:rsidRDefault="003F5418" w:rsidP="003C548A">
            <w:pPr>
              <w:rPr>
                <w:ins w:id="4068" w:author="Alexander Thomas Frase" w:date="2012-10-31T16:19:00Z"/>
                <w:rFonts w:ascii="Courier New" w:hAnsi="Courier New" w:cs="Courier New"/>
                <w:bCs/>
                <w:sz w:val="22"/>
                <w:rPrChange w:id="4069" w:author="Alexander Thomas Frase" w:date="2012-10-31T16:20:00Z">
                  <w:rPr>
                    <w:ins w:id="4070" w:author="Alexander Thomas Frase" w:date="2012-10-31T16:19:00Z"/>
                    <w:rFonts w:cs="Times New Roman"/>
                    <w:bCs/>
                  </w:rPr>
                </w:rPrChange>
              </w:rPr>
            </w:pPr>
            <w:ins w:id="4071" w:author="Alexander Thomas Frase" w:date="2012-10-31T16:19:00Z">
              <w:r w:rsidRPr="003F5418">
                <w:rPr>
                  <w:rFonts w:ascii="Courier New" w:hAnsi="Courier New" w:cs="Courier New"/>
                  <w:bCs/>
                  <w:sz w:val="22"/>
                  <w:rPrChange w:id="4072" w:author="Alexander Thomas Frase" w:date="2012-10-31T16:20:00Z">
                    <w:rPr>
                      <w:rFonts w:cs="Times New Roman"/>
                      <w:bCs/>
                    </w:rPr>
                  </w:rPrChange>
                </w:rPr>
                <w:t>1</w:t>
              </w:r>
            </w:ins>
          </w:p>
          <w:p w14:paraId="0CD97B46" w14:textId="77777777" w:rsidR="003F5418" w:rsidRPr="003F5418" w:rsidRDefault="003F5418" w:rsidP="003C548A">
            <w:pPr>
              <w:rPr>
                <w:ins w:id="4073" w:author="Alexander Thomas Frase" w:date="2012-10-31T16:19:00Z"/>
                <w:rFonts w:ascii="Courier New" w:hAnsi="Courier New" w:cs="Courier New"/>
                <w:bCs/>
                <w:sz w:val="22"/>
                <w:rPrChange w:id="4074" w:author="Alexander Thomas Frase" w:date="2012-10-31T16:20:00Z">
                  <w:rPr>
                    <w:ins w:id="4075" w:author="Alexander Thomas Frase" w:date="2012-10-31T16:19:00Z"/>
                    <w:rFonts w:cs="Times New Roman"/>
                    <w:bCs/>
                  </w:rPr>
                </w:rPrChange>
              </w:rPr>
            </w:pPr>
            <w:ins w:id="4076" w:author="Alexander Thomas Frase" w:date="2012-10-31T16:19:00Z">
              <w:r w:rsidRPr="003F5418">
                <w:rPr>
                  <w:rFonts w:ascii="Courier New" w:hAnsi="Courier New" w:cs="Courier New"/>
                  <w:bCs/>
                  <w:sz w:val="22"/>
                  <w:rPrChange w:id="4077" w:author="Alexander Thomas Frase" w:date="2012-10-31T16:20:00Z">
                    <w:rPr>
                      <w:rFonts w:cs="Times New Roman"/>
                      <w:bCs/>
                    </w:rPr>
                  </w:rPrChange>
                </w:rPr>
                <w:t>1</w:t>
              </w:r>
            </w:ins>
          </w:p>
          <w:p w14:paraId="2C600DBC" w14:textId="297D143A" w:rsidR="003F5418" w:rsidRPr="003F5418" w:rsidRDefault="003F5418" w:rsidP="003C548A">
            <w:pPr>
              <w:rPr>
                <w:ins w:id="4078" w:author="Alexander Thomas Frase" w:date="2012-10-31T16:19:00Z"/>
                <w:rFonts w:ascii="Courier New" w:hAnsi="Courier New" w:cs="Courier New"/>
                <w:bCs/>
                <w:sz w:val="22"/>
                <w:rPrChange w:id="4079" w:author="Alexander Thomas Frase" w:date="2012-10-31T16:20:00Z">
                  <w:rPr>
                    <w:ins w:id="4080" w:author="Alexander Thomas Frase" w:date="2012-10-31T16:19:00Z"/>
                    <w:rFonts w:cs="Times New Roman"/>
                    <w:bCs/>
                  </w:rPr>
                </w:rPrChange>
              </w:rPr>
            </w:pPr>
            <w:ins w:id="4081" w:author="Alexander Thomas Frase" w:date="2012-10-31T16:19:00Z">
              <w:r w:rsidRPr="003F5418">
                <w:rPr>
                  <w:rFonts w:ascii="Courier New" w:hAnsi="Courier New" w:cs="Courier New"/>
                  <w:bCs/>
                  <w:sz w:val="22"/>
                  <w:rPrChange w:id="4082" w:author="Alexander Thomas Frase" w:date="2012-10-31T16:20:00Z">
                    <w:rPr>
                      <w:rFonts w:cs="Times New Roman"/>
                      <w:bCs/>
                    </w:rPr>
                  </w:rPrChange>
                </w:rPr>
                <w:t>1</w:t>
              </w:r>
            </w:ins>
          </w:p>
        </w:tc>
        <w:tc>
          <w:tcPr>
            <w:tcW w:w="1141" w:type="dxa"/>
            <w:tcPrChange w:id="4083" w:author="Alexander Thomas Frase" w:date="2012-10-31T16:20:00Z">
              <w:tcPr>
                <w:tcW w:w="2538" w:type="dxa"/>
              </w:tcPr>
            </w:tcPrChange>
          </w:tcPr>
          <w:p w14:paraId="616A47E0" w14:textId="2D56CF15" w:rsidR="003F5418" w:rsidRPr="003F5418" w:rsidRDefault="003F5418" w:rsidP="003C548A">
            <w:pPr>
              <w:rPr>
                <w:ins w:id="4084" w:author="Alexander Thomas Frase" w:date="2012-10-31T16:19:00Z"/>
                <w:rFonts w:ascii="Courier New" w:hAnsi="Courier New" w:cs="Courier New"/>
                <w:bCs/>
                <w:sz w:val="22"/>
                <w:rPrChange w:id="4085" w:author="Alexander Thomas Frase" w:date="2012-10-31T16:20:00Z">
                  <w:rPr>
                    <w:ins w:id="4086" w:author="Alexander Thomas Frase" w:date="2012-10-31T16:19:00Z"/>
                    <w:rFonts w:cs="Times New Roman"/>
                    <w:bCs/>
                  </w:rPr>
                </w:rPrChange>
              </w:rPr>
            </w:pPr>
            <w:ins w:id="4087" w:author="Alexander Thomas Frase" w:date="2012-10-31T16:19:00Z">
              <w:r w:rsidRPr="003F5418">
                <w:rPr>
                  <w:rFonts w:ascii="Courier New" w:hAnsi="Courier New" w:cs="Courier New"/>
                  <w:bCs/>
                  <w:sz w:val="22"/>
                  <w:rPrChange w:id="4088" w:author="Alexander Thomas Frase" w:date="2012-10-31T16:20:00Z">
                    <w:rPr>
                      <w:rFonts w:cs="Times New Roman"/>
                      <w:bCs/>
                    </w:rPr>
                  </w:rPrChange>
                </w:rPr>
                <w:lastRenderedPageBreak/>
                <w:t>region</w:t>
              </w:r>
            </w:ins>
          </w:p>
          <w:p w14:paraId="1295047E" w14:textId="77777777" w:rsidR="003F5418" w:rsidRPr="003F5418" w:rsidRDefault="003F5418" w:rsidP="003C548A">
            <w:pPr>
              <w:rPr>
                <w:ins w:id="4089" w:author="Alexander Thomas Frase" w:date="2012-10-31T16:19:00Z"/>
                <w:rFonts w:ascii="Courier New" w:hAnsi="Courier New" w:cs="Courier New"/>
                <w:bCs/>
                <w:sz w:val="22"/>
                <w:rPrChange w:id="4090" w:author="Alexander Thomas Frase" w:date="2012-10-31T16:20:00Z">
                  <w:rPr>
                    <w:ins w:id="4091" w:author="Alexander Thomas Frase" w:date="2012-10-31T16:19:00Z"/>
                    <w:rFonts w:cs="Times New Roman"/>
                    <w:bCs/>
                  </w:rPr>
                </w:rPrChange>
              </w:rPr>
            </w:pPr>
            <w:ins w:id="4092" w:author="Alexander Thomas Frase" w:date="2012-10-31T16:19:00Z">
              <w:r w:rsidRPr="003F5418">
                <w:rPr>
                  <w:rFonts w:ascii="Courier New" w:hAnsi="Courier New" w:cs="Courier New"/>
                  <w:bCs/>
                  <w:sz w:val="22"/>
                  <w:rPrChange w:id="4093" w:author="Alexander Thomas Frase" w:date="2012-10-31T16:20:00Z">
                    <w:rPr>
                      <w:rFonts w:cs="Times New Roman"/>
                      <w:bCs/>
                    </w:rPr>
                  </w:rPrChange>
                </w:rPr>
                <w:lastRenderedPageBreak/>
                <w:t>A</w:t>
              </w:r>
            </w:ins>
          </w:p>
          <w:p w14:paraId="068E71CC" w14:textId="65053427" w:rsidR="003F5418" w:rsidRPr="003F5418" w:rsidRDefault="003F5418" w:rsidP="003C548A">
            <w:pPr>
              <w:rPr>
                <w:ins w:id="4094" w:author="Alexander Thomas Frase" w:date="2012-10-31T16:19:00Z"/>
                <w:rFonts w:ascii="Courier New" w:hAnsi="Courier New" w:cs="Courier New"/>
                <w:bCs/>
                <w:sz w:val="22"/>
                <w:rPrChange w:id="4095" w:author="Alexander Thomas Frase" w:date="2012-10-31T16:20:00Z">
                  <w:rPr>
                    <w:ins w:id="4096" w:author="Alexander Thomas Frase" w:date="2012-10-31T16:19:00Z"/>
                    <w:rFonts w:cs="Times New Roman"/>
                    <w:bCs/>
                  </w:rPr>
                </w:rPrChange>
              </w:rPr>
            </w:pPr>
            <w:ins w:id="4097" w:author="Alexander Thomas Frase" w:date="2012-10-31T16:19:00Z">
              <w:r w:rsidRPr="003F5418">
                <w:rPr>
                  <w:rFonts w:ascii="Courier New" w:hAnsi="Courier New" w:cs="Courier New"/>
                  <w:bCs/>
                  <w:sz w:val="22"/>
                  <w:rPrChange w:id="4098" w:author="Alexander Thomas Frase" w:date="2012-10-31T16:20:00Z">
                    <w:rPr>
                      <w:rFonts w:cs="Times New Roman"/>
                      <w:bCs/>
                    </w:rPr>
                  </w:rPrChange>
                </w:rPr>
                <w:t>B</w:t>
              </w:r>
            </w:ins>
          </w:p>
          <w:p w14:paraId="7D69780A" w14:textId="77777777" w:rsidR="003F5418" w:rsidRPr="003F5418" w:rsidRDefault="003F5418" w:rsidP="003C548A">
            <w:pPr>
              <w:rPr>
                <w:ins w:id="4099" w:author="Alexander Thomas Frase" w:date="2012-10-31T16:19:00Z"/>
                <w:rFonts w:ascii="Courier New" w:hAnsi="Courier New" w:cs="Courier New"/>
                <w:bCs/>
                <w:sz w:val="22"/>
                <w:rPrChange w:id="4100" w:author="Alexander Thomas Frase" w:date="2012-10-31T16:20:00Z">
                  <w:rPr>
                    <w:ins w:id="4101" w:author="Alexander Thomas Frase" w:date="2012-10-31T16:19:00Z"/>
                    <w:rFonts w:cs="Times New Roman"/>
                    <w:bCs/>
                  </w:rPr>
                </w:rPrChange>
              </w:rPr>
            </w:pPr>
            <w:ins w:id="4102" w:author="Alexander Thomas Frase" w:date="2012-10-31T16:19:00Z">
              <w:r w:rsidRPr="003F5418">
                <w:rPr>
                  <w:rFonts w:ascii="Courier New" w:hAnsi="Courier New" w:cs="Courier New"/>
                  <w:bCs/>
                  <w:sz w:val="22"/>
                  <w:rPrChange w:id="4103" w:author="Alexander Thomas Frase" w:date="2012-10-31T16:20:00Z">
                    <w:rPr>
                      <w:rFonts w:cs="Times New Roman"/>
                      <w:bCs/>
                    </w:rPr>
                  </w:rPrChange>
                </w:rPr>
                <w:t>C</w:t>
              </w:r>
            </w:ins>
          </w:p>
          <w:p w14:paraId="7BFBA5BB" w14:textId="20794C46" w:rsidR="003F5418" w:rsidRPr="003F5418" w:rsidRDefault="003F5418" w:rsidP="003C548A">
            <w:pPr>
              <w:rPr>
                <w:ins w:id="4104" w:author="Alexander Thomas Frase" w:date="2012-10-31T16:19:00Z"/>
                <w:rFonts w:ascii="Courier New" w:hAnsi="Courier New" w:cs="Courier New"/>
                <w:bCs/>
                <w:sz w:val="22"/>
                <w:rPrChange w:id="4105" w:author="Alexander Thomas Frase" w:date="2012-10-31T16:20:00Z">
                  <w:rPr>
                    <w:ins w:id="4106" w:author="Alexander Thomas Frase" w:date="2012-10-31T16:19:00Z"/>
                    <w:rFonts w:cs="Times New Roman"/>
                    <w:bCs/>
                  </w:rPr>
                </w:rPrChange>
              </w:rPr>
            </w:pPr>
            <w:ins w:id="4107" w:author="Alexander Thomas Frase" w:date="2012-10-31T16:19:00Z">
              <w:r w:rsidRPr="003F5418">
                <w:rPr>
                  <w:rFonts w:ascii="Courier New" w:hAnsi="Courier New" w:cs="Courier New"/>
                  <w:bCs/>
                  <w:sz w:val="22"/>
                  <w:rPrChange w:id="4108" w:author="Alexander Thomas Frase" w:date="2012-10-31T16:20:00Z">
                    <w:rPr>
                      <w:rFonts w:cs="Times New Roman"/>
                      <w:bCs/>
                    </w:rPr>
                  </w:rPrChange>
                </w:rPr>
                <w:t>D</w:t>
              </w:r>
            </w:ins>
          </w:p>
        </w:tc>
        <w:tc>
          <w:tcPr>
            <w:tcW w:w="1009" w:type="dxa"/>
            <w:tcPrChange w:id="4109" w:author="Alexander Thomas Frase" w:date="2012-10-31T16:20:00Z">
              <w:tcPr>
                <w:tcW w:w="2538" w:type="dxa"/>
              </w:tcPr>
            </w:tcPrChange>
          </w:tcPr>
          <w:p w14:paraId="4FC22E16" w14:textId="0DEF2AB0" w:rsidR="003F5418" w:rsidRPr="003F5418" w:rsidRDefault="003F5418" w:rsidP="003C548A">
            <w:pPr>
              <w:rPr>
                <w:ins w:id="4110" w:author="Alexander Thomas Frase" w:date="2012-10-31T16:19:00Z"/>
                <w:rFonts w:ascii="Courier New" w:hAnsi="Courier New" w:cs="Courier New"/>
                <w:bCs/>
                <w:sz w:val="22"/>
                <w:rPrChange w:id="4111" w:author="Alexander Thomas Frase" w:date="2012-10-31T16:20:00Z">
                  <w:rPr>
                    <w:ins w:id="4112" w:author="Alexander Thomas Frase" w:date="2012-10-31T16:19:00Z"/>
                    <w:rFonts w:cs="Times New Roman"/>
                    <w:bCs/>
                  </w:rPr>
                </w:rPrChange>
              </w:rPr>
            </w:pPr>
            <w:ins w:id="4113" w:author="Alexander Thomas Frase" w:date="2012-10-31T16:19:00Z">
              <w:r w:rsidRPr="003F5418">
                <w:rPr>
                  <w:rFonts w:ascii="Courier New" w:hAnsi="Courier New" w:cs="Courier New"/>
                  <w:bCs/>
                  <w:sz w:val="22"/>
                  <w:rPrChange w:id="4114" w:author="Alexander Thomas Frase" w:date="2012-10-31T16:20:00Z">
                    <w:rPr>
                      <w:rFonts w:cs="Times New Roman"/>
                      <w:bCs/>
                    </w:rPr>
                  </w:rPrChange>
                </w:rPr>
                <w:lastRenderedPageBreak/>
                <w:t>start</w:t>
              </w:r>
            </w:ins>
          </w:p>
          <w:p w14:paraId="1AC735AB" w14:textId="77777777" w:rsidR="003F5418" w:rsidRPr="003F5418" w:rsidRDefault="003F5418" w:rsidP="003C548A">
            <w:pPr>
              <w:rPr>
                <w:ins w:id="4115" w:author="Alexander Thomas Frase" w:date="2012-10-31T16:19:00Z"/>
                <w:rFonts w:ascii="Courier New" w:hAnsi="Courier New" w:cs="Courier New"/>
                <w:bCs/>
                <w:sz w:val="22"/>
                <w:rPrChange w:id="4116" w:author="Alexander Thomas Frase" w:date="2012-10-31T16:20:00Z">
                  <w:rPr>
                    <w:ins w:id="4117" w:author="Alexander Thomas Frase" w:date="2012-10-31T16:19:00Z"/>
                    <w:rFonts w:cs="Times New Roman"/>
                    <w:bCs/>
                  </w:rPr>
                </w:rPrChange>
              </w:rPr>
            </w:pPr>
            <w:ins w:id="4118" w:author="Alexander Thomas Frase" w:date="2012-10-31T16:19:00Z">
              <w:r w:rsidRPr="003F5418">
                <w:rPr>
                  <w:rFonts w:ascii="Courier New" w:hAnsi="Courier New" w:cs="Courier New"/>
                  <w:bCs/>
                  <w:sz w:val="22"/>
                  <w:rPrChange w:id="4119" w:author="Alexander Thomas Frase" w:date="2012-10-31T16:20:00Z">
                    <w:rPr>
                      <w:rFonts w:cs="Times New Roman"/>
                      <w:bCs/>
                    </w:rPr>
                  </w:rPrChange>
                </w:rPr>
                <w:lastRenderedPageBreak/>
                <w:t>8</w:t>
              </w:r>
            </w:ins>
          </w:p>
          <w:p w14:paraId="6A8FD8BB" w14:textId="77777777" w:rsidR="003F5418" w:rsidRPr="003F5418" w:rsidRDefault="003F5418" w:rsidP="003C548A">
            <w:pPr>
              <w:rPr>
                <w:ins w:id="4120" w:author="Alexander Thomas Frase" w:date="2012-10-31T16:19:00Z"/>
                <w:rFonts w:ascii="Courier New" w:hAnsi="Courier New" w:cs="Courier New"/>
                <w:bCs/>
                <w:sz w:val="22"/>
                <w:rPrChange w:id="4121" w:author="Alexander Thomas Frase" w:date="2012-10-31T16:20:00Z">
                  <w:rPr>
                    <w:ins w:id="4122" w:author="Alexander Thomas Frase" w:date="2012-10-31T16:19:00Z"/>
                    <w:rFonts w:cs="Times New Roman"/>
                    <w:bCs/>
                  </w:rPr>
                </w:rPrChange>
              </w:rPr>
            </w:pPr>
            <w:ins w:id="4123" w:author="Alexander Thomas Frase" w:date="2012-10-31T16:19:00Z">
              <w:r w:rsidRPr="003F5418">
                <w:rPr>
                  <w:rFonts w:ascii="Courier New" w:hAnsi="Courier New" w:cs="Courier New"/>
                  <w:bCs/>
                  <w:sz w:val="22"/>
                  <w:rPrChange w:id="4124" w:author="Alexander Thomas Frase" w:date="2012-10-31T16:20:00Z">
                    <w:rPr>
                      <w:rFonts w:cs="Times New Roman"/>
                      <w:bCs/>
                    </w:rPr>
                  </w:rPrChange>
                </w:rPr>
                <w:t>28</w:t>
              </w:r>
            </w:ins>
          </w:p>
          <w:p w14:paraId="290FDAE9" w14:textId="77777777" w:rsidR="003F5418" w:rsidRPr="003F5418" w:rsidRDefault="003F5418" w:rsidP="003C548A">
            <w:pPr>
              <w:rPr>
                <w:ins w:id="4125" w:author="Alexander Thomas Frase" w:date="2012-10-31T16:19:00Z"/>
                <w:rFonts w:ascii="Courier New" w:hAnsi="Courier New" w:cs="Courier New"/>
                <w:bCs/>
                <w:sz w:val="22"/>
                <w:rPrChange w:id="4126" w:author="Alexander Thomas Frase" w:date="2012-10-31T16:20:00Z">
                  <w:rPr>
                    <w:ins w:id="4127" w:author="Alexander Thomas Frase" w:date="2012-10-31T16:19:00Z"/>
                    <w:rFonts w:cs="Times New Roman"/>
                    <w:bCs/>
                  </w:rPr>
                </w:rPrChange>
              </w:rPr>
            </w:pPr>
            <w:ins w:id="4128" w:author="Alexander Thomas Frase" w:date="2012-10-31T16:19:00Z">
              <w:r w:rsidRPr="003F5418">
                <w:rPr>
                  <w:rFonts w:ascii="Courier New" w:hAnsi="Courier New" w:cs="Courier New"/>
                  <w:bCs/>
                  <w:sz w:val="22"/>
                  <w:rPrChange w:id="4129" w:author="Alexander Thomas Frase" w:date="2012-10-31T16:20:00Z">
                    <w:rPr>
                      <w:rFonts w:cs="Times New Roman"/>
                      <w:bCs/>
                    </w:rPr>
                  </w:rPrChange>
                </w:rPr>
                <w:t>54</w:t>
              </w:r>
            </w:ins>
          </w:p>
          <w:p w14:paraId="0011FF3B" w14:textId="3FAF8A0C" w:rsidR="003F5418" w:rsidRPr="003F5418" w:rsidRDefault="003F5418" w:rsidP="003C548A">
            <w:pPr>
              <w:rPr>
                <w:ins w:id="4130" w:author="Alexander Thomas Frase" w:date="2012-10-31T16:19:00Z"/>
                <w:rFonts w:ascii="Courier New" w:hAnsi="Courier New" w:cs="Courier New"/>
                <w:bCs/>
                <w:sz w:val="22"/>
                <w:rPrChange w:id="4131" w:author="Alexander Thomas Frase" w:date="2012-10-31T16:20:00Z">
                  <w:rPr>
                    <w:ins w:id="4132" w:author="Alexander Thomas Frase" w:date="2012-10-31T16:19:00Z"/>
                    <w:rFonts w:cs="Times New Roman"/>
                    <w:bCs/>
                  </w:rPr>
                </w:rPrChange>
              </w:rPr>
            </w:pPr>
            <w:ins w:id="4133" w:author="Alexander Thomas Frase" w:date="2012-10-31T16:19:00Z">
              <w:r w:rsidRPr="003F5418">
                <w:rPr>
                  <w:rFonts w:ascii="Courier New" w:hAnsi="Courier New" w:cs="Courier New"/>
                  <w:bCs/>
                  <w:sz w:val="22"/>
                  <w:rPrChange w:id="4134" w:author="Alexander Thomas Frase" w:date="2012-10-31T16:20:00Z">
                    <w:rPr>
                      <w:rFonts w:cs="Times New Roman"/>
                      <w:bCs/>
                    </w:rPr>
                  </w:rPrChange>
                </w:rPr>
                <w:t>58</w:t>
              </w:r>
            </w:ins>
          </w:p>
        </w:tc>
        <w:tc>
          <w:tcPr>
            <w:tcW w:w="5631" w:type="dxa"/>
            <w:tcPrChange w:id="4135" w:author="Alexander Thomas Frase" w:date="2012-10-31T16:20:00Z">
              <w:tcPr>
                <w:tcW w:w="2538" w:type="dxa"/>
              </w:tcPr>
            </w:tcPrChange>
          </w:tcPr>
          <w:p w14:paraId="28FABA40" w14:textId="1BDD9396" w:rsidR="003F5418" w:rsidRPr="003F5418" w:rsidRDefault="003F5418" w:rsidP="003C548A">
            <w:pPr>
              <w:rPr>
                <w:ins w:id="4136" w:author="Alexander Thomas Frase" w:date="2012-10-31T16:19:00Z"/>
                <w:rFonts w:ascii="Courier New" w:hAnsi="Courier New" w:cs="Courier New"/>
                <w:bCs/>
                <w:sz w:val="22"/>
                <w:rPrChange w:id="4137" w:author="Alexander Thomas Frase" w:date="2012-10-31T16:20:00Z">
                  <w:rPr>
                    <w:ins w:id="4138" w:author="Alexander Thomas Frase" w:date="2012-10-31T16:19:00Z"/>
                    <w:rFonts w:cs="Times New Roman"/>
                    <w:bCs/>
                  </w:rPr>
                </w:rPrChange>
              </w:rPr>
            </w:pPr>
            <w:ins w:id="4139" w:author="Alexander Thomas Frase" w:date="2012-10-31T16:19:00Z">
              <w:r w:rsidRPr="003F5418">
                <w:rPr>
                  <w:rFonts w:ascii="Courier New" w:hAnsi="Courier New" w:cs="Courier New"/>
                  <w:bCs/>
                  <w:sz w:val="22"/>
                  <w:rPrChange w:id="4140" w:author="Alexander Thomas Frase" w:date="2012-10-31T16:20:00Z">
                    <w:rPr>
                      <w:rFonts w:cs="Times New Roman"/>
                      <w:bCs/>
                    </w:rPr>
                  </w:rPrChange>
                </w:rPr>
                <w:lastRenderedPageBreak/>
                <w:t>stop</w:t>
              </w:r>
            </w:ins>
          </w:p>
          <w:p w14:paraId="0905CB2A" w14:textId="77777777" w:rsidR="003F5418" w:rsidRPr="003F5418" w:rsidRDefault="003F5418" w:rsidP="003C548A">
            <w:pPr>
              <w:rPr>
                <w:ins w:id="4141" w:author="Alexander Thomas Frase" w:date="2012-10-31T16:19:00Z"/>
                <w:rFonts w:ascii="Courier New" w:hAnsi="Courier New" w:cs="Courier New"/>
                <w:bCs/>
                <w:sz w:val="22"/>
                <w:rPrChange w:id="4142" w:author="Alexander Thomas Frase" w:date="2012-10-31T16:20:00Z">
                  <w:rPr>
                    <w:ins w:id="4143" w:author="Alexander Thomas Frase" w:date="2012-10-31T16:19:00Z"/>
                    <w:rFonts w:cs="Times New Roman"/>
                    <w:bCs/>
                  </w:rPr>
                </w:rPrChange>
              </w:rPr>
            </w:pPr>
            <w:ins w:id="4144" w:author="Alexander Thomas Frase" w:date="2012-10-31T16:19:00Z">
              <w:r w:rsidRPr="003F5418">
                <w:rPr>
                  <w:rFonts w:ascii="Courier New" w:hAnsi="Courier New" w:cs="Courier New"/>
                  <w:bCs/>
                  <w:sz w:val="22"/>
                  <w:rPrChange w:id="4145" w:author="Alexander Thomas Frase" w:date="2012-10-31T16:20:00Z">
                    <w:rPr>
                      <w:rFonts w:cs="Times New Roman"/>
                      <w:bCs/>
                    </w:rPr>
                  </w:rPrChange>
                </w:rPr>
                <w:lastRenderedPageBreak/>
                <w:t>22</w:t>
              </w:r>
            </w:ins>
          </w:p>
          <w:p w14:paraId="27D94554" w14:textId="77777777" w:rsidR="003F5418" w:rsidRPr="003F5418" w:rsidRDefault="003F5418" w:rsidP="003C548A">
            <w:pPr>
              <w:rPr>
                <w:ins w:id="4146" w:author="Alexander Thomas Frase" w:date="2012-10-31T16:19:00Z"/>
                <w:rFonts w:ascii="Courier New" w:hAnsi="Courier New" w:cs="Courier New"/>
                <w:bCs/>
                <w:sz w:val="22"/>
                <w:rPrChange w:id="4147" w:author="Alexander Thomas Frase" w:date="2012-10-31T16:20:00Z">
                  <w:rPr>
                    <w:ins w:id="4148" w:author="Alexander Thomas Frase" w:date="2012-10-31T16:19:00Z"/>
                    <w:rFonts w:cs="Times New Roman"/>
                    <w:bCs/>
                  </w:rPr>
                </w:rPrChange>
              </w:rPr>
            </w:pPr>
            <w:ins w:id="4149" w:author="Alexander Thomas Frase" w:date="2012-10-31T16:19:00Z">
              <w:r w:rsidRPr="003F5418">
                <w:rPr>
                  <w:rFonts w:ascii="Courier New" w:hAnsi="Courier New" w:cs="Courier New"/>
                  <w:bCs/>
                  <w:sz w:val="22"/>
                  <w:rPrChange w:id="4150" w:author="Alexander Thomas Frase" w:date="2012-10-31T16:20:00Z">
                    <w:rPr>
                      <w:rFonts w:cs="Times New Roman"/>
                      <w:bCs/>
                    </w:rPr>
                  </w:rPrChange>
                </w:rPr>
                <w:t>52</w:t>
              </w:r>
            </w:ins>
          </w:p>
          <w:p w14:paraId="0F15309F" w14:textId="77777777" w:rsidR="003F5418" w:rsidRPr="003F5418" w:rsidRDefault="003F5418" w:rsidP="003C548A">
            <w:pPr>
              <w:rPr>
                <w:ins w:id="4151" w:author="Alexander Thomas Frase" w:date="2012-10-31T16:19:00Z"/>
                <w:rFonts w:ascii="Courier New" w:hAnsi="Courier New" w:cs="Courier New"/>
                <w:bCs/>
                <w:sz w:val="22"/>
                <w:rPrChange w:id="4152" w:author="Alexander Thomas Frase" w:date="2012-10-31T16:20:00Z">
                  <w:rPr>
                    <w:ins w:id="4153" w:author="Alexander Thomas Frase" w:date="2012-10-31T16:19:00Z"/>
                    <w:rFonts w:cs="Times New Roman"/>
                    <w:bCs/>
                  </w:rPr>
                </w:rPrChange>
              </w:rPr>
            </w:pPr>
            <w:ins w:id="4154" w:author="Alexander Thomas Frase" w:date="2012-10-31T16:19:00Z">
              <w:r w:rsidRPr="003F5418">
                <w:rPr>
                  <w:rFonts w:ascii="Courier New" w:hAnsi="Courier New" w:cs="Courier New"/>
                  <w:bCs/>
                  <w:sz w:val="22"/>
                  <w:rPrChange w:id="4155" w:author="Alexander Thomas Frase" w:date="2012-10-31T16:20:00Z">
                    <w:rPr>
                      <w:rFonts w:cs="Times New Roman"/>
                      <w:bCs/>
                    </w:rPr>
                  </w:rPrChange>
                </w:rPr>
                <w:t>62</w:t>
              </w:r>
            </w:ins>
          </w:p>
          <w:p w14:paraId="4D793D7E" w14:textId="134969F7" w:rsidR="003F5418" w:rsidRPr="003F5418" w:rsidRDefault="003F5418" w:rsidP="003C548A">
            <w:pPr>
              <w:rPr>
                <w:ins w:id="4156" w:author="Alexander Thomas Frase" w:date="2012-10-31T16:19:00Z"/>
                <w:rFonts w:ascii="Courier New" w:hAnsi="Courier New" w:cs="Courier New"/>
                <w:bCs/>
                <w:sz w:val="22"/>
                <w:rPrChange w:id="4157" w:author="Alexander Thomas Frase" w:date="2012-10-31T16:20:00Z">
                  <w:rPr>
                    <w:ins w:id="4158" w:author="Alexander Thomas Frase" w:date="2012-10-31T16:19:00Z"/>
                    <w:rFonts w:cs="Times New Roman"/>
                    <w:bCs/>
                  </w:rPr>
                </w:rPrChange>
              </w:rPr>
            </w:pPr>
            <w:ins w:id="4159" w:author="Alexander Thomas Frase" w:date="2012-10-31T16:19:00Z">
              <w:r w:rsidRPr="003F5418">
                <w:rPr>
                  <w:rFonts w:ascii="Courier New" w:hAnsi="Courier New" w:cs="Courier New"/>
                  <w:bCs/>
                  <w:sz w:val="22"/>
                  <w:rPrChange w:id="4160" w:author="Alexander Thomas Frase" w:date="2012-10-31T16:20:00Z">
                    <w:rPr>
                      <w:rFonts w:cs="Times New Roman"/>
                      <w:bCs/>
                    </w:rPr>
                  </w:rPrChange>
                </w:rPr>
                <w:t>72</w:t>
              </w:r>
            </w:ins>
          </w:p>
        </w:tc>
      </w:tr>
    </w:tbl>
    <w:p w14:paraId="768DCF77" w14:textId="53F7E8C7" w:rsidR="003F5418" w:rsidDel="003F5418" w:rsidRDefault="003F5418">
      <w:pPr>
        <w:rPr>
          <w:del w:id="4161" w:author="Alexander Thomas Frase" w:date="2012-10-31T16:19:00Z"/>
          <w:rFonts w:cs="Times New Roman"/>
          <w:bCs/>
        </w:rPr>
      </w:pPr>
    </w:p>
    <w:p w14:paraId="01D69638" w14:textId="77777777" w:rsidR="003F5418" w:rsidRDefault="003F5418">
      <w:pPr>
        <w:rPr>
          <w:ins w:id="4162" w:author="Alexander Thomas Frase" w:date="2012-10-31T16:22:00Z"/>
          <w:rFonts w:cs="Times New Roman"/>
          <w:bCs/>
        </w:rPr>
      </w:pPr>
    </w:p>
    <w:p w14:paraId="59C54954" w14:textId="532EE3EE" w:rsidR="003C548A" w:rsidRPr="00FA67CB" w:rsidDel="003F5418" w:rsidRDefault="003C548A">
      <w:pPr>
        <w:rPr>
          <w:del w:id="4163" w:author="Alexander Thomas Frase" w:date="2012-10-31T16:19:00Z"/>
        </w:rPr>
        <w:pPrChange w:id="4164" w:author="Alexander Thomas Frase" w:date="2012-10-31T16:21:00Z">
          <w:pPr>
            <w:pBdr>
              <w:top w:val="single" w:sz="4" w:space="1" w:color="auto"/>
              <w:left w:val="single" w:sz="4" w:space="4" w:color="auto"/>
              <w:bottom w:val="single" w:sz="4" w:space="1" w:color="auto"/>
              <w:right w:val="single" w:sz="4" w:space="4" w:color="auto"/>
            </w:pBdr>
          </w:pPr>
        </w:pPrChange>
      </w:pPr>
      <w:del w:id="4165" w:author="Alexander Thomas Frase" w:date="2012-10-31T16:19:00Z">
        <w:r w:rsidRPr="00FA67CB" w:rsidDel="003F5418">
          <w:delText>$ biofilter-2 --stdout -</w:delText>
        </w:r>
        <w:r w:rsidDel="003F5418">
          <w:delText>-</w:delText>
        </w:r>
        <w:r w:rsidRPr="00FA67CB" w:rsidDel="003F5418">
          <w:delText>k</w:delText>
        </w:r>
        <w:r w:rsidDel="003F5418">
          <w:delText>nowledge</w:delText>
        </w:r>
        <w:r w:rsidRPr="00FA67CB" w:rsidDel="003F5418">
          <w:delText xml:space="preserve"> test.db -</w:delText>
        </w:r>
        <w:r w:rsidDel="003F5418">
          <w:delText>-snp</w:delText>
        </w:r>
        <w:r w:rsidRPr="00FA67CB" w:rsidDel="003F5418">
          <w:delText xml:space="preserve"> rs11 rs12 rs13 rs14 rs15 rs16 -</w:delText>
        </w:r>
        <w:r w:rsidDel="003F5418">
          <w:delText>-filter</w:delText>
        </w:r>
        <w:r w:rsidRPr="00FA67CB" w:rsidDel="003F5418">
          <w:delText xml:space="preserve"> region</w:delText>
        </w:r>
      </w:del>
    </w:p>
    <w:p w14:paraId="009AF4FC" w14:textId="48EAF634" w:rsidR="003C548A" w:rsidRPr="00FA67CB" w:rsidDel="003F5418" w:rsidRDefault="003C548A">
      <w:pPr>
        <w:rPr>
          <w:del w:id="4166" w:author="Alexander Thomas Frase" w:date="2012-10-31T16:19:00Z"/>
        </w:rPr>
        <w:pPrChange w:id="4167" w:author="Alexander Thomas Frase" w:date="2012-10-31T16:21:00Z">
          <w:pPr>
            <w:pBdr>
              <w:top w:val="single" w:sz="4" w:space="1" w:color="auto"/>
              <w:left w:val="single" w:sz="4" w:space="4" w:color="auto"/>
              <w:bottom w:val="single" w:sz="4" w:space="1" w:color="auto"/>
              <w:right w:val="single" w:sz="4" w:space="4" w:color="auto"/>
            </w:pBdr>
          </w:pPr>
        </w:pPrChange>
      </w:pPr>
      <w:del w:id="4168" w:author="Alexander Thomas Frase" w:date="2012-10-31T16:19:00Z">
        <w:r w:rsidRPr="00FA67CB" w:rsidDel="003F5418">
          <w:delText>#chr</w:delText>
        </w:r>
        <w:r w:rsidRPr="00FA67CB" w:rsidDel="003F5418">
          <w:tab/>
          <w:delText>region</w:delText>
        </w:r>
        <w:r w:rsidRPr="00FA67CB" w:rsidDel="003F5418">
          <w:tab/>
          <w:delText>posMin</w:delText>
        </w:r>
        <w:r w:rsidRPr="00FA67CB" w:rsidDel="003F5418">
          <w:tab/>
          <w:delText>posMax</w:delText>
        </w:r>
      </w:del>
    </w:p>
    <w:p w14:paraId="53B51660" w14:textId="78F4136F" w:rsidR="003C548A" w:rsidRPr="00FA67CB" w:rsidDel="003F5418" w:rsidRDefault="003C548A">
      <w:pPr>
        <w:rPr>
          <w:del w:id="4169" w:author="Alexander Thomas Frase" w:date="2012-10-31T16:19:00Z"/>
        </w:rPr>
        <w:pPrChange w:id="4170" w:author="Alexander Thomas Frase" w:date="2012-10-31T16:21:00Z">
          <w:pPr>
            <w:pBdr>
              <w:top w:val="single" w:sz="4" w:space="1" w:color="auto"/>
              <w:left w:val="single" w:sz="4" w:space="4" w:color="auto"/>
              <w:bottom w:val="single" w:sz="4" w:space="1" w:color="auto"/>
              <w:right w:val="single" w:sz="4" w:space="4" w:color="auto"/>
            </w:pBdr>
          </w:pPr>
        </w:pPrChange>
      </w:pPr>
      <w:del w:id="4171" w:author="Alexander Thomas Frase" w:date="2012-10-31T16:19:00Z">
        <w:r w:rsidRPr="00FA67CB" w:rsidDel="003F5418">
          <w:delText>1</w:delText>
        </w:r>
        <w:r w:rsidRPr="00FA67CB" w:rsidDel="003F5418">
          <w:tab/>
          <w:delText>A</w:delText>
        </w:r>
        <w:r w:rsidRPr="00FA67CB" w:rsidDel="003F5418">
          <w:tab/>
          <w:delText>8</w:delText>
        </w:r>
        <w:r w:rsidRPr="00FA67CB" w:rsidDel="003F5418">
          <w:tab/>
          <w:delText>22</w:delText>
        </w:r>
      </w:del>
    </w:p>
    <w:p w14:paraId="65284EDE" w14:textId="469A94C4" w:rsidR="003C548A" w:rsidRPr="00FA67CB" w:rsidDel="003F5418" w:rsidRDefault="003C548A">
      <w:pPr>
        <w:rPr>
          <w:del w:id="4172" w:author="Alexander Thomas Frase" w:date="2012-10-31T16:19:00Z"/>
        </w:rPr>
        <w:pPrChange w:id="4173" w:author="Alexander Thomas Frase" w:date="2012-10-31T16:21:00Z">
          <w:pPr>
            <w:pBdr>
              <w:top w:val="single" w:sz="4" w:space="1" w:color="auto"/>
              <w:left w:val="single" w:sz="4" w:space="4" w:color="auto"/>
              <w:bottom w:val="single" w:sz="4" w:space="1" w:color="auto"/>
              <w:right w:val="single" w:sz="4" w:space="4" w:color="auto"/>
            </w:pBdr>
          </w:pPr>
        </w:pPrChange>
      </w:pPr>
      <w:del w:id="4174" w:author="Alexander Thomas Frase" w:date="2012-10-31T16:19:00Z">
        <w:r w:rsidRPr="00FA67CB" w:rsidDel="003F5418">
          <w:delText>1</w:delText>
        </w:r>
        <w:r w:rsidRPr="00FA67CB" w:rsidDel="003F5418">
          <w:tab/>
          <w:delText>B</w:delText>
        </w:r>
        <w:r w:rsidRPr="00FA67CB" w:rsidDel="003F5418">
          <w:tab/>
          <w:delText>28</w:delText>
        </w:r>
        <w:r w:rsidRPr="00FA67CB" w:rsidDel="003F5418">
          <w:tab/>
          <w:delText>52</w:delText>
        </w:r>
      </w:del>
    </w:p>
    <w:p w14:paraId="566698D4" w14:textId="3349FE64" w:rsidR="003C548A" w:rsidRPr="00FA67CB" w:rsidDel="003F5418" w:rsidRDefault="003C548A">
      <w:pPr>
        <w:rPr>
          <w:del w:id="4175" w:author="Alexander Thomas Frase" w:date="2012-10-31T16:19:00Z"/>
        </w:rPr>
        <w:pPrChange w:id="4176" w:author="Alexander Thomas Frase" w:date="2012-10-31T16:21:00Z">
          <w:pPr>
            <w:pBdr>
              <w:top w:val="single" w:sz="4" w:space="1" w:color="auto"/>
              <w:left w:val="single" w:sz="4" w:space="4" w:color="auto"/>
              <w:bottom w:val="single" w:sz="4" w:space="1" w:color="auto"/>
              <w:right w:val="single" w:sz="4" w:space="4" w:color="auto"/>
            </w:pBdr>
          </w:pPr>
        </w:pPrChange>
      </w:pPr>
      <w:del w:id="4177" w:author="Alexander Thomas Frase" w:date="2012-10-31T16:19:00Z">
        <w:r w:rsidRPr="00FA67CB" w:rsidDel="003F5418">
          <w:delText>1</w:delText>
        </w:r>
        <w:r w:rsidRPr="00FA67CB" w:rsidDel="003F5418">
          <w:tab/>
          <w:delText>C</w:delText>
        </w:r>
        <w:r w:rsidRPr="00FA67CB" w:rsidDel="003F5418">
          <w:tab/>
          <w:delText>54</w:delText>
        </w:r>
        <w:r w:rsidRPr="00FA67CB" w:rsidDel="003F5418">
          <w:tab/>
          <w:delText>62</w:delText>
        </w:r>
      </w:del>
    </w:p>
    <w:p w14:paraId="3901D25C" w14:textId="38B11E57" w:rsidR="003C548A" w:rsidRPr="00FA67CB" w:rsidDel="003F5418" w:rsidRDefault="003C548A">
      <w:pPr>
        <w:rPr>
          <w:del w:id="4178" w:author="Alexander Thomas Frase" w:date="2012-10-31T16:19:00Z"/>
        </w:rPr>
        <w:pPrChange w:id="4179" w:author="Alexander Thomas Frase" w:date="2012-10-31T16:21:00Z">
          <w:pPr>
            <w:pBdr>
              <w:top w:val="single" w:sz="4" w:space="1" w:color="auto"/>
              <w:left w:val="single" w:sz="4" w:space="4" w:color="auto"/>
              <w:bottom w:val="single" w:sz="4" w:space="1" w:color="auto"/>
              <w:right w:val="single" w:sz="4" w:space="4" w:color="auto"/>
            </w:pBdr>
          </w:pPr>
        </w:pPrChange>
      </w:pPr>
      <w:del w:id="4180" w:author="Alexander Thomas Frase" w:date="2012-10-31T16:19:00Z">
        <w:r w:rsidRPr="00FA67CB" w:rsidDel="003F5418">
          <w:delText>1</w:delText>
        </w:r>
        <w:r w:rsidRPr="00FA67CB" w:rsidDel="003F5418">
          <w:tab/>
          <w:delText>D</w:delText>
        </w:r>
        <w:r w:rsidRPr="00FA67CB" w:rsidDel="003F5418">
          <w:tab/>
          <w:delText>58</w:delText>
        </w:r>
        <w:r w:rsidRPr="00FA67CB" w:rsidDel="003F5418">
          <w:tab/>
          <w:delText>72</w:delText>
        </w:r>
      </w:del>
    </w:p>
    <w:p w14:paraId="15EFE8FE" w14:textId="77777777" w:rsidR="003C548A" w:rsidDel="003F5418" w:rsidRDefault="003C548A">
      <w:pPr>
        <w:rPr>
          <w:del w:id="4181" w:author="Alexander Thomas Frase" w:date="2012-10-31T16:21:00Z"/>
        </w:rPr>
      </w:pPr>
    </w:p>
    <w:p w14:paraId="2FCA1C62" w14:textId="75C875A7" w:rsidR="003C548A" w:rsidDel="00150551" w:rsidRDefault="00D02367">
      <w:pPr>
        <w:pStyle w:val="Heading3"/>
        <w:rPr>
          <w:del w:id="4182" w:author="Alexander Thomas Frase" w:date="2012-11-02T13:32:00Z"/>
        </w:rPr>
        <w:pPrChange w:id="4183" w:author="Alexander Thomas Frase" w:date="2012-11-02T13:32:00Z">
          <w:pPr/>
        </w:pPrChange>
      </w:pPr>
      <w:del w:id="4184" w:author="Alexander Thomas Frase" w:date="2012-10-26T17:24:00Z">
        <w:r>
          <w:lastRenderedPageBreak/>
          <w:pict w14:anchorId="35317FFD">
            <v:shape id="_x0000_i1032" type="#_x0000_t75" style="width:346.7pt;height:339.65pt">
              <v:imagedata r:id="rId32" o:title=""/>
            </v:shape>
          </w:pict>
        </w:r>
        <w:r>
          <w:pict w14:anchorId="4707E2B4">
            <v:shape id="_x0000_i1033" type="#_x0000_t75" style="width:133.85pt;height:194.85pt">
              <v:imagedata r:id="rId33" o:title=""/>
            </v:shape>
          </w:pict>
        </w:r>
      </w:del>
      <w:bookmarkStart w:id="4185" w:name="_Toc339626878"/>
      <w:ins w:id="4186" w:author="Alexander Thomas Frase" w:date="2012-10-26T17:24:00Z">
        <w:r w:rsidR="00F203F2">
          <w:rPr>
            <w:rFonts w:eastAsia="DejaVu Sans" w:cs="Lohit Devanagari"/>
            <w:b w:val="0"/>
            <w:bCs w:val="0"/>
            <w:i w:val="0"/>
            <w:noProof/>
            <w:color w:val="auto"/>
            <w:lang w:eastAsia="en-US" w:bidi="ar-SA"/>
            <w:rPrChange w:id="4187" w:author="Unknown">
              <w:rPr>
                <w:rFonts w:eastAsiaTheme="majorEastAsia" w:cstheme="majorBidi"/>
                <w:b/>
                <w:bCs/>
                <w:i/>
                <w:noProof/>
                <w:color w:val="000000" w:themeColor="text1"/>
                <w:lang w:eastAsia="en-US" w:bidi="ar-SA"/>
              </w:rPr>
            </w:rPrChange>
          </w:rPr>
          <w:drawing>
            <wp:anchor distT="0" distB="0" distL="114300" distR="114300" simplePos="0" relativeHeight="251697152" behindDoc="0" locked="0" layoutInCell="1" allowOverlap="1" wp14:anchorId="3EA6DB60" wp14:editId="4C939F70">
              <wp:simplePos x="735330" y="6241415"/>
              <wp:positionH relativeFrom="column">
                <wp:align>center</wp:align>
              </wp:positionH>
              <wp:positionV relativeFrom="paragraph">
                <wp:posOffset>0</wp:posOffset>
              </wp:positionV>
              <wp:extent cx="3264408" cy="2743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1.png"/>
                      <pic:cNvPicPr/>
                    </pic:nvPicPr>
                    <pic:blipFill>
                      <a:blip r:embed="rId34">
                        <a:extLst>
                          <a:ext uri="{28A0092B-C50C-407E-A947-70E740481C1C}">
                            <a14:useLocalDpi xmlns:a14="http://schemas.microsoft.com/office/drawing/2010/main" val="0"/>
                          </a:ext>
                        </a:extLst>
                      </a:blip>
                      <a:stretch>
                        <a:fillRect/>
                      </a:stretch>
                    </pic:blipFill>
                    <pic:spPr>
                      <a:xfrm>
                        <a:off x="0" y="0"/>
                        <a:ext cx="3264408" cy="2743200"/>
                      </a:xfrm>
                      <a:prstGeom prst="rect">
                        <a:avLst/>
                      </a:prstGeom>
                    </pic:spPr>
                  </pic:pic>
                </a:graphicData>
              </a:graphic>
              <wp14:sizeRelH relativeFrom="margin">
                <wp14:pctWidth>0</wp14:pctWidth>
              </wp14:sizeRelH>
              <wp14:sizeRelV relativeFrom="margin">
                <wp14:pctHeight>0</wp14:pctHeight>
              </wp14:sizeRelV>
            </wp:anchor>
          </w:drawing>
        </w:r>
      </w:ins>
      <w:bookmarkEnd w:id="4185"/>
      <w:del w:id="4188" w:author="Alexander Thomas Frase" w:date="2012-10-26T17:25:00Z">
        <w:r w:rsidR="003C548A" w:rsidDel="00F203F2">
          <w:br/>
        </w:r>
        <w:r w:rsidR="003C548A" w:rsidDel="00F203F2">
          <w:br/>
        </w:r>
      </w:del>
    </w:p>
    <w:p w14:paraId="77AFB9B5" w14:textId="77777777" w:rsidR="003C548A" w:rsidRDefault="003C548A">
      <w:pPr>
        <w:pStyle w:val="Heading3"/>
      </w:pPr>
      <w:bookmarkStart w:id="4189" w:name="_Toc339626879"/>
      <w:r>
        <w:t>Example 2: Map SNPs to groups and filter on the source.</w:t>
      </w:r>
      <w:bookmarkEnd w:id="4189"/>
    </w:p>
    <w:p w14:paraId="2B745A5A" w14:textId="77777777" w:rsidR="003C548A" w:rsidRDefault="003C548A">
      <w:pPr>
        <w:rPr>
          <w:ins w:id="4190" w:author="Alexander Thomas Frase" w:date="2012-10-31T16:23:00Z"/>
          <w:rFonts w:cs="Times New Roman"/>
        </w:rPr>
        <w:pPrChange w:id="4191" w:author="Alexander Thomas Frase" w:date="2012-10-31T16:23:00Z">
          <w:pPr>
            <w:ind w:left="709"/>
          </w:pPr>
        </w:pPrChange>
      </w:pPr>
    </w:p>
    <w:p w14:paraId="36ECB7B0" w14:textId="338A1A5E" w:rsidR="003F5418" w:rsidRDefault="003F5418">
      <w:pPr>
        <w:rPr>
          <w:ins w:id="4192" w:author="Alexander Thomas Frase" w:date="2012-10-31T16:23:00Z"/>
          <w:rFonts w:cs="Times New Roman"/>
        </w:rPr>
        <w:pPrChange w:id="4193" w:author="Alexander Thomas Frase" w:date="2012-10-31T16:23:00Z">
          <w:pPr>
            <w:ind w:left="709"/>
          </w:pPr>
        </w:pPrChange>
      </w:pPr>
      <w:ins w:id="4194" w:author="Alexander Thomas Frase" w:date="2012-10-31T16:23:00Z">
        <w:r>
          <w:rPr>
            <w:rFonts w:cs="Times New Roman"/>
          </w:rPr>
          <w:t>Configuration:</w:t>
        </w:r>
      </w:ins>
    </w:p>
    <w:p w14:paraId="3F1F6C4A" w14:textId="77777777" w:rsidR="003F5418" w:rsidRDefault="003F5418">
      <w:pPr>
        <w:rPr>
          <w:ins w:id="4195" w:author="Alexander Thomas Frase" w:date="2012-10-31T16:23:00Z"/>
          <w:rFonts w:cs="Times New Roman"/>
        </w:rPr>
        <w:pPrChange w:id="4196" w:author="Alexander Thomas Frase" w:date="2012-10-31T16:23:00Z">
          <w:pPr>
            <w:ind w:left="709"/>
          </w:pPr>
        </w:pPrChange>
      </w:pPr>
    </w:p>
    <w:tbl>
      <w:tblPr>
        <w:tblStyle w:val="TableGrid"/>
        <w:tblW w:w="8640" w:type="dxa"/>
        <w:tblInd w:w="720" w:type="dxa"/>
        <w:tblLook w:val="04A0" w:firstRow="1" w:lastRow="0" w:firstColumn="1" w:lastColumn="0" w:noHBand="0" w:noVBand="1"/>
        <w:tblPrChange w:id="4197" w:author="Alexander Thomas Frase" w:date="2012-10-31T16:24:00Z">
          <w:tblPr>
            <w:tblStyle w:val="TableGrid"/>
            <w:tblW w:w="0" w:type="auto"/>
            <w:tblLook w:val="04A0" w:firstRow="1" w:lastRow="0" w:firstColumn="1" w:lastColumn="0" w:noHBand="0" w:noVBand="1"/>
          </w:tblPr>
        </w:tblPrChange>
      </w:tblPr>
      <w:tblGrid>
        <w:gridCol w:w="8640"/>
        <w:tblGridChange w:id="4198">
          <w:tblGrid>
            <w:gridCol w:w="10152"/>
          </w:tblGrid>
        </w:tblGridChange>
      </w:tblGrid>
      <w:tr w:rsidR="003F5418" w:rsidRPr="003F5418" w14:paraId="12B0D636" w14:textId="77777777" w:rsidTr="003F5418">
        <w:trPr>
          <w:ins w:id="4199" w:author="Alexander Thomas Frase" w:date="2012-10-31T16:23:00Z"/>
        </w:trPr>
        <w:tc>
          <w:tcPr>
            <w:tcW w:w="10152" w:type="dxa"/>
            <w:tcPrChange w:id="4200" w:author="Alexander Thomas Frase" w:date="2012-10-31T16:24:00Z">
              <w:tcPr>
                <w:tcW w:w="10152" w:type="dxa"/>
              </w:tcPr>
            </w:tcPrChange>
          </w:tcPr>
          <w:p w14:paraId="33C2D572" w14:textId="6A66E1B5" w:rsidR="003F5418" w:rsidRPr="003F5418" w:rsidRDefault="003F5418" w:rsidP="003F5418">
            <w:pPr>
              <w:rPr>
                <w:ins w:id="4201" w:author="Alexander Thomas Frase" w:date="2012-10-31T16:23:00Z"/>
                <w:rFonts w:ascii="Courier New" w:hAnsi="Courier New" w:cs="Courier New"/>
                <w:sz w:val="22"/>
                <w:rPrChange w:id="4202" w:author="Alexander Thomas Frase" w:date="2012-10-31T16:24:00Z">
                  <w:rPr>
                    <w:ins w:id="4203" w:author="Alexander Thomas Frase" w:date="2012-10-31T16:23:00Z"/>
                    <w:rFonts w:cs="Times New Roman"/>
                  </w:rPr>
                </w:rPrChange>
              </w:rPr>
            </w:pPr>
            <w:ins w:id="4204" w:author="Alexander Thomas Frase" w:date="2012-10-31T16:23:00Z">
              <w:r w:rsidRPr="003F5418">
                <w:rPr>
                  <w:rFonts w:ascii="Courier New" w:hAnsi="Courier New" w:cs="Courier New"/>
                  <w:sz w:val="22"/>
                  <w:rPrChange w:id="4205" w:author="Alexander Thomas Frase" w:date="2012-10-31T16:24:00Z">
                    <w:rPr>
                      <w:rFonts w:cs="Times New Roman"/>
                    </w:rPr>
                  </w:rPrChange>
                </w:rPr>
                <w:t xml:space="preserve">KNOWLEDGE </w:t>
              </w:r>
              <w:proofErr w:type="spellStart"/>
              <w:r w:rsidRPr="003F5418">
                <w:rPr>
                  <w:rFonts w:ascii="Courier New" w:hAnsi="Courier New" w:cs="Courier New"/>
                  <w:sz w:val="22"/>
                  <w:rPrChange w:id="4206" w:author="Alexander Thomas Frase" w:date="2012-10-31T16:24:00Z">
                    <w:rPr>
                      <w:rFonts w:cs="Times New Roman"/>
                    </w:rPr>
                  </w:rPrChange>
                </w:rPr>
                <w:t>test.db</w:t>
              </w:r>
              <w:proofErr w:type="spellEnd"/>
            </w:ins>
          </w:p>
          <w:p w14:paraId="13381AC0" w14:textId="77777777" w:rsidR="003F5418" w:rsidRPr="003F5418" w:rsidRDefault="003F5418" w:rsidP="003F5418">
            <w:pPr>
              <w:rPr>
                <w:ins w:id="4207" w:author="Alexander Thomas Frase" w:date="2012-10-31T16:23:00Z"/>
                <w:rFonts w:ascii="Courier New" w:hAnsi="Courier New" w:cs="Courier New"/>
                <w:sz w:val="22"/>
                <w:rPrChange w:id="4208" w:author="Alexander Thomas Frase" w:date="2012-10-31T16:24:00Z">
                  <w:rPr>
                    <w:ins w:id="4209" w:author="Alexander Thomas Frase" w:date="2012-10-31T16:23:00Z"/>
                    <w:rFonts w:cs="Times New Roman"/>
                  </w:rPr>
                </w:rPrChange>
              </w:rPr>
            </w:pPr>
            <w:ins w:id="4210" w:author="Alexander Thomas Frase" w:date="2012-10-31T16:23:00Z">
              <w:r w:rsidRPr="003F5418">
                <w:rPr>
                  <w:rFonts w:ascii="Courier New" w:hAnsi="Courier New" w:cs="Courier New"/>
                  <w:sz w:val="22"/>
                  <w:rPrChange w:id="4211" w:author="Alexander Thomas Frase" w:date="2012-10-31T16:24:00Z">
                    <w:rPr>
                      <w:rFonts w:cs="Times New Roman"/>
                    </w:rPr>
                  </w:rPrChange>
                </w:rPr>
                <w:t>SOURCE paint</w:t>
              </w:r>
            </w:ins>
          </w:p>
          <w:p w14:paraId="079C4FDF" w14:textId="3A92FEC7" w:rsidR="003F5418" w:rsidRPr="003F5418" w:rsidRDefault="003F5418" w:rsidP="003F5418">
            <w:pPr>
              <w:rPr>
                <w:ins w:id="4212" w:author="Alexander Thomas Frase" w:date="2012-10-31T16:23:00Z"/>
                <w:rFonts w:ascii="Courier New" w:hAnsi="Courier New" w:cs="Courier New"/>
                <w:sz w:val="22"/>
                <w:rPrChange w:id="4213" w:author="Alexander Thomas Frase" w:date="2012-10-31T16:24:00Z">
                  <w:rPr>
                    <w:ins w:id="4214" w:author="Alexander Thomas Frase" w:date="2012-10-31T16:23:00Z"/>
                    <w:rFonts w:cs="Times New Roman"/>
                  </w:rPr>
                </w:rPrChange>
              </w:rPr>
            </w:pPr>
            <w:ins w:id="4215" w:author="Alexander Thomas Frase" w:date="2012-10-31T16:23:00Z">
              <w:r w:rsidRPr="003F5418">
                <w:rPr>
                  <w:rFonts w:ascii="Courier New" w:hAnsi="Courier New" w:cs="Courier New"/>
                  <w:sz w:val="22"/>
                  <w:rPrChange w:id="4216" w:author="Alexander Thomas Frase" w:date="2012-10-31T16:24:00Z">
                    <w:rPr>
                      <w:rFonts w:cs="Times New Roman"/>
                    </w:rPr>
                  </w:rPrChange>
                </w:rPr>
                <w:t xml:space="preserve">FILTER </w:t>
              </w:r>
              <w:proofErr w:type="spellStart"/>
              <w:r w:rsidRPr="003F5418">
                <w:rPr>
                  <w:rFonts w:ascii="Courier New" w:hAnsi="Courier New" w:cs="Courier New"/>
                  <w:sz w:val="22"/>
                  <w:rPrChange w:id="4217" w:author="Alexander Thomas Frase" w:date="2012-10-31T16:24:00Z">
                    <w:rPr>
                      <w:rFonts w:cs="Times New Roman"/>
                    </w:rPr>
                  </w:rPrChange>
                </w:rPr>
                <w:t>snp</w:t>
              </w:r>
              <w:proofErr w:type="spellEnd"/>
              <w:r w:rsidRPr="003F5418">
                <w:rPr>
                  <w:rFonts w:ascii="Courier New" w:hAnsi="Courier New" w:cs="Courier New"/>
                  <w:sz w:val="22"/>
                  <w:rPrChange w:id="4218" w:author="Alexander Thomas Frase" w:date="2012-10-31T16:24:00Z">
                    <w:rPr>
                      <w:rFonts w:cs="Times New Roman"/>
                    </w:rPr>
                  </w:rPrChange>
                </w:rPr>
                <w:t xml:space="preserve"> group source</w:t>
              </w:r>
            </w:ins>
          </w:p>
        </w:tc>
      </w:tr>
    </w:tbl>
    <w:p w14:paraId="425428A3" w14:textId="054086FB" w:rsidR="003F5418" w:rsidRDefault="003F5418">
      <w:pPr>
        <w:rPr>
          <w:ins w:id="4219" w:author="Alexander Thomas Frase" w:date="2012-10-31T16:23:00Z"/>
          <w:rFonts w:cs="Times New Roman"/>
        </w:rPr>
        <w:pPrChange w:id="4220" w:author="Alexander Thomas Frase" w:date="2012-10-31T16:23:00Z">
          <w:pPr>
            <w:ind w:left="709"/>
          </w:pPr>
        </w:pPrChange>
      </w:pPr>
      <w:ins w:id="4221" w:author="Alexander Thomas Frase" w:date="2012-10-31T16:23:00Z">
        <w:r>
          <w:rPr>
            <w:rFonts w:cs="Times New Roman"/>
          </w:rPr>
          <w:t>Output:</w:t>
        </w:r>
      </w:ins>
    </w:p>
    <w:p w14:paraId="72F6E873" w14:textId="77777777" w:rsidR="003F5418" w:rsidRDefault="003F5418">
      <w:pPr>
        <w:rPr>
          <w:ins w:id="4222" w:author="Alexander Thomas Frase" w:date="2012-10-31T16:23:00Z"/>
          <w:rFonts w:cs="Times New Roman"/>
        </w:rPr>
        <w:pPrChange w:id="4223" w:author="Alexander Thomas Frase" w:date="2012-10-31T16:23:00Z">
          <w:pPr>
            <w:ind w:left="709"/>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224" w:author="Alexander Thomas Frase" w:date="2012-10-31T16:24:00Z">
          <w:tblPr>
            <w:tblStyle w:val="TableGrid"/>
            <w:tblW w:w="0" w:type="auto"/>
            <w:tblLook w:val="04A0" w:firstRow="1" w:lastRow="0" w:firstColumn="1" w:lastColumn="0" w:noHBand="0" w:noVBand="1"/>
          </w:tblPr>
        </w:tblPrChange>
      </w:tblPr>
      <w:tblGrid>
        <w:gridCol w:w="877"/>
        <w:gridCol w:w="1009"/>
        <w:gridCol w:w="6772"/>
        <w:tblGridChange w:id="4225">
          <w:tblGrid>
            <w:gridCol w:w="3384"/>
            <w:gridCol w:w="3384"/>
            <w:gridCol w:w="3384"/>
          </w:tblGrid>
        </w:tblGridChange>
      </w:tblGrid>
      <w:tr w:rsidR="003F5418" w:rsidRPr="003F5418" w14:paraId="53514BE3" w14:textId="77777777" w:rsidTr="003F5418">
        <w:trPr>
          <w:ins w:id="4226" w:author="Alexander Thomas Frase" w:date="2012-10-31T16:23:00Z"/>
        </w:trPr>
        <w:tc>
          <w:tcPr>
            <w:tcW w:w="877" w:type="dxa"/>
            <w:tcPrChange w:id="4227" w:author="Alexander Thomas Frase" w:date="2012-10-31T16:24:00Z">
              <w:tcPr>
                <w:tcW w:w="3384" w:type="dxa"/>
              </w:tcPr>
            </w:tcPrChange>
          </w:tcPr>
          <w:p w14:paraId="323AA7AD" w14:textId="62FACFC8" w:rsidR="003F5418" w:rsidRPr="003F5418" w:rsidRDefault="003F5418" w:rsidP="003F5418">
            <w:pPr>
              <w:rPr>
                <w:ins w:id="4228" w:author="Alexander Thomas Frase" w:date="2012-10-31T16:23:00Z"/>
                <w:rFonts w:ascii="Courier New" w:hAnsi="Courier New" w:cs="Courier New"/>
                <w:sz w:val="22"/>
                <w:rPrChange w:id="4229" w:author="Alexander Thomas Frase" w:date="2012-10-31T16:24:00Z">
                  <w:rPr>
                    <w:ins w:id="4230" w:author="Alexander Thomas Frase" w:date="2012-10-31T16:23:00Z"/>
                    <w:rFonts w:cs="Times New Roman"/>
                  </w:rPr>
                </w:rPrChange>
              </w:rPr>
            </w:pPr>
            <w:ins w:id="4231" w:author="Alexander Thomas Frase" w:date="2012-10-31T16:23:00Z">
              <w:r w:rsidRPr="003F5418">
                <w:rPr>
                  <w:rFonts w:ascii="Courier New" w:hAnsi="Courier New" w:cs="Courier New"/>
                  <w:sz w:val="22"/>
                  <w:rPrChange w:id="4232" w:author="Alexander Thomas Frase" w:date="2012-10-31T16:24:00Z">
                    <w:rPr>
                      <w:rFonts w:cs="Times New Roman"/>
                    </w:rPr>
                  </w:rPrChange>
                </w:rPr>
                <w:t>#</w:t>
              </w:r>
              <w:proofErr w:type="spellStart"/>
              <w:r w:rsidRPr="003F5418">
                <w:rPr>
                  <w:rFonts w:ascii="Courier New" w:hAnsi="Courier New" w:cs="Courier New"/>
                  <w:sz w:val="22"/>
                  <w:rPrChange w:id="4233" w:author="Alexander Thomas Frase" w:date="2012-10-31T16:24:00Z">
                    <w:rPr>
                      <w:rFonts w:cs="Times New Roman"/>
                    </w:rPr>
                  </w:rPrChange>
                </w:rPr>
                <w:t>snp</w:t>
              </w:r>
              <w:proofErr w:type="spellEnd"/>
            </w:ins>
          </w:p>
          <w:p w14:paraId="62715064" w14:textId="5D665660" w:rsidR="003F5418" w:rsidRPr="003F5418" w:rsidRDefault="003F5418" w:rsidP="003F5418">
            <w:pPr>
              <w:rPr>
                <w:ins w:id="4234" w:author="Alexander Thomas Frase" w:date="2012-10-31T16:23:00Z"/>
                <w:rFonts w:ascii="Courier New" w:hAnsi="Courier New" w:cs="Courier New"/>
                <w:sz w:val="22"/>
                <w:rPrChange w:id="4235" w:author="Alexander Thomas Frase" w:date="2012-10-31T16:24:00Z">
                  <w:rPr>
                    <w:ins w:id="4236" w:author="Alexander Thomas Frase" w:date="2012-10-31T16:23:00Z"/>
                    <w:rFonts w:cs="Times New Roman"/>
                  </w:rPr>
                </w:rPrChange>
              </w:rPr>
            </w:pPr>
            <w:ins w:id="4237" w:author="Alexander Thomas Frase" w:date="2012-10-31T16:23:00Z">
              <w:r w:rsidRPr="003F5418">
                <w:rPr>
                  <w:rFonts w:ascii="Courier New" w:hAnsi="Courier New" w:cs="Courier New"/>
                  <w:sz w:val="22"/>
                  <w:rPrChange w:id="4238" w:author="Alexander Thomas Frase" w:date="2012-10-31T16:24:00Z">
                    <w:rPr>
                      <w:rFonts w:cs="Times New Roman"/>
                    </w:rPr>
                  </w:rPrChange>
                </w:rPr>
                <w:t>rs11</w:t>
              </w:r>
            </w:ins>
          </w:p>
          <w:p w14:paraId="22E8C1BC" w14:textId="77777777" w:rsidR="003F5418" w:rsidRPr="003F5418" w:rsidRDefault="003F5418" w:rsidP="003F5418">
            <w:pPr>
              <w:rPr>
                <w:ins w:id="4239" w:author="Alexander Thomas Frase" w:date="2012-10-31T16:23:00Z"/>
                <w:rFonts w:ascii="Courier New" w:hAnsi="Courier New" w:cs="Courier New"/>
                <w:sz w:val="22"/>
                <w:rPrChange w:id="4240" w:author="Alexander Thomas Frase" w:date="2012-10-31T16:24:00Z">
                  <w:rPr>
                    <w:ins w:id="4241" w:author="Alexander Thomas Frase" w:date="2012-10-31T16:23:00Z"/>
                    <w:rFonts w:cs="Times New Roman"/>
                  </w:rPr>
                </w:rPrChange>
              </w:rPr>
            </w:pPr>
            <w:ins w:id="4242" w:author="Alexander Thomas Frase" w:date="2012-10-31T16:23:00Z">
              <w:r w:rsidRPr="003F5418">
                <w:rPr>
                  <w:rFonts w:ascii="Courier New" w:hAnsi="Courier New" w:cs="Courier New"/>
                  <w:sz w:val="22"/>
                  <w:rPrChange w:id="4243" w:author="Alexander Thomas Frase" w:date="2012-10-31T16:24:00Z">
                    <w:rPr>
                      <w:rFonts w:cs="Times New Roman"/>
                    </w:rPr>
                  </w:rPrChange>
                </w:rPr>
                <w:t>rs12</w:t>
              </w:r>
            </w:ins>
          </w:p>
          <w:p w14:paraId="5D10A79B" w14:textId="77777777" w:rsidR="003F5418" w:rsidRPr="003F5418" w:rsidRDefault="003F5418" w:rsidP="003F5418">
            <w:pPr>
              <w:rPr>
                <w:ins w:id="4244" w:author="Alexander Thomas Frase" w:date="2012-10-31T16:23:00Z"/>
                <w:rFonts w:ascii="Courier New" w:hAnsi="Courier New" w:cs="Courier New"/>
                <w:sz w:val="22"/>
                <w:rPrChange w:id="4245" w:author="Alexander Thomas Frase" w:date="2012-10-31T16:24:00Z">
                  <w:rPr>
                    <w:ins w:id="4246" w:author="Alexander Thomas Frase" w:date="2012-10-31T16:23:00Z"/>
                    <w:rFonts w:cs="Times New Roman"/>
                  </w:rPr>
                </w:rPrChange>
              </w:rPr>
            </w:pPr>
            <w:ins w:id="4247" w:author="Alexander Thomas Frase" w:date="2012-10-31T16:23:00Z">
              <w:r w:rsidRPr="003F5418">
                <w:rPr>
                  <w:rFonts w:ascii="Courier New" w:hAnsi="Courier New" w:cs="Courier New"/>
                  <w:sz w:val="22"/>
                  <w:rPrChange w:id="4248" w:author="Alexander Thomas Frase" w:date="2012-10-31T16:24:00Z">
                    <w:rPr>
                      <w:rFonts w:cs="Times New Roman"/>
                    </w:rPr>
                  </w:rPrChange>
                </w:rPr>
                <w:t>rs15</w:t>
              </w:r>
            </w:ins>
          </w:p>
          <w:p w14:paraId="64BA6073" w14:textId="4E9C62CE" w:rsidR="003F5418" w:rsidRPr="003F5418" w:rsidRDefault="003F5418" w:rsidP="003F5418">
            <w:pPr>
              <w:rPr>
                <w:ins w:id="4249" w:author="Alexander Thomas Frase" w:date="2012-10-31T16:23:00Z"/>
                <w:rFonts w:ascii="Courier New" w:hAnsi="Courier New" w:cs="Courier New"/>
                <w:sz w:val="22"/>
                <w:rPrChange w:id="4250" w:author="Alexander Thomas Frase" w:date="2012-10-31T16:24:00Z">
                  <w:rPr>
                    <w:ins w:id="4251" w:author="Alexander Thomas Frase" w:date="2012-10-31T16:23:00Z"/>
                    <w:rFonts w:cs="Times New Roman"/>
                  </w:rPr>
                </w:rPrChange>
              </w:rPr>
            </w:pPr>
            <w:ins w:id="4252" w:author="Alexander Thomas Frase" w:date="2012-10-31T16:23:00Z">
              <w:r w:rsidRPr="003F5418">
                <w:rPr>
                  <w:rFonts w:ascii="Courier New" w:hAnsi="Courier New" w:cs="Courier New"/>
                  <w:sz w:val="22"/>
                  <w:rPrChange w:id="4253" w:author="Alexander Thomas Frase" w:date="2012-10-31T16:24:00Z">
                    <w:rPr>
                      <w:rFonts w:cs="Times New Roman"/>
                    </w:rPr>
                  </w:rPrChange>
                </w:rPr>
                <w:t>rs16</w:t>
              </w:r>
            </w:ins>
          </w:p>
        </w:tc>
        <w:tc>
          <w:tcPr>
            <w:tcW w:w="1009" w:type="dxa"/>
            <w:tcPrChange w:id="4254" w:author="Alexander Thomas Frase" w:date="2012-10-31T16:24:00Z">
              <w:tcPr>
                <w:tcW w:w="3384" w:type="dxa"/>
              </w:tcPr>
            </w:tcPrChange>
          </w:tcPr>
          <w:p w14:paraId="573D6B1C" w14:textId="76E17239" w:rsidR="003F5418" w:rsidRPr="003F5418" w:rsidRDefault="003F5418" w:rsidP="003F5418">
            <w:pPr>
              <w:rPr>
                <w:ins w:id="4255" w:author="Alexander Thomas Frase" w:date="2012-10-31T16:23:00Z"/>
                <w:rFonts w:ascii="Courier New" w:hAnsi="Courier New" w:cs="Courier New"/>
                <w:sz w:val="22"/>
                <w:rPrChange w:id="4256" w:author="Alexander Thomas Frase" w:date="2012-10-31T16:24:00Z">
                  <w:rPr>
                    <w:ins w:id="4257" w:author="Alexander Thomas Frase" w:date="2012-10-31T16:23:00Z"/>
                    <w:rFonts w:cs="Times New Roman"/>
                  </w:rPr>
                </w:rPrChange>
              </w:rPr>
            </w:pPr>
            <w:ins w:id="4258" w:author="Alexander Thomas Frase" w:date="2012-10-31T16:23:00Z">
              <w:r w:rsidRPr="003F5418">
                <w:rPr>
                  <w:rFonts w:ascii="Courier New" w:hAnsi="Courier New" w:cs="Courier New"/>
                  <w:sz w:val="22"/>
                  <w:rPrChange w:id="4259" w:author="Alexander Thomas Frase" w:date="2012-10-31T16:24:00Z">
                    <w:rPr>
                      <w:rFonts w:cs="Times New Roman"/>
                    </w:rPr>
                  </w:rPrChange>
                </w:rPr>
                <w:t>group</w:t>
              </w:r>
            </w:ins>
          </w:p>
          <w:p w14:paraId="16F63541" w14:textId="77777777" w:rsidR="003F5418" w:rsidRPr="003F5418" w:rsidRDefault="003F5418" w:rsidP="003F5418">
            <w:pPr>
              <w:rPr>
                <w:ins w:id="4260" w:author="Alexander Thomas Frase" w:date="2012-10-31T16:23:00Z"/>
                <w:rFonts w:ascii="Courier New" w:hAnsi="Courier New" w:cs="Courier New"/>
                <w:sz w:val="22"/>
                <w:rPrChange w:id="4261" w:author="Alexander Thomas Frase" w:date="2012-10-31T16:24:00Z">
                  <w:rPr>
                    <w:ins w:id="4262" w:author="Alexander Thomas Frase" w:date="2012-10-31T16:23:00Z"/>
                    <w:rFonts w:cs="Times New Roman"/>
                  </w:rPr>
                </w:rPrChange>
              </w:rPr>
            </w:pPr>
            <w:ins w:id="4263" w:author="Alexander Thomas Frase" w:date="2012-10-31T16:23:00Z">
              <w:r w:rsidRPr="003F5418">
                <w:rPr>
                  <w:rFonts w:ascii="Courier New" w:hAnsi="Courier New" w:cs="Courier New"/>
                  <w:sz w:val="22"/>
                  <w:rPrChange w:id="4264" w:author="Alexander Thomas Frase" w:date="2012-10-31T16:24:00Z">
                    <w:rPr>
                      <w:rFonts w:cs="Times New Roman"/>
                    </w:rPr>
                  </w:rPrChange>
                </w:rPr>
                <w:t>cyan</w:t>
              </w:r>
            </w:ins>
          </w:p>
          <w:p w14:paraId="61C896D5" w14:textId="77777777" w:rsidR="003F5418" w:rsidRPr="003F5418" w:rsidRDefault="003F5418" w:rsidP="003F5418">
            <w:pPr>
              <w:rPr>
                <w:ins w:id="4265" w:author="Alexander Thomas Frase" w:date="2012-10-31T16:23:00Z"/>
                <w:rFonts w:ascii="Courier New" w:hAnsi="Courier New" w:cs="Courier New"/>
                <w:sz w:val="22"/>
                <w:rPrChange w:id="4266" w:author="Alexander Thomas Frase" w:date="2012-10-31T16:24:00Z">
                  <w:rPr>
                    <w:ins w:id="4267" w:author="Alexander Thomas Frase" w:date="2012-10-31T16:23:00Z"/>
                    <w:rFonts w:cs="Times New Roman"/>
                  </w:rPr>
                </w:rPrChange>
              </w:rPr>
            </w:pPr>
            <w:ins w:id="4268" w:author="Alexander Thomas Frase" w:date="2012-10-31T16:23:00Z">
              <w:r w:rsidRPr="003F5418">
                <w:rPr>
                  <w:rFonts w:ascii="Courier New" w:hAnsi="Courier New" w:cs="Courier New"/>
                  <w:sz w:val="22"/>
                  <w:rPrChange w:id="4269" w:author="Alexander Thomas Frase" w:date="2012-10-31T16:24:00Z">
                    <w:rPr>
                      <w:rFonts w:cs="Times New Roman"/>
                    </w:rPr>
                  </w:rPrChange>
                </w:rPr>
                <w:t>cyan</w:t>
              </w:r>
            </w:ins>
          </w:p>
          <w:p w14:paraId="27E5EB38" w14:textId="77777777" w:rsidR="003F5418" w:rsidRPr="003F5418" w:rsidRDefault="003F5418" w:rsidP="003F5418">
            <w:pPr>
              <w:rPr>
                <w:ins w:id="4270" w:author="Alexander Thomas Frase" w:date="2012-10-31T16:24:00Z"/>
                <w:rFonts w:ascii="Courier New" w:hAnsi="Courier New" w:cs="Courier New"/>
                <w:sz w:val="22"/>
                <w:rPrChange w:id="4271" w:author="Alexander Thomas Frase" w:date="2012-10-31T16:24:00Z">
                  <w:rPr>
                    <w:ins w:id="4272" w:author="Alexander Thomas Frase" w:date="2012-10-31T16:24:00Z"/>
                    <w:rFonts w:cs="Times New Roman"/>
                  </w:rPr>
                </w:rPrChange>
              </w:rPr>
            </w:pPr>
            <w:ins w:id="4273" w:author="Alexander Thomas Frase" w:date="2012-10-31T16:24:00Z">
              <w:r w:rsidRPr="003F5418">
                <w:rPr>
                  <w:rFonts w:ascii="Courier New" w:hAnsi="Courier New" w:cs="Courier New"/>
                  <w:sz w:val="22"/>
                  <w:rPrChange w:id="4274" w:author="Alexander Thomas Frase" w:date="2012-10-31T16:24:00Z">
                    <w:rPr>
                      <w:rFonts w:cs="Times New Roman"/>
                    </w:rPr>
                  </w:rPrChange>
                </w:rPr>
                <w:t>cyan</w:t>
              </w:r>
            </w:ins>
          </w:p>
          <w:p w14:paraId="5D1301FA" w14:textId="660D4A46" w:rsidR="003F5418" w:rsidRPr="003F5418" w:rsidRDefault="003F5418" w:rsidP="003F5418">
            <w:pPr>
              <w:rPr>
                <w:ins w:id="4275" w:author="Alexander Thomas Frase" w:date="2012-10-31T16:23:00Z"/>
                <w:rFonts w:ascii="Courier New" w:hAnsi="Courier New" w:cs="Courier New"/>
                <w:sz w:val="22"/>
                <w:rPrChange w:id="4276" w:author="Alexander Thomas Frase" w:date="2012-10-31T16:24:00Z">
                  <w:rPr>
                    <w:ins w:id="4277" w:author="Alexander Thomas Frase" w:date="2012-10-31T16:23:00Z"/>
                    <w:rFonts w:cs="Times New Roman"/>
                  </w:rPr>
                </w:rPrChange>
              </w:rPr>
            </w:pPr>
            <w:ins w:id="4278" w:author="Alexander Thomas Frase" w:date="2012-10-31T16:24:00Z">
              <w:r w:rsidRPr="003F5418">
                <w:rPr>
                  <w:rFonts w:ascii="Courier New" w:hAnsi="Courier New" w:cs="Courier New"/>
                  <w:sz w:val="22"/>
                  <w:rPrChange w:id="4279" w:author="Alexander Thomas Frase" w:date="2012-10-31T16:24:00Z">
                    <w:rPr>
                      <w:rFonts w:cs="Times New Roman"/>
                    </w:rPr>
                  </w:rPrChange>
                </w:rPr>
                <w:t>cyan</w:t>
              </w:r>
            </w:ins>
          </w:p>
        </w:tc>
        <w:tc>
          <w:tcPr>
            <w:tcW w:w="6772" w:type="dxa"/>
            <w:tcPrChange w:id="4280" w:author="Alexander Thomas Frase" w:date="2012-10-31T16:24:00Z">
              <w:tcPr>
                <w:tcW w:w="3384" w:type="dxa"/>
              </w:tcPr>
            </w:tcPrChange>
          </w:tcPr>
          <w:p w14:paraId="1D37315E" w14:textId="334DDDD0" w:rsidR="003F5418" w:rsidRPr="003F5418" w:rsidRDefault="003F5418" w:rsidP="003F5418">
            <w:pPr>
              <w:rPr>
                <w:ins w:id="4281" w:author="Alexander Thomas Frase" w:date="2012-10-31T16:24:00Z"/>
                <w:rFonts w:ascii="Courier New" w:hAnsi="Courier New" w:cs="Courier New"/>
                <w:sz w:val="22"/>
                <w:rPrChange w:id="4282" w:author="Alexander Thomas Frase" w:date="2012-10-31T16:24:00Z">
                  <w:rPr>
                    <w:ins w:id="4283" w:author="Alexander Thomas Frase" w:date="2012-10-31T16:24:00Z"/>
                    <w:rFonts w:cs="Times New Roman"/>
                  </w:rPr>
                </w:rPrChange>
              </w:rPr>
            </w:pPr>
            <w:ins w:id="4284" w:author="Alexander Thomas Frase" w:date="2012-10-31T16:24:00Z">
              <w:r w:rsidRPr="003F5418">
                <w:rPr>
                  <w:rFonts w:ascii="Courier New" w:hAnsi="Courier New" w:cs="Courier New"/>
                  <w:sz w:val="22"/>
                  <w:rPrChange w:id="4285" w:author="Alexander Thomas Frase" w:date="2012-10-31T16:24:00Z">
                    <w:rPr>
                      <w:rFonts w:cs="Times New Roman"/>
                    </w:rPr>
                  </w:rPrChange>
                </w:rPr>
                <w:t>source</w:t>
              </w:r>
            </w:ins>
          </w:p>
          <w:p w14:paraId="13E9E081" w14:textId="77777777" w:rsidR="003F5418" w:rsidRPr="003F5418" w:rsidRDefault="003F5418" w:rsidP="003F5418">
            <w:pPr>
              <w:rPr>
                <w:ins w:id="4286" w:author="Alexander Thomas Frase" w:date="2012-10-31T16:24:00Z"/>
                <w:rFonts w:ascii="Courier New" w:hAnsi="Courier New" w:cs="Courier New"/>
                <w:sz w:val="22"/>
                <w:rPrChange w:id="4287" w:author="Alexander Thomas Frase" w:date="2012-10-31T16:24:00Z">
                  <w:rPr>
                    <w:ins w:id="4288" w:author="Alexander Thomas Frase" w:date="2012-10-31T16:24:00Z"/>
                    <w:rFonts w:cs="Times New Roman"/>
                  </w:rPr>
                </w:rPrChange>
              </w:rPr>
            </w:pPr>
            <w:ins w:id="4289" w:author="Alexander Thomas Frase" w:date="2012-10-31T16:24:00Z">
              <w:r w:rsidRPr="003F5418">
                <w:rPr>
                  <w:rFonts w:ascii="Courier New" w:hAnsi="Courier New" w:cs="Courier New"/>
                  <w:sz w:val="22"/>
                  <w:rPrChange w:id="4290" w:author="Alexander Thomas Frase" w:date="2012-10-31T16:24:00Z">
                    <w:rPr>
                      <w:rFonts w:cs="Times New Roman"/>
                    </w:rPr>
                  </w:rPrChange>
                </w:rPr>
                <w:t>paint</w:t>
              </w:r>
            </w:ins>
          </w:p>
          <w:p w14:paraId="290C5478" w14:textId="77777777" w:rsidR="003F5418" w:rsidRPr="003F5418" w:rsidRDefault="003F5418" w:rsidP="003F5418">
            <w:pPr>
              <w:rPr>
                <w:ins w:id="4291" w:author="Alexander Thomas Frase" w:date="2012-10-31T16:24:00Z"/>
                <w:rFonts w:ascii="Courier New" w:hAnsi="Courier New" w:cs="Courier New"/>
                <w:sz w:val="22"/>
                <w:rPrChange w:id="4292" w:author="Alexander Thomas Frase" w:date="2012-10-31T16:24:00Z">
                  <w:rPr>
                    <w:ins w:id="4293" w:author="Alexander Thomas Frase" w:date="2012-10-31T16:24:00Z"/>
                    <w:rFonts w:cs="Times New Roman"/>
                  </w:rPr>
                </w:rPrChange>
              </w:rPr>
            </w:pPr>
            <w:ins w:id="4294" w:author="Alexander Thomas Frase" w:date="2012-10-31T16:24:00Z">
              <w:r w:rsidRPr="003F5418">
                <w:rPr>
                  <w:rFonts w:ascii="Courier New" w:hAnsi="Courier New" w:cs="Courier New"/>
                  <w:sz w:val="22"/>
                  <w:rPrChange w:id="4295" w:author="Alexander Thomas Frase" w:date="2012-10-31T16:24:00Z">
                    <w:rPr>
                      <w:rFonts w:cs="Times New Roman"/>
                    </w:rPr>
                  </w:rPrChange>
                </w:rPr>
                <w:t>paint</w:t>
              </w:r>
            </w:ins>
          </w:p>
          <w:p w14:paraId="1E4B4BE0" w14:textId="77777777" w:rsidR="003F5418" w:rsidRPr="003F5418" w:rsidRDefault="003F5418" w:rsidP="003F5418">
            <w:pPr>
              <w:rPr>
                <w:ins w:id="4296" w:author="Alexander Thomas Frase" w:date="2012-10-31T16:24:00Z"/>
                <w:rFonts w:ascii="Courier New" w:hAnsi="Courier New" w:cs="Courier New"/>
                <w:sz w:val="22"/>
                <w:rPrChange w:id="4297" w:author="Alexander Thomas Frase" w:date="2012-10-31T16:24:00Z">
                  <w:rPr>
                    <w:ins w:id="4298" w:author="Alexander Thomas Frase" w:date="2012-10-31T16:24:00Z"/>
                    <w:rFonts w:cs="Times New Roman"/>
                  </w:rPr>
                </w:rPrChange>
              </w:rPr>
            </w:pPr>
            <w:ins w:id="4299" w:author="Alexander Thomas Frase" w:date="2012-10-31T16:24:00Z">
              <w:r w:rsidRPr="003F5418">
                <w:rPr>
                  <w:rFonts w:ascii="Courier New" w:hAnsi="Courier New" w:cs="Courier New"/>
                  <w:sz w:val="22"/>
                  <w:rPrChange w:id="4300" w:author="Alexander Thomas Frase" w:date="2012-10-31T16:24:00Z">
                    <w:rPr>
                      <w:rFonts w:cs="Times New Roman"/>
                    </w:rPr>
                  </w:rPrChange>
                </w:rPr>
                <w:t>paint</w:t>
              </w:r>
            </w:ins>
          </w:p>
          <w:p w14:paraId="3D3FCABB" w14:textId="6FBFFC94" w:rsidR="003F5418" w:rsidRPr="003F5418" w:rsidRDefault="003F5418" w:rsidP="003F5418">
            <w:pPr>
              <w:rPr>
                <w:ins w:id="4301" w:author="Alexander Thomas Frase" w:date="2012-10-31T16:23:00Z"/>
                <w:rFonts w:ascii="Courier New" w:hAnsi="Courier New" w:cs="Courier New"/>
                <w:sz w:val="22"/>
                <w:rPrChange w:id="4302" w:author="Alexander Thomas Frase" w:date="2012-10-31T16:24:00Z">
                  <w:rPr>
                    <w:ins w:id="4303" w:author="Alexander Thomas Frase" w:date="2012-10-31T16:23:00Z"/>
                    <w:rFonts w:cs="Times New Roman"/>
                  </w:rPr>
                </w:rPrChange>
              </w:rPr>
            </w:pPr>
            <w:ins w:id="4304" w:author="Alexander Thomas Frase" w:date="2012-10-31T16:24:00Z">
              <w:r w:rsidRPr="003F5418">
                <w:rPr>
                  <w:rFonts w:ascii="Courier New" w:hAnsi="Courier New" w:cs="Courier New"/>
                  <w:sz w:val="22"/>
                  <w:rPrChange w:id="4305" w:author="Alexander Thomas Frase" w:date="2012-10-31T16:24:00Z">
                    <w:rPr>
                      <w:rFonts w:cs="Times New Roman"/>
                    </w:rPr>
                  </w:rPrChange>
                </w:rPr>
                <w:t>paint</w:t>
              </w:r>
            </w:ins>
          </w:p>
        </w:tc>
      </w:tr>
    </w:tbl>
    <w:p w14:paraId="2E522EDE" w14:textId="28C8A085" w:rsidR="003F5418" w:rsidRPr="00C5773D" w:rsidDel="003F5418" w:rsidRDefault="003F5418">
      <w:pPr>
        <w:rPr>
          <w:del w:id="4306" w:author="Alexander Thomas Frase" w:date="2012-10-31T16:24:00Z"/>
        </w:rPr>
        <w:pPrChange w:id="4307" w:author="Alexander Thomas Frase" w:date="2012-10-31T16:24:00Z">
          <w:pPr>
            <w:ind w:left="709"/>
          </w:pPr>
        </w:pPrChange>
      </w:pPr>
    </w:p>
    <w:p w14:paraId="29BB0371" w14:textId="6060B5C1" w:rsidR="003C548A" w:rsidRPr="006926DD" w:rsidDel="003F5418" w:rsidRDefault="003C548A">
      <w:pPr>
        <w:rPr>
          <w:del w:id="4308" w:author="Alexander Thomas Frase" w:date="2012-10-31T16:24:00Z"/>
          <w:rFonts w:ascii="Courier New" w:hAnsi="Courier New" w:cs="Courier New"/>
          <w:sz w:val="20"/>
          <w:szCs w:val="20"/>
        </w:rPr>
        <w:pPrChange w:id="4309" w:author="Alexander Thomas Frase" w:date="2012-10-31T16:24:00Z">
          <w:pPr>
            <w:pBdr>
              <w:top w:val="single" w:sz="4" w:space="1" w:color="auto"/>
              <w:left w:val="single" w:sz="4" w:space="4" w:color="auto"/>
              <w:bottom w:val="single" w:sz="4" w:space="1" w:color="auto"/>
              <w:right w:val="single" w:sz="4" w:space="4" w:color="auto"/>
            </w:pBdr>
          </w:pPr>
        </w:pPrChange>
      </w:pPr>
      <w:del w:id="4310" w:author="Alexander Thomas Frase" w:date="2012-10-31T16:24:00Z">
        <w:r w:rsidRPr="006926DD" w:rsidDel="003F5418">
          <w:rPr>
            <w:rFonts w:ascii="Courier New" w:hAnsi="Courier New" w:cs="Courier New"/>
            <w:sz w:val="20"/>
            <w:szCs w:val="20"/>
          </w:rPr>
          <w:delText>$ biofilter-2 --stdout -</w:delText>
        </w:r>
        <w:r w:rsidDel="003F5418">
          <w:rPr>
            <w:rFonts w:ascii="Courier New" w:hAnsi="Courier New" w:cs="Courier New"/>
            <w:sz w:val="20"/>
            <w:szCs w:val="20"/>
          </w:rPr>
          <w:delText>-</w:delText>
        </w:r>
        <w:r w:rsidRPr="006926DD" w:rsidDel="003F5418">
          <w:rPr>
            <w:rFonts w:ascii="Courier New" w:hAnsi="Courier New" w:cs="Courier New"/>
            <w:sz w:val="20"/>
            <w:szCs w:val="20"/>
          </w:rPr>
          <w:delText>k</w:delText>
        </w:r>
        <w:r w:rsidDel="003F5418">
          <w:rPr>
            <w:rFonts w:ascii="Courier New" w:hAnsi="Courier New" w:cs="Courier New"/>
            <w:sz w:val="20"/>
            <w:szCs w:val="20"/>
          </w:rPr>
          <w:delText>nowledge</w:delText>
        </w:r>
        <w:r w:rsidRPr="006926DD" w:rsidDel="003F5418">
          <w:rPr>
            <w:rFonts w:ascii="Courier New" w:hAnsi="Courier New" w:cs="Courier New"/>
            <w:sz w:val="20"/>
            <w:szCs w:val="20"/>
          </w:rPr>
          <w:delText xml:space="preserve"> test.db -</w:delText>
        </w:r>
        <w:r w:rsidDel="003F5418">
          <w:rPr>
            <w:rFonts w:ascii="Courier New" w:hAnsi="Courier New" w:cs="Courier New"/>
            <w:sz w:val="20"/>
            <w:szCs w:val="20"/>
          </w:rPr>
          <w:delText>-source</w:delText>
        </w:r>
        <w:r w:rsidRPr="006926DD" w:rsidDel="003F5418">
          <w:rPr>
            <w:rFonts w:ascii="Courier New" w:hAnsi="Courier New" w:cs="Courier New"/>
            <w:sz w:val="20"/>
            <w:szCs w:val="20"/>
          </w:rPr>
          <w:delText xml:space="preserve"> paint -</w:delText>
        </w:r>
        <w:r w:rsidDel="003F5418">
          <w:rPr>
            <w:rFonts w:ascii="Courier New" w:hAnsi="Courier New" w:cs="Courier New"/>
            <w:sz w:val="20"/>
            <w:szCs w:val="20"/>
          </w:rPr>
          <w:delText>-filter</w:delText>
        </w:r>
        <w:r w:rsidRPr="006926DD" w:rsidDel="003F5418">
          <w:rPr>
            <w:rFonts w:ascii="Courier New" w:hAnsi="Courier New" w:cs="Courier New"/>
            <w:sz w:val="20"/>
            <w:szCs w:val="20"/>
          </w:rPr>
          <w:delText xml:space="preserve"> snp group source</w:delText>
        </w:r>
      </w:del>
    </w:p>
    <w:p w14:paraId="067FCA3D" w14:textId="79298A2C" w:rsidR="003C548A" w:rsidRPr="006926DD" w:rsidDel="003F5418" w:rsidRDefault="003C548A">
      <w:pPr>
        <w:rPr>
          <w:del w:id="4311" w:author="Alexander Thomas Frase" w:date="2012-10-31T16:24:00Z"/>
          <w:rFonts w:ascii="Courier New" w:hAnsi="Courier New" w:cs="Courier New"/>
          <w:sz w:val="20"/>
          <w:szCs w:val="20"/>
        </w:rPr>
        <w:pPrChange w:id="4312" w:author="Alexander Thomas Frase" w:date="2012-10-31T16:24:00Z">
          <w:pPr>
            <w:pBdr>
              <w:top w:val="single" w:sz="4" w:space="1" w:color="auto"/>
              <w:left w:val="single" w:sz="4" w:space="4" w:color="auto"/>
              <w:bottom w:val="single" w:sz="4" w:space="1" w:color="auto"/>
              <w:right w:val="single" w:sz="4" w:space="4" w:color="auto"/>
            </w:pBdr>
          </w:pPr>
        </w:pPrChange>
      </w:pPr>
      <w:del w:id="4313" w:author="Alexander Thomas Frase" w:date="2012-10-31T16:24:00Z">
        <w:r w:rsidRPr="006926DD" w:rsidDel="003F5418">
          <w:rPr>
            <w:rFonts w:ascii="Courier New" w:hAnsi="Courier New" w:cs="Courier New"/>
            <w:sz w:val="20"/>
            <w:szCs w:val="20"/>
          </w:rPr>
          <w:delText>#snp</w:delText>
        </w:r>
        <w:r w:rsidRPr="006926DD" w:rsidDel="003F5418">
          <w:rPr>
            <w:rFonts w:ascii="Courier New" w:hAnsi="Courier New" w:cs="Courier New"/>
            <w:sz w:val="20"/>
            <w:szCs w:val="20"/>
          </w:rPr>
          <w:tab/>
          <w:delText>group</w:delText>
        </w:r>
        <w:r w:rsidRPr="006926DD" w:rsidDel="003F5418">
          <w:rPr>
            <w:rFonts w:ascii="Courier New" w:hAnsi="Courier New" w:cs="Courier New"/>
            <w:sz w:val="20"/>
            <w:szCs w:val="20"/>
          </w:rPr>
          <w:tab/>
          <w:delText>source</w:delText>
        </w:r>
      </w:del>
    </w:p>
    <w:p w14:paraId="6F7E44DF" w14:textId="49A6AAC0" w:rsidR="003C548A" w:rsidRPr="006926DD" w:rsidDel="003F5418" w:rsidRDefault="003C548A">
      <w:pPr>
        <w:rPr>
          <w:del w:id="4314" w:author="Alexander Thomas Frase" w:date="2012-10-31T16:24:00Z"/>
          <w:rFonts w:ascii="Courier New" w:hAnsi="Courier New" w:cs="Courier New"/>
          <w:sz w:val="20"/>
          <w:szCs w:val="20"/>
        </w:rPr>
        <w:pPrChange w:id="4315" w:author="Alexander Thomas Frase" w:date="2012-10-31T16:24:00Z">
          <w:pPr>
            <w:pBdr>
              <w:top w:val="single" w:sz="4" w:space="1" w:color="auto"/>
              <w:left w:val="single" w:sz="4" w:space="4" w:color="auto"/>
              <w:bottom w:val="single" w:sz="4" w:space="1" w:color="auto"/>
              <w:right w:val="single" w:sz="4" w:space="4" w:color="auto"/>
            </w:pBdr>
          </w:pPr>
        </w:pPrChange>
      </w:pPr>
      <w:del w:id="4316" w:author="Alexander Thomas Frase" w:date="2012-10-31T16:24:00Z">
        <w:r w:rsidRPr="006926DD" w:rsidDel="003F5418">
          <w:rPr>
            <w:rFonts w:ascii="Courier New" w:hAnsi="Courier New" w:cs="Courier New"/>
            <w:sz w:val="20"/>
            <w:szCs w:val="20"/>
          </w:rPr>
          <w:delText>rs11</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5A25207D" w14:textId="19F16FD4" w:rsidR="003C548A" w:rsidRPr="006926DD" w:rsidDel="003F5418" w:rsidRDefault="003C548A">
      <w:pPr>
        <w:rPr>
          <w:del w:id="4317" w:author="Alexander Thomas Frase" w:date="2012-10-31T16:24:00Z"/>
          <w:rFonts w:ascii="Courier New" w:hAnsi="Courier New" w:cs="Courier New"/>
          <w:sz w:val="20"/>
          <w:szCs w:val="20"/>
        </w:rPr>
        <w:pPrChange w:id="4318" w:author="Alexander Thomas Frase" w:date="2012-10-31T16:24:00Z">
          <w:pPr>
            <w:pBdr>
              <w:top w:val="single" w:sz="4" w:space="1" w:color="auto"/>
              <w:left w:val="single" w:sz="4" w:space="4" w:color="auto"/>
              <w:bottom w:val="single" w:sz="4" w:space="1" w:color="auto"/>
              <w:right w:val="single" w:sz="4" w:space="4" w:color="auto"/>
            </w:pBdr>
          </w:pPr>
        </w:pPrChange>
      </w:pPr>
      <w:del w:id="4319" w:author="Alexander Thomas Frase" w:date="2012-10-31T16:24:00Z">
        <w:r w:rsidRPr="006926DD" w:rsidDel="003F5418">
          <w:rPr>
            <w:rFonts w:ascii="Courier New" w:hAnsi="Courier New" w:cs="Courier New"/>
            <w:sz w:val="20"/>
            <w:szCs w:val="20"/>
          </w:rPr>
          <w:delText>rs12</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5D5C3074" w14:textId="5E5BD6F4" w:rsidR="003C548A" w:rsidRPr="006926DD" w:rsidDel="003F5418" w:rsidRDefault="003C548A">
      <w:pPr>
        <w:rPr>
          <w:del w:id="4320" w:author="Alexander Thomas Frase" w:date="2012-10-31T16:24:00Z"/>
          <w:rFonts w:ascii="Courier New" w:hAnsi="Courier New" w:cs="Courier New"/>
          <w:sz w:val="20"/>
          <w:szCs w:val="20"/>
        </w:rPr>
        <w:pPrChange w:id="4321" w:author="Alexander Thomas Frase" w:date="2012-10-31T16:24:00Z">
          <w:pPr>
            <w:pBdr>
              <w:top w:val="single" w:sz="4" w:space="1" w:color="auto"/>
              <w:left w:val="single" w:sz="4" w:space="4" w:color="auto"/>
              <w:bottom w:val="single" w:sz="4" w:space="1" w:color="auto"/>
              <w:right w:val="single" w:sz="4" w:space="4" w:color="auto"/>
            </w:pBdr>
          </w:pPr>
        </w:pPrChange>
      </w:pPr>
      <w:del w:id="4322" w:author="Alexander Thomas Frase" w:date="2012-10-31T16:24:00Z">
        <w:r w:rsidRPr="006926DD" w:rsidDel="003F5418">
          <w:rPr>
            <w:rFonts w:ascii="Courier New" w:hAnsi="Courier New" w:cs="Courier New"/>
            <w:sz w:val="20"/>
            <w:szCs w:val="20"/>
          </w:rPr>
          <w:delText>rs15</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34BBB233" w14:textId="623AA213" w:rsidR="003C548A" w:rsidRPr="006926DD" w:rsidDel="003F5418" w:rsidRDefault="003C548A">
      <w:pPr>
        <w:rPr>
          <w:del w:id="4323" w:author="Alexander Thomas Frase" w:date="2012-10-31T16:24:00Z"/>
          <w:rFonts w:ascii="Courier New" w:hAnsi="Courier New" w:cs="Courier New"/>
        </w:rPr>
        <w:pPrChange w:id="4324" w:author="Alexander Thomas Frase" w:date="2012-10-31T16:24:00Z">
          <w:pPr>
            <w:pBdr>
              <w:top w:val="single" w:sz="4" w:space="1" w:color="auto"/>
              <w:left w:val="single" w:sz="4" w:space="4" w:color="auto"/>
              <w:bottom w:val="single" w:sz="4" w:space="1" w:color="auto"/>
              <w:right w:val="single" w:sz="4" w:space="4" w:color="auto"/>
            </w:pBdr>
          </w:pPr>
        </w:pPrChange>
      </w:pPr>
      <w:del w:id="4325" w:author="Alexander Thomas Frase" w:date="2012-10-31T16:24:00Z">
        <w:r w:rsidRPr="006926DD" w:rsidDel="003F5418">
          <w:rPr>
            <w:rFonts w:ascii="Courier New" w:hAnsi="Courier New" w:cs="Courier New"/>
            <w:sz w:val="20"/>
            <w:szCs w:val="20"/>
          </w:rPr>
          <w:delText>rs16</w:delText>
        </w:r>
        <w:r w:rsidRPr="006926DD" w:rsidDel="003F5418">
          <w:rPr>
            <w:rFonts w:ascii="Courier New" w:hAnsi="Courier New" w:cs="Courier New"/>
            <w:sz w:val="20"/>
            <w:szCs w:val="20"/>
          </w:rPr>
          <w:tab/>
          <w:delText>cyan</w:delText>
        </w:r>
        <w:r w:rsidRPr="006926DD" w:rsidDel="003F5418">
          <w:rPr>
            <w:rFonts w:ascii="Courier New" w:hAnsi="Courier New" w:cs="Courier New"/>
            <w:sz w:val="20"/>
            <w:szCs w:val="20"/>
          </w:rPr>
          <w:tab/>
          <w:delText>paint</w:delText>
        </w:r>
      </w:del>
    </w:p>
    <w:p w14:paraId="7F6A2BB2" w14:textId="77777777" w:rsidR="003F5418" w:rsidRDefault="003F5418">
      <w:pPr>
        <w:rPr>
          <w:ins w:id="4326" w:author="Alexander Thomas Frase" w:date="2012-10-31T16:24:00Z"/>
        </w:rPr>
        <w:pPrChange w:id="4327" w:author="Alexander Thomas Frase" w:date="2012-10-31T16:24:00Z">
          <w:pPr>
            <w:pStyle w:val="Heading3"/>
          </w:pPr>
        </w:pPrChange>
      </w:pPr>
    </w:p>
    <w:p w14:paraId="1FB02320" w14:textId="19E2EBC8" w:rsidR="003C548A" w:rsidRDefault="003C548A" w:rsidP="003B534B">
      <w:pPr>
        <w:pStyle w:val="Heading3"/>
      </w:pPr>
      <w:bookmarkStart w:id="4328" w:name="_Toc339626880"/>
      <w:r>
        <w:t xml:space="preserve">Example 3: Testing overlap of SNP and </w:t>
      </w:r>
      <w:del w:id="4329" w:author="Alexander Thomas Frase" w:date="2012-10-31T16:25:00Z">
        <w:r w:rsidDel="00165549">
          <w:delText xml:space="preserve">position </w:delText>
        </w:r>
      </w:del>
      <w:ins w:id="4330" w:author="Alexander Thomas Frase" w:date="2012-10-31T16:25:00Z">
        <w:r w:rsidR="00165549">
          <w:t xml:space="preserve">region </w:t>
        </w:r>
      </w:ins>
      <w:r>
        <w:t>lists, outputting r</w:t>
      </w:r>
      <w:r w:rsidRPr="00C5773D">
        <w:t>egions</w:t>
      </w:r>
      <w:r>
        <w:t>.</w:t>
      </w:r>
      <w:bookmarkEnd w:id="4328"/>
    </w:p>
    <w:p w14:paraId="434038E0" w14:textId="77777777" w:rsidR="003C548A" w:rsidRDefault="003C548A" w:rsidP="003C548A">
      <w:pPr>
        <w:rPr>
          <w:ins w:id="4331" w:author="Alexander Thomas Frase" w:date="2012-10-31T16:28:00Z"/>
        </w:rPr>
      </w:pPr>
    </w:p>
    <w:p w14:paraId="3805D422" w14:textId="5132A223" w:rsidR="00165549" w:rsidRDefault="00165549" w:rsidP="003C548A">
      <w:pPr>
        <w:rPr>
          <w:ins w:id="4332" w:author="Alexander Thomas Frase" w:date="2012-10-31T16:28:00Z"/>
        </w:rPr>
      </w:pPr>
      <w:ins w:id="4333" w:author="Alexander Thomas Frase" w:date="2012-10-31T16:28:00Z">
        <w:r>
          <w:t>Input files:</w:t>
        </w:r>
      </w:ins>
    </w:p>
    <w:p w14:paraId="7CB1EF34" w14:textId="77777777" w:rsidR="00165549" w:rsidRDefault="00165549" w:rsidP="003C548A">
      <w:pPr>
        <w:rPr>
          <w:ins w:id="4334" w:author="Alexander Thomas Frase" w:date="2012-10-31T16:28:00Z"/>
        </w:rPr>
      </w:pPr>
    </w:p>
    <w:tbl>
      <w:tblPr>
        <w:tblStyle w:val="TableGrid"/>
        <w:tblW w:w="0" w:type="auto"/>
        <w:tblInd w:w="720" w:type="dxa"/>
        <w:tblLook w:val="04A0" w:firstRow="1" w:lastRow="0" w:firstColumn="1" w:lastColumn="0" w:noHBand="0" w:noVBand="1"/>
        <w:tblPrChange w:id="4335" w:author="Alexander Thomas Frase" w:date="2012-10-31T16:31:00Z">
          <w:tblPr>
            <w:tblStyle w:val="TableGrid"/>
            <w:tblW w:w="0" w:type="auto"/>
            <w:tblInd w:w="720" w:type="dxa"/>
            <w:tblLook w:val="04A0" w:firstRow="1" w:lastRow="0" w:firstColumn="1" w:lastColumn="0" w:noHBand="0" w:noVBand="1"/>
          </w:tblPr>
        </w:tblPrChange>
      </w:tblPr>
      <w:tblGrid>
        <w:gridCol w:w="1141"/>
        <w:gridCol w:w="1141"/>
        <w:gridCol w:w="1141"/>
        <w:gridCol w:w="1009"/>
        <w:gridCol w:w="4226"/>
        <w:tblGridChange w:id="4336">
          <w:tblGrid>
            <w:gridCol w:w="720"/>
            <w:gridCol w:w="1141"/>
            <w:gridCol w:w="169"/>
            <w:gridCol w:w="972"/>
            <w:gridCol w:w="1058"/>
            <w:gridCol w:w="83"/>
            <w:gridCol w:w="1009"/>
            <w:gridCol w:w="938"/>
            <w:gridCol w:w="2031"/>
            <w:gridCol w:w="1347"/>
            <w:gridCol w:w="684"/>
          </w:tblGrid>
        </w:tblGridChange>
      </w:tblGrid>
      <w:tr w:rsidR="00165549" w:rsidRPr="00165549" w14:paraId="1A61C922" w14:textId="77777777" w:rsidTr="00165549">
        <w:trPr>
          <w:ins w:id="4337" w:author="Alexander Thomas Frase" w:date="2012-10-31T16:28:00Z"/>
          <w:trPrChange w:id="4338" w:author="Alexander Thomas Frase" w:date="2012-10-31T16:31:00Z">
            <w:trPr>
              <w:gridBefore w:val="1"/>
              <w:gridAfter w:val="0"/>
            </w:trPr>
          </w:trPrChange>
        </w:trPr>
        <w:tc>
          <w:tcPr>
            <w:tcW w:w="1141" w:type="dxa"/>
            <w:tcPrChange w:id="4339" w:author="Alexander Thomas Frase" w:date="2012-10-31T16:31:00Z">
              <w:tcPr>
                <w:tcW w:w="1141" w:type="dxa"/>
              </w:tcPr>
            </w:tcPrChange>
          </w:tcPr>
          <w:p w14:paraId="42974BBA" w14:textId="4E294F94" w:rsidR="00165549" w:rsidRPr="00165549" w:rsidRDefault="00165549" w:rsidP="00165549">
            <w:pPr>
              <w:rPr>
                <w:ins w:id="4340" w:author="Alexander Thomas Frase" w:date="2012-10-31T16:28:00Z"/>
                <w:rFonts w:ascii="Courier New" w:hAnsi="Courier New" w:cs="Courier New"/>
                <w:b/>
                <w:sz w:val="22"/>
                <w:rPrChange w:id="4341" w:author="Alexander Thomas Frase" w:date="2012-10-31T16:31:00Z">
                  <w:rPr>
                    <w:ins w:id="4342" w:author="Alexander Thomas Frase" w:date="2012-10-31T16:28:00Z"/>
                  </w:rPr>
                </w:rPrChange>
              </w:rPr>
            </w:pPr>
            <w:ins w:id="4343" w:author="Alexander Thomas Frase" w:date="2012-10-31T16:28:00Z">
              <w:r w:rsidRPr="00165549">
                <w:rPr>
                  <w:rFonts w:ascii="Courier New" w:hAnsi="Courier New" w:cs="Courier New"/>
                  <w:b/>
                  <w:sz w:val="22"/>
                  <w:rPrChange w:id="4344" w:author="Alexander Thomas Frase" w:date="2012-10-31T16:31:00Z">
                    <w:rPr>
                      <w:rFonts w:eastAsiaTheme="majorEastAsia" w:cstheme="majorBidi"/>
                      <w:b/>
                      <w:bCs/>
                      <w:i/>
                      <w:color w:val="000000" w:themeColor="text1"/>
                    </w:rPr>
                  </w:rPrChange>
                </w:rPr>
                <w:t>input1</w:t>
              </w:r>
            </w:ins>
          </w:p>
        </w:tc>
        <w:tc>
          <w:tcPr>
            <w:tcW w:w="1141" w:type="dxa"/>
            <w:tcBorders>
              <w:right w:val="nil"/>
            </w:tcBorders>
            <w:tcPrChange w:id="4345" w:author="Alexander Thomas Frase" w:date="2012-10-31T16:31:00Z">
              <w:tcPr>
                <w:tcW w:w="1141" w:type="dxa"/>
                <w:gridSpan w:val="2"/>
                <w:tcBorders>
                  <w:right w:val="nil"/>
                </w:tcBorders>
              </w:tcPr>
            </w:tcPrChange>
          </w:tcPr>
          <w:p w14:paraId="4140F111" w14:textId="4540186B" w:rsidR="00165549" w:rsidRPr="00165549" w:rsidRDefault="00165549" w:rsidP="003C548A">
            <w:pPr>
              <w:rPr>
                <w:ins w:id="4346" w:author="Alexander Thomas Frase" w:date="2012-10-31T16:28:00Z"/>
                <w:rFonts w:ascii="Courier New" w:hAnsi="Courier New" w:cs="Courier New"/>
                <w:b/>
                <w:sz w:val="22"/>
                <w:rPrChange w:id="4347" w:author="Alexander Thomas Frase" w:date="2012-10-31T16:31:00Z">
                  <w:rPr>
                    <w:ins w:id="4348" w:author="Alexander Thomas Frase" w:date="2012-10-31T16:28:00Z"/>
                  </w:rPr>
                </w:rPrChange>
              </w:rPr>
            </w:pPr>
            <w:ins w:id="4349" w:author="Alexander Thomas Frase" w:date="2012-10-31T16:28:00Z">
              <w:r w:rsidRPr="00165549">
                <w:rPr>
                  <w:rFonts w:ascii="Courier New" w:hAnsi="Courier New" w:cs="Courier New"/>
                  <w:b/>
                  <w:sz w:val="22"/>
                  <w:rPrChange w:id="4350" w:author="Alexander Thomas Frase" w:date="2012-10-31T16:31:00Z">
                    <w:rPr>
                      <w:rFonts w:eastAsiaTheme="majorEastAsia" w:cstheme="majorBidi"/>
                      <w:b/>
                      <w:bCs/>
                      <w:i/>
                      <w:color w:val="000000" w:themeColor="text1"/>
                    </w:rPr>
                  </w:rPrChange>
                </w:rPr>
                <w:t>input2</w:t>
              </w:r>
            </w:ins>
          </w:p>
        </w:tc>
        <w:tc>
          <w:tcPr>
            <w:tcW w:w="1141" w:type="dxa"/>
            <w:tcBorders>
              <w:left w:val="nil"/>
              <w:right w:val="nil"/>
            </w:tcBorders>
            <w:tcPrChange w:id="4351" w:author="Alexander Thomas Frase" w:date="2012-10-31T16:31:00Z">
              <w:tcPr>
                <w:tcW w:w="1141" w:type="dxa"/>
                <w:gridSpan w:val="2"/>
                <w:tcBorders>
                  <w:left w:val="nil"/>
                  <w:right w:val="nil"/>
                </w:tcBorders>
              </w:tcPr>
            </w:tcPrChange>
          </w:tcPr>
          <w:p w14:paraId="736CF27D" w14:textId="77777777" w:rsidR="00165549" w:rsidRPr="00165549" w:rsidRDefault="00165549" w:rsidP="003C548A">
            <w:pPr>
              <w:rPr>
                <w:ins w:id="4352" w:author="Alexander Thomas Frase" w:date="2012-10-31T16:28:00Z"/>
                <w:rFonts w:ascii="Courier New" w:hAnsi="Courier New" w:cs="Courier New"/>
                <w:b/>
                <w:sz w:val="22"/>
                <w:rPrChange w:id="4353" w:author="Alexander Thomas Frase" w:date="2012-10-31T16:31:00Z">
                  <w:rPr>
                    <w:ins w:id="4354" w:author="Alexander Thomas Frase" w:date="2012-10-31T16:28:00Z"/>
                  </w:rPr>
                </w:rPrChange>
              </w:rPr>
            </w:pPr>
          </w:p>
        </w:tc>
        <w:tc>
          <w:tcPr>
            <w:tcW w:w="1009" w:type="dxa"/>
            <w:tcBorders>
              <w:left w:val="nil"/>
              <w:right w:val="nil"/>
            </w:tcBorders>
            <w:tcPrChange w:id="4355" w:author="Alexander Thomas Frase" w:date="2012-10-31T16:31:00Z">
              <w:tcPr>
                <w:tcW w:w="1009" w:type="dxa"/>
                <w:tcBorders>
                  <w:left w:val="nil"/>
                  <w:right w:val="nil"/>
                </w:tcBorders>
              </w:tcPr>
            </w:tcPrChange>
          </w:tcPr>
          <w:p w14:paraId="359F9308" w14:textId="77777777" w:rsidR="00165549" w:rsidRPr="00165549" w:rsidRDefault="00165549" w:rsidP="003C548A">
            <w:pPr>
              <w:rPr>
                <w:ins w:id="4356" w:author="Alexander Thomas Frase" w:date="2012-10-31T16:28:00Z"/>
                <w:rFonts w:ascii="Courier New" w:hAnsi="Courier New" w:cs="Courier New"/>
                <w:b/>
                <w:sz w:val="22"/>
                <w:rPrChange w:id="4357" w:author="Alexander Thomas Frase" w:date="2012-10-31T16:31:00Z">
                  <w:rPr>
                    <w:ins w:id="4358" w:author="Alexander Thomas Frase" w:date="2012-10-31T16:28:00Z"/>
                  </w:rPr>
                </w:rPrChange>
              </w:rPr>
            </w:pPr>
          </w:p>
        </w:tc>
        <w:tc>
          <w:tcPr>
            <w:tcW w:w="4226" w:type="dxa"/>
            <w:tcBorders>
              <w:left w:val="nil"/>
            </w:tcBorders>
            <w:tcPrChange w:id="4359" w:author="Alexander Thomas Frase" w:date="2012-10-31T16:31:00Z">
              <w:tcPr>
                <w:tcW w:w="4316" w:type="dxa"/>
                <w:gridSpan w:val="3"/>
                <w:tcBorders>
                  <w:left w:val="nil"/>
                </w:tcBorders>
              </w:tcPr>
            </w:tcPrChange>
          </w:tcPr>
          <w:p w14:paraId="45D869DB" w14:textId="77777777" w:rsidR="00165549" w:rsidRPr="00165549" w:rsidRDefault="00165549" w:rsidP="003C548A">
            <w:pPr>
              <w:rPr>
                <w:ins w:id="4360" w:author="Alexander Thomas Frase" w:date="2012-10-31T16:28:00Z"/>
                <w:rFonts w:ascii="Courier New" w:hAnsi="Courier New" w:cs="Courier New"/>
                <w:b/>
                <w:sz w:val="22"/>
                <w:rPrChange w:id="4361" w:author="Alexander Thomas Frase" w:date="2012-10-31T16:31:00Z">
                  <w:rPr>
                    <w:ins w:id="4362" w:author="Alexander Thomas Frase" w:date="2012-10-31T16:28:00Z"/>
                  </w:rPr>
                </w:rPrChange>
              </w:rPr>
            </w:pPr>
          </w:p>
        </w:tc>
      </w:tr>
      <w:tr w:rsidR="00165549" w:rsidRPr="00165549" w14:paraId="3DDD27F8" w14:textId="77777777" w:rsidTr="00165549">
        <w:tblPrEx>
          <w:tblPrExChange w:id="4363" w:author="Alexander Thomas Frase" w:date="2012-10-31T16:31:00Z">
            <w:tblPrEx>
              <w:tblInd w:w="0" w:type="dxa"/>
            </w:tblPrEx>
          </w:tblPrExChange>
        </w:tblPrEx>
        <w:trPr>
          <w:ins w:id="4364" w:author="Alexander Thomas Frase" w:date="2012-10-31T16:28:00Z"/>
        </w:trPr>
        <w:tc>
          <w:tcPr>
            <w:tcW w:w="1141" w:type="dxa"/>
            <w:tcPrChange w:id="4365" w:author="Alexander Thomas Frase" w:date="2012-10-31T16:31:00Z">
              <w:tcPr>
                <w:tcW w:w="2030" w:type="dxa"/>
                <w:gridSpan w:val="3"/>
              </w:tcPr>
            </w:tcPrChange>
          </w:tcPr>
          <w:p w14:paraId="251E95EB" w14:textId="5BE90196" w:rsidR="00165549" w:rsidRPr="00165549" w:rsidRDefault="00165549" w:rsidP="00165549">
            <w:pPr>
              <w:rPr>
                <w:ins w:id="4366" w:author="Alexander Thomas Frase" w:date="2012-10-31T16:28:00Z"/>
                <w:rFonts w:ascii="Courier New" w:hAnsi="Courier New" w:cs="Courier New"/>
                <w:sz w:val="22"/>
                <w:rPrChange w:id="4367" w:author="Alexander Thomas Frase" w:date="2012-10-31T16:31:00Z">
                  <w:rPr>
                    <w:ins w:id="4368" w:author="Alexander Thomas Frase" w:date="2012-10-31T16:28:00Z"/>
                  </w:rPr>
                </w:rPrChange>
              </w:rPr>
            </w:pPr>
            <w:ins w:id="4369" w:author="Alexander Thomas Frase" w:date="2012-10-31T16:28:00Z">
              <w:r w:rsidRPr="00165549">
                <w:rPr>
                  <w:rFonts w:ascii="Courier New" w:hAnsi="Courier New" w:cs="Courier New"/>
                  <w:sz w:val="22"/>
                  <w:rPrChange w:id="4370" w:author="Alexander Thomas Frase" w:date="2012-10-31T16:31:00Z">
                    <w:rPr>
                      <w:rFonts w:eastAsiaTheme="majorEastAsia" w:cstheme="majorBidi"/>
                      <w:b/>
                      <w:bCs/>
                      <w:i/>
                      <w:color w:val="000000" w:themeColor="text1"/>
                    </w:rPr>
                  </w:rPrChange>
                </w:rPr>
                <w:t>#</w:t>
              </w:r>
              <w:proofErr w:type="spellStart"/>
              <w:r w:rsidRPr="00165549">
                <w:rPr>
                  <w:rFonts w:ascii="Courier New" w:hAnsi="Courier New" w:cs="Courier New"/>
                  <w:sz w:val="22"/>
                  <w:rPrChange w:id="4371" w:author="Alexander Thomas Frase" w:date="2012-10-31T16:31:00Z">
                    <w:rPr>
                      <w:rFonts w:eastAsiaTheme="majorEastAsia" w:cstheme="majorBidi"/>
                      <w:b/>
                      <w:bCs/>
                      <w:i/>
                      <w:color w:val="000000" w:themeColor="text1"/>
                    </w:rPr>
                  </w:rPrChange>
                </w:rPr>
                <w:t>snp</w:t>
              </w:r>
              <w:proofErr w:type="spellEnd"/>
            </w:ins>
          </w:p>
          <w:p w14:paraId="67A3BBDC" w14:textId="29EC4823" w:rsidR="00165549" w:rsidRPr="00165549" w:rsidRDefault="00165549" w:rsidP="00165549">
            <w:pPr>
              <w:rPr>
                <w:ins w:id="4372" w:author="Alexander Thomas Frase" w:date="2012-10-31T16:28:00Z"/>
                <w:rFonts w:ascii="Courier New" w:hAnsi="Courier New" w:cs="Courier New"/>
                <w:sz w:val="22"/>
                <w:rPrChange w:id="4373" w:author="Alexander Thomas Frase" w:date="2012-10-31T16:31:00Z">
                  <w:rPr>
                    <w:ins w:id="4374" w:author="Alexander Thomas Frase" w:date="2012-10-31T16:28:00Z"/>
                  </w:rPr>
                </w:rPrChange>
              </w:rPr>
            </w:pPr>
            <w:ins w:id="4375" w:author="Alexander Thomas Frase" w:date="2012-10-31T16:28:00Z">
              <w:r w:rsidRPr="00165549">
                <w:rPr>
                  <w:rFonts w:ascii="Courier New" w:hAnsi="Courier New" w:cs="Courier New"/>
                  <w:sz w:val="22"/>
                  <w:rPrChange w:id="4376" w:author="Alexander Thomas Frase" w:date="2012-10-31T16:31:00Z">
                    <w:rPr>
                      <w:rFonts w:eastAsiaTheme="majorEastAsia" w:cstheme="majorBidi"/>
                      <w:b/>
                      <w:bCs/>
                      <w:i/>
                      <w:color w:val="000000" w:themeColor="text1"/>
                    </w:rPr>
                  </w:rPrChange>
                </w:rPr>
                <w:t>rs14</w:t>
              </w:r>
            </w:ins>
          </w:p>
          <w:p w14:paraId="6F985397" w14:textId="77777777" w:rsidR="00165549" w:rsidRPr="00165549" w:rsidRDefault="00165549" w:rsidP="00165549">
            <w:pPr>
              <w:rPr>
                <w:ins w:id="4377" w:author="Alexander Thomas Frase" w:date="2012-10-31T16:28:00Z"/>
                <w:rFonts w:ascii="Courier New" w:hAnsi="Courier New" w:cs="Courier New"/>
                <w:sz w:val="22"/>
                <w:rPrChange w:id="4378" w:author="Alexander Thomas Frase" w:date="2012-10-31T16:31:00Z">
                  <w:rPr>
                    <w:ins w:id="4379" w:author="Alexander Thomas Frase" w:date="2012-10-31T16:28:00Z"/>
                  </w:rPr>
                </w:rPrChange>
              </w:rPr>
            </w:pPr>
            <w:ins w:id="4380" w:author="Alexander Thomas Frase" w:date="2012-10-31T16:28:00Z">
              <w:r w:rsidRPr="00165549">
                <w:rPr>
                  <w:rFonts w:ascii="Courier New" w:hAnsi="Courier New" w:cs="Courier New"/>
                  <w:sz w:val="22"/>
                  <w:rPrChange w:id="4381" w:author="Alexander Thomas Frase" w:date="2012-10-31T16:31:00Z">
                    <w:rPr>
                      <w:rFonts w:eastAsiaTheme="majorEastAsia" w:cstheme="majorBidi"/>
                      <w:b/>
                      <w:bCs/>
                      <w:i/>
                      <w:color w:val="000000" w:themeColor="text1"/>
                    </w:rPr>
                  </w:rPrChange>
                </w:rPr>
                <w:t>rs15</w:t>
              </w:r>
            </w:ins>
          </w:p>
          <w:p w14:paraId="4CEDC41C" w14:textId="77777777" w:rsidR="00165549" w:rsidRPr="00165549" w:rsidRDefault="00165549" w:rsidP="00165549">
            <w:pPr>
              <w:rPr>
                <w:ins w:id="4382" w:author="Alexander Thomas Frase" w:date="2012-10-31T16:28:00Z"/>
                <w:rFonts w:ascii="Courier New" w:hAnsi="Courier New" w:cs="Courier New"/>
                <w:sz w:val="22"/>
                <w:rPrChange w:id="4383" w:author="Alexander Thomas Frase" w:date="2012-10-31T16:31:00Z">
                  <w:rPr>
                    <w:ins w:id="4384" w:author="Alexander Thomas Frase" w:date="2012-10-31T16:28:00Z"/>
                  </w:rPr>
                </w:rPrChange>
              </w:rPr>
            </w:pPr>
            <w:ins w:id="4385" w:author="Alexander Thomas Frase" w:date="2012-10-31T16:28:00Z">
              <w:r w:rsidRPr="00165549">
                <w:rPr>
                  <w:rFonts w:ascii="Courier New" w:hAnsi="Courier New" w:cs="Courier New"/>
                  <w:sz w:val="22"/>
                  <w:rPrChange w:id="4386" w:author="Alexander Thomas Frase" w:date="2012-10-31T16:31:00Z">
                    <w:rPr>
                      <w:rFonts w:eastAsiaTheme="majorEastAsia" w:cstheme="majorBidi"/>
                      <w:b/>
                      <w:bCs/>
                      <w:i/>
                      <w:color w:val="000000" w:themeColor="text1"/>
                    </w:rPr>
                  </w:rPrChange>
                </w:rPr>
                <w:t>rs16</w:t>
              </w:r>
            </w:ins>
          </w:p>
          <w:p w14:paraId="258170D4" w14:textId="77777777" w:rsidR="00165549" w:rsidRPr="00165549" w:rsidRDefault="00165549" w:rsidP="00165549">
            <w:pPr>
              <w:rPr>
                <w:ins w:id="4387" w:author="Alexander Thomas Frase" w:date="2012-10-31T16:28:00Z"/>
                <w:rFonts w:ascii="Courier New" w:hAnsi="Courier New" w:cs="Courier New"/>
                <w:sz w:val="22"/>
                <w:rPrChange w:id="4388" w:author="Alexander Thomas Frase" w:date="2012-10-31T16:31:00Z">
                  <w:rPr>
                    <w:ins w:id="4389" w:author="Alexander Thomas Frase" w:date="2012-10-31T16:28:00Z"/>
                  </w:rPr>
                </w:rPrChange>
              </w:rPr>
            </w:pPr>
            <w:ins w:id="4390" w:author="Alexander Thomas Frase" w:date="2012-10-31T16:28:00Z">
              <w:r w:rsidRPr="00165549">
                <w:rPr>
                  <w:rFonts w:ascii="Courier New" w:hAnsi="Courier New" w:cs="Courier New"/>
                  <w:sz w:val="22"/>
                  <w:rPrChange w:id="4391" w:author="Alexander Thomas Frase" w:date="2012-10-31T16:31:00Z">
                    <w:rPr>
                      <w:rFonts w:eastAsiaTheme="majorEastAsia" w:cstheme="majorBidi"/>
                      <w:b/>
                      <w:bCs/>
                      <w:i/>
                      <w:color w:val="000000" w:themeColor="text1"/>
                    </w:rPr>
                  </w:rPrChange>
                </w:rPr>
                <w:t>rs17</w:t>
              </w:r>
            </w:ins>
          </w:p>
          <w:p w14:paraId="2C3DDA36" w14:textId="77777777" w:rsidR="00165549" w:rsidRPr="00165549" w:rsidRDefault="00165549" w:rsidP="00165549">
            <w:pPr>
              <w:rPr>
                <w:ins w:id="4392" w:author="Alexander Thomas Frase" w:date="2012-10-31T16:28:00Z"/>
                <w:rFonts w:ascii="Courier New" w:hAnsi="Courier New" w:cs="Courier New"/>
                <w:sz w:val="22"/>
                <w:rPrChange w:id="4393" w:author="Alexander Thomas Frase" w:date="2012-10-31T16:31:00Z">
                  <w:rPr>
                    <w:ins w:id="4394" w:author="Alexander Thomas Frase" w:date="2012-10-31T16:28:00Z"/>
                  </w:rPr>
                </w:rPrChange>
              </w:rPr>
            </w:pPr>
            <w:ins w:id="4395" w:author="Alexander Thomas Frase" w:date="2012-10-31T16:28:00Z">
              <w:r w:rsidRPr="00165549">
                <w:rPr>
                  <w:rFonts w:ascii="Courier New" w:hAnsi="Courier New" w:cs="Courier New"/>
                  <w:sz w:val="22"/>
                  <w:rPrChange w:id="4396" w:author="Alexander Thomas Frase" w:date="2012-10-31T16:31:00Z">
                    <w:rPr>
                      <w:rFonts w:eastAsiaTheme="majorEastAsia" w:cstheme="majorBidi"/>
                      <w:b/>
                      <w:bCs/>
                      <w:i/>
                      <w:color w:val="000000" w:themeColor="text1"/>
                    </w:rPr>
                  </w:rPrChange>
                </w:rPr>
                <w:t>rs18</w:t>
              </w:r>
            </w:ins>
          </w:p>
          <w:p w14:paraId="320F94F8" w14:textId="3220D2F5" w:rsidR="00165549" w:rsidRPr="00165549" w:rsidRDefault="00165549" w:rsidP="00165549">
            <w:pPr>
              <w:rPr>
                <w:ins w:id="4397" w:author="Alexander Thomas Frase" w:date="2012-10-31T16:28:00Z"/>
                <w:rFonts w:ascii="Courier New" w:hAnsi="Courier New" w:cs="Courier New"/>
                <w:sz w:val="22"/>
                <w:rPrChange w:id="4398" w:author="Alexander Thomas Frase" w:date="2012-10-31T16:31:00Z">
                  <w:rPr>
                    <w:ins w:id="4399" w:author="Alexander Thomas Frase" w:date="2012-10-31T16:28:00Z"/>
                  </w:rPr>
                </w:rPrChange>
              </w:rPr>
            </w:pPr>
            <w:ins w:id="4400" w:author="Alexander Thomas Frase" w:date="2012-10-31T16:28:00Z">
              <w:r w:rsidRPr="00165549">
                <w:rPr>
                  <w:rFonts w:ascii="Courier New" w:hAnsi="Courier New" w:cs="Courier New"/>
                  <w:sz w:val="22"/>
                  <w:rPrChange w:id="4401" w:author="Alexander Thomas Frase" w:date="2012-10-31T16:31:00Z">
                    <w:rPr>
                      <w:rFonts w:eastAsiaTheme="majorEastAsia" w:cstheme="majorBidi"/>
                      <w:b/>
                      <w:bCs/>
                      <w:i/>
                      <w:color w:val="000000" w:themeColor="text1"/>
                    </w:rPr>
                  </w:rPrChange>
                </w:rPr>
                <w:t>rs19</w:t>
              </w:r>
            </w:ins>
          </w:p>
        </w:tc>
        <w:tc>
          <w:tcPr>
            <w:tcW w:w="1141" w:type="dxa"/>
            <w:tcBorders>
              <w:right w:val="nil"/>
            </w:tcBorders>
            <w:tcPrChange w:id="4402" w:author="Alexander Thomas Frase" w:date="2012-10-31T16:31:00Z">
              <w:tcPr>
                <w:tcW w:w="2030" w:type="dxa"/>
                <w:gridSpan w:val="2"/>
              </w:tcPr>
            </w:tcPrChange>
          </w:tcPr>
          <w:p w14:paraId="7573F3E6" w14:textId="77777777" w:rsidR="00165549" w:rsidRPr="00165549" w:rsidRDefault="00165549" w:rsidP="003C548A">
            <w:pPr>
              <w:rPr>
                <w:ins w:id="4403" w:author="Alexander Thomas Frase" w:date="2012-10-31T16:28:00Z"/>
                <w:rFonts w:ascii="Courier New" w:hAnsi="Courier New" w:cs="Courier New"/>
                <w:sz w:val="22"/>
                <w:rPrChange w:id="4404" w:author="Alexander Thomas Frase" w:date="2012-10-31T16:31:00Z">
                  <w:rPr>
                    <w:ins w:id="4405" w:author="Alexander Thomas Frase" w:date="2012-10-31T16:28:00Z"/>
                  </w:rPr>
                </w:rPrChange>
              </w:rPr>
            </w:pPr>
            <w:ins w:id="4406" w:author="Alexander Thomas Frase" w:date="2012-10-31T16:28:00Z">
              <w:r w:rsidRPr="00165549">
                <w:rPr>
                  <w:rFonts w:ascii="Courier New" w:hAnsi="Courier New" w:cs="Courier New"/>
                  <w:sz w:val="22"/>
                  <w:rPrChange w:id="4407" w:author="Alexander Thomas Frase" w:date="2012-10-31T16:31:00Z">
                    <w:rPr>
                      <w:rFonts w:eastAsiaTheme="majorEastAsia" w:cstheme="majorBidi"/>
                      <w:b/>
                      <w:bCs/>
                      <w:i/>
                      <w:color w:val="000000" w:themeColor="text1"/>
                    </w:rPr>
                  </w:rPrChange>
                </w:rPr>
                <w:t>#</w:t>
              </w:r>
              <w:proofErr w:type="spellStart"/>
              <w:r w:rsidRPr="00165549">
                <w:rPr>
                  <w:rFonts w:ascii="Courier New" w:hAnsi="Courier New" w:cs="Courier New"/>
                  <w:sz w:val="22"/>
                  <w:rPrChange w:id="4408" w:author="Alexander Thomas Frase" w:date="2012-10-31T16:31:00Z">
                    <w:rPr>
                      <w:rFonts w:eastAsiaTheme="majorEastAsia" w:cstheme="majorBidi"/>
                      <w:b/>
                      <w:bCs/>
                      <w:i/>
                      <w:color w:val="000000" w:themeColor="text1"/>
                    </w:rPr>
                  </w:rPrChange>
                </w:rPr>
                <w:t>chr</w:t>
              </w:r>
              <w:proofErr w:type="spellEnd"/>
            </w:ins>
          </w:p>
          <w:p w14:paraId="4D428CD6" w14:textId="77777777" w:rsidR="00165549" w:rsidRPr="00165549" w:rsidRDefault="00165549" w:rsidP="003C548A">
            <w:pPr>
              <w:rPr>
                <w:ins w:id="4409" w:author="Alexander Thomas Frase" w:date="2012-10-31T16:28:00Z"/>
                <w:rFonts w:ascii="Courier New" w:hAnsi="Courier New" w:cs="Courier New"/>
                <w:sz w:val="22"/>
                <w:rPrChange w:id="4410" w:author="Alexander Thomas Frase" w:date="2012-10-31T16:31:00Z">
                  <w:rPr>
                    <w:ins w:id="4411" w:author="Alexander Thomas Frase" w:date="2012-10-31T16:28:00Z"/>
                  </w:rPr>
                </w:rPrChange>
              </w:rPr>
            </w:pPr>
            <w:ins w:id="4412" w:author="Alexander Thomas Frase" w:date="2012-10-31T16:28:00Z">
              <w:r w:rsidRPr="00165549">
                <w:rPr>
                  <w:rFonts w:ascii="Courier New" w:hAnsi="Courier New" w:cs="Courier New"/>
                  <w:sz w:val="22"/>
                  <w:rPrChange w:id="4413" w:author="Alexander Thomas Frase" w:date="2012-10-31T16:31:00Z">
                    <w:rPr>
                      <w:rFonts w:eastAsiaTheme="majorEastAsia" w:cstheme="majorBidi"/>
                      <w:b/>
                      <w:bCs/>
                      <w:i/>
                      <w:color w:val="000000" w:themeColor="text1"/>
                    </w:rPr>
                  </w:rPrChange>
                </w:rPr>
                <w:t>1</w:t>
              </w:r>
            </w:ins>
          </w:p>
          <w:p w14:paraId="0A6865F4" w14:textId="77777777" w:rsidR="00165549" w:rsidRPr="00165549" w:rsidRDefault="00165549" w:rsidP="003C548A">
            <w:pPr>
              <w:rPr>
                <w:ins w:id="4414" w:author="Alexander Thomas Frase" w:date="2012-10-31T16:28:00Z"/>
                <w:rFonts w:ascii="Courier New" w:hAnsi="Courier New" w:cs="Courier New"/>
                <w:sz w:val="22"/>
                <w:rPrChange w:id="4415" w:author="Alexander Thomas Frase" w:date="2012-10-31T16:31:00Z">
                  <w:rPr>
                    <w:ins w:id="4416" w:author="Alexander Thomas Frase" w:date="2012-10-31T16:28:00Z"/>
                  </w:rPr>
                </w:rPrChange>
              </w:rPr>
            </w:pPr>
            <w:ins w:id="4417" w:author="Alexander Thomas Frase" w:date="2012-10-31T16:28:00Z">
              <w:r w:rsidRPr="00165549">
                <w:rPr>
                  <w:rFonts w:ascii="Courier New" w:hAnsi="Courier New" w:cs="Courier New"/>
                  <w:sz w:val="22"/>
                  <w:rPrChange w:id="4418" w:author="Alexander Thomas Frase" w:date="2012-10-31T16:31:00Z">
                    <w:rPr>
                      <w:rFonts w:eastAsiaTheme="majorEastAsia" w:cstheme="majorBidi"/>
                      <w:b/>
                      <w:bCs/>
                      <w:i/>
                      <w:color w:val="000000" w:themeColor="text1"/>
                    </w:rPr>
                  </w:rPrChange>
                </w:rPr>
                <w:t>1</w:t>
              </w:r>
            </w:ins>
          </w:p>
          <w:p w14:paraId="6A8D2C9E" w14:textId="77777777" w:rsidR="00165549" w:rsidRPr="00165549" w:rsidRDefault="00165549" w:rsidP="003C548A">
            <w:pPr>
              <w:rPr>
                <w:ins w:id="4419" w:author="Alexander Thomas Frase" w:date="2012-10-31T16:28:00Z"/>
                <w:rFonts w:ascii="Courier New" w:hAnsi="Courier New" w:cs="Courier New"/>
                <w:sz w:val="22"/>
                <w:rPrChange w:id="4420" w:author="Alexander Thomas Frase" w:date="2012-10-31T16:31:00Z">
                  <w:rPr>
                    <w:ins w:id="4421" w:author="Alexander Thomas Frase" w:date="2012-10-31T16:28:00Z"/>
                  </w:rPr>
                </w:rPrChange>
              </w:rPr>
            </w:pPr>
            <w:ins w:id="4422" w:author="Alexander Thomas Frase" w:date="2012-10-31T16:28:00Z">
              <w:r w:rsidRPr="00165549">
                <w:rPr>
                  <w:rFonts w:ascii="Courier New" w:hAnsi="Courier New" w:cs="Courier New"/>
                  <w:sz w:val="22"/>
                  <w:rPrChange w:id="4423" w:author="Alexander Thomas Frase" w:date="2012-10-31T16:31:00Z">
                    <w:rPr>
                      <w:rFonts w:eastAsiaTheme="majorEastAsia" w:cstheme="majorBidi"/>
                      <w:b/>
                      <w:bCs/>
                      <w:i/>
                      <w:color w:val="000000" w:themeColor="text1"/>
                    </w:rPr>
                  </w:rPrChange>
                </w:rPr>
                <w:t>1</w:t>
              </w:r>
            </w:ins>
          </w:p>
          <w:p w14:paraId="1AD2CDDB" w14:textId="22694D0A" w:rsidR="00165549" w:rsidRPr="00165549" w:rsidRDefault="00165549" w:rsidP="003C548A">
            <w:pPr>
              <w:rPr>
                <w:ins w:id="4424" w:author="Alexander Thomas Frase" w:date="2012-10-31T16:28:00Z"/>
                <w:rFonts w:ascii="Courier New" w:hAnsi="Courier New" w:cs="Courier New"/>
                <w:sz w:val="22"/>
                <w:rPrChange w:id="4425" w:author="Alexander Thomas Frase" w:date="2012-10-31T16:31:00Z">
                  <w:rPr>
                    <w:ins w:id="4426" w:author="Alexander Thomas Frase" w:date="2012-10-31T16:28:00Z"/>
                  </w:rPr>
                </w:rPrChange>
              </w:rPr>
            </w:pPr>
            <w:ins w:id="4427" w:author="Alexander Thomas Frase" w:date="2012-10-31T16:28:00Z">
              <w:r w:rsidRPr="00165549">
                <w:rPr>
                  <w:rFonts w:ascii="Courier New" w:hAnsi="Courier New" w:cs="Courier New"/>
                  <w:sz w:val="22"/>
                  <w:rPrChange w:id="4428" w:author="Alexander Thomas Frase" w:date="2012-10-31T16:31:00Z">
                    <w:rPr>
                      <w:rFonts w:eastAsiaTheme="majorEastAsia" w:cstheme="majorBidi"/>
                      <w:b/>
                      <w:bCs/>
                      <w:i/>
                      <w:color w:val="000000" w:themeColor="text1"/>
                    </w:rPr>
                  </w:rPrChange>
                </w:rPr>
                <w:t>1</w:t>
              </w:r>
            </w:ins>
          </w:p>
        </w:tc>
        <w:tc>
          <w:tcPr>
            <w:tcW w:w="1141" w:type="dxa"/>
            <w:tcBorders>
              <w:left w:val="nil"/>
              <w:right w:val="nil"/>
            </w:tcBorders>
            <w:tcPrChange w:id="4429" w:author="Alexander Thomas Frase" w:date="2012-10-31T16:31:00Z">
              <w:tcPr>
                <w:tcW w:w="2030" w:type="dxa"/>
                <w:gridSpan w:val="3"/>
              </w:tcPr>
            </w:tcPrChange>
          </w:tcPr>
          <w:p w14:paraId="06F2F446" w14:textId="3F9A1E81" w:rsidR="00165549" w:rsidRPr="00165549" w:rsidRDefault="00165549" w:rsidP="003C548A">
            <w:pPr>
              <w:rPr>
                <w:ins w:id="4430" w:author="Alexander Thomas Frase" w:date="2012-10-31T16:28:00Z"/>
                <w:rFonts w:ascii="Courier New" w:hAnsi="Courier New" w:cs="Courier New"/>
                <w:sz w:val="22"/>
                <w:rPrChange w:id="4431" w:author="Alexander Thomas Frase" w:date="2012-10-31T16:31:00Z">
                  <w:rPr>
                    <w:ins w:id="4432" w:author="Alexander Thomas Frase" w:date="2012-10-31T16:28:00Z"/>
                  </w:rPr>
                </w:rPrChange>
              </w:rPr>
            </w:pPr>
            <w:ins w:id="4433" w:author="Alexander Thomas Frase" w:date="2012-10-31T16:29:00Z">
              <w:r w:rsidRPr="00165549">
                <w:rPr>
                  <w:rFonts w:ascii="Courier New" w:hAnsi="Courier New" w:cs="Courier New"/>
                  <w:sz w:val="22"/>
                  <w:rPrChange w:id="4434" w:author="Alexander Thomas Frase" w:date="2012-10-31T16:31:00Z">
                    <w:rPr>
                      <w:rFonts w:eastAsiaTheme="majorEastAsia" w:cstheme="majorBidi"/>
                      <w:b/>
                      <w:bCs/>
                      <w:i/>
                      <w:color w:val="000000" w:themeColor="text1"/>
                    </w:rPr>
                  </w:rPrChange>
                </w:rPr>
                <w:t>r</w:t>
              </w:r>
            </w:ins>
            <w:ins w:id="4435" w:author="Alexander Thomas Frase" w:date="2012-10-31T16:28:00Z">
              <w:r w:rsidRPr="00165549">
                <w:rPr>
                  <w:rFonts w:ascii="Courier New" w:hAnsi="Courier New" w:cs="Courier New"/>
                  <w:sz w:val="22"/>
                  <w:rPrChange w:id="4436" w:author="Alexander Thomas Frase" w:date="2012-10-31T16:31:00Z">
                    <w:rPr>
                      <w:rFonts w:eastAsiaTheme="majorEastAsia" w:cstheme="majorBidi"/>
                      <w:b/>
                      <w:bCs/>
                      <w:i/>
                      <w:color w:val="000000" w:themeColor="text1"/>
                    </w:rPr>
                  </w:rPrChange>
                </w:rPr>
                <w:t>egion</w:t>
              </w:r>
            </w:ins>
          </w:p>
          <w:p w14:paraId="36FE2987" w14:textId="77777777" w:rsidR="00165549" w:rsidRPr="00165549" w:rsidRDefault="00165549" w:rsidP="003C548A">
            <w:pPr>
              <w:rPr>
                <w:ins w:id="4437" w:author="Alexander Thomas Frase" w:date="2012-10-31T16:29:00Z"/>
                <w:rFonts w:ascii="Courier New" w:hAnsi="Courier New" w:cs="Courier New"/>
                <w:sz w:val="22"/>
                <w:rPrChange w:id="4438" w:author="Alexander Thomas Frase" w:date="2012-10-31T16:31:00Z">
                  <w:rPr>
                    <w:ins w:id="4439" w:author="Alexander Thomas Frase" w:date="2012-10-31T16:29:00Z"/>
                  </w:rPr>
                </w:rPrChange>
              </w:rPr>
            </w:pPr>
            <w:ins w:id="4440" w:author="Alexander Thomas Frase" w:date="2012-10-31T16:29:00Z">
              <w:r w:rsidRPr="00165549">
                <w:rPr>
                  <w:rFonts w:ascii="Courier New" w:hAnsi="Courier New" w:cs="Courier New"/>
                  <w:sz w:val="22"/>
                  <w:rPrChange w:id="4441" w:author="Alexander Thomas Frase" w:date="2012-10-31T16:31:00Z">
                    <w:rPr>
                      <w:rFonts w:eastAsiaTheme="majorEastAsia" w:cstheme="majorBidi"/>
                      <w:b/>
                      <w:bCs/>
                      <w:i/>
                      <w:color w:val="000000" w:themeColor="text1"/>
                    </w:rPr>
                  </w:rPrChange>
                </w:rPr>
                <w:t>A</w:t>
              </w:r>
            </w:ins>
          </w:p>
          <w:p w14:paraId="7ECFCE88" w14:textId="77777777" w:rsidR="00165549" w:rsidRPr="00165549" w:rsidRDefault="00165549" w:rsidP="003C548A">
            <w:pPr>
              <w:rPr>
                <w:ins w:id="4442" w:author="Alexander Thomas Frase" w:date="2012-10-31T16:29:00Z"/>
                <w:rFonts w:ascii="Courier New" w:hAnsi="Courier New" w:cs="Courier New"/>
                <w:sz w:val="22"/>
                <w:rPrChange w:id="4443" w:author="Alexander Thomas Frase" w:date="2012-10-31T16:31:00Z">
                  <w:rPr>
                    <w:ins w:id="4444" w:author="Alexander Thomas Frase" w:date="2012-10-31T16:29:00Z"/>
                  </w:rPr>
                </w:rPrChange>
              </w:rPr>
            </w:pPr>
            <w:ins w:id="4445" w:author="Alexander Thomas Frase" w:date="2012-10-31T16:29:00Z">
              <w:r w:rsidRPr="00165549">
                <w:rPr>
                  <w:rFonts w:ascii="Courier New" w:hAnsi="Courier New" w:cs="Courier New"/>
                  <w:sz w:val="22"/>
                  <w:rPrChange w:id="4446" w:author="Alexander Thomas Frase" w:date="2012-10-31T16:31:00Z">
                    <w:rPr>
                      <w:rFonts w:eastAsiaTheme="majorEastAsia" w:cstheme="majorBidi"/>
                      <w:b/>
                      <w:bCs/>
                      <w:i/>
                      <w:color w:val="000000" w:themeColor="text1"/>
                    </w:rPr>
                  </w:rPrChange>
                </w:rPr>
                <w:t>B</w:t>
              </w:r>
            </w:ins>
          </w:p>
          <w:p w14:paraId="714170AA" w14:textId="77777777" w:rsidR="00165549" w:rsidRPr="00165549" w:rsidRDefault="00165549" w:rsidP="003C548A">
            <w:pPr>
              <w:rPr>
                <w:ins w:id="4447" w:author="Alexander Thomas Frase" w:date="2012-10-31T16:29:00Z"/>
                <w:rFonts w:ascii="Courier New" w:hAnsi="Courier New" w:cs="Courier New"/>
                <w:sz w:val="22"/>
                <w:rPrChange w:id="4448" w:author="Alexander Thomas Frase" w:date="2012-10-31T16:31:00Z">
                  <w:rPr>
                    <w:ins w:id="4449" w:author="Alexander Thomas Frase" w:date="2012-10-31T16:29:00Z"/>
                  </w:rPr>
                </w:rPrChange>
              </w:rPr>
            </w:pPr>
            <w:ins w:id="4450" w:author="Alexander Thomas Frase" w:date="2012-10-31T16:29:00Z">
              <w:r w:rsidRPr="00165549">
                <w:rPr>
                  <w:rFonts w:ascii="Courier New" w:hAnsi="Courier New" w:cs="Courier New"/>
                  <w:sz w:val="22"/>
                  <w:rPrChange w:id="4451" w:author="Alexander Thomas Frase" w:date="2012-10-31T16:31:00Z">
                    <w:rPr>
                      <w:rFonts w:eastAsiaTheme="majorEastAsia" w:cstheme="majorBidi"/>
                      <w:b/>
                      <w:bCs/>
                      <w:i/>
                      <w:color w:val="000000" w:themeColor="text1"/>
                    </w:rPr>
                  </w:rPrChange>
                </w:rPr>
                <w:t>C</w:t>
              </w:r>
            </w:ins>
          </w:p>
          <w:p w14:paraId="24300348" w14:textId="77F3A120" w:rsidR="00165549" w:rsidRPr="00165549" w:rsidRDefault="00165549" w:rsidP="003C548A">
            <w:pPr>
              <w:rPr>
                <w:ins w:id="4452" w:author="Alexander Thomas Frase" w:date="2012-10-31T16:28:00Z"/>
                <w:rFonts w:ascii="Courier New" w:hAnsi="Courier New" w:cs="Courier New"/>
                <w:sz w:val="22"/>
                <w:rPrChange w:id="4453" w:author="Alexander Thomas Frase" w:date="2012-10-31T16:31:00Z">
                  <w:rPr>
                    <w:ins w:id="4454" w:author="Alexander Thomas Frase" w:date="2012-10-31T16:28:00Z"/>
                  </w:rPr>
                </w:rPrChange>
              </w:rPr>
            </w:pPr>
            <w:ins w:id="4455" w:author="Alexander Thomas Frase" w:date="2012-10-31T16:29:00Z">
              <w:r w:rsidRPr="00165549">
                <w:rPr>
                  <w:rFonts w:ascii="Courier New" w:hAnsi="Courier New" w:cs="Courier New"/>
                  <w:sz w:val="22"/>
                  <w:rPrChange w:id="4456" w:author="Alexander Thomas Frase" w:date="2012-10-31T16:31:00Z">
                    <w:rPr>
                      <w:rFonts w:eastAsiaTheme="majorEastAsia" w:cstheme="majorBidi"/>
                      <w:b/>
                      <w:bCs/>
                      <w:i/>
                      <w:color w:val="000000" w:themeColor="text1"/>
                    </w:rPr>
                  </w:rPrChange>
                </w:rPr>
                <w:t>D</w:t>
              </w:r>
            </w:ins>
          </w:p>
        </w:tc>
        <w:tc>
          <w:tcPr>
            <w:tcW w:w="1009" w:type="dxa"/>
            <w:tcBorders>
              <w:left w:val="nil"/>
              <w:right w:val="nil"/>
            </w:tcBorders>
            <w:tcPrChange w:id="4457" w:author="Alexander Thomas Frase" w:date="2012-10-31T16:31:00Z">
              <w:tcPr>
                <w:tcW w:w="2031" w:type="dxa"/>
              </w:tcPr>
            </w:tcPrChange>
          </w:tcPr>
          <w:p w14:paraId="68456EE5" w14:textId="27357F7E" w:rsidR="00165549" w:rsidRPr="00165549" w:rsidRDefault="00165549" w:rsidP="003C548A">
            <w:pPr>
              <w:rPr>
                <w:ins w:id="4458" w:author="Alexander Thomas Frase" w:date="2012-10-31T16:29:00Z"/>
                <w:rFonts w:ascii="Courier New" w:hAnsi="Courier New" w:cs="Courier New"/>
                <w:sz w:val="22"/>
                <w:rPrChange w:id="4459" w:author="Alexander Thomas Frase" w:date="2012-10-31T16:31:00Z">
                  <w:rPr>
                    <w:ins w:id="4460" w:author="Alexander Thomas Frase" w:date="2012-10-31T16:29:00Z"/>
                  </w:rPr>
                </w:rPrChange>
              </w:rPr>
            </w:pPr>
            <w:ins w:id="4461" w:author="Alexander Thomas Frase" w:date="2012-10-31T16:29:00Z">
              <w:r w:rsidRPr="00165549">
                <w:rPr>
                  <w:rFonts w:ascii="Courier New" w:hAnsi="Courier New" w:cs="Courier New"/>
                  <w:sz w:val="22"/>
                  <w:rPrChange w:id="4462" w:author="Alexander Thomas Frase" w:date="2012-10-31T16:31:00Z">
                    <w:rPr>
                      <w:rFonts w:eastAsiaTheme="majorEastAsia" w:cstheme="majorBidi"/>
                      <w:b/>
                      <w:bCs/>
                      <w:i/>
                      <w:color w:val="000000" w:themeColor="text1"/>
                    </w:rPr>
                  </w:rPrChange>
                </w:rPr>
                <w:t>start</w:t>
              </w:r>
            </w:ins>
          </w:p>
          <w:p w14:paraId="662582DC" w14:textId="77777777" w:rsidR="00165549" w:rsidRPr="00165549" w:rsidRDefault="00165549" w:rsidP="003C548A">
            <w:pPr>
              <w:rPr>
                <w:ins w:id="4463" w:author="Alexander Thomas Frase" w:date="2012-10-31T16:29:00Z"/>
                <w:rFonts w:ascii="Courier New" w:hAnsi="Courier New" w:cs="Courier New"/>
                <w:sz w:val="22"/>
                <w:rPrChange w:id="4464" w:author="Alexander Thomas Frase" w:date="2012-10-31T16:31:00Z">
                  <w:rPr>
                    <w:ins w:id="4465" w:author="Alexander Thomas Frase" w:date="2012-10-31T16:29:00Z"/>
                  </w:rPr>
                </w:rPrChange>
              </w:rPr>
            </w:pPr>
            <w:ins w:id="4466" w:author="Alexander Thomas Frase" w:date="2012-10-31T16:29:00Z">
              <w:r w:rsidRPr="00165549">
                <w:rPr>
                  <w:rFonts w:ascii="Courier New" w:hAnsi="Courier New" w:cs="Courier New"/>
                  <w:sz w:val="22"/>
                  <w:rPrChange w:id="4467" w:author="Alexander Thomas Frase" w:date="2012-10-31T16:31:00Z">
                    <w:rPr>
                      <w:rFonts w:eastAsiaTheme="majorEastAsia" w:cstheme="majorBidi"/>
                      <w:b/>
                      <w:bCs/>
                      <w:i/>
                      <w:color w:val="000000" w:themeColor="text1"/>
                    </w:rPr>
                  </w:rPrChange>
                </w:rPr>
                <w:t>8</w:t>
              </w:r>
            </w:ins>
          </w:p>
          <w:p w14:paraId="777D2283" w14:textId="77777777" w:rsidR="00165549" w:rsidRPr="00165549" w:rsidRDefault="00165549" w:rsidP="003C548A">
            <w:pPr>
              <w:rPr>
                <w:ins w:id="4468" w:author="Alexander Thomas Frase" w:date="2012-10-31T16:29:00Z"/>
                <w:rFonts w:ascii="Courier New" w:hAnsi="Courier New" w:cs="Courier New"/>
                <w:sz w:val="22"/>
                <w:rPrChange w:id="4469" w:author="Alexander Thomas Frase" w:date="2012-10-31T16:31:00Z">
                  <w:rPr>
                    <w:ins w:id="4470" w:author="Alexander Thomas Frase" w:date="2012-10-31T16:29:00Z"/>
                  </w:rPr>
                </w:rPrChange>
              </w:rPr>
            </w:pPr>
            <w:ins w:id="4471" w:author="Alexander Thomas Frase" w:date="2012-10-31T16:29:00Z">
              <w:r w:rsidRPr="00165549">
                <w:rPr>
                  <w:rFonts w:ascii="Courier New" w:hAnsi="Courier New" w:cs="Courier New"/>
                  <w:sz w:val="22"/>
                  <w:rPrChange w:id="4472" w:author="Alexander Thomas Frase" w:date="2012-10-31T16:31:00Z">
                    <w:rPr>
                      <w:rFonts w:eastAsiaTheme="majorEastAsia" w:cstheme="majorBidi"/>
                      <w:b/>
                      <w:bCs/>
                      <w:i/>
                      <w:color w:val="000000" w:themeColor="text1"/>
                    </w:rPr>
                  </w:rPrChange>
                </w:rPr>
                <w:t>28</w:t>
              </w:r>
            </w:ins>
          </w:p>
          <w:p w14:paraId="52C96B5F" w14:textId="77777777" w:rsidR="00165549" w:rsidRPr="00165549" w:rsidRDefault="00165549" w:rsidP="003C548A">
            <w:pPr>
              <w:rPr>
                <w:ins w:id="4473" w:author="Alexander Thomas Frase" w:date="2012-10-31T16:29:00Z"/>
                <w:rFonts w:ascii="Courier New" w:hAnsi="Courier New" w:cs="Courier New"/>
                <w:sz w:val="22"/>
                <w:rPrChange w:id="4474" w:author="Alexander Thomas Frase" w:date="2012-10-31T16:31:00Z">
                  <w:rPr>
                    <w:ins w:id="4475" w:author="Alexander Thomas Frase" w:date="2012-10-31T16:29:00Z"/>
                  </w:rPr>
                </w:rPrChange>
              </w:rPr>
            </w:pPr>
            <w:ins w:id="4476" w:author="Alexander Thomas Frase" w:date="2012-10-31T16:29:00Z">
              <w:r w:rsidRPr="00165549">
                <w:rPr>
                  <w:rFonts w:ascii="Courier New" w:hAnsi="Courier New" w:cs="Courier New"/>
                  <w:sz w:val="22"/>
                  <w:rPrChange w:id="4477" w:author="Alexander Thomas Frase" w:date="2012-10-31T16:31:00Z">
                    <w:rPr>
                      <w:rFonts w:eastAsiaTheme="majorEastAsia" w:cstheme="majorBidi"/>
                      <w:b/>
                      <w:bCs/>
                      <w:i/>
                      <w:color w:val="000000" w:themeColor="text1"/>
                    </w:rPr>
                  </w:rPrChange>
                </w:rPr>
                <w:t>54</w:t>
              </w:r>
            </w:ins>
          </w:p>
          <w:p w14:paraId="60FAA7E3" w14:textId="3F055713" w:rsidR="00165549" w:rsidRPr="00165549" w:rsidRDefault="00165549" w:rsidP="003C548A">
            <w:pPr>
              <w:rPr>
                <w:ins w:id="4478" w:author="Alexander Thomas Frase" w:date="2012-10-31T16:28:00Z"/>
                <w:rFonts w:ascii="Courier New" w:hAnsi="Courier New" w:cs="Courier New"/>
                <w:sz w:val="22"/>
                <w:rPrChange w:id="4479" w:author="Alexander Thomas Frase" w:date="2012-10-31T16:31:00Z">
                  <w:rPr>
                    <w:ins w:id="4480" w:author="Alexander Thomas Frase" w:date="2012-10-31T16:28:00Z"/>
                  </w:rPr>
                </w:rPrChange>
              </w:rPr>
            </w:pPr>
            <w:ins w:id="4481" w:author="Alexander Thomas Frase" w:date="2012-10-31T16:29:00Z">
              <w:r w:rsidRPr="00165549">
                <w:rPr>
                  <w:rFonts w:ascii="Courier New" w:hAnsi="Courier New" w:cs="Courier New"/>
                  <w:sz w:val="22"/>
                  <w:rPrChange w:id="4482" w:author="Alexander Thomas Frase" w:date="2012-10-31T16:31:00Z">
                    <w:rPr>
                      <w:rFonts w:eastAsiaTheme="majorEastAsia" w:cstheme="majorBidi"/>
                      <w:b/>
                      <w:bCs/>
                      <w:i/>
                      <w:color w:val="000000" w:themeColor="text1"/>
                    </w:rPr>
                  </w:rPrChange>
                </w:rPr>
                <w:t>58</w:t>
              </w:r>
            </w:ins>
          </w:p>
        </w:tc>
        <w:tc>
          <w:tcPr>
            <w:tcW w:w="4226" w:type="dxa"/>
            <w:tcBorders>
              <w:left w:val="nil"/>
            </w:tcBorders>
            <w:tcPrChange w:id="4483" w:author="Alexander Thomas Frase" w:date="2012-10-31T16:31:00Z">
              <w:tcPr>
                <w:tcW w:w="2031" w:type="dxa"/>
                <w:gridSpan w:val="2"/>
              </w:tcPr>
            </w:tcPrChange>
          </w:tcPr>
          <w:p w14:paraId="3D31535A" w14:textId="3C1D7F3F" w:rsidR="00165549" w:rsidRPr="00165549" w:rsidRDefault="00165549" w:rsidP="003C548A">
            <w:pPr>
              <w:rPr>
                <w:ins w:id="4484" w:author="Alexander Thomas Frase" w:date="2012-10-31T16:29:00Z"/>
                <w:rFonts w:ascii="Courier New" w:hAnsi="Courier New" w:cs="Courier New"/>
                <w:sz w:val="22"/>
                <w:rPrChange w:id="4485" w:author="Alexander Thomas Frase" w:date="2012-10-31T16:31:00Z">
                  <w:rPr>
                    <w:ins w:id="4486" w:author="Alexander Thomas Frase" w:date="2012-10-31T16:29:00Z"/>
                  </w:rPr>
                </w:rPrChange>
              </w:rPr>
            </w:pPr>
            <w:ins w:id="4487" w:author="Alexander Thomas Frase" w:date="2012-10-31T16:29:00Z">
              <w:r w:rsidRPr="00165549">
                <w:rPr>
                  <w:rFonts w:ascii="Courier New" w:hAnsi="Courier New" w:cs="Courier New"/>
                  <w:sz w:val="22"/>
                  <w:rPrChange w:id="4488" w:author="Alexander Thomas Frase" w:date="2012-10-31T16:31:00Z">
                    <w:rPr>
                      <w:rFonts w:eastAsiaTheme="majorEastAsia" w:cstheme="majorBidi"/>
                      <w:b/>
                      <w:bCs/>
                      <w:i/>
                      <w:color w:val="000000" w:themeColor="text1"/>
                    </w:rPr>
                  </w:rPrChange>
                </w:rPr>
                <w:t>stop</w:t>
              </w:r>
            </w:ins>
          </w:p>
          <w:p w14:paraId="68FF6FE0" w14:textId="77777777" w:rsidR="00165549" w:rsidRPr="00165549" w:rsidRDefault="00165549" w:rsidP="003C548A">
            <w:pPr>
              <w:rPr>
                <w:ins w:id="4489" w:author="Alexander Thomas Frase" w:date="2012-10-31T16:29:00Z"/>
                <w:rFonts w:ascii="Courier New" w:hAnsi="Courier New" w:cs="Courier New"/>
                <w:sz w:val="22"/>
                <w:rPrChange w:id="4490" w:author="Alexander Thomas Frase" w:date="2012-10-31T16:31:00Z">
                  <w:rPr>
                    <w:ins w:id="4491" w:author="Alexander Thomas Frase" w:date="2012-10-31T16:29:00Z"/>
                  </w:rPr>
                </w:rPrChange>
              </w:rPr>
            </w:pPr>
            <w:ins w:id="4492" w:author="Alexander Thomas Frase" w:date="2012-10-31T16:29:00Z">
              <w:r w:rsidRPr="00165549">
                <w:rPr>
                  <w:rFonts w:ascii="Courier New" w:hAnsi="Courier New" w:cs="Courier New"/>
                  <w:sz w:val="22"/>
                  <w:rPrChange w:id="4493" w:author="Alexander Thomas Frase" w:date="2012-10-31T16:31:00Z">
                    <w:rPr>
                      <w:rFonts w:eastAsiaTheme="majorEastAsia" w:cstheme="majorBidi"/>
                      <w:b/>
                      <w:bCs/>
                      <w:i/>
                      <w:color w:val="000000" w:themeColor="text1"/>
                    </w:rPr>
                  </w:rPrChange>
                </w:rPr>
                <w:t>22</w:t>
              </w:r>
            </w:ins>
          </w:p>
          <w:p w14:paraId="3AB67DB1" w14:textId="77777777" w:rsidR="00165549" w:rsidRPr="00165549" w:rsidRDefault="00165549" w:rsidP="003C548A">
            <w:pPr>
              <w:rPr>
                <w:ins w:id="4494" w:author="Alexander Thomas Frase" w:date="2012-10-31T16:29:00Z"/>
                <w:rFonts w:ascii="Courier New" w:hAnsi="Courier New" w:cs="Courier New"/>
                <w:sz w:val="22"/>
                <w:rPrChange w:id="4495" w:author="Alexander Thomas Frase" w:date="2012-10-31T16:31:00Z">
                  <w:rPr>
                    <w:ins w:id="4496" w:author="Alexander Thomas Frase" w:date="2012-10-31T16:29:00Z"/>
                  </w:rPr>
                </w:rPrChange>
              </w:rPr>
            </w:pPr>
            <w:ins w:id="4497" w:author="Alexander Thomas Frase" w:date="2012-10-31T16:29:00Z">
              <w:r w:rsidRPr="00165549">
                <w:rPr>
                  <w:rFonts w:ascii="Courier New" w:hAnsi="Courier New" w:cs="Courier New"/>
                  <w:sz w:val="22"/>
                  <w:rPrChange w:id="4498" w:author="Alexander Thomas Frase" w:date="2012-10-31T16:31:00Z">
                    <w:rPr>
                      <w:rFonts w:eastAsiaTheme="majorEastAsia" w:cstheme="majorBidi"/>
                      <w:b/>
                      <w:bCs/>
                      <w:i/>
                      <w:color w:val="000000" w:themeColor="text1"/>
                    </w:rPr>
                  </w:rPrChange>
                </w:rPr>
                <w:t>52</w:t>
              </w:r>
            </w:ins>
          </w:p>
          <w:p w14:paraId="74053669" w14:textId="77777777" w:rsidR="00165549" w:rsidRPr="00165549" w:rsidRDefault="00165549" w:rsidP="003C548A">
            <w:pPr>
              <w:rPr>
                <w:ins w:id="4499" w:author="Alexander Thomas Frase" w:date="2012-10-31T16:29:00Z"/>
                <w:rFonts w:ascii="Courier New" w:hAnsi="Courier New" w:cs="Courier New"/>
                <w:sz w:val="22"/>
                <w:rPrChange w:id="4500" w:author="Alexander Thomas Frase" w:date="2012-10-31T16:31:00Z">
                  <w:rPr>
                    <w:ins w:id="4501" w:author="Alexander Thomas Frase" w:date="2012-10-31T16:29:00Z"/>
                  </w:rPr>
                </w:rPrChange>
              </w:rPr>
            </w:pPr>
            <w:ins w:id="4502" w:author="Alexander Thomas Frase" w:date="2012-10-31T16:29:00Z">
              <w:r w:rsidRPr="00165549">
                <w:rPr>
                  <w:rFonts w:ascii="Courier New" w:hAnsi="Courier New" w:cs="Courier New"/>
                  <w:sz w:val="22"/>
                  <w:rPrChange w:id="4503" w:author="Alexander Thomas Frase" w:date="2012-10-31T16:31:00Z">
                    <w:rPr>
                      <w:rFonts w:eastAsiaTheme="majorEastAsia" w:cstheme="majorBidi"/>
                      <w:b/>
                      <w:bCs/>
                      <w:i/>
                      <w:color w:val="000000" w:themeColor="text1"/>
                    </w:rPr>
                  </w:rPrChange>
                </w:rPr>
                <w:t>62</w:t>
              </w:r>
            </w:ins>
          </w:p>
          <w:p w14:paraId="0B079B4A" w14:textId="752C8ABE" w:rsidR="00165549" w:rsidRPr="00165549" w:rsidRDefault="00165549" w:rsidP="003C548A">
            <w:pPr>
              <w:rPr>
                <w:ins w:id="4504" w:author="Alexander Thomas Frase" w:date="2012-10-31T16:28:00Z"/>
                <w:rFonts w:ascii="Courier New" w:hAnsi="Courier New" w:cs="Courier New"/>
                <w:sz w:val="22"/>
                <w:rPrChange w:id="4505" w:author="Alexander Thomas Frase" w:date="2012-10-31T16:31:00Z">
                  <w:rPr>
                    <w:ins w:id="4506" w:author="Alexander Thomas Frase" w:date="2012-10-31T16:28:00Z"/>
                  </w:rPr>
                </w:rPrChange>
              </w:rPr>
            </w:pPr>
            <w:ins w:id="4507" w:author="Alexander Thomas Frase" w:date="2012-10-31T16:29:00Z">
              <w:r w:rsidRPr="00165549">
                <w:rPr>
                  <w:rFonts w:ascii="Courier New" w:hAnsi="Courier New" w:cs="Courier New"/>
                  <w:sz w:val="22"/>
                  <w:rPrChange w:id="4508" w:author="Alexander Thomas Frase" w:date="2012-10-31T16:31:00Z">
                    <w:rPr>
                      <w:rFonts w:eastAsiaTheme="majorEastAsia" w:cstheme="majorBidi"/>
                      <w:b/>
                      <w:bCs/>
                      <w:i/>
                      <w:color w:val="000000" w:themeColor="text1"/>
                    </w:rPr>
                  </w:rPrChange>
                </w:rPr>
                <w:t>72</w:t>
              </w:r>
            </w:ins>
          </w:p>
        </w:tc>
      </w:tr>
    </w:tbl>
    <w:p w14:paraId="3692905B" w14:textId="253A1937" w:rsidR="00165549" w:rsidDel="00165549" w:rsidRDefault="00165549" w:rsidP="003C548A">
      <w:pPr>
        <w:rPr>
          <w:del w:id="4509" w:author="Alexander Thomas Frase" w:date="2012-10-31T16:29:00Z"/>
        </w:rPr>
      </w:pPr>
    </w:p>
    <w:p w14:paraId="11D2B056" w14:textId="40E61345" w:rsidR="003C548A" w:rsidRPr="005A42CF" w:rsidDel="00165549" w:rsidRDefault="003C548A" w:rsidP="003C548A">
      <w:pPr>
        <w:rPr>
          <w:del w:id="4510" w:author="Alexander Thomas Frase" w:date="2012-10-31T16:29:00Z"/>
          <w:i/>
        </w:rPr>
      </w:pPr>
      <w:del w:id="4511" w:author="Alexander Thomas Frase" w:date="2012-10-31T16:29:00Z">
        <w:r w:rsidRPr="005A42CF" w:rsidDel="00165549">
          <w:rPr>
            <w:i/>
          </w:rPr>
          <w:delText>input1</w:delText>
        </w:r>
        <w:r w:rsidRPr="005A42CF" w:rsidDel="00165549">
          <w:rPr>
            <w:i/>
          </w:rPr>
          <w:tab/>
        </w:r>
        <w:r w:rsidRPr="005A42CF" w:rsidDel="00165549">
          <w:rPr>
            <w:i/>
          </w:rPr>
          <w:tab/>
        </w:r>
        <w:r w:rsidRPr="005A42CF" w:rsidDel="00165549">
          <w:rPr>
            <w:i/>
          </w:rPr>
          <w:tab/>
        </w:r>
        <w:r w:rsidRPr="005A42CF" w:rsidDel="00165549">
          <w:rPr>
            <w:i/>
          </w:rPr>
          <w:tab/>
          <w:delText>input2</w:delText>
        </w:r>
      </w:del>
    </w:p>
    <w:p w14:paraId="5AC3873E" w14:textId="521F568F" w:rsidR="003C548A" w:rsidDel="00165549" w:rsidRDefault="003C548A" w:rsidP="003C548A">
      <w:pPr>
        <w:rPr>
          <w:del w:id="4512" w:author="Alexander Thomas Frase" w:date="2012-10-31T16:29:00Z"/>
        </w:rPr>
      </w:pPr>
      <w:del w:id="4513" w:author="Alexander Thomas Frase" w:date="2012-10-31T16:29:00Z">
        <w:r w:rsidDel="00165549">
          <w:delText>#snps</w:delText>
        </w:r>
        <w:r w:rsidDel="00165549">
          <w:tab/>
        </w:r>
        <w:r w:rsidDel="00165549">
          <w:tab/>
        </w:r>
        <w:r w:rsidDel="00165549">
          <w:tab/>
        </w:r>
        <w:r w:rsidDel="00165549">
          <w:tab/>
        </w:r>
        <w:r w:rsidRPr="005A42CF" w:rsidDel="00165549">
          <w:delText>#chr</w:delText>
        </w:r>
        <w:r w:rsidRPr="005A42CF" w:rsidDel="00165549">
          <w:tab/>
          <w:delText>region</w:delText>
        </w:r>
        <w:r w:rsidRPr="005A42CF" w:rsidDel="00165549">
          <w:tab/>
          <w:delText>posMin</w:delText>
        </w:r>
        <w:r w:rsidRPr="005A42CF" w:rsidDel="00165549">
          <w:tab/>
          <w:delText>posMax</w:delText>
        </w:r>
      </w:del>
    </w:p>
    <w:p w14:paraId="1A28319D" w14:textId="352E1416" w:rsidR="003C548A" w:rsidDel="00165549" w:rsidRDefault="003C548A" w:rsidP="003C548A">
      <w:pPr>
        <w:rPr>
          <w:del w:id="4514" w:author="Alexander Thomas Frase" w:date="2012-10-31T16:29:00Z"/>
        </w:rPr>
      </w:pPr>
      <w:del w:id="4515" w:author="Alexander Thomas Frase" w:date="2012-10-31T16:29:00Z">
        <w:r w:rsidDel="00165549">
          <w:delText>rs14</w:delText>
        </w:r>
        <w:r w:rsidDel="00165549">
          <w:tab/>
        </w:r>
        <w:r w:rsidDel="00165549">
          <w:tab/>
        </w:r>
        <w:r w:rsidDel="00165549">
          <w:tab/>
        </w:r>
        <w:r w:rsidDel="00165549">
          <w:tab/>
        </w:r>
        <w:r w:rsidRPr="005A42CF" w:rsidDel="00165549">
          <w:delText>1</w:delText>
        </w:r>
        <w:r w:rsidRPr="005A42CF" w:rsidDel="00165549">
          <w:tab/>
          <w:delText>A</w:delText>
        </w:r>
        <w:r w:rsidRPr="005A42CF" w:rsidDel="00165549">
          <w:tab/>
          <w:delText>8</w:delText>
        </w:r>
        <w:r w:rsidRPr="005A42CF" w:rsidDel="00165549">
          <w:tab/>
          <w:delText>22</w:delText>
        </w:r>
      </w:del>
    </w:p>
    <w:p w14:paraId="13041095" w14:textId="11DD891A" w:rsidR="003C548A" w:rsidDel="00165549" w:rsidRDefault="003C548A" w:rsidP="003C548A">
      <w:pPr>
        <w:rPr>
          <w:del w:id="4516" w:author="Alexander Thomas Frase" w:date="2012-10-31T16:29:00Z"/>
        </w:rPr>
      </w:pPr>
      <w:del w:id="4517" w:author="Alexander Thomas Frase" w:date="2012-10-31T16:29:00Z">
        <w:r w:rsidDel="00165549">
          <w:delText>rs15</w:delText>
        </w:r>
        <w:r w:rsidDel="00165549">
          <w:tab/>
        </w:r>
        <w:r w:rsidDel="00165549">
          <w:tab/>
        </w:r>
        <w:r w:rsidDel="00165549">
          <w:tab/>
        </w:r>
        <w:r w:rsidDel="00165549">
          <w:tab/>
        </w:r>
        <w:r w:rsidRPr="005A42CF" w:rsidDel="00165549">
          <w:delText>1</w:delText>
        </w:r>
        <w:r w:rsidRPr="005A42CF" w:rsidDel="00165549">
          <w:tab/>
          <w:delText>B</w:delText>
        </w:r>
        <w:r w:rsidRPr="005A42CF" w:rsidDel="00165549">
          <w:tab/>
          <w:delText>28</w:delText>
        </w:r>
        <w:r w:rsidRPr="005A42CF" w:rsidDel="00165549">
          <w:tab/>
          <w:delText>52</w:delText>
        </w:r>
      </w:del>
    </w:p>
    <w:p w14:paraId="1DFCCE9E" w14:textId="18C9B936" w:rsidR="003C548A" w:rsidDel="00165549" w:rsidRDefault="003C548A" w:rsidP="003C548A">
      <w:pPr>
        <w:rPr>
          <w:del w:id="4518" w:author="Alexander Thomas Frase" w:date="2012-10-31T16:29:00Z"/>
        </w:rPr>
      </w:pPr>
      <w:del w:id="4519" w:author="Alexander Thomas Frase" w:date="2012-10-31T16:29:00Z">
        <w:r w:rsidDel="00165549">
          <w:delText>rs16</w:delText>
        </w:r>
        <w:r w:rsidDel="00165549">
          <w:tab/>
        </w:r>
        <w:r w:rsidDel="00165549">
          <w:tab/>
        </w:r>
        <w:r w:rsidDel="00165549">
          <w:tab/>
        </w:r>
        <w:r w:rsidDel="00165549">
          <w:tab/>
        </w:r>
        <w:r w:rsidRPr="005A42CF" w:rsidDel="00165549">
          <w:delText>1</w:delText>
        </w:r>
        <w:r w:rsidRPr="005A42CF" w:rsidDel="00165549">
          <w:tab/>
          <w:delText>C</w:delText>
        </w:r>
        <w:r w:rsidRPr="005A42CF" w:rsidDel="00165549">
          <w:tab/>
          <w:delText>54</w:delText>
        </w:r>
        <w:r w:rsidRPr="005A42CF" w:rsidDel="00165549">
          <w:tab/>
          <w:delText>62</w:delText>
        </w:r>
      </w:del>
    </w:p>
    <w:p w14:paraId="068F3681" w14:textId="43B81C47" w:rsidR="003C548A" w:rsidDel="00165549" w:rsidRDefault="003C548A" w:rsidP="003C548A">
      <w:pPr>
        <w:rPr>
          <w:del w:id="4520" w:author="Alexander Thomas Frase" w:date="2012-10-31T16:29:00Z"/>
        </w:rPr>
      </w:pPr>
      <w:del w:id="4521" w:author="Alexander Thomas Frase" w:date="2012-10-31T16:29:00Z">
        <w:r w:rsidDel="00165549">
          <w:delText>rs17</w:delText>
        </w:r>
        <w:r w:rsidDel="00165549">
          <w:tab/>
        </w:r>
        <w:r w:rsidDel="00165549">
          <w:tab/>
        </w:r>
        <w:r w:rsidDel="00165549">
          <w:tab/>
        </w:r>
        <w:r w:rsidDel="00165549">
          <w:tab/>
        </w:r>
        <w:r w:rsidRPr="005A42CF" w:rsidDel="00165549">
          <w:delText>1</w:delText>
        </w:r>
        <w:r w:rsidRPr="005A42CF" w:rsidDel="00165549">
          <w:tab/>
          <w:delText>D</w:delText>
        </w:r>
        <w:r w:rsidRPr="005A42CF" w:rsidDel="00165549">
          <w:tab/>
          <w:delText>58</w:delText>
        </w:r>
        <w:r w:rsidRPr="005A42CF" w:rsidDel="00165549">
          <w:tab/>
          <w:delText>72</w:delText>
        </w:r>
      </w:del>
    </w:p>
    <w:p w14:paraId="3F2AA1B2" w14:textId="0921B8EC" w:rsidR="003C548A" w:rsidDel="00165549" w:rsidRDefault="003C548A" w:rsidP="003C548A">
      <w:pPr>
        <w:rPr>
          <w:del w:id="4522" w:author="Alexander Thomas Frase" w:date="2012-10-31T16:29:00Z"/>
        </w:rPr>
      </w:pPr>
      <w:del w:id="4523" w:author="Alexander Thomas Frase" w:date="2012-10-31T16:29:00Z">
        <w:r w:rsidDel="00165549">
          <w:delText>rs18</w:delText>
        </w:r>
      </w:del>
    </w:p>
    <w:p w14:paraId="6189F14B" w14:textId="7579B8C3" w:rsidR="003C548A" w:rsidRPr="005A42CF" w:rsidDel="00165549" w:rsidRDefault="003C548A" w:rsidP="003C548A">
      <w:pPr>
        <w:rPr>
          <w:del w:id="4524" w:author="Alexander Thomas Frase" w:date="2012-10-31T16:29:00Z"/>
        </w:rPr>
      </w:pPr>
      <w:del w:id="4525" w:author="Alexander Thomas Frase" w:date="2012-10-31T16:29:00Z">
        <w:r w:rsidDel="00165549">
          <w:delText>rs19</w:delText>
        </w:r>
      </w:del>
    </w:p>
    <w:p w14:paraId="03FABCF7" w14:textId="197FBCA4" w:rsidR="00654FE6" w:rsidRDefault="00654FE6">
      <w:pPr>
        <w:widowControl/>
        <w:suppressAutoHyphens w:val="0"/>
        <w:rPr>
          <w:ins w:id="4526" w:author="Alexander Thomas Frase" w:date="2012-10-31T16:29:00Z"/>
        </w:rPr>
      </w:pPr>
    </w:p>
    <w:p w14:paraId="514AC376" w14:textId="009CE0B6" w:rsidR="00165549" w:rsidRDefault="00165549">
      <w:pPr>
        <w:widowControl/>
        <w:suppressAutoHyphens w:val="0"/>
        <w:rPr>
          <w:ins w:id="4527" w:author="Alexander Thomas Frase" w:date="2012-10-31T16:29:00Z"/>
        </w:rPr>
      </w:pPr>
      <w:ins w:id="4528" w:author="Alexander Thomas Frase" w:date="2012-10-31T16:29:00Z">
        <w:r>
          <w:t>Configuration:</w:t>
        </w:r>
      </w:ins>
    </w:p>
    <w:p w14:paraId="22AEB1F4" w14:textId="77777777" w:rsidR="00165549" w:rsidRDefault="00165549">
      <w:pPr>
        <w:widowControl/>
        <w:suppressAutoHyphens w:val="0"/>
        <w:rPr>
          <w:ins w:id="4529" w:author="Alexander Thomas Frase" w:date="2012-10-31T16:29:00Z"/>
        </w:rPr>
      </w:pPr>
    </w:p>
    <w:tbl>
      <w:tblPr>
        <w:tblStyle w:val="TableGrid"/>
        <w:tblW w:w="8640" w:type="dxa"/>
        <w:tblInd w:w="720" w:type="dxa"/>
        <w:tblLook w:val="04A0" w:firstRow="1" w:lastRow="0" w:firstColumn="1" w:lastColumn="0" w:noHBand="0" w:noVBand="1"/>
        <w:tblPrChange w:id="4530" w:author="Alexander Thomas Frase" w:date="2012-10-31T16:30:00Z">
          <w:tblPr>
            <w:tblStyle w:val="TableGrid"/>
            <w:tblW w:w="0" w:type="auto"/>
            <w:tblLook w:val="04A0" w:firstRow="1" w:lastRow="0" w:firstColumn="1" w:lastColumn="0" w:noHBand="0" w:noVBand="1"/>
          </w:tblPr>
        </w:tblPrChange>
      </w:tblPr>
      <w:tblGrid>
        <w:gridCol w:w="8640"/>
        <w:tblGridChange w:id="4531">
          <w:tblGrid>
            <w:gridCol w:w="10152"/>
          </w:tblGrid>
        </w:tblGridChange>
      </w:tblGrid>
      <w:tr w:rsidR="00165549" w:rsidRPr="00165549" w14:paraId="2AA8B2EC" w14:textId="77777777" w:rsidTr="00165549">
        <w:trPr>
          <w:ins w:id="4532" w:author="Alexander Thomas Frase" w:date="2012-10-31T16:29:00Z"/>
        </w:trPr>
        <w:tc>
          <w:tcPr>
            <w:tcW w:w="10152" w:type="dxa"/>
            <w:tcPrChange w:id="4533" w:author="Alexander Thomas Frase" w:date="2012-10-31T16:30:00Z">
              <w:tcPr>
                <w:tcW w:w="10152" w:type="dxa"/>
              </w:tcPr>
            </w:tcPrChange>
          </w:tcPr>
          <w:p w14:paraId="2880BA80" w14:textId="716C17C1" w:rsidR="00165549" w:rsidRPr="00165549" w:rsidRDefault="00165549">
            <w:pPr>
              <w:widowControl/>
              <w:suppressAutoHyphens w:val="0"/>
              <w:rPr>
                <w:ins w:id="4534" w:author="Alexander Thomas Frase" w:date="2012-10-31T16:29:00Z"/>
                <w:rFonts w:ascii="Courier New" w:hAnsi="Courier New" w:cs="Courier New"/>
                <w:sz w:val="22"/>
                <w:rPrChange w:id="4535" w:author="Alexander Thomas Frase" w:date="2012-10-31T16:31:00Z">
                  <w:rPr>
                    <w:ins w:id="4536" w:author="Alexander Thomas Frase" w:date="2012-10-31T16:29:00Z"/>
                  </w:rPr>
                </w:rPrChange>
              </w:rPr>
            </w:pPr>
            <w:ins w:id="4537" w:author="Alexander Thomas Frase" w:date="2012-10-31T16:29:00Z">
              <w:r w:rsidRPr="00165549">
                <w:rPr>
                  <w:rFonts w:ascii="Courier New" w:hAnsi="Courier New" w:cs="Courier New"/>
                  <w:sz w:val="22"/>
                  <w:rPrChange w:id="4538" w:author="Alexander Thomas Frase" w:date="2012-10-31T16:31:00Z">
                    <w:rPr>
                      <w:rFonts w:eastAsiaTheme="majorEastAsia" w:cstheme="majorBidi"/>
                      <w:b/>
                      <w:bCs/>
                      <w:i/>
                      <w:color w:val="000000" w:themeColor="text1"/>
                    </w:rPr>
                  </w:rPrChange>
                </w:rPr>
                <w:t xml:space="preserve">KNOWLEDGE </w:t>
              </w:r>
              <w:proofErr w:type="spellStart"/>
              <w:r w:rsidRPr="00165549">
                <w:rPr>
                  <w:rFonts w:ascii="Courier New" w:hAnsi="Courier New" w:cs="Courier New"/>
                  <w:sz w:val="22"/>
                  <w:rPrChange w:id="4539" w:author="Alexander Thomas Frase" w:date="2012-10-31T16:31:00Z">
                    <w:rPr>
                      <w:rFonts w:eastAsiaTheme="majorEastAsia" w:cstheme="majorBidi"/>
                      <w:b/>
                      <w:bCs/>
                      <w:i/>
                      <w:color w:val="000000" w:themeColor="text1"/>
                    </w:rPr>
                  </w:rPrChange>
                </w:rPr>
                <w:t>test.db</w:t>
              </w:r>
              <w:proofErr w:type="spellEnd"/>
            </w:ins>
          </w:p>
          <w:p w14:paraId="130C1AA5" w14:textId="77777777" w:rsidR="00165549" w:rsidRPr="00165549" w:rsidRDefault="00165549">
            <w:pPr>
              <w:widowControl/>
              <w:suppressAutoHyphens w:val="0"/>
              <w:rPr>
                <w:ins w:id="4540" w:author="Alexander Thomas Frase" w:date="2012-10-31T16:29:00Z"/>
                <w:rFonts w:ascii="Courier New" w:hAnsi="Courier New" w:cs="Courier New"/>
                <w:sz w:val="22"/>
                <w:rPrChange w:id="4541" w:author="Alexander Thomas Frase" w:date="2012-10-31T16:31:00Z">
                  <w:rPr>
                    <w:ins w:id="4542" w:author="Alexander Thomas Frase" w:date="2012-10-31T16:29:00Z"/>
                  </w:rPr>
                </w:rPrChange>
              </w:rPr>
            </w:pPr>
            <w:ins w:id="4543" w:author="Alexander Thomas Frase" w:date="2012-10-31T16:29:00Z">
              <w:r w:rsidRPr="00165549">
                <w:rPr>
                  <w:rFonts w:ascii="Courier New" w:hAnsi="Courier New" w:cs="Courier New"/>
                  <w:sz w:val="22"/>
                  <w:rPrChange w:id="4544" w:author="Alexander Thomas Frase" w:date="2012-10-31T16:31:00Z">
                    <w:rPr>
                      <w:rFonts w:eastAsiaTheme="majorEastAsia" w:cstheme="majorBidi"/>
                      <w:b/>
                      <w:bCs/>
                      <w:i/>
                      <w:color w:val="000000" w:themeColor="text1"/>
                    </w:rPr>
                  </w:rPrChange>
                </w:rPr>
                <w:t>SNP_FILE input1</w:t>
              </w:r>
            </w:ins>
          </w:p>
          <w:p w14:paraId="00DB2020" w14:textId="77777777" w:rsidR="00165549" w:rsidRPr="00165549" w:rsidRDefault="00165549">
            <w:pPr>
              <w:widowControl/>
              <w:suppressAutoHyphens w:val="0"/>
              <w:rPr>
                <w:ins w:id="4545" w:author="Alexander Thomas Frase" w:date="2012-10-31T16:29:00Z"/>
                <w:rFonts w:ascii="Courier New" w:hAnsi="Courier New" w:cs="Courier New"/>
                <w:sz w:val="22"/>
                <w:rPrChange w:id="4546" w:author="Alexander Thomas Frase" w:date="2012-10-31T16:31:00Z">
                  <w:rPr>
                    <w:ins w:id="4547" w:author="Alexander Thomas Frase" w:date="2012-10-31T16:29:00Z"/>
                  </w:rPr>
                </w:rPrChange>
              </w:rPr>
            </w:pPr>
            <w:ins w:id="4548" w:author="Alexander Thomas Frase" w:date="2012-10-31T16:29:00Z">
              <w:r w:rsidRPr="00165549">
                <w:rPr>
                  <w:rFonts w:ascii="Courier New" w:hAnsi="Courier New" w:cs="Courier New"/>
                  <w:sz w:val="22"/>
                  <w:rPrChange w:id="4549" w:author="Alexander Thomas Frase" w:date="2012-10-31T16:31:00Z">
                    <w:rPr>
                      <w:rFonts w:eastAsiaTheme="majorEastAsia" w:cstheme="majorBidi"/>
                      <w:b/>
                      <w:bCs/>
                      <w:i/>
                      <w:color w:val="000000" w:themeColor="text1"/>
                    </w:rPr>
                  </w:rPrChange>
                </w:rPr>
                <w:t>REGION_FILE input2</w:t>
              </w:r>
            </w:ins>
          </w:p>
          <w:p w14:paraId="2FC4C43A" w14:textId="2FBEDBD4" w:rsidR="00165549" w:rsidRPr="00165549" w:rsidRDefault="00165549">
            <w:pPr>
              <w:widowControl/>
              <w:suppressAutoHyphens w:val="0"/>
              <w:rPr>
                <w:ins w:id="4550" w:author="Alexander Thomas Frase" w:date="2012-10-31T16:29:00Z"/>
                <w:rFonts w:ascii="Courier New" w:hAnsi="Courier New" w:cs="Courier New"/>
                <w:sz w:val="22"/>
                <w:rPrChange w:id="4551" w:author="Alexander Thomas Frase" w:date="2012-10-31T16:31:00Z">
                  <w:rPr>
                    <w:ins w:id="4552" w:author="Alexander Thomas Frase" w:date="2012-10-31T16:29:00Z"/>
                  </w:rPr>
                </w:rPrChange>
              </w:rPr>
            </w:pPr>
            <w:ins w:id="4553" w:author="Alexander Thomas Frase" w:date="2012-10-31T16:29:00Z">
              <w:r w:rsidRPr="00165549">
                <w:rPr>
                  <w:rFonts w:ascii="Courier New" w:hAnsi="Courier New" w:cs="Courier New"/>
                  <w:sz w:val="22"/>
                  <w:rPrChange w:id="4554" w:author="Alexander Thomas Frase" w:date="2012-10-31T16:31:00Z">
                    <w:rPr>
                      <w:rFonts w:eastAsiaTheme="majorEastAsia" w:cstheme="majorBidi"/>
                      <w:b/>
                      <w:bCs/>
                      <w:i/>
                      <w:color w:val="000000" w:themeColor="text1"/>
                    </w:rPr>
                  </w:rPrChange>
                </w:rPr>
                <w:t>FILTER region</w:t>
              </w:r>
            </w:ins>
          </w:p>
        </w:tc>
      </w:tr>
    </w:tbl>
    <w:p w14:paraId="307F061C" w14:textId="77777777" w:rsidR="00165549" w:rsidRDefault="00165549">
      <w:pPr>
        <w:widowControl/>
        <w:suppressAutoHyphens w:val="0"/>
        <w:rPr>
          <w:ins w:id="4555" w:author="Alexander Thomas Frase" w:date="2012-10-31T16:29:00Z"/>
        </w:rPr>
      </w:pPr>
    </w:p>
    <w:p w14:paraId="4CA0A87E" w14:textId="6EF5BF4F" w:rsidR="00165549" w:rsidRDefault="00165549">
      <w:pPr>
        <w:widowControl/>
        <w:suppressAutoHyphens w:val="0"/>
        <w:rPr>
          <w:ins w:id="4556" w:author="Alexander Thomas Frase" w:date="2012-10-31T16:29:00Z"/>
        </w:rPr>
      </w:pPr>
      <w:ins w:id="4557" w:author="Alexander Thomas Frase" w:date="2012-10-31T16:29:00Z">
        <w:r>
          <w:lastRenderedPageBreak/>
          <w:t>Output:</w:t>
        </w:r>
      </w:ins>
    </w:p>
    <w:p w14:paraId="0B379903" w14:textId="77777777" w:rsidR="00165549" w:rsidRDefault="00165549">
      <w:pPr>
        <w:widowControl/>
        <w:suppressAutoHyphens w:val="0"/>
        <w:rPr>
          <w:ins w:id="4558" w:author="Alexander Thomas Frase" w:date="2012-10-31T16:29: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559" w:author="Alexander Thomas Frase" w:date="2012-10-31T16:32:00Z">
          <w:tblPr>
            <w:tblStyle w:val="TableGrid"/>
            <w:tblW w:w="0" w:type="auto"/>
            <w:tblLook w:val="04A0" w:firstRow="1" w:lastRow="0" w:firstColumn="1" w:lastColumn="0" w:noHBand="0" w:noVBand="1"/>
          </w:tblPr>
        </w:tblPrChange>
      </w:tblPr>
      <w:tblGrid>
        <w:gridCol w:w="877"/>
        <w:gridCol w:w="1141"/>
        <w:gridCol w:w="1009"/>
        <w:gridCol w:w="5631"/>
        <w:tblGridChange w:id="4560">
          <w:tblGrid>
            <w:gridCol w:w="2538"/>
            <w:gridCol w:w="2538"/>
            <w:gridCol w:w="2538"/>
            <w:gridCol w:w="2538"/>
          </w:tblGrid>
        </w:tblGridChange>
      </w:tblGrid>
      <w:tr w:rsidR="00165549" w:rsidRPr="00165549" w14:paraId="7F8297AF" w14:textId="77777777" w:rsidTr="00165549">
        <w:trPr>
          <w:ins w:id="4561" w:author="Alexander Thomas Frase" w:date="2012-10-31T16:29:00Z"/>
        </w:trPr>
        <w:tc>
          <w:tcPr>
            <w:tcW w:w="877" w:type="dxa"/>
            <w:tcPrChange w:id="4562" w:author="Alexander Thomas Frase" w:date="2012-10-31T16:32:00Z">
              <w:tcPr>
                <w:tcW w:w="2538" w:type="dxa"/>
              </w:tcPr>
            </w:tcPrChange>
          </w:tcPr>
          <w:p w14:paraId="046617E7" w14:textId="025BA3AE" w:rsidR="00165549" w:rsidRPr="00165549" w:rsidRDefault="00165549">
            <w:pPr>
              <w:widowControl/>
              <w:suppressAutoHyphens w:val="0"/>
              <w:rPr>
                <w:ins w:id="4563" w:author="Alexander Thomas Frase" w:date="2012-10-31T16:29:00Z"/>
                <w:rFonts w:ascii="Courier New" w:hAnsi="Courier New" w:cs="Courier New"/>
                <w:sz w:val="22"/>
                <w:rPrChange w:id="4564" w:author="Alexander Thomas Frase" w:date="2012-10-31T16:31:00Z">
                  <w:rPr>
                    <w:ins w:id="4565" w:author="Alexander Thomas Frase" w:date="2012-10-31T16:29:00Z"/>
                  </w:rPr>
                </w:rPrChange>
              </w:rPr>
            </w:pPr>
            <w:ins w:id="4566" w:author="Alexander Thomas Frase" w:date="2012-10-31T16:29:00Z">
              <w:r w:rsidRPr="00165549">
                <w:rPr>
                  <w:rFonts w:ascii="Courier New" w:hAnsi="Courier New" w:cs="Courier New"/>
                  <w:sz w:val="22"/>
                  <w:rPrChange w:id="4567" w:author="Alexander Thomas Frase" w:date="2012-10-31T16:31:00Z">
                    <w:rPr>
                      <w:rFonts w:eastAsiaTheme="majorEastAsia" w:cstheme="majorBidi"/>
                      <w:b/>
                      <w:bCs/>
                      <w:i/>
                      <w:color w:val="000000" w:themeColor="text1"/>
                    </w:rPr>
                  </w:rPrChange>
                </w:rPr>
                <w:t>#</w:t>
              </w:r>
              <w:proofErr w:type="spellStart"/>
              <w:r w:rsidRPr="00165549">
                <w:rPr>
                  <w:rFonts w:ascii="Courier New" w:hAnsi="Courier New" w:cs="Courier New"/>
                  <w:sz w:val="22"/>
                  <w:rPrChange w:id="4568" w:author="Alexander Thomas Frase" w:date="2012-10-31T16:31:00Z">
                    <w:rPr>
                      <w:rFonts w:eastAsiaTheme="majorEastAsia" w:cstheme="majorBidi"/>
                      <w:b/>
                      <w:bCs/>
                      <w:i/>
                      <w:color w:val="000000" w:themeColor="text1"/>
                    </w:rPr>
                  </w:rPrChange>
                </w:rPr>
                <w:t>chr</w:t>
              </w:r>
              <w:proofErr w:type="spellEnd"/>
            </w:ins>
          </w:p>
          <w:p w14:paraId="0442D868" w14:textId="77777777" w:rsidR="00165549" w:rsidRPr="00165549" w:rsidRDefault="00165549">
            <w:pPr>
              <w:widowControl/>
              <w:suppressAutoHyphens w:val="0"/>
              <w:rPr>
                <w:ins w:id="4569" w:author="Alexander Thomas Frase" w:date="2012-10-31T16:29:00Z"/>
                <w:rFonts w:ascii="Courier New" w:hAnsi="Courier New" w:cs="Courier New"/>
                <w:sz w:val="22"/>
                <w:rPrChange w:id="4570" w:author="Alexander Thomas Frase" w:date="2012-10-31T16:31:00Z">
                  <w:rPr>
                    <w:ins w:id="4571" w:author="Alexander Thomas Frase" w:date="2012-10-31T16:29:00Z"/>
                  </w:rPr>
                </w:rPrChange>
              </w:rPr>
            </w:pPr>
            <w:ins w:id="4572" w:author="Alexander Thomas Frase" w:date="2012-10-31T16:29:00Z">
              <w:r w:rsidRPr="00165549">
                <w:rPr>
                  <w:rFonts w:ascii="Courier New" w:hAnsi="Courier New" w:cs="Courier New"/>
                  <w:sz w:val="22"/>
                  <w:rPrChange w:id="4573" w:author="Alexander Thomas Frase" w:date="2012-10-31T16:31:00Z">
                    <w:rPr>
                      <w:rFonts w:eastAsiaTheme="majorEastAsia" w:cstheme="majorBidi"/>
                      <w:b/>
                      <w:bCs/>
                      <w:i/>
                      <w:color w:val="000000" w:themeColor="text1"/>
                    </w:rPr>
                  </w:rPrChange>
                </w:rPr>
                <w:t>1</w:t>
              </w:r>
            </w:ins>
          </w:p>
          <w:p w14:paraId="135015A9" w14:textId="77777777" w:rsidR="00165549" w:rsidRPr="00165549" w:rsidRDefault="00165549">
            <w:pPr>
              <w:widowControl/>
              <w:suppressAutoHyphens w:val="0"/>
              <w:rPr>
                <w:ins w:id="4574" w:author="Alexander Thomas Frase" w:date="2012-10-31T16:29:00Z"/>
                <w:rFonts w:ascii="Courier New" w:hAnsi="Courier New" w:cs="Courier New"/>
                <w:sz w:val="22"/>
                <w:rPrChange w:id="4575" w:author="Alexander Thomas Frase" w:date="2012-10-31T16:31:00Z">
                  <w:rPr>
                    <w:ins w:id="4576" w:author="Alexander Thomas Frase" w:date="2012-10-31T16:29:00Z"/>
                  </w:rPr>
                </w:rPrChange>
              </w:rPr>
            </w:pPr>
            <w:ins w:id="4577" w:author="Alexander Thomas Frase" w:date="2012-10-31T16:29:00Z">
              <w:r w:rsidRPr="00165549">
                <w:rPr>
                  <w:rFonts w:ascii="Courier New" w:hAnsi="Courier New" w:cs="Courier New"/>
                  <w:sz w:val="22"/>
                  <w:rPrChange w:id="4578" w:author="Alexander Thomas Frase" w:date="2012-10-31T16:31:00Z">
                    <w:rPr>
                      <w:rFonts w:eastAsiaTheme="majorEastAsia" w:cstheme="majorBidi"/>
                      <w:b/>
                      <w:bCs/>
                      <w:i/>
                      <w:color w:val="000000" w:themeColor="text1"/>
                    </w:rPr>
                  </w:rPrChange>
                </w:rPr>
                <w:t>1</w:t>
              </w:r>
            </w:ins>
          </w:p>
          <w:p w14:paraId="74B93BB6" w14:textId="3B26CE06" w:rsidR="00165549" w:rsidRPr="00165549" w:rsidRDefault="00165549">
            <w:pPr>
              <w:widowControl/>
              <w:suppressAutoHyphens w:val="0"/>
              <w:rPr>
                <w:ins w:id="4579" w:author="Alexander Thomas Frase" w:date="2012-10-31T16:29:00Z"/>
                <w:rFonts w:ascii="Courier New" w:hAnsi="Courier New" w:cs="Courier New"/>
                <w:sz w:val="22"/>
                <w:rPrChange w:id="4580" w:author="Alexander Thomas Frase" w:date="2012-10-31T16:31:00Z">
                  <w:rPr>
                    <w:ins w:id="4581" w:author="Alexander Thomas Frase" w:date="2012-10-31T16:29:00Z"/>
                  </w:rPr>
                </w:rPrChange>
              </w:rPr>
            </w:pPr>
            <w:ins w:id="4582" w:author="Alexander Thomas Frase" w:date="2012-10-31T16:29:00Z">
              <w:r w:rsidRPr="00165549">
                <w:rPr>
                  <w:rFonts w:ascii="Courier New" w:hAnsi="Courier New" w:cs="Courier New"/>
                  <w:sz w:val="22"/>
                  <w:rPrChange w:id="4583" w:author="Alexander Thomas Frase" w:date="2012-10-31T16:31:00Z">
                    <w:rPr>
                      <w:rFonts w:eastAsiaTheme="majorEastAsia" w:cstheme="majorBidi"/>
                      <w:b/>
                      <w:bCs/>
                      <w:i/>
                      <w:color w:val="000000" w:themeColor="text1"/>
                    </w:rPr>
                  </w:rPrChange>
                </w:rPr>
                <w:t>1</w:t>
              </w:r>
            </w:ins>
          </w:p>
        </w:tc>
        <w:tc>
          <w:tcPr>
            <w:tcW w:w="1141" w:type="dxa"/>
            <w:tcPrChange w:id="4584" w:author="Alexander Thomas Frase" w:date="2012-10-31T16:32:00Z">
              <w:tcPr>
                <w:tcW w:w="2538" w:type="dxa"/>
              </w:tcPr>
            </w:tcPrChange>
          </w:tcPr>
          <w:p w14:paraId="3F4857C7" w14:textId="6F9860E7" w:rsidR="00165549" w:rsidRPr="00165549" w:rsidRDefault="00165549">
            <w:pPr>
              <w:widowControl/>
              <w:suppressAutoHyphens w:val="0"/>
              <w:rPr>
                <w:ins w:id="4585" w:author="Alexander Thomas Frase" w:date="2012-10-31T16:29:00Z"/>
                <w:rFonts w:ascii="Courier New" w:hAnsi="Courier New" w:cs="Courier New"/>
                <w:sz w:val="22"/>
                <w:rPrChange w:id="4586" w:author="Alexander Thomas Frase" w:date="2012-10-31T16:31:00Z">
                  <w:rPr>
                    <w:ins w:id="4587" w:author="Alexander Thomas Frase" w:date="2012-10-31T16:29:00Z"/>
                  </w:rPr>
                </w:rPrChange>
              </w:rPr>
            </w:pPr>
            <w:ins w:id="4588" w:author="Alexander Thomas Frase" w:date="2012-10-31T16:29:00Z">
              <w:r w:rsidRPr="00165549">
                <w:rPr>
                  <w:rFonts w:ascii="Courier New" w:hAnsi="Courier New" w:cs="Courier New"/>
                  <w:sz w:val="22"/>
                  <w:rPrChange w:id="4589" w:author="Alexander Thomas Frase" w:date="2012-10-31T16:31:00Z">
                    <w:rPr>
                      <w:rFonts w:eastAsiaTheme="majorEastAsia" w:cstheme="majorBidi"/>
                      <w:b/>
                      <w:bCs/>
                      <w:i/>
                      <w:color w:val="000000" w:themeColor="text1"/>
                    </w:rPr>
                  </w:rPrChange>
                </w:rPr>
                <w:t>region</w:t>
              </w:r>
            </w:ins>
          </w:p>
          <w:p w14:paraId="6DCABAC5" w14:textId="77777777" w:rsidR="00165549" w:rsidRPr="00165549" w:rsidRDefault="00165549">
            <w:pPr>
              <w:widowControl/>
              <w:suppressAutoHyphens w:val="0"/>
              <w:rPr>
                <w:ins w:id="4590" w:author="Alexander Thomas Frase" w:date="2012-10-31T16:29:00Z"/>
                <w:rFonts w:ascii="Courier New" w:hAnsi="Courier New" w:cs="Courier New"/>
                <w:sz w:val="22"/>
                <w:rPrChange w:id="4591" w:author="Alexander Thomas Frase" w:date="2012-10-31T16:31:00Z">
                  <w:rPr>
                    <w:ins w:id="4592" w:author="Alexander Thomas Frase" w:date="2012-10-31T16:29:00Z"/>
                  </w:rPr>
                </w:rPrChange>
              </w:rPr>
            </w:pPr>
            <w:ins w:id="4593" w:author="Alexander Thomas Frase" w:date="2012-10-31T16:29:00Z">
              <w:r w:rsidRPr="00165549">
                <w:rPr>
                  <w:rFonts w:ascii="Courier New" w:hAnsi="Courier New" w:cs="Courier New"/>
                  <w:sz w:val="22"/>
                  <w:rPrChange w:id="4594" w:author="Alexander Thomas Frase" w:date="2012-10-31T16:31:00Z">
                    <w:rPr>
                      <w:rFonts w:eastAsiaTheme="majorEastAsia" w:cstheme="majorBidi"/>
                      <w:b/>
                      <w:bCs/>
                      <w:i/>
                      <w:color w:val="000000" w:themeColor="text1"/>
                    </w:rPr>
                  </w:rPrChange>
                </w:rPr>
                <w:t>B</w:t>
              </w:r>
            </w:ins>
          </w:p>
          <w:p w14:paraId="65C42443" w14:textId="77777777" w:rsidR="00165549" w:rsidRPr="00165549" w:rsidRDefault="00165549">
            <w:pPr>
              <w:widowControl/>
              <w:suppressAutoHyphens w:val="0"/>
              <w:rPr>
                <w:ins w:id="4595" w:author="Alexander Thomas Frase" w:date="2012-10-31T16:29:00Z"/>
                <w:rFonts w:ascii="Courier New" w:hAnsi="Courier New" w:cs="Courier New"/>
                <w:sz w:val="22"/>
                <w:rPrChange w:id="4596" w:author="Alexander Thomas Frase" w:date="2012-10-31T16:31:00Z">
                  <w:rPr>
                    <w:ins w:id="4597" w:author="Alexander Thomas Frase" w:date="2012-10-31T16:29:00Z"/>
                  </w:rPr>
                </w:rPrChange>
              </w:rPr>
            </w:pPr>
            <w:ins w:id="4598" w:author="Alexander Thomas Frase" w:date="2012-10-31T16:29:00Z">
              <w:r w:rsidRPr="00165549">
                <w:rPr>
                  <w:rFonts w:ascii="Courier New" w:hAnsi="Courier New" w:cs="Courier New"/>
                  <w:sz w:val="22"/>
                  <w:rPrChange w:id="4599" w:author="Alexander Thomas Frase" w:date="2012-10-31T16:31:00Z">
                    <w:rPr>
                      <w:rFonts w:eastAsiaTheme="majorEastAsia" w:cstheme="majorBidi"/>
                      <w:b/>
                      <w:bCs/>
                      <w:i/>
                      <w:color w:val="000000" w:themeColor="text1"/>
                    </w:rPr>
                  </w:rPrChange>
                </w:rPr>
                <w:t>C</w:t>
              </w:r>
            </w:ins>
          </w:p>
          <w:p w14:paraId="0134ADFB" w14:textId="0A103B18" w:rsidR="00165549" w:rsidRPr="00165549" w:rsidRDefault="00165549">
            <w:pPr>
              <w:widowControl/>
              <w:suppressAutoHyphens w:val="0"/>
              <w:rPr>
                <w:ins w:id="4600" w:author="Alexander Thomas Frase" w:date="2012-10-31T16:29:00Z"/>
                <w:rFonts w:ascii="Courier New" w:hAnsi="Courier New" w:cs="Courier New"/>
                <w:sz w:val="22"/>
                <w:rPrChange w:id="4601" w:author="Alexander Thomas Frase" w:date="2012-10-31T16:31:00Z">
                  <w:rPr>
                    <w:ins w:id="4602" w:author="Alexander Thomas Frase" w:date="2012-10-31T16:29:00Z"/>
                  </w:rPr>
                </w:rPrChange>
              </w:rPr>
            </w:pPr>
            <w:ins w:id="4603" w:author="Alexander Thomas Frase" w:date="2012-10-31T16:29:00Z">
              <w:r w:rsidRPr="00165549">
                <w:rPr>
                  <w:rFonts w:ascii="Courier New" w:hAnsi="Courier New" w:cs="Courier New"/>
                  <w:sz w:val="22"/>
                  <w:rPrChange w:id="4604" w:author="Alexander Thomas Frase" w:date="2012-10-31T16:31:00Z">
                    <w:rPr>
                      <w:rFonts w:eastAsiaTheme="majorEastAsia" w:cstheme="majorBidi"/>
                      <w:b/>
                      <w:bCs/>
                      <w:i/>
                      <w:color w:val="000000" w:themeColor="text1"/>
                    </w:rPr>
                  </w:rPrChange>
                </w:rPr>
                <w:t>D</w:t>
              </w:r>
            </w:ins>
          </w:p>
        </w:tc>
        <w:tc>
          <w:tcPr>
            <w:tcW w:w="1009" w:type="dxa"/>
            <w:tcPrChange w:id="4605" w:author="Alexander Thomas Frase" w:date="2012-10-31T16:32:00Z">
              <w:tcPr>
                <w:tcW w:w="2538" w:type="dxa"/>
              </w:tcPr>
            </w:tcPrChange>
          </w:tcPr>
          <w:p w14:paraId="20B184AA" w14:textId="3C997159" w:rsidR="00165549" w:rsidRPr="00165549" w:rsidRDefault="00165549">
            <w:pPr>
              <w:widowControl/>
              <w:suppressAutoHyphens w:val="0"/>
              <w:rPr>
                <w:ins w:id="4606" w:author="Alexander Thomas Frase" w:date="2012-10-31T16:29:00Z"/>
                <w:rFonts w:ascii="Courier New" w:hAnsi="Courier New" w:cs="Courier New"/>
                <w:sz w:val="22"/>
                <w:rPrChange w:id="4607" w:author="Alexander Thomas Frase" w:date="2012-10-31T16:31:00Z">
                  <w:rPr>
                    <w:ins w:id="4608" w:author="Alexander Thomas Frase" w:date="2012-10-31T16:29:00Z"/>
                  </w:rPr>
                </w:rPrChange>
              </w:rPr>
            </w:pPr>
            <w:ins w:id="4609" w:author="Alexander Thomas Frase" w:date="2012-10-31T16:29:00Z">
              <w:r w:rsidRPr="00165549">
                <w:rPr>
                  <w:rFonts w:ascii="Courier New" w:hAnsi="Courier New" w:cs="Courier New"/>
                  <w:sz w:val="22"/>
                  <w:rPrChange w:id="4610" w:author="Alexander Thomas Frase" w:date="2012-10-31T16:31:00Z">
                    <w:rPr>
                      <w:rFonts w:eastAsiaTheme="majorEastAsia" w:cstheme="majorBidi"/>
                      <w:b/>
                      <w:bCs/>
                      <w:i/>
                      <w:color w:val="000000" w:themeColor="text1"/>
                    </w:rPr>
                  </w:rPrChange>
                </w:rPr>
                <w:t>start</w:t>
              </w:r>
            </w:ins>
          </w:p>
          <w:p w14:paraId="4BF5D9C3" w14:textId="77777777" w:rsidR="00165549" w:rsidRPr="00165549" w:rsidRDefault="00165549">
            <w:pPr>
              <w:widowControl/>
              <w:suppressAutoHyphens w:val="0"/>
              <w:rPr>
                <w:ins w:id="4611" w:author="Alexander Thomas Frase" w:date="2012-10-31T16:29:00Z"/>
                <w:rFonts w:ascii="Courier New" w:hAnsi="Courier New" w:cs="Courier New"/>
                <w:sz w:val="22"/>
                <w:rPrChange w:id="4612" w:author="Alexander Thomas Frase" w:date="2012-10-31T16:31:00Z">
                  <w:rPr>
                    <w:ins w:id="4613" w:author="Alexander Thomas Frase" w:date="2012-10-31T16:29:00Z"/>
                  </w:rPr>
                </w:rPrChange>
              </w:rPr>
            </w:pPr>
            <w:ins w:id="4614" w:author="Alexander Thomas Frase" w:date="2012-10-31T16:29:00Z">
              <w:r w:rsidRPr="00165549">
                <w:rPr>
                  <w:rFonts w:ascii="Courier New" w:hAnsi="Courier New" w:cs="Courier New"/>
                  <w:sz w:val="22"/>
                  <w:rPrChange w:id="4615" w:author="Alexander Thomas Frase" w:date="2012-10-31T16:31:00Z">
                    <w:rPr>
                      <w:rFonts w:eastAsiaTheme="majorEastAsia" w:cstheme="majorBidi"/>
                      <w:b/>
                      <w:bCs/>
                      <w:i/>
                      <w:color w:val="000000" w:themeColor="text1"/>
                    </w:rPr>
                  </w:rPrChange>
                </w:rPr>
                <w:t>28</w:t>
              </w:r>
            </w:ins>
          </w:p>
          <w:p w14:paraId="71546D73" w14:textId="77777777" w:rsidR="00165549" w:rsidRPr="00165549" w:rsidRDefault="00165549">
            <w:pPr>
              <w:widowControl/>
              <w:suppressAutoHyphens w:val="0"/>
              <w:rPr>
                <w:ins w:id="4616" w:author="Alexander Thomas Frase" w:date="2012-10-31T16:29:00Z"/>
                <w:rFonts w:ascii="Courier New" w:hAnsi="Courier New" w:cs="Courier New"/>
                <w:sz w:val="22"/>
                <w:rPrChange w:id="4617" w:author="Alexander Thomas Frase" w:date="2012-10-31T16:31:00Z">
                  <w:rPr>
                    <w:ins w:id="4618" w:author="Alexander Thomas Frase" w:date="2012-10-31T16:29:00Z"/>
                  </w:rPr>
                </w:rPrChange>
              </w:rPr>
            </w:pPr>
            <w:ins w:id="4619" w:author="Alexander Thomas Frase" w:date="2012-10-31T16:29:00Z">
              <w:r w:rsidRPr="00165549">
                <w:rPr>
                  <w:rFonts w:ascii="Courier New" w:hAnsi="Courier New" w:cs="Courier New"/>
                  <w:sz w:val="22"/>
                  <w:rPrChange w:id="4620" w:author="Alexander Thomas Frase" w:date="2012-10-31T16:31:00Z">
                    <w:rPr>
                      <w:rFonts w:eastAsiaTheme="majorEastAsia" w:cstheme="majorBidi"/>
                      <w:b/>
                      <w:bCs/>
                      <w:i/>
                      <w:color w:val="000000" w:themeColor="text1"/>
                    </w:rPr>
                  </w:rPrChange>
                </w:rPr>
                <w:t>54</w:t>
              </w:r>
            </w:ins>
          </w:p>
          <w:p w14:paraId="5D032935" w14:textId="24BEFD50" w:rsidR="00165549" w:rsidRPr="00165549" w:rsidRDefault="00165549">
            <w:pPr>
              <w:widowControl/>
              <w:suppressAutoHyphens w:val="0"/>
              <w:rPr>
                <w:ins w:id="4621" w:author="Alexander Thomas Frase" w:date="2012-10-31T16:29:00Z"/>
                <w:rFonts w:ascii="Courier New" w:hAnsi="Courier New" w:cs="Courier New"/>
                <w:sz w:val="22"/>
                <w:rPrChange w:id="4622" w:author="Alexander Thomas Frase" w:date="2012-10-31T16:31:00Z">
                  <w:rPr>
                    <w:ins w:id="4623" w:author="Alexander Thomas Frase" w:date="2012-10-31T16:29:00Z"/>
                  </w:rPr>
                </w:rPrChange>
              </w:rPr>
            </w:pPr>
            <w:ins w:id="4624" w:author="Alexander Thomas Frase" w:date="2012-10-31T16:29:00Z">
              <w:r w:rsidRPr="00165549">
                <w:rPr>
                  <w:rFonts w:ascii="Courier New" w:hAnsi="Courier New" w:cs="Courier New"/>
                  <w:sz w:val="22"/>
                  <w:rPrChange w:id="4625" w:author="Alexander Thomas Frase" w:date="2012-10-31T16:31:00Z">
                    <w:rPr>
                      <w:rFonts w:eastAsiaTheme="majorEastAsia" w:cstheme="majorBidi"/>
                      <w:b/>
                      <w:bCs/>
                      <w:i/>
                      <w:color w:val="000000" w:themeColor="text1"/>
                    </w:rPr>
                  </w:rPrChange>
                </w:rPr>
                <w:t>58</w:t>
              </w:r>
            </w:ins>
          </w:p>
        </w:tc>
        <w:tc>
          <w:tcPr>
            <w:tcW w:w="5631" w:type="dxa"/>
            <w:tcPrChange w:id="4626" w:author="Alexander Thomas Frase" w:date="2012-10-31T16:32:00Z">
              <w:tcPr>
                <w:tcW w:w="2538" w:type="dxa"/>
              </w:tcPr>
            </w:tcPrChange>
          </w:tcPr>
          <w:p w14:paraId="3B4B048F" w14:textId="4CA3004D" w:rsidR="00165549" w:rsidRPr="00165549" w:rsidRDefault="00165549">
            <w:pPr>
              <w:widowControl/>
              <w:suppressAutoHyphens w:val="0"/>
              <w:rPr>
                <w:ins w:id="4627" w:author="Alexander Thomas Frase" w:date="2012-10-31T16:29:00Z"/>
                <w:rFonts w:ascii="Courier New" w:hAnsi="Courier New" w:cs="Courier New"/>
                <w:sz w:val="22"/>
                <w:rPrChange w:id="4628" w:author="Alexander Thomas Frase" w:date="2012-10-31T16:31:00Z">
                  <w:rPr>
                    <w:ins w:id="4629" w:author="Alexander Thomas Frase" w:date="2012-10-31T16:29:00Z"/>
                  </w:rPr>
                </w:rPrChange>
              </w:rPr>
            </w:pPr>
            <w:ins w:id="4630" w:author="Alexander Thomas Frase" w:date="2012-10-31T16:30:00Z">
              <w:r w:rsidRPr="00165549">
                <w:rPr>
                  <w:rFonts w:ascii="Courier New" w:hAnsi="Courier New" w:cs="Courier New"/>
                  <w:sz w:val="22"/>
                  <w:rPrChange w:id="4631" w:author="Alexander Thomas Frase" w:date="2012-10-31T16:31:00Z">
                    <w:rPr>
                      <w:rFonts w:eastAsiaTheme="majorEastAsia" w:cstheme="majorBidi"/>
                      <w:b/>
                      <w:bCs/>
                      <w:i/>
                      <w:color w:val="000000" w:themeColor="text1"/>
                    </w:rPr>
                  </w:rPrChange>
                </w:rPr>
                <w:t>s</w:t>
              </w:r>
            </w:ins>
            <w:ins w:id="4632" w:author="Alexander Thomas Frase" w:date="2012-10-31T16:29:00Z">
              <w:r w:rsidRPr="00165549">
                <w:rPr>
                  <w:rFonts w:ascii="Courier New" w:hAnsi="Courier New" w:cs="Courier New"/>
                  <w:sz w:val="22"/>
                  <w:rPrChange w:id="4633" w:author="Alexander Thomas Frase" w:date="2012-10-31T16:31:00Z">
                    <w:rPr>
                      <w:rFonts w:eastAsiaTheme="majorEastAsia" w:cstheme="majorBidi"/>
                      <w:b/>
                      <w:bCs/>
                      <w:i/>
                      <w:color w:val="000000" w:themeColor="text1"/>
                    </w:rPr>
                  </w:rPrChange>
                </w:rPr>
                <w:t>top</w:t>
              </w:r>
            </w:ins>
          </w:p>
          <w:p w14:paraId="34D89782" w14:textId="77777777" w:rsidR="00165549" w:rsidRPr="00165549" w:rsidRDefault="00165549">
            <w:pPr>
              <w:widowControl/>
              <w:suppressAutoHyphens w:val="0"/>
              <w:rPr>
                <w:ins w:id="4634" w:author="Alexander Thomas Frase" w:date="2012-10-31T16:30:00Z"/>
                <w:rFonts w:ascii="Courier New" w:hAnsi="Courier New" w:cs="Courier New"/>
                <w:sz w:val="22"/>
                <w:rPrChange w:id="4635" w:author="Alexander Thomas Frase" w:date="2012-10-31T16:31:00Z">
                  <w:rPr>
                    <w:ins w:id="4636" w:author="Alexander Thomas Frase" w:date="2012-10-31T16:30:00Z"/>
                  </w:rPr>
                </w:rPrChange>
              </w:rPr>
            </w:pPr>
            <w:ins w:id="4637" w:author="Alexander Thomas Frase" w:date="2012-10-31T16:30:00Z">
              <w:r w:rsidRPr="00165549">
                <w:rPr>
                  <w:rFonts w:ascii="Courier New" w:hAnsi="Courier New" w:cs="Courier New"/>
                  <w:sz w:val="22"/>
                  <w:rPrChange w:id="4638" w:author="Alexander Thomas Frase" w:date="2012-10-31T16:31:00Z">
                    <w:rPr>
                      <w:rFonts w:eastAsiaTheme="majorEastAsia" w:cstheme="majorBidi"/>
                      <w:b/>
                      <w:bCs/>
                      <w:i/>
                      <w:color w:val="000000" w:themeColor="text1"/>
                    </w:rPr>
                  </w:rPrChange>
                </w:rPr>
                <w:t>52</w:t>
              </w:r>
            </w:ins>
          </w:p>
          <w:p w14:paraId="494A62F6" w14:textId="77777777" w:rsidR="00165549" w:rsidRPr="00165549" w:rsidRDefault="00165549">
            <w:pPr>
              <w:widowControl/>
              <w:suppressAutoHyphens w:val="0"/>
              <w:rPr>
                <w:ins w:id="4639" w:author="Alexander Thomas Frase" w:date="2012-10-31T16:30:00Z"/>
                <w:rFonts w:ascii="Courier New" w:hAnsi="Courier New" w:cs="Courier New"/>
                <w:sz w:val="22"/>
                <w:rPrChange w:id="4640" w:author="Alexander Thomas Frase" w:date="2012-10-31T16:31:00Z">
                  <w:rPr>
                    <w:ins w:id="4641" w:author="Alexander Thomas Frase" w:date="2012-10-31T16:30:00Z"/>
                  </w:rPr>
                </w:rPrChange>
              </w:rPr>
            </w:pPr>
            <w:ins w:id="4642" w:author="Alexander Thomas Frase" w:date="2012-10-31T16:30:00Z">
              <w:r w:rsidRPr="00165549">
                <w:rPr>
                  <w:rFonts w:ascii="Courier New" w:hAnsi="Courier New" w:cs="Courier New"/>
                  <w:sz w:val="22"/>
                  <w:rPrChange w:id="4643" w:author="Alexander Thomas Frase" w:date="2012-10-31T16:31:00Z">
                    <w:rPr>
                      <w:rFonts w:eastAsiaTheme="majorEastAsia" w:cstheme="majorBidi"/>
                      <w:b/>
                      <w:bCs/>
                      <w:i/>
                      <w:color w:val="000000" w:themeColor="text1"/>
                    </w:rPr>
                  </w:rPrChange>
                </w:rPr>
                <w:t>62</w:t>
              </w:r>
            </w:ins>
          </w:p>
          <w:p w14:paraId="5D50CAD8" w14:textId="7BB86F43" w:rsidR="00165549" w:rsidRPr="00165549" w:rsidRDefault="00165549">
            <w:pPr>
              <w:widowControl/>
              <w:suppressAutoHyphens w:val="0"/>
              <w:rPr>
                <w:ins w:id="4644" w:author="Alexander Thomas Frase" w:date="2012-10-31T16:29:00Z"/>
                <w:rFonts w:ascii="Courier New" w:hAnsi="Courier New" w:cs="Courier New"/>
                <w:sz w:val="22"/>
                <w:rPrChange w:id="4645" w:author="Alexander Thomas Frase" w:date="2012-10-31T16:31:00Z">
                  <w:rPr>
                    <w:ins w:id="4646" w:author="Alexander Thomas Frase" w:date="2012-10-31T16:29:00Z"/>
                  </w:rPr>
                </w:rPrChange>
              </w:rPr>
            </w:pPr>
            <w:ins w:id="4647" w:author="Alexander Thomas Frase" w:date="2012-10-31T16:30:00Z">
              <w:r w:rsidRPr="00165549">
                <w:rPr>
                  <w:rFonts w:ascii="Courier New" w:hAnsi="Courier New" w:cs="Courier New"/>
                  <w:sz w:val="22"/>
                  <w:rPrChange w:id="4648" w:author="Alexander Thomas Frase" w:date="2012-10-31T16:31:00Z">
                    <w:rPr>
                      <w:rFonts w:eastAsiaTheme="majorEastAsia" w:cstheme="majorBidi"/>
                      <w:b/>
                      <w:bCs/>
                      <w:i/>
                      <w:color w:val="000000" w:themeColor="text1"/>
                    </w:rPr>
                  </w:rPrChange>
                </w:rPr>
                <w:t>72</w:t>
              </w:r>
            </w:ins>
          </w:p>
        </w:tc>
      </w:tr>
    </w:tbl>
    <w:p w14:paraId="1E0E41D0" w14:textId="23FF7DC4" w:rsidR="003C548A" w:rsidDel="00165549" w:rsidRDefault="003C548A" w:rsidP="003C548A">
      <w:pPr>
        <w:rPr>
          <w:del w:id="4649" w:author="Alexander Thomas Frase" w:date="2012-10-26T19:49:00Z"/>
        </w:rPr>
      </w:pPr>
    </w:p>
    <w:p w14:paraId="453006BA" w14:textId="1B889156" w:rsidR="003C548A" w:rsidDel="00654FE6" w:rsidRDefault="003C548A" w:rsidP="003C548A">
      <w:pPr>
        <w:rPr>
          <w:del w:id="4650" w:author="Alexander Thomas Frase" w:date="2012-10-26T19:49:00Z"/>
        </w:rPr>
      </w:pPr>
    </w:p>
    <w:p w14:paraId="5E7EF3D9" w14:textId="6D07F0CD" w:rsidR="003C548A" w:rsidDel="00165549" w:rsidRDefault="003C548A" w:rsidP="003C548A">
      <w:pPr>
        <w:pBdr>
          <w:top w:val="single" w:sz="4" w:space="1" w:color="auto"/>
          <w:left w:val="single" w:sz="4" w:space="4" w:color="auto"/>
          <w:bottom w:val="single" w:sz="4" w:space="1" w:color="auto"/>
          <w:right w:val="single" w:sz="4" w:space="4" w:color="auto"/>
        </w:pBdr>
        <w:rPr>
          <w:del w:id="4651" w:author="Alexander Thomas Frase" w:date="2012-10-31T16:30:00Z"/>
          <w:rFonts w:ascii="Courier New" w:hAnsi="Courier New" w:cs="Courier New"/>
          <w:sz w:val="20"/>
          <w:szCs w:val="20"/>
        </w:rPr>
      </w:pPr>
      <w:del w:id="4652" w:author="Alexander Thomas Frase" w:date="2012-10-31T16:30:00Z">
        <w:r w:rsidRPr="005A42CF" w:rsidDel="00165549">
          <w:rPr>
            <w:rFonts w:ascii="Courier New" w:hAnsi="Courier New" w:cs="Courier New"/>
            <w:sz w:val="20"/>
            <w:szCs w:val="20"/>
          </w:rPr>
          <w:delText>$ biofilter-2 --stdout -</w:delText>
        </w:r>
        <w:r w:rsidDel="00165549">
          <w:rPr>
            <w:rFonts w:ascii="Courier New" w:hAnsi="Courier New" w:cs="Courier New"/>
            <w:sz w:val="20"/>
            <w:szCs w:val="20"/>
          </w:rPr>
          <w:delText>-</w:delText>
        </w:r>
        <w:r w:rsidRPr="005A42CF" w:rsidDel="00165549">
          <w:rPr>
            <w:rFonts w:ascii="Courier New" w:hAnsi="Courier New" w:cs="Courier New"/>
            <w:sz w:val="20"/>
            <w:szCs w:val="20"/>
          </w:rPr>
          <w:delText>k</w:delText>
        </w:r>
        <w:r w:rsidDel="00165549">
          <w:rPr>
            <w:rFonts w:ascii="Courier New" w:hAnsi="Courier New" w:cs="Courier New"/>
            <w:sz w:val="20"/>
            <w:szCs w:val="20"/>
          </w:rPr>
          <w:delText>nowledge</w:delText>
        </w:r>
        <w:r w:rsidRPr="005A42CF" w:rsidDel="00165549">
          <w:rPr>
            <w:rFonts w:ascii="Courier New" w:hAnsi="Courier New" w:cs="Courier New"/>
            <w:sz w:val="20"/>
            <w:szCs w:val="20"/>
          </w:rPr>
          <w:delText xml:space="preserve"> test.db -</w:delText>
        </w:r>
        <w:r w:rsidDel="00165549">
          <w:rPr>
            <w:rFonts w:ascii="Courier New" w:hAnsi="Courier New" w:cs="Courier New"/>
            <w:sz w:val="20"/>
            <w:szCs w:val="20"/>
          </w:rPr>
          <w:delText>-snp-file</w:delText>
        </w:r>
        <w:r w:rsidRPr="005A42CF" w:rsidDel="00165549">
          <w:rPr>
            <w:rFonts w:ascii="Courier New" w:hAnsi="Courier New" w:cs="Courier New"/>
            <w:sz w:val="20"/>
            <w:szCs w:val="20"/>
          </w:rPr>
          <w:delText xml:space="preserve"> input1 -</w:delText>
        </w:r>
        <w:r w:rsidDel="00165549">
          <w:rPr>
            <w:rFonts w:ascii="Courier New" w:hAnsi="Courier New" w:cs="Courier New"/>
            <w:sz w:val="20"/>
            <w:szCs w:val="20"/>
          </w:rPr>
          <w:delText xml:space="preserve">-region-file </w:delText>
        </w:r>
        <w:r w:rsidRPr="005A42CF" w:rsidDel="00165549">
          <w:rPr>
            <w:rFonts w:ascii="Courier New" w:hAnsi="Courier New" w:cs="Courier New"/>
            <w:sz w:val="20"/>
            <w:szCs w:val="20"/>
          </w:rPr>
          <w:delText>input2</w:delText>
        </w:r>
      </w:del>
    </w:p>
    <w:p w14:paraId="475DA359" w14:textId="7DB2F2CD"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53" w:author="Alexander Thomas Frase" w:date="2012-10-31T16:30:00Z"/>
          <w:rFonts w:ascii="Courier New" w:hAnsi="Courier New" w:cs="Courier New"/>
          <w:sz w:val="20"/>
          <w:szCs w:val="20"/>
        </w:rPr>
      </w:pPr>
      <w:del w:id="4654" w:author="Alexander Thomas Frase" w:date="2012-10-31T16:30:00Z">
        <w:r w:rsidDel="00165549">
          <w:rPr>
            <w:rFonts w:ascii="Courier New" w:hAnsi="Courier New" w:cs="Courier New"/>
            <w:sz w:val="20"/>
            <w:szCs w:val="20"/>
          </w:rPr>
          <w:delText>--filter</w:delText>
        </w:r>
        <w:r w:rsidRPr="005A42CF" w:rsidDel="00165549">
          <w:rPr>
            <w:rFonts w:ascii="Courier New" w:hAnsi="Courier New" w:cs="Courier New"/>
            <w:sz w:val="20"/>
            <w:szCs w:val="20"/>
          </w:rPr>
          <w:delText xml:space="preserve"> region</w:delText>
        </w:r>
      </w:del>
    </w:p>
    <w:p w14:paraId="6E506D2A" w14:textId="5519AA18"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55" w:author="Alexander Thomas Frase" w:date="2012-10-31T16:30:00Z"/>
          <w:rFonts w:ascii="Courier New" w:hAnsi="Courier New" w:cs="Courier New"/>
          <w:sz w:val="20"/>
          <w:szCs w:val="20"/>
        </w:rPr>
      </w:pPr>
      <w:del w:id="4656" w:author="Alexander Thomas Frase" w:date="2012-10-31T16:30:00Z">
        <w:r w:rsidRPr="005A42CF" w:rsidDel="00165549">
          <w:rPr>
            <w:rFonts w:ascii="Courier New" w:hAnsi="Courier New" w:cs="Courier New"/>
            <w:sz w:val="20"/>
            <w:szCs w:val="20"/>
          </w:rPr>
          <w:delText>#chr</w:delText>
        </w:r>
        <w:r w:rsidRPr="005A42CF" w:rsidDel="00165549">
          <w:rPr>
            <w:rFonts w:ascii="Courier New" w:hAnsi="Courier New" w:cs="Courier New"/>
            <w:sz w:val="20"/>
            <w:szCs w:val="20"/>
          </w:rPr>
          <w:tab/>
          <w:delText>region</w:delText>
        </w:r>
        <w:r w:rsidRPr="005A42CF" w:rsidDel="00165549">
          <w:rPr>
            <w:rFonts w:ascii="Courier New" w:hAnsi="Courier New" w:cs="Courier New"/>
            <w:sz w:val="20"/>
            <w:szCs w:val="20"/>
          </w:rPr>
          <w:tab/>
          <w:delText>posMin</w:delText>
        </w:r>
        <w:r w:rsidRPr="005A42CF" w:rsidDel="00165549">
          <w:rPr>
            <w:rFonts w:ascii="Courier New" w:hAnsi="Courier New" w:cs="Courier New"/>
            <w:sz w:val="20"/>
            <w:szCs w:val="20"/>
          </w:rPr>
          <w:tab/>
          <w:delText>posMax</w:delText>
        </w:r>
      </w:del>
    </w:p>
    <w:p w14:paraId="1E78CA50" w14:textId="549F2BDD"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57" w:author="Alexander Thomas Frase" w:date="2012-10-31T16:30:00Z"/>
          <w:rFonts w:ascii="Courier New" w:hAnsi="Courier New" w:cs="Courier New"/>
          <w:sz w:val="20"/>
          <w:szCs w:val="20"/>
        </w:rPr>
      </w:pPr>
      <w:del w:id="4658"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B</w:delText>
        </w:r>
        <w:r w:rsidRPr="005A42CF" w:rsidDel="00165549">
          <w:rPr>
            <w:rFonts w:ascii="Courier New" w:hAnsi="Courier New" w:cs="Courier New"/>
            <w:sz w:val="20"/>
            <w:szCs w:val="20"/>
          </w:rPr>
          <w:tab/>
          <w:delText>28</w:delText>
        </w:r>
        <w:r w:rsidRPr="005A42CF" w:rsidDel="00165549">
          <w:rPr>
            <w:rFonts w:ascii="Courier New" w:hAnsi="Courier New" w:cs="Courier New"/>
            <w:sz w:val="20"/>
            <w:szCs w:val="20"/>
          </w:rPr>
          <w:tab/>
          <w:delText>52</w:delText>
        </w:r>
      </w:del>
    </w:p>
    <w:p w14:paraId="1AF621D4" w14:textId="7962B29F"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59" w:author="Alexander Thomas Frase" w:date="2012-10-31T16:30:00Z"/>
          <w:rFonts w:ascii="Courier New" w:hAnsi="Courier New" w:cs="Courier New"/>
          <w:sz w:val="20"/>
          <w:szCs w:val="20"/>
        </w:rPr>
      </w:pPr>
      <w:del w:id="4660"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C</w:delText>
        </w:r>
        <w:r w:rsidRPr="005A42CF" w:rsidDel="00165549">
          <w:rPr>
            <w:rFonts w:ascii="Courier New" w:hAnsi="Courier New" w:cs="Courier New"/>
            <w:sz w:val="20"/>
            <w:szCs w:val="20"/>
          </w:rPr>
          <w:tab/>
          <w:delText>54</w:delText>
        </w:r>
        <w:r w:rsidRPr="005A42CF" w:rsidDel="00165549">
          <w:rPr>
            <w:rFonts w:ascii="Courier New" w:hAnsi="Courier New" w:cs="Courier New"/>
            <w:sz w:val="20"/>
            <w:szCs w:val="20"/>
          </w:rPr>
          <w:tab/>
          <w:delText>62</w:delText>
        </w:r>
      </w:del>
    </w:p>
    <w:p w14:paraId="6F7C6F6B" w14:textId="5A6B68D5" w:rsidR="003C548A" w:rsidRPr="005A42CF" w:rsidDel="00165549" w:rsidRDefault="003C548A" w:rsidP="003C548A">
      <w:pPr>
        <w:pBdr>
          <w:top w:val="single" w:sz="4" w:space="1" w:color="auto"/>
          <w:left w:val="single" w:sz="4" w:space="4" w:color="auto"/>
          <w:bottom w:val="single" w:sz="4" w:space="1" w:color="auto"/>
          <w:right w:val="single" w:sz="4" w:space="4" w:color="auto"/>
        </w:pBdr>
        <w:rPr>
          <w:del w:id="4661" w:author="Alexander Thomas Frase" w:date="2012-10-31T16:30:00Z"/>
          <w:rFonts w:ascii="Courier New" w:hAnsi="Courier New" w:cs="Courier New"/>
          <w:sz w:val="20"/>
          <w:szCs w:val="20"/>
        </w:rPr>
      </w:pPr>
      <w:del w:id="4662" w:author="Alexander Thomas Frase" w:date="2012-10-31T16:30:00Z">
        <w:r w:rsidRPr="005A42CF" w:rsidDel="00165549">
          <w:rPr>
            <w:rFonts w:ascii="Courier New" w:hAnsi="Courier New" w:cs="Courier New"/>
            <w:sz w:val="20"/>
            <w:szCs w:val="20"/>
          </w:rPr>
          <w:delText>1</w:delText>
        </w:r>
        <w:r w:rsidRPr="005A42CF" w:rsidDel="00165549">
          <w:rPr>
            <w:rFonts w:ascii="Courier New" w:hAnsi="Courier New" w:cs="Courier New"/>
            <w:sz w:val="20"/>
            <w:szCs w:val="20"/>
          </w:rPr>
          <w:tab/>
          <w:delText>D</w:delText>
        </w:r>
        <w:r w:rsidRPr="005A42CF" w:rsidDel="00165549">
          <w:rPr>
            <w:rFonts w:ascii="Courier New" w:hAnsi="Courier New" w:cs="Courier New"/>
            <w:sz w:val="20"/>
            <w:szCs w:val="20"/>
          </w:rPr>
          <w:tab/>
          <w:delText>58</w:delText>
        </w:r>
        <w:r w:rsidRPr="005A42CF" w:rsidDel="00165549">
          <w:rPr>
            <w:rFonts w:ascii="Courier New" w:hAnsi="Courier New" w:cs="Courier New"/>
            <w:sz w:val="20"/>
            <w:szCs w:val="20"/>
          </w:rPr>
          <w:tab/>
          <w:delText>72</w:delText>
        </w:r>
      </w:del>
    </w:p>
    <w:p w14:paraId="13CB5EEC" w14:textId="16DF1E80" w:rsidR="003C548A" w:rsidRPr="001473B5" w:rsidRDefault="003C548A" w:rsidP="003C548A"/>
    <w:p w14:paraId="7C0551BB" w14:textId="77777777" w:rsidR="003C548A" w:rsidRPr="00FB2055" w:rsidRDefault="003C548A" w:rsidP="003B534B">
      <w:pPr>
        <w:pStyle w:val="Heading3"/>
      </w:pPr>
      <w:bookmarkStart w:id="4663" w:name="_Toc339626881"/>
      <w:r w:rsidRPr="00FB2055">
        <w:t xml:space="preserve">Example 4: Testing </w:t>
      </w:r>
      <w:r>
        <w:t>o</w:t>
      </w:r>
      <w:r w:rsidRPr="00FB2055">
        <w:t xml:space="preserve">verlap of </w:t>
      </w:r>
      <w:r>
        <w:t>g</w:t>
      </w:r>
      <w:r w:rsidRPr="00FB2055">
        <w:t xml:space="preserve">ene and </w:t>
      </w:r>
      <w:r>
        <w:t>s</w:t>
      </w:r>
      <w:r w:rsidRPr="00FB2055">
        <w:t xml:space="preserve">ource lists, </w:t>
      </w:r>
      <w:r>
        <w:t>o</w:t>
      </w:r>
      <w:r w:rsidRPr="00FB2055">
        <w:t xml:space="preserve">utputting </w:t>
      </w:r>
      <w:r>
        <w:t>r</w:t>
      </w:r>
      <w:r w:rsidRPr="00FB2055">
        <w:t>egions</w:t>
      </w:r>
      <w:r>
        <w:t>.</w:t>
      </w:r>
      <w:bookmarkEnd w:id="4663"/>
    </w:p>
    <w:p w14:paraId="731D7681" w14:textId="77777777" w:rsidR="003C548A" w:rsidRPr="00165549" w:rsidRDefault="003C548A">
      <w:pPr>
        <w:rPr>
          <w:ins w:id="4664" w:author="Alexander Thomas Frase" w:date="2012-10-31T16:32:00Z"/>
          <w:rFonts w:cs="Times New Roman"/>
          <w:bCs/>
          <w:rPrChange w:id="4665" w:author="Alexander Thomas Frase" w:date="2012-10-31T16:32:00Z">
            <w:rPr>
              <w:ins w:id="4666" w:author="Alexander Thomas Frase" w:date="2012-10-31T16:32:00Z"/>
              <w:rFonts w:cs="Times New Roman"/>
              <w:b/>
              <w:bCs/>
            </w:rPr>
          </w:rPrChange>
        </w:rPr>
        <w:pPrChange w:id="4667" w:author="Alexander Thomas Frase" w:date="2012-10-31T16:32:00Z">
          <w:pPr>
            <w:pStyle w:val="ListParagraph"/>
          </w:pPr>
        </w:pPrChange>
      </w:pPr>
    </w:p>
    <w:p w14:paraId="73202665" w14:textId="5E5D9C50" w:rsidR="00165549" w:rsidRDefault="00165549">
      <w:pPr>
        <w:rPr>
          <w:ins w:id="4668" w:author="Alexander Thomas Frase" w:date="2012-10-31T16:32:00Z"/>
          <w:rFonts w:cs="Times New Roman"/>
          <w:bCs/>
        </w:rPr>
        <w:pPrChange w:id="4669" w:author="Alexander Thomas Frase" w:date="2012-10-31T16:32:00Z">
          <w:pPr>
            <w:pStyle w:val="ListParagraph"/>
          </w:pPr>
        </w:pPrChange>
      </w:pPr>
      <w:ins w:id="4670" w:author="Alexander Thomas Frase" w:date="2012-10-31T16:32:00Z">
        <w:r w:rsidRPr="00165549">
          <w:rPr>
            <w:rFonts w:cs="Times New Roman"/>
            <w:bCs/>
            <w:rPrChange w:id="4671" w:author="Alexander Thomas Frase" w:date="2012-10-31T16:32:00Z">
              <w:rPr>
                <w:rFonts w:cs="Times New Roman"/>
                <w:b/>
                <w:bCs/>
              </w:rPr>
            </w:rPrChange>
          </w:rPr>
          <w:t>Configuration:</w:t>
        </w:r>
      </w:ins>
    </w:p>
    <w:p w14:paraId="078DB44D" w14:textId="77777777" w:rsidR="00165549" w:rsidRDefault="00165549">
      <w:pPr>
        <w:rPr>
          <w:ins w:id="4672" w:author="Alexander Thomas Frase" w:date="2012-10-31T16:32:00Z"/>
          <w:rFonts w:cs="Times New Roman"/>
          <w:bCs/>
        </w:rPr>
        <w:pPrChange w:id="4673" w:author="Alexander Thomas Frase" w:date="2012-10-31T16:32:00Z">
          <w:pPr>
            <w:pStyle w:val="ListParagraph"/>
          </w:pPr>
        </w:pPrChange>
      </w:pPr>
    </w:p>
    <w:tbl>
      <w:tblPr>
        <w:tblStyle w:val="TableGrid"/>
        <w:tblW w:w="8640" w:type="dxa"/>
        <w:tblInd w:w="720" w:type="dxa"/>
        <w:tblLook w:val="04A0" w:firstRow="1" w:lastRow="0" w:firstColumn="1" w:lastColumn="0" w:noHBand="0" w:noVBand="1"/>
        <w:tblPrChange w:id="4674" w:author="Alexander Thomas Frase" w:date="2012-10-31T16:33:00Z">
          <w:tblPr>
            <w:tblStyle w:val="TableGrid"/>
            <w:tblW w:w="0" w:type="auto"/>
            <w:tblLook w:val="04A0" w:firstRow="1" w:lastRow="0" w:firstColumn="1" w:lastColumn="0" w:noHBand="0" w:noVBand="1"/>
          </w:tblPr>
        </w:tblPrChange>
      </w:tblPr>
      <w:tblGrid>
        <w:gridCol w:w="8640"/>
        <w:tblGridChange w:id="4675">
          <w:tblGrid>
            <w:gridCol w:w="10152"/>
          </w:tblGrid>
        </w:tblGridChange>
      </w:tblGrid>
      <w:tr w:rsidR="00165549" w:rsidRPr="00165549" w14:paraId="092BF6A3" w14:textId="77777777" w:rsidTr="00165549">
        <w:trPr>
          <w:ins w:id="4676" w:author="Alexander Thomas Frase" w:date="2012-10-31T16:32:00Z"/>
        </w:trPr>
        <w:tc>
          <w:tcPr>
            <w:tcW w:w="10152" w:type="dxa"/>
            <w:tcPrChange w:id="4677" w:author="Alexander Thomas Frase" w:date="2012-10-31T16:33:00Z">
              <w:tcPr>
                <w:tcW w:w="10152" w:type="dxa"/>
              </w:tcPr>
            </w:tcPrChange>
          </w:tcPr>
          <w:p w14:paraId="1A319F91" w14:textId="2828977B" w:rsidR="00165549" w:rsidRPr="00165549" w:rsidRDefault="00165549" w:rsidP="00165549">
            <w:pPr>
              <w:rPr>
                <w:ins w:id="4678" w:author="Alexander Thomas Frase" w:date="2012-10-31T16:32:00Z"/>
                <w:rFonts w:ascii="Courier New" w:hAnsi="Courier New" w:cs="Courier New"/>
                <w:bCs/>
                <w:sz w:val="22"/>
                <w:rPrChange w:id="4679" w:author="Alexander Thomas Frase" w:date="2012-10-31T16:33:00Z">
                  <w:rPr>
                    <w:ins w:id="4680" w:author="Alexander Thomas Frase" w:date="2012-10-31T16:32:00Z"/>
                    <w:rFonts w:cs="Times New Roman"/>
                    <w:bCs/>
                  </w:rPr>
                </w:rPrChange>
              </w:rPr>
            </w:pPr>
            <w:ins w:id="4681" w:author="Alexander Thomas Frase" w:date="2012-10-31T16:32:00Z">
              <w:r w:rsidRPr="00165549">
                <w:rPr>
                  <w:rFonts w:ascii="Courier New" w:hAnsi="Courier New" w:cs="Courier New"/>
                  <w:bCs/>
                  <w:sz w:val="22"/>
                  <w:rPrChange w:id="4682" w:author="Alexander Thomas Frase" w:date="2012-10-31T16:33:00Z">
                    <w:rPr>
                      <w:rFonts w:cs="Times New Roman"/>
                      <w:bCs/>
                    </w:rPr>
                  </w:rPrChange>
                </w:rPr>
                <w:t xml:space="preserve">KNOWLEDGE </w:t>
              </w:r>
              <w:proofErr w:type="spellStart"/>
              <w:r w:rsidRPr="00165549">
                <w:rPr>
                  <w:rFonts w:ascii="Courier New" w:hAnsi="Courier New" w:cs="Courier New"/>
                  <w:bCs/>
                  <w:sz w:val="22"/>
                  <w:rPrChange w:id="4683" w:author="Alexander Thomas Frase" w:date="2012-10-31T16:33:00Z">
                    <w:rPr>
                      <w:rFonts w:cs="Times New Roman"/>
                      <w:bCs/>
                    </w:rPr>
                  </w:rPrChange>
                </w:rPr>
                <w:t>test.db</w:t>
              </w:r>
              <w:proofErr w:type="spellEnd"/>
            </w:ins>
          </w:p>
          <w:p w14:paraId="5FDDE0FD" w14:textId="51E708A0" w:rsidR="00165549" w:rsidRPr="00165549" w:rsidRDefault="00165549" w:rsidP="00165549">
            <w:pPr>
              <w:rPr>
                <w:ins w:id="4684" w:author="Alexander Thomas Frase" w:date="2012-10-31T16:32:00Z"/>
                <w:rFonts w:ascii="Courier New" w:hAnsi="Courier New" w:cs="Courier New"/>
                <w:bCs/>
                <w:sz w:val="22"/>
                <w:rPrChange w:id="4685" w:author="Alexander Thomas Frase" w:date="2012-10-31T16:33:00Z">
                  <w:rPr>
                    <w:ins w:id="4686" w:author="Alexander Thomas Frase" w:date="2012-10-31T16:32:00Z"/>
                    <w:rFonts w:cs="Times New Roman"/>
                    <w:bCs/>
                  </w:rPr>
                </w:rPrChange>
              </w:rPr>
            </w:pPr>
            <w:ins w:id="4687" w:author="Alexander Thomas Frase" w:date="2012-10-31T16:32:00Z">
              <w:r w:rsidRPr="00165549">
                <w:rPr>
                  <w:rFonts w:ascii="Courier New" w:hAnsi="Courier New" w:cs="Courier New"/>
                  <w:bCs/>
                  <w:sz w:val="22"/>
                  <w:rPrChange w:id="4688" w:author="Alexander Thomas Frase" w:date="2012-10-31T16:33:00Z">
                    <w:rPr>
                      <w:rFonts w:cs="Times New Roman"/>
                      <w:bCs/>
                    </w:rPr>
                  </w:rPrChange>
                </w:rPr>
                <w:t>GENE A C E G P R</w:t>
              </w:r>
            </w:ins>
          </w:p>
          <w:p w14:paraId="429D5091" w14:textId="77777777" w:rsidR="00165549" w:rsidRPr="00165549" w:rsidRDefault="00165549" w:rsidP="00165549">
            <w:pPr>
              <w:rPr>
                <w:ins w:id="4689" w:author="Alexander Thomas Frase" w:date="2012-10-31T16:32:00Z"/>
                <w:rFonts w:ascii="Courier New" w:hAnsi="Courier New" w:cs="Courier New"/>
                <w:bCs/>
                <w:sz w:val="22"/>
                <w:rPrChange w:id="4690" w:author="Alexander Thomas Frase" w:date="2012-10-31T16:33:00Z">
                  <w:rPr>
                    <w:ins w:id="4691" w:author="Alexander Thomas Frase" w:date="2012-10-31T16:32:00Z"/>
                    <w:rFonts w:cs="Times New Roman"/>
                    <w:bCs/>
                  </w:rPr>
                </w:rPrChange>
              </w:rPr>
            </w:pPr>
            <w:ins w:id="4692" w:author="Alexander Thomas Frase" w:date="2012-10-31T16:32:00Z">
              <w:r w:rsidRPr="00165549">
                <w:rPr>
                  <w:rFonts w:ascii="Courier New" w:hAnsi="Courier New" w:cs="Courier New"/>
                  <w:bCs/>
                  <w:sz w:val="22"/>
                  <w:rPrChange w:id="4693" w:author="Alexander Thomas Frase" w:date="2012-10-31T16:33:00Z">
                    <w:rPr>
                      <w:rFonts w:cs="Times New Roman"/>
                      <w:bCs/>
                    </w:rPr>
                  </w:rPrChange>
                </w:rPr>
                <w:t>SOURCE spectrum</w:t>
              </w:r>
            </w:ins>
          </w:p>
          <w:p w14:paraId="7F2352C9" w14:textId="1361B2F8" w:rsidR="00165549" w:rsidRPr="00165549" w:rsidRDefault="00165549" w:rsidP="00165549">
            <w:pPr>
              <w:rPr>
                <w:ins w:id="4694" w:author="Alexander Thomas Frase" w:date="2012-10-31T16:32:00Z"/>
                <w:rFonts w:ascii="Courier New" w:hAnsi="Courier New" w:cs="Courier New"/>
                <w:bCs/>
                <w:sz w:val="22"/>
                <w:rPrChange w:id="4695" w:author="Alexander Thomas Frase" w:date="2012-10-31T16:33:00Z">
                  <w:rPr>
                    <w:ins w:id="4696" w:author="Alexander Thomas Frase" w:date="2012-10-31T16:32:00Z"/>
                    <w:rFonts w:cs="Times New Roman"/>
                    <w:bCs/>
                  </w:rPr>
                </w:rPrChange>
              </w:rPr>
            </w:pPr>
            <w:ins w:id="4697" w:author="Alexander Thomas Frase" w:date="2012-10-31T16:32:00Z">
              <w:r w:rsidRPr="00165549">
                <w:rPr>
                  <w:rFonts w:ascii="Courier New" w:hAnsi="Courier New" w:cs="Courier New"/>
                  <w:bCs/>
                  <w:sz w:val="22"/>
                  <w:rPrChange w:id="4698" w:author="Alexander Thomas Frase" w:date="2012-10-31T16:33:00Z">
                    <w:rPr>
                      <w:rFonts w:cs="Times New Roman"/>
                      <w:bCs/>
                    </w:rPr>
                  </w:rPrChange>
                </w:rPr>
                <w:t>FILTER region</w:t>
              </w:r>
            </w:ins>
          </w:p>
        </w:tc>
      </w:tr>
    </w:tbl>
    <w:p w14:paraId="0EB67E62" w14:textId="77777777" w:rsidR="00165549" w:rsidRDefault="00165549">
      <w:pPr>
        <w:rPr>
          <w:ins w:id="4699" w:author="Alexander Thomas Frase" w:date="2012-11-02T13:33:00Z"/>
          <w:rFonts w:cs="Times New Roman"/>
          <w:bCs/>
        </w:rPr>
        <w:pPrChange w:id="4700" w:author="Alexander Thomas Frase" w:date="2012-11-02T13:33:00Z">
          <w:pPr>
            <w:pStyle w:val="ListParagraph"/>
          </w:pPr>
        </w:pPrChange>
      </w:pPr>
    </w:p>
    <w:p w14:paraId="3F7B1AEE" w14:textId="77777777" w:rsidR="00150551" w:rsidRDefault="00150551">
      <w:pPr>
        <w:rPr>
          <w:ins w:id="4701" w:author="Alexander Thomas Frase" w:date="2012-11-02T13:33:00Z"/>
          <w:rFonts w:cs="Times New Roman"/>
          <w:bCs/>
        </w:rPr>
        <w:pPrChange w:id="4702" w:author="Alexander Thomas Frase" w:date="2012-11-02T13:33:00Z">
          <w:pPr>
            <w:pStyle w:val="ListParagraph"/>
          </w:pPr>
        </w:pPrChange>
      </w:pPr>
    </w:p>
    <w:p w14:paraId="70C4F8C5" w14:textId="77777777" w:rsidR="00150551" w:rsidRDefault="00150551">
      <w:pPr>
        <w:rPr>
          <w:ins w:id="4703" w:author="Alexander Thomas Frase" w:date="2012-11-02T13:33:00Z"/>
          <w:rFonts w:cs="Times New Roman"/>
          <w:bCs/>
        </w:rPr>
        <w:pPrChange w:id="4704" w:author="Alexander Thomas Frase" w:date="2012-11-02T13:33:00Z">
          <w:pPr>
            <w:pStyle w:val="ListParagraph"/>
          </w:pPr>
        </w:pPrChange>
      </w:pPr>
    </w:p>
    <w:p w14:paraId="4F889560" w14:textId="77777777" w:rsidR="00150551" w:rsidRDefault="00150551">
      <w:pPr>
        <w:rPr>
          <w:ins w:id="4705" w:author="Alexander Thomas Frase" w:date="2012-10-31T16:33:00Z"/>
          <w:rFonts w:cs="Times New Roman"/>
          <w:bCs/>
        </w:rPr>
        <w:pPrChange w:id="4706" w:author="Alexander Thomas Frase" w:date="2012-11-02T13:33:00Z">
          <w:pPr>
            <w:pStyle w:val="ListParagraph"/>
          </w:pPr>
        </w:pPrChange>
      </w:pPr>
    </w:p>
    <w:p w14:paraId="554ECD26" w14:textId="12490BFF" w:rsidR="00165549" w:rsidRDefault="00165549">
      <w:pPr>
        <w:rPr>
          <w:ins w:id="4707" w:author="Alexander Thomas Frase" w:date="2012-10-31T16:33:00Z"/>
          <w:rFonts w:cs="Times New Roman"/>
          <w:bCs/>
        </w:rPr>
        <w:pPrChange w:id="4708" w:author="Alexander Thomas Frase" w:date="2012-10-31T16:32:00Z">
          <w:pPr>
            <w:pStyle w:val="ListParagraph"/>
          </w:pPr>
        </w:pPrChange>
      </w:pPr>
      <w:ins w:id="4709" w:author="Alexander Thomas Frase" w:date="2012-10-31T16:33:00Z">
        <w:r>
          <w:rPr>
            <w:rFonts w:cs="Times New Roman"/>
            <w:bCs/>
          </w:rPr>
          <w:t>Output:</w:t>
        </w:r>
      </w:ins>
    </w:p>
    <w:p w14:paraId="6E88D465" w14:textId="77777777" w:rsidR="00165549" w:rsidRDefault="00165549">
      <w:pPr>
        <w:rPr>
          <w:ins w:id="4710" w:author="Alexander Thomas Frase" w:date="2012-10-31T16:33:00Z"/>
          <w:rFonts w:cs="Times New Roman"/>
          <w:bCs/>
        </w:rPr>
        <w:pPrChange w:id="4711" w:author="Alexander Thomas Frase" w:date="2012-10-31T16:32: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712" w:author="Alexander Thomas Frase" w:date="2012-10-31T16:34:00Z">
          <w:tblPr>
            <w:tblStyle w:val="TableGrid"/>
            <w:tblW w:w="0" w:type="auto"/>
            <w:tblLook w:val="04A0" w:firstRow="1" w:lastRow="0" w:firstColumn="1" w:lastColumn="0" w:noHBand="0" w:noVBand="1"/>
          </w:tblPr>
        </w:tblPrChange>
      </w:tblPr>
      <w:tblGrid>
        <w:gridCol w:w="877"/>
        <w:gridCol w:w="1141"/>
        <w:gridCol w:w="1009"/>
        <w:gridCol w:w="5631"/>
        <w:tblGridChange w:id="4713">
          <w:tblGrid>
            <w:gridCol w:w="2538"/>
            <w:gridCol w:w="2538"/>
            <w:gridCol w:w="2538"/>
            <w:gridCol w:w="2538"/>
          </w:tblGrid>
        </w:tblGridChange>
      </w:tblGrid>
      <w:tr w:rsidR="00165549" w:rsidRPr="00165549" w14:paraId="15C80C47" w14:textId="77777777" w:rsidTr="00165549">
        <w:trPr>
          <w:ins w:id="4714" w:author="Alexander Thomas Frase" w:date="2012-10-31T16:33:00Z"/>
        </w:trPr>
        <w:tc>
          <w:tcPr>
            <w:tcW w:w="877" w:type="dxa"/>
            <w:tcPrChange w:id="4715" w:author="Alexander Thomas Frase" w:date="2012-10-31T16:34:00Z">
              <w:tcPr>
                <w:tcW w:w="2538" w:type="dxa"/>
              </w:tcPr>
            </w:tcPrChange>
          </w:tcPr>
          <w:p w14:paraId="4967809F" w14:textId="268C8C5F" w:rsidR="00165549" w:rsidRPr="00165549" w:rsidRDefault="00165549" w:rsidP="00165549">
            <w:pPr>
              <w:rPr>
                <w:ins w:id="4716" w:author="Alexander Thomas Frase" w:date="2012-10-31T16:33:00Z"/>
                <w:rFonts w:ascii="Courier New" w:hAnsi="Courier New" w:cs="Courier New"/>
                <w:bCs/>
                <w:sz w:val="22"/>
                <w:rPrChange w:id="4717" w:author="Alexander Thomas Frase" w:date="2012-10-31T16:34:00Z">
                  <w:rPr>
                    <w:ins w:id="4718" w:author="Alexander Thomas Frase" w:date="2012-10-31T16:33:00Z"/>
                    <w:rFonts w:cs="Times New Roman"/>
                    <w:bCs/>
                  </w:rPr>
                </w:rPrChange>
              </w:rPr>
            </w:pPr>
            <w:ins w:id="4719" w:author="Alexander Thomas Frase" w:date="2012-10-31T16:33:00Z">
              <w:r w:rsidRPr="00165549">
                <w:rPr>
                  <w:rFonts w:ascii="Courier New" w:hAnsi="Courier New" w:cs="Courier New"/>
                  <w:bCs/>
                  <w:sz w:val="22"/>
                  <w:rPrChange w:id="4720" w:author="Alexander Thomas Frase" w:date="2012-10-31T16:34:00Z">
                    <w:rPr>
                      <w:rFonts w:cs="Times New Roman"/>
                      <w:bCs/>
                    </w:rPr>
                  </w:rPrChange>
                </w:rPr>
                <w:t>#</w:t>
              </w:r>
              <w:proofErr w:type="spellStart"/>
              <w:r w:rsidRPr="00165549">
                <w:rPr>
                  <w:rFonts w:ascii="Courier New" w:hAnsi="Courier New" w:cs="Courier New"/>
                  <w:bCs/>
                  <w:sz w:val="22"/>
                  <w:rPrChange w:id="4721" w:author="Alexander Thomas Frase" w:date="2012-10-31T16:34:00Z">
                    <w:rPr>
                      <w:rFonts w:cs="Times New Roman"/>
                      <w:bCs/>
                    </w:rPr>
                  </w:rPrChange>
                </w:rPr>
                <w:t>chr</w:t>
              </w:r>
              <w:proofErr w:type="spellEnd"/>
            </w:ins>
          </w:p>
          <w:p w14:paraId="727C5317" w14:textId="77777777" w:rsidR="00165549" w:rsidRPr="00165549" w:rsidRDefault="00165549" w:rsidP="00165549">
            <w:pPr>
              <w:rPr>
                <w:ins w:id="4722" w:author="Alexander Thomas Frase" w:date="2012-10-31T16:33:00Z"/>
                <w:rFonts w:ascii="Courier New" w:hAnsi="Courier New" w:cs="Courier New"/>
                <w:bCs/>
                <w:sz w:val="22"/>
                <w:rPrChange w:id="4723" w:author="Alexander Thomas Frase" w:date="2012-10-31T16:34:00Z">
                  <w:rPr>
                    <w:ins w:id="4724" w:author="Alexander Thomas Frase" w:date="2012-10-31T16:33:00Z"/>
                    <w:rFonts w:cs="Times New Roman"/>
                    <w:bCs/>
                  </w:rPr>
                </w:rPrChange>
              </w:rPr>
            </w:pPr>
            <w:ins w:id="4725" w:author="Alexander Thomas Frase" w:date="2012-10-31T16:33:00Z">
              <w:r w:rsidRPr="00165549">
                <w:rPr>
                  <w:rFonts w:ascii="Courier New" w:hAnsi="Courier New" w:cs="Courier New"/>
                  <w:bCs/>
                  <w:sz w:val="22"/>
                  <w:rPrChange w:id="4726" w:author="Alexander Thomas Frase" w:date="2012-10-31T16:34:00Z">
                    <w:rPr>
                      <w:rFonts w:cs="Times New Roman"/>
                      <w:bCs/>
                    </w:rPr>
                  </w:rPrChange>
                </w:rPr>
                <w:t>3</w:t>
              </w:r>
            </w:ins>
          </w:p>
          <w:p w14:paraId="21911DE9" w14:textId="275BB7AF" w:rsidR="00165549" w:rsidRPr="00165549" w:rsidRDefault="00165549" w:rsidP="00165549">
            <w:pPr>
              <w:rPr>
                <w:ins w:id="4727" w:author="Alexander Thomas Frase" w:date="2012-10-31T16:33:00Z"/>
                <w:rFonts w:ascii="Courier New" w:hAnsi="Courier New" w:cs="Courier New"/>
                <w:bCs/>
                <w:sz w:val="22"/>
                <w:rPrChange w:id="4728" w:author="Alexander Thomas Frase" w:date="2012-10-31T16:34:00Z">
                  <w:rPr>
                    <w:ins w:id="4729" w:author="Alexander Thomas Frase" w:date="2012-10-31T16:33:00Z"/>
                    <w:rFonts w:cs="Times New Roman"/>
                    <w:bCs/>
                  </w:rPr>
                </w:rPrChange>
              </w:rPr>
            </w:pPr>
            <w:ins w:id="4730" w:author="Alexander Thomas Frase" w:date="2012-10-31T16:33:00Z">
              <w:r w:rsidRPr="00165549">
                <w:rPr>
                  <w:rFonts w:ascii="Courier New" w:hAnsi="Courier New" w:cs="Courier New"/>
                  <w:bCs/>
                  <w:sz w:val="22"/>
                  <w:rPrChange w:id="4731" w:author="Alexander Thomas Frase" w:date="2012-10-31T16:34:00Z">
                    <w:rPr>
                      <w:rFonts w:cs="Times New Roman"/>
                      <w:bCs/>
                    </w:rPr>
                  </w:rPrChange>
                </w:rPr>
                <w:t>3</w:t>
              </w:r>
            </w:ins>
          </w:p>
        </w:tc>
        <w:tc>
          <w:tcPr>
            <w:tcW w:w="1141" w:type="dxa"/>
            <w:tcPrChange w:id="4732" w:author="Alexander Thomas Frase" w:date="2012-10-31T16:34:00Z">
              <w:tcPr>
                <w:tcW w:w="2538" w:type="dxa"/>
              </w:tcPr>
            </w:tcPrChange>
          </w:tcPr>
          <w:p w14:paraId="334067C4" w14:textId="48A63D0D" w:rsidR="00165549" w:rsidRPr="00165549" w:rsidRDefault="00165549" w:rsidP="00165549">
            <w:pPr>
              <w:rPr>
                <w:ins w:id="4733" w:author="Alexander Thomas Frase" w:date="2012-10-31T16:33:00Z"/>
                <w:rFonts w:ascii="Courier New" w:hAnsi="Courier New" w:cs="Courier New"/>
                <w:bCs/>
                <w:sz w:val="22"/>
                <w:rPrChange w:id="4734" w:author="Alexander Thomas Frase" w:date="2012-10-31T16:34:00Z">
                  <w:rPr>
                    <w:ins w:id="4735" w:author="Alexander Thomas Frase" w:date="2012-10-31T16:33:00Z"/>
                    <w:rFonts w:cs="Times New Roman"/>
                    <w:bCs/>
                  </w:rPr>
                </w:rPrChange>
              </w:rPr>
            </w:pPr>
            <w:ins w:id="4736" w:author="Alexander Thomas Frase" w:date="2012-10-31T16:33:00Z">
              <w:r w:rsidRPr="00165549">
                <w:rPr>
                  <w:rFonts w:ascii="Courier New" w:hAnsi="Courier New" w:cs="Courier New"/>
                  <w:bCs/>
                  <w:sz w:val="22"/>
                  <w:rPrChange w:id="4737" w:author="Alexander Thomas Frase" w:date="2012-10-31T16:34:00Z">
                    <w:rPr>
                      <w:rFonts w:cs="Times New Roman"/>
                      <w:bCs/>
                    </w:rPr>
                  </w:rPrChange>
                </w:rPr>
                <w:t>region</w:t>
              </w:r>
            </w:ins>
          </w:p>
          <w:p w14:paraId="53840573" w14:textId="77777777" w:rsidR="00165549" w:rsidRPr="00165549" w:rsidRDefault="00165549" w:rsidP="00165549">
            <w:pPr>
              <w:rPr>
                <w:ins w:id="4738" w:author="Alexander Thomas Frase" w:date="2012-10-31T16:33:00Z"/>
                <w:rFonts w:ascii="Courier New" w:hAnsi="Courier New" w:cs="Courier New"/>
                <w:bCs/>
                <w:sz w:val="22"/>
                <w:rPrChange w:id="4739" w:author="Alexander Thomas Frase" w:date="2012-10-31T16:34:00Z">
                  <w:rPr>
                    <w:ins w:id="4740" w:author="Alexander Thomas Frase" w:date="2012-10-31T16:33:00Z"/>
                    <w:rFonts w:cs="Times New Roman"/>
                    <w:bCs/>
                  </w:rPr>
                </w:rPrChange>
              </w:rPr>
            </w:pPr>
            <w:ins w:id="4741" w:author="Alexander Thomas Frase" w:date="2012-10-31T16:33:00Z">
              <w:r w:rsidRPr="00165549">
                <w:rPr>
                  <w:rFonts w:ascii="Courier New" w:hAnsi="Courier New" w:cs="Courier New"/>
                  <w:bCs/>
                  <w:sz w:val="22"/>
                  <w:rPrChange w:id="4742" w:author="Alexander Thomas Frase" w:date="2012-10-31T16:34:00Z">
                    <w:rPr>
                      <w:rFonts w:cs="Times New Roman"/>
                      <w:bCs/>
                    </w:rPr>
                  </w:rPrChange>
                </w:rPr>
                <w:t>P</w:t>
              </w:r>
            </w:ins>
          </w:p>
          <w:p w14:paraId="573528FE" w14:textId="3EC8FF7F" w:rsidR="00165549" w:rsidRPr="00165549" w:rsidRDefault="00165549" w:rsidP="00165549">
            <w:pPr>
              <w:rPr>
                <w:ins w:id="4743" w:author="Alexander Thomas Frase" w:date="2012-10-31T16:33:00Z"/>
                <w:rFonts w:ascii="Courier New" w:hAnsi="Courier New" w:cs="Courier New"/>
                <w:bCs/>
                <w:sz w:val="22"/>
                <w:rPrChange w:id="4744" w:author="Alexander Thomas Frase" w:date="2012-10-31T16:34:00Z">
                  <w:rPr>
                    <w:ins w:id="4745" w:author="Alexander Thomas Frase" w:date="2012-10-31T16:33:00Z"/>
                    <w:rFonts w:cs="Times New Roman"/>
                    <w:bCs/>
                  </w:rPr>
                </w:rPrChange>
              </w:rPr>
            </w:pPr>
            <w:ins w:id="4746" w:author="Alexander Thomas Frase" w:date="2012-10-31T16:33:00Z">
              <w:r w:rsidRPr="00165549">
                <w:rPr>
                  <w:rFonts w:ascii="Courier New" w:hAnsi="Courier New" w:cs="Courier New"/>
                  <w:bCs/>
                  <w:sz w:val="22"/>
                  <w:rPrChange w:id="4747" w:author="Alexander Thomas Frase" w:date="2012-10-31T16:34:00Z">
                    <w:rPr>
                      <w:rFonts w:cs="Times New Roman"/>
                      <w:bCs/>
                    </w:rPr>
                  </w:rPrChange>
                </w:rPr>
                <w:t>R</w:t>
              </w:r>
            </w:ins>
          </w:p>
        </w:tc>
        <w:tc>
          <w:tcPr>
            <w:tcW w:w="1009" w:type="dxa"/>
            <w:tcPrChange w:id="4748" w:author="Alexander Thomas Frase" w:date="2012-10-31T16:34:00Z">
              <w:tcPr>
                <w:tcW w:w="2538" w:type="dxa"/>
              </w:tcPr>
            </w:tcPrChange>
          </w:tcPr>
          <w:p w14:paraId="254D5A36" w14:textId="64676A13" w:rsidR="00165549" w:rsidRPr="00165549" w:rsidRDefault="00165549" w:rsidP="00165549">
            <w:pPr>
              <w:rPr>
                <w:ins w:id="4749" w:author="Alexander Thomas Frase" w:date="2012-10-31T16:33:00Z"/>
                <w:rFonts w:ascii="Courier New" w:hAnsi="Courier New" w:cs="Courier New"/>
                <w:bCs/>
                <w:sz w:val="22"/>
                <w:rPrChange w:id="4750" w:author="Alexander Thomas Frase" w:date="2012-10-31T16:34:00Z">
                  <w:rPr>
                    <w:ins w:id="4751" w:author="Alexander Thomas Frase" w:date="2012-10-31T16:33:00Z"/>
                    <w:rFonts w:cs="Times New Roman"/>
                    <w:bCs/>
                  </w:rPr>
                </w:rPrChange>
              </w:rPr>
            </w:pPr>
            <w:ins w:id="4752" w:author="Alexander Thomas Frase" w:date="2012-10-31T16:33:00Z">
              <w:r w:rsidRPr="00165549">
                <w:rPr>
                  <w:rFonts w:ascii="Courier New" w:hAnsi="Courier New" w:cs="Courier New"/>
                  <w:bCs/>
                  <w:sz w:val="22"/>
                  <w:rPrChange w:id="4753" w:author="Alexander Thomas Frase" w:date="2012-10-31T16:34:00Z">
                    <w:rPr>
                      <w:rFonts w:cs="Times New Roman"/>
                      <w:bCs/>
                    </w:rPr>
                  </w:rPrChange>
                </w:rPr>
                <w:t>start</w:t>
              </w:r>
            </w:ins>
          </w:p>
          <w:p w14:paraId="7DBBACBA" w14:textId="77777777" w:rsidR="00165549" w:rsidRPr="00165549" w:rsidRDefault="00165549" w:rsidP="00165549">
            <w:pPr>
              <w:rPr>
                <w:ins w:id="4754" w:author="Alexander Thomas Frase" w:date="2012-10-31T16:33:00Z"/>
                <w:rFonts w:ascii="Courier New" w:hAnsi="Courier New" w:cs="Courier New"/>
                <w:bCs/>
                <w:sz w:val="22"/>
                <w:rPrChange w:id="4755" w:author="Alexander Thomas Frase" w:date="2012-10-31T16:34:00Z">
                  <w:rPr>
                    <w:ins w:id="4756" w:author="Alexander Thomas Frase" w:date="2012-10-31T16:33:00Z"/>
                    <w:rFonts w:cs="Times New Roman"/>
                    <w:bCs/>
                  </w:rPr>
                </w:rPrChange>
              </w:rPr>
            </w:pPr>
            <w:ins w:id="4757" w:author="Alexander Thomas Frase" w:date="2012-10-31T16:33:00Z">
              <w:r w:rsidRPr="00165549">
                <w:rPr>
                  <w:rFonts w:ascii="Courier New" w:hAnsi="Courier New" w:cs="Courier New"/>
                  <w:bCs/>
                  <w:sz w:val="22"/>
                  <w:rPrChange w:id="4758" w:author="Alexander Thomas Frase" w:date="2012-10-31T16:34:00Z">
                    <w:rPr>
                      <w:rFonts w:cs="Times New Roman"/>
                      <w:bCs/>
                    </w:rPr>
                  </w:rPrChange>
                </w:rPr>
                <w:t>14</w:t>
              </w:r>
            </w:ins>
          </w:p>
          <w:p w14:paraId="2D727EB4" w14:textId="00F777C7" w:rsidR="00165549" w:rsidRPr="00165549" w:rsidRDefault="00165549" w:rsidP="00165549">
            <w:pPr>
              <w:rPr>
                <w:ins w:id="4759" w:author="Alexander Thomas Frase" w:date="2012-10-31T16:33:00Z"/>
                <w:rFonts w:ascii="Courier New" w:hAnsi="Courier New" w:cs="Courier New"/>
                <w:bCs/>
                <w:sz w:val="22"/>
                <w:rPrChange w:id="4760" w:author="Alexander Thomas Frase" w:date="2012-10-31T16:34:00Z">
                  <w:rPr>
                    <w:ins w:id="4761" w:author="Alexander Thomas Frase" w:date="2012-10-31T16:33:00Z"/>
                    <w:rFonts w:cs="Times New Roman"/>
                    <w:bCs/>
                  </w:rPr>
                </w:rPrChange>
              </w:rPr>
            </w:pPr>
            <w:ins w:id="4762" w:author="Alexander Thomas Frase" w:date="2012-10-31T16:33:00Z">
              <w:r w:rsidRPr="00165549">
                <w:rPr>
                  <w:rFonts w:ascii="Courier New" w:hAnsi="Courier New" w:cs="Courier New"/>
                  <w:bCs/>
                  <w:sz w:val="22"/>
                  <w:rPrChange w:id="4763" w:author="Alexander Thomas Frase" w:date="2012-10-31T16:34:00Z">
                    <w:rPr>
                      <w:rFonts w:cs="Times New Roman"/>
                      <w:bCs/>
                    </w:rPr>
                  </w:rPrChange>
                </w:rPr>
                <w:t>44</w:t>
              </w:r>
            </w:ins>
          </w:p>
        </w:tc>
        <w:tc>
          <w:tcPr>
            <w:tcW w:w="5631" w:type="dxa"/>
            <w:tcPrChange w:id="4764" w:author="Alexander Thomas Frase" w:date="2012-10-31T16:34:00Z">
              <w:tcPr>
                <w:tcW w:w="2538" w:type="dxa"/>
              </w:tcPr>
            </w:tcPrChange>
          </w:tcPr>
          <w:p w14:paraId="056E81BB" w14:textId="39091BEF" w:rsidR="00165549" w:rsidRPr="00165549" w:rsidRDefault="00165549" w:rsidP="00165549">
            <w:pPr>
              <w:rPr>
                <w:ins w:id="4765" w:author="Alexander Thomas Frase" w:date="2012-10-31T16:33:00Z"/>
                <w:rFonts w:ascii="Courier New" w:hAnsi="Courier New" w:cs="Courier New"/>
                <w:bCs/>
                <w:sz w:val="22"/>
                <w:rPrChange w:id="4766" w:author="Alexander Thomas Frase" w:date="2012-10-31T16:34:00Z">
                  <w:rPr>
                    <w:ins w:id="4767" w:author="Alexander Thomas Frase" w:date="2012-10-31T16:33:00Z"/>
                    <w:rFonts w:cs="Times New Roman"/>
                    <w:bCs/>
                  </w:rPr>
                </w:rPrChange>
              </w:rPr>
            </w:pPr>
            <w:ins w:id="4768" w:author="Alexander Thomas Frase" w:date="2012-10-31T16:33:00Z">
              <w:r w:rsidRPr="00165549">
                <w:rPr>
                  <w:rFonts w:ascii="Courier New" w:hAnsi="Courier New" w:cs="Courier New"/>
                  <w:bCs/>
                  <w:sz w:val="22"/>
                  <w:rPrChange w:id="4769" w:author="Alexander Thomas Frase" w:date="2012-10-31T16:34:00Z">
                    <w:rPr>
                      <w:rFonts w:cs="Times New Roman"/>
                      <w:bCs/>
                    </w:rPr>
                  </w:rPrChange>
                </w:rPr>
                <w:t>stop</w:t>
              </w:r>
            </w:ins>
          </w:p>
          <w:p w14:paraId="60D97300" w14:textId="77777777" w:rsidR="00165549" w:rsidRPr="00165549" w:rsidRDefault="00165549" w:rsidP="00165549">
            <w:pPr>
              <w:rPr>
                <w:ins w:id="4770" w:author="Alexander Thomas Frase" w:date="2012-10-31T16:33:00Z"/>
                <w:rFonts w:ascii="Courier New" w:hAnsi="Courier New" w:cs="Courier New"/>
                <w:bCs/>
                <w:sz w:val="22"/>
                <w:rPrChange w:id="4771" w:author="Alexander Thomas Frase" w:date="2012-10-31T16:34:00Z">
                  <w:rPr>
                    <w:ins w:id="4772" w:author="Alexander Thomas Frase" w:date="2012-10-31T16:33:00Z"/>
                    <w:rFonts w:cs="Times New Roman"/>
                    <w:bCs/>
                  </w:rPr>
                </w:rPrChange>
              </w:rPr>
            </w:pPr>
            <w:ins w:id="4773" w:author="Alexander Thomas Frase" w:date="2012-10-31T16:33:00Z">
              <w:r w:rsidRPr="00165549">
                <w:rPr>
                  <w:rFonts w:ascii="Courier New" w:hAnsi="Courier New" w:cs="Courier New"/>
                  <w:bCs/>
                  <w:sz w:val="22"/>
                  <w:rPrChange w:id="4774" w:author="Alexander Thomas Frase" w:date="2012-10-31T16:34:00Z">
                    <w:rPr>
                      <w:rFonts w:cs="Times New Roman"/>
                      <w:bCs/>
                    </w:rPr>
                  </w:rPrChange>
                </w:rPr>
                <w:t>18</w:t>
              </w:r>
            </w:ins>
          </w:p>
          <w:p w14:paraId="1C737E7C" w14:textId="439222F9" w:rsidR="00165549" w:rsidRPr="00165549" w:rsidRDefault="00165549" w:rsidP="00165549">
            <w:pPr>
              <w:rPr>
                <w:ins w:id="4775" w:author="Alexander Thomas Frase" w:date="2012-10-31T16:33:00Z"/>
                <w:rFonts w:ascii="Courier New" w:hAnsi="Courier New" w:cs="Courier New"/>
                <w:bCs/>
                <w:sz w:val="22"/>
                <w:rPrChange w:id="4776" w:author="Alexander Thomas Frase" w:date="2012-10-31T16:34:00Z">
                  <w:rPr>
                    <w:ins w:id="4777" w:author="Alexander Thomas Frase" w:date="2012-10-31T16:33:00Z"/>
                    <w:rFonts w:cs="Times New Roman"/>
                    <w:bCs/>
                  </w:rPr>
                </w:rPrChange>
              </w:rPr>
            </w:pPr>
            <w:ins w:id="4778" w:author="Alexander Thomas Frase" w:date="2012-10-31T16:33:00Z">
              <w:r w:rsidRPr="00165549">
                <w:rPr>
                  <w:rFonts w:ascii="Courier New" w:hAnsi="Courier New" w:cs="Courier New"/>
                  <w:bCs/>
                  <w:sz w:val="22"/>
                  <w:rPrChange w:id="4779" w:author="Alexander Thomas Frase" w:date="2012-10-31T16:34:00Z">
                    <w:rPr>
                      <w:rFonts w:cs="Times New Roman"/>
                      <w:bCs/>
                    </w:rPr>
                  </w:rPrChange>
                </w:rPr>
                <w:t>52</w:t>
              </w:r>
            </w:ins>
          </w:p>
        </w:tc>
      </w:tr>
    </w:tbl>
    <w:p w14:paraId="456D64B3" w14:textId="18BDAEA4" w:rsidR="00165549" w:rsidRPr="00165549" w:rsidDel="00165549" w:rsidRDefault="00165549">
      <w:pPr>
        <w:rPr>
          <w:del w:id="4780" w:author="Alexander Thomas Frase" w:date="2012-10-31T16:33:00Z"/>
          <w:rFonts w:cs="Times New Roman"/>
          <w:bCs/>
        </w:rPr>
        <w:pPrChange w:id="4781" w:author="Alexander Thomas Frase" w:date="2012-10-31T16:32:00Z">
          <w:pPr>
            <w:pStyle w:val="ListParagraph"/>
          </w:pPr>
        </w:pPrChange>
      </w:pPr>
    </w:p>
    <w:p w14:paraId="4C583191" w14:textId="1E58A725" w:rsidR="003C548A" w:rsidDel="00165549" w:rsidRDefault="003C548A" w:rsidP="003C548A">
      <w:pPr>
        <w:pBdr>
          <w:top w:val="single" w:sz="4" w:space="1" w:color="auto"/>
          <w:left w:val="single" w:sz="4" w:space="4" w:color="auto"/>
          <w:bottom w:val="single" w:sz="4" w:space="1" w:color="auto"/>
          <w:right w:val="single" w:sz="4" w:space="4" w:color="auto"/>
        </w:pBdr>
        <w:rPr>
          <w:del w:id="4782" w:author="Alexander Thomas Frase" w:date="2012-10-31T16:33:00Z"/>
          <w:rFonts w:ascii="Courier New" w:eastAsia="Courier New" w:hAnsi="Courier New" w:cs="Courier New"/>
          <w:sz w:val="20"/>
          <w:szCs w:val="20"/>
        </w:rPr>
      </w:pPr>
      <w:del w:id="4783" w:author="Alexander Thomas Frase" w:date="2012-10-31T16:33:00Z">
        <w:r w:rsidRPr="00FB2055" w:rsidDel="00165549">
          <w:rPr>
            <w:rFonts w:ascii="Courier New" w:eastAsia="Courier New" w:hAnsi="Courier New" w:cs="Courier New"/>
            <w:sz w:val="20"/>
            <w:szCs w:val="20"/>
          </w:rPr>
          <w:delText>$ biofilter-2 --stdout -</w:delText>
        </w:r>
        <w:r w:rsidDel="00165549">
          <w:rPr>
            <w:rFonts w:ascii="Courier New" w:eastAsia="Courier New" w:hAnsi="Courier New" w:cs="Courier New"/>
            <w:sz w:val="20"/>
            <w:szCs w:val="20"/>
          </w:rPr>
          <w:delText>-</w:delText>
        </w:r>
        <w:r w:rsidRPr="00FB2055" w:rsidDel="00165549">
          <w:rPr>
            <w:rFonts w:ascii="Courier New" w:eastAsia="Courier New" w:hAnsi="Courier New" w:cs="Courier New"/>
            <w:sz w:val="20"/>
            <w:szCs w:val="20"/>
          </w:rPr>
          <w:delText>k</w:delText>
        </w:r>
        <w:r w:rsidDel="00165549">
          <w:rPr>
            <w:rFonts w:ascii="Courier New" w:eastAsia="Courier New" w:hAnsi="Courier New" w:cs="Courier New"/>
            <w:sz w:val="20"/>
            <w:szCs w:val="20"/>
          </w:rPr>
          <w:delText>nowledge</w:delText>
        </w:r>
        <w:r w:rsidRPr="00FB2055" w:rsidDel="00165549">
          <w:rPr>
            <w:rFonts w:ascii="Courier New" w:eastAsia="Courier New" w:hAnsi="Courier New" w:cs="Courier New"/>
            <w:sz w:val="20"/>
            <w:szCs w:val="20"/>
          </w:rPr>
          <w:delText xml:space="preserve"> test.db -</w:delText>
        </w:r>
        <w:r w:rsidDel="00165549">
          <w:rPr>
            <w:rFonts w:ascii="Courier New" w:eastAsia="Courier New" w:hAnsi="Courier New" w:cs="Courier New"/>
            <w:sz w:val="20"/>
            <w:szCs w:val="20"/>
          </w:rPr>
          <w:delText>-gene</w:delText>
        </w:r>
        <w:r w:rsidRPr="00FB2055" w:rsidDel="00165549">
          <w:rPr>
            <w:rFonts w:ascii="Courier New" w:eastAsia="Courier New" w:hAnsi="Courier New" w:cs="Courier New"/>
            <w:sz w:val="20"/>
            <w:szCs w:val="20"/>
          </w:rPr>
          <w:delText xml:space="preserve"> A C E G P R -</w:delText>
        </w:r>
        <w:r w:rsidDel="00165549">
          <w:rPr>
            <w:rFonts w:ascii="Courier New" w:eastAsia="Courier New" w:hAnsi="Courier New" w:cs="Courier New"/>
            <w:sz w:val="20"/>
            <w:szCs w:val="20"/>
          </w:rPr>
          <w:delText>-source</w:delText>
        </w:r>
        <w:r w:rsidRPr="00FB2055" w:rsidDel="00165549">
          <w:rPr>
            <w:rFonts w:ascii="Courier New" w:eastAsia="Courier New" w:hAnsi="Courier New" w:cs="Courier New"/>
            <w:sz w:val="20"/>
            <w:szCs w:val="20"/>
          </w:rPr>
          <w:delText xml:space="preserve"> spectrum -</w:delText>
        </w:r>
        <w:r w:rsidDel="00165549">
          <w:rPr>
            <w:rFonts w:ascii="Courier New" w:eastAsia="Courier New" w:hAnsi="Courier New" w:cs="Courier New"/>
            <w:sz w:val="20"/>
            <w:szCs w:val="20"/>
          </w:rPr>
          <w:delText>-filter</w:delText>
        </w:r>
        <w:r w:rsidRPr="00FB2055" w:rsidDel="00165549">
          <w:rPr>
            <w:rFonts w:ascii="Courier New" w:eastAsia="Courier New" w:hAnsi="Courier New" w:cs="Courier New"/>
            <w:sz w:val="20"/>
            <w:szCs w:val="20"/>
          </w:rPr>
          <w:delText xml:space="preserve"> region</w:delText>
        </w:r>
      </w:del>
    </w:p>
    <w:p w14:paraId="6E726782" w14:textId="4A1104AB"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84" w:author="Alexander Thomas Frase" w:date="2012-10-31T16:33:00Z"/>
          <w:rFonts w:ascii="Courier New" w:eastAsia="Courier New" w:hAnsi="Courier New" w:cs="Courier New"/>
          <w:sz w:val="20"/>
          <w:szCs w:val="20"/>
        </w:rPr>
      </w:pPr>
    </w:p>
    <w:p w14:paraId="35F9CC48" w14:textId="09ECF6E1"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85" w:author="Alexander Thomas Frase" w:date="2012-10-31T16:33:00Z"/>
          <w:rFonts w:ascii="Courier New" w:eastAsia="Courier New" w:hAnsi="Courier New" w:cs="Courier New"/>
          <w:sz w:val="20"/>
          <w:szCs w:val="20"/>
        </w:rPr>
      </w:pPr>
      <w:del w:id="4786" w:author="Alexander Thomas Frase" w:date="2012-10-31T16:33:00Z">
        <w:r w:rsidRPr="00FB2055" w:rsidDel="00165549">
          <w:rPr>
            <w:rFonts w:ascii="Courier New" w:eastAsia="Courier New" w:hAnsi="Courier New" w:cs="Courier New"/>
            <w:sz w:val="20"/>
            <w:szCs w:val="20"/>
          </w:rPr>
          <w:delText>#chr</w:delText>
        </w:r>
        <w:r w:rsidRPr="00FB2055" w:rsidDel="00165549">
          <w:rPr>
            <w:rFonts w:ascii="Courier New" w:eastAsia="Courier New" w:hAnsi="Courier New" w:cs="Courier New"/>
            <w:sz w:val="20"/>
            <w:szCs w:val="20"/>
          </w:rPr>
          <w:tab/>
          <w:delText>region</w:delText>
        </w:r>
        <w:r w:rsidRPr="00FB2055" w:rsidDel="00165549">
          <w:rPr>
            <w:rFonts w:ascii="Courier New" w:eastAsia="Courier New" w:hAnsi="Courier New" w:cs="Courier New"/>
            <w:sz w:val="20"/>
            <w:szCs w:val="20"/>
          </w:rPr>
          <w:tab/>
          <w:delText>posMin</w:delText>
        </w:r>
        <w:r w:rsidRPr="00FB2055" w:rsidDel="00165549">
          <w:rPr>
            <w:rFonts w:ascii="Courier New" w:eastAsia="Courier New" w:hAnsi="Courier New" w:cs="Courier New"/>
            <w:sz w:val="20"/>
            <w:szCs w:val="20"/>
          </w:rPr>
          <w:tab/>
          <w:delText>posMax</w:delText>
        </w:r>
      </w:del>
    </w:p>
    <w:p w14:paraId="4B1EA8EB" w14:textId="62C7D8A6"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87" w:author="Alexander Thomas Frase" w:date="2012-10-31T16:33:00Z"/>
          <w:rFonts w:ascii="Courier New" w:eastAsia="Courier New" w:hAnsi="Courier New" w:cs="Courier New"/>
          <w:sz w:val="20"/>
          <w:szCs w:val="20"/>
        </w:rPr>
      </w:pPr>
      <w:del w:id="4788" w:author="Alexander Thomas Frase" w:date="2012-10-31T16:33:00Z">
        <w:r w:rsidRPr="00FB2055" w:rsidDel="00165549">
          <w:rPr>
            <w:rFonts w:ascii="Courier New" w:eastAsia="Courier New" w:hAnsi="Courier New" w:cs="Courier New"/>
            <w:sz w:val="20"/>
            <w:szCs w:val="20"/>
          </w:rPr>
          <w:delText>3</w:delText>
        </w:r>
        <w:r w:rsidRPr="00FB2055" w:rsidDel="00165549">
          <w:rPr>
            <w:rFonts w:ascii="Courier New" w:eastAsia="Courier New" w:hAnsi="Courier New" w:cs="Courier New"/>
            <w:sz w:val="20"/>
            <w:szCs w:val="20"/>
          </w:rPr>
          <w:tab/>
          <w:delText>P</w:delText>
        </w:r>
        <w:r w:rsidRPr="00FB2055" w:rsidDel="00165549">
          <w:rPr>
            <w:rFonts w:ascii="Courier New" w:eastAsia="Courier New" w:hAnsi="Courier New" w:cs="Courier New"/>
            <w:sz w:val="20"/>
            <w:szCs w:val="20"/>
          </w:rPr>
          <w:tab/>
          <w:delText>14</w:delText>
        </w:r>
        <w:r w:rsidRPr="00FB2055" w:rsidDel="00165549">
          <w:rPr>
            <w:rFonts w:ascii="Courier New" w:eastAsia="Courier New" w:hAnsi="Courier New" w:cs="Courier New"/>
            <w:sz w:val="20"/>
            <w:szCs w:val="20"/>
          </w:rPr>
          <w:tab/>
          <w:delText>18</w:delText>
        </w:r>
      </w:del>
    </w:p>
    <w:p w14:paraId="72431323" w14:textId="53F15988" w:rsidR="003C548A" w:rsidRPr="00FB2055" w:rsidDel="00165549" w:rsidRDefault="003C548A" w:rsidP="003C548A">
      <w:pPr>
        <w:pBdr>
          <w:top w:val="single" w:sz="4" w:space="1" w:color="auto"/>
          <w:left w:val="single" w:sz="4" w:space="4" w:color="auto"/>
          <w:bottom w:val="single" w:sz="4" w:space="1" w:color="auto"/>
          <w:right w:val="single" w:sz="4" w:space="4" w:color="auto"/>
        </w:pBdr>
        <w:rPr>
          <w:del w:id="4789" w:author="Alexander Thomas Frase" w:date="2012-10-31T16:33:00Z"/>
          <w:rFonts w:ascii="Courier New" w:hAnsi="Courier New" w:cs="Courier New"/>
          <w:b/>
          <w:bCs/>
        </w:rPr>
      </w:pPr>
      <w:del w:id="4790" w:author="Alexander Thomas Frase" w:date="2012-10-31T16:33:00Z">
        <w:r w:rsidRPr="00FB2055" w:rsidDel="00165549">
          <w:rPr>
            <w:rFonts w:ascii="Courier New" w:eastAsia="Courier New" w:hAnsi="Courier New" w:cs="Courier New"/>
            <w:sz w:val="20"/>
            <w:szCs w:val="20"/>
          </w:rPr>
          <w:delText>3</w:delText>
        </w:r>
        <w:r w:rsidRPr="00FB2055" w:rsidDel="00165549">
          <w:rPr>
            <w:rFonts w:ascii="Courier New" w:eastAsia="Courier New" w:hAnsi="Courier New" w:cs="Courier New"/>
            <w:sz w:val="20"/>
            <w:szCs w:val="20"/>
          </w:rPr>
          <w:tab/>
          <w:delText>R</w:delText>
        </w:r>
        <w:r w:rsidRPr="00FB2055" w:rsidDel="00165549">
          <w:rPr>
            <w:rFonts w:ascii="Courier New" w:eastAsia="Courier New" w:hAnsi="Courier New" w:cs="Courier New"/>
            <w:sz w:val="20"/>
            <w:szCs w:val="20"/>
          </w:rPr>
          <w:tab/>
          <w:delText>44</w:delText>
        </w:r>
        <w:r w:rsidRPr="00FB2055" w:rsidDel="00165549">
          <w:rPr>
            <w:rFonts w:ascii="Courier New" w:eastAsia="Courier New" w:hAnsi="Courier New" w:cs="Courier New"/>
            <w:sz w:val="20"/>
            <w:szCs w:val="20"/>
          </w:rPr>
          <w:tab/>
          <w:delText>52</w:delText>
        </w:r>
      </w:del>
    </w:p>
    <w:p w14:paraId="124228C4" w14:textId="1F095056" w:rsidR="003C548A" w:rsidRPr="00C5773D" w:rsidDel="00165549" w:rsidRDefault="003C548A">
      <w:pPr>
        <w:rPr>
          <w:del w:id="4791" w:author="Alexander Thomas Frase" w:date="2012-10-31T16:33:00Z"/>
        </w:rPr>
      </w:pPr>
      <w:del w:id="4792" w:author="Alexander Thomas Frase" w:date="2012-10-31T16:33:00Z">
        <w:r w:rsidRPr="00943DD1" w:rsidDel="00165549">
          <w:rPr>
            <w:noProof/>
            <w:lang w:eastAsia="en-US" w:bidi="ar-SA"/>
          </w:rPr>
          <w:drawing>
            <wp:inline distT="0" distB="0" distL="0" distR="0" wp14:anchorId="6A8539BB" wp14:editId="3C813112">
              <wp:extent cx="5943600" cy="1337945"/>
              <wp:effectExtent l="0" t="0" r="0" b="8255"/>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37945"/>
                      </a:xfrm>
                      <a:prstGeom prst="rect">
                        <a:avLst/>
                      </a:prstGeom>
                      <a:noFill/>
                      <a:ln>
                        <a:noFill/>
                      </a:ln>
                    </pic:spPr>
                  </pic:pic>
                </a:graphicData>
              </a:graphic>
            </wp:inline>
          </w:drawing>
        </w:r>
      </w:del>
    </w:p>
    <w:p w14:paraId="0F22B535" w14:textId="77777777" w:rsidR="003C548A" w:rsidRDefault="003C548A"/>
    <w:p w14:paraId="418E691A" w14:textId="77777777" w:rsidR="003C548A" w:rsidRPr="00FB2055" w:rsidRDefault="003C548A" w:rsidP="003B534B">
      <w:pPr>
        <w:pStyle w:val="Heading3"/>
      </w:pPr>
      <w:bookmarkStart w:id="4793" w:name="_Toc339626882"/>
      <w:r w:rsidRPr="00FB2055">
        <w:lastRenderedPageBreak/>
        <w:t xml:space="preserve">Example 5: Filter </w:t>
      </w:r>
      <w:r>
        <w:t>g</w:t>
      </w:r>
      <w:r w:rsidRPr="00FB2055">
        <w:t xml:space="preserve">ene </w:t>
      </w:r>
      <w:r>
        <w:t>l</w:t>
      </w:r>
      <w:r w:rsidRPr="00FB2055">
        <w:t xml:space="preserve">ist </w:t>
      </w:r>
      <w:r>
        <w:t>b</w:t>
      </w:r>
      <w:r w:rsidRPr="00FB2055">
        <w:t xml:space="preserve">ased on </w:t>
      </w:r>
      <w:r>
        <w:t>s</w:t>
      </w:r>
      <w:r w:rsidRPr="00FB2055">
        <w:t xml:space="preserve">ources, and </w:t>
      </w:r>
      <w:r>
        <w:t>o</w:t>
      </w:r>
      <w:r w:rsidRPr="00FB2055">
        <w:t xml:space="preserve">utput </w:t>
      </w:r>
      <w:r>
        <w:t>r</w:t>
      </w:r>
      <w:r w:rsidRPr="00FB2055">
        <w:t>egions.</w:t>
      </w:r>
      <w:bookmarkEnd w:id="4793"/>
    </w:p>
    <w:p w14:paraId="0F62E2CA" w14:textId="77777777" w:rsidR="003C548A" w:rsidRPr="006B07C8" w:rsidRDefault="003C548A" w:rsidP="003C548A">
      <w:pPr>
        <w:rPr>
          <w:ins w:id="4794" w:author="Alexander Thomas Frase" w:date="2012-10-31T16:36:00Z"/>
          <w:rFonts w:cs="Times New Roman"/>
          <w:rPrChange w:id="4795" w:author="Alexander Thomas Frase" w:date="2012-10-31T16:36:00Z">
            <w:rPr>
              <w:ins w:id="4796" w:author="Alexander Thomas Frase" w:date="2012-10-31T16:36:00Z"/>
              <w:rFonts w:cs="Times New Roman"/>
              <w:b/>
            </w:rPr>
          </w:rPrChange>
        </w:rPr>
      </w:pPr>
    </w:p>
    <w:p w14:paraId="080BC243" w14:textId="3606B18B" w:rsidR="006B07C8" w:rsidRDefault="006B07C8" w:rsidP="003C548A">
      <w:pPr>
        <w:rPr>
          <w:ins w:id="4797" w:author="Alexander Thomas Frase" w:date="2012-10-31T16:36:00Z"/>
          <w:rFonts w:cs="Times New Roman"/>
        </w:rPr>
      </w:pPr>
      <w:ins w:id="4798" w:author="Alexander Thomas Frase" w:date="2012-10-31T16:36:00Z">
        <w:r w:rsidRPr="006B07C8">
          <w:rPr>
            <w:rFonts w:cs="Times New Roman"/>
            <w:rPrChange w:id="4799" w:author="Alexander Thomas Frase" w:date="2012-10-31T16:36:00Z">
              <w:rPr>
                <w:rFonts w:cs="Times New Roman"/>
                <w:b/>
              </w:rPr>
            </w:rPrChange>
          </w:rPr>
          <w:t>Configuration:</w:t>
        </w:r>
      </w:ins>
    </w:p>
    <w:p w14:paraId="47D8FA40" w14:textId="77777777" w:rsidR="006B07C8" w:rsidRDefault="006B07C8" w:rsidP="003C548A">
      <w:pPr>
        <w:rPr>
          <w:ins w:id="4800" w:author="Alexander Thomas Frase" w:date="2012-10-31T16:36:00Z"/>
          <w:rFonts w:cs="Times New Roman"/>
        </w:rPr>
      </w:pPr>
    </w:p>
    <w:tbl>
      <w:tblPr>
        <w:tblStyle w:val="TableGrid"/>
        <w:tblW w:w="8640" w:type="dxa"/>
        <w:tblInd w:w="720" w:type="dxa"/>
        <w:tblLook w:val="04A0" w:firstRow="1" w:lastRow="0" w:firstColumn="1" w:lastColumn="0" w:noHBand="0" w:noVBand="1"/>
        <w:tblPrChange w:id="4801" w:author="Alexander Thomas Frase" w:date="2012-10-31T16:37:00Z">
          <w:tblPr>
            <w:tblStyle w:val="TableGrid"/>
            <w:tblW w:w="0" w:type="auto"/>
            <w:tblLook w:val="04A0" w:firstRow="1" w:lastRow="0" w:firstColumn="1" w:lastColumn="0" w:noHBand="0" w:noVBand="1"/>
          </w:tblPr>
        </w:tblPrChange>
      </w:tblPr>
      <w:tblGrid>
        <w:gridCol w:w="8640"/>
        <w:tblGridChange w:id="4802">
          <w:tblGrid>
            <w:gridCol w:w="10152"/>
          </w:tblGrid>
        </w:tblGridChange>
      </w:tblGrid>
      <w:tr w:rsidR="006B07C8" w:rsidRPr="006B07C8" w14:paraId="0476B6E1" w14:textId="77777777" w:rsidTr="006B07C8">
        <w:trPr>
          <w:ins w:id="4803" w:author="Alexander Thomas Frase" w:date="2012-10-31T16:36:00Z"/>
        </w:trPr>
        <w:tc>
          <w:tcPr>
            <w:tcW w:w="10152" w:type="dxa"/>
            <w:tcPrChange w:id="4804" w:author="Alexander Thomas Frase" w:date="2012-10-31T16:37:00Z">
              <w:tcPr>
                <w:tcW w:w="10152" w:type="dxa"/>
              </w:tcPr>
            </w:tcPrChange>
          </w:tcPr>
          <w:p w14:paraId="4CCF6421" w14:textId="45FBDFCB" w:rsidR="006B07C8" w:rsidRPr="006B07C8" w:rsidRDefault="006B07C8" w:rsidP="003C548A">
            <w:pPr>
              <w:rPr>
                <w:ins w:id="4805" w:author="Alexander Thomas Frase" w:date="2012-10-31T16:36:00Z"/>
                <w:rFonts w:ascii="Courier New" w:hAnsi="Courier New" w:cs="Courier New"/>
                <w:sz w:val="22"/>
                <w:rPrChange w:id="4806" w:author="Alexander Thomas Frase" w:date="2012-10-31T16:37:00Z">
                  <w:rPr>
                    <w:ins w:id="4807" w:author="Alexander Thomas Frase" w:date="2012-10-31T16:36:00Z"/>
                    <w:rFonts w:cs="Times New Roman"/>
                  </w:rPr>
                </w:rPrChange>
              </w:rPr>
            </w:pPr>
            <w:ins w:id="4808" w:author="Alexander Thomas Frase" w:date="2012-10-31T16:36:00Z">
              <w:r w:rsidRPr="006B07C8">
                <w:rPr>
                  <w:rFonts w:ascii="Courier New" w:hAnsi="Courier New" w:cs="Courier New"/>
                  <w:sz w:val="22"/>
                  <w:rPrChange w:id="4809" w:author="Alexander Thomas Frase" w:date="2012-10-31T16:37:00Z">
                    <w:rPr>
                      <w:rFonts w:cs="Times New Roman"/>
                    </w:rPr>
                  </w:rPrChange>
                </w:rPr>
                <w:t xml:space="preserve">KNOWLEDGE </w:t>
              </w:r>
              <w:proofErr w:type="spellStart"/>
              <w:r w:rsidRPr="006B07C8">
                <w:rPr>
                  <w:rFonts w:ascii="Courier New" w:hAnsi="Courier New" w:cs="Courier New"/>
                  <w:sz w:val="22"/>
                  <w:rPrChange w:id="4810" w:author="Alexander Thomas Frase" w:date="2012-10-31T16:37:00Z">
                    <w:rPr>
                      <w:rFonts w:cs="Times New Roman"/>
                    </w:rPr>
                  </w:rPrChange>
                </w:rPr>
                <w:t>test.db</w:t>
              </w:r>
              <w:proofErr w:type="spellEnd"/>
            </w:ins>
          </w:p>
          <w:p w14:paraId="3422169F" w14:textId="77777777" w:rsidR="006B07C8" w:rsidRPr="006B07C8" w:rsidRDefault="006B07C8" w:rsidP="003C548A">
            <w:pPr>
              <w:rPr>
                <w:ins w:id="4811" w:author="Alexander Thomas Frase" w:date="2012-10-31T16:36:00Z"/>
                <w:rFonts w:ascii="Courier New" w:hAnsi="Courier New" w:cs="Courier New"/>
                <w:sz w:val="22"/>
                <w:rPrChange w:id="4812" w:author="Alexander Thomas Frase" w:date="2012-10-31T16:37:00Z">
                  <w:rPr>
                    <w:ins w:id="4813" w:author="Alexander Thomas Frase" w:date="2012-10-31T16:36:00Z"/>
                    <w:rFonts w:cs="Times New Roman"/>
                  </w:rPr>
                </w:rPrChange>
              </w:rPr>
            </w:pPr>
            <w:ins w:id="4814" w:author="Alexander Thomas Frase" w:date="2012-10-31T16:36:00Z">
              <w:r w:rsidRPr="006B07C8">
                <w:rPr>
                  <w:rFonts w:ascii="Courier New" w:hAnsi="Courier New" w:cs="Courier New"/>
                  <w:sz w:val="22"/>
                  <w:rPrChange w:id="4815" w:author="Alexander Thomas Frase" w:date="2012-10-31T16:37:00Z">
                    <w:rPr>
                      <w:rFonts w:cs="Times New Roman"/>
                    </w:rPr>
                  </w:rPrChange>
                </w:rPr>
                <w:t>GENE A C E G P R</w:t>
              </w:r>
            </w:ins>
          </w:p>
          <w:p w14:paraId="7D086447" w14:textId="741A33D5" w:rsidR="006B07C8" w:rsidRPr="006B07C8" w:rsidRDefault="006B07C8" w:rsidP="003C548A">
            <w:pPr>
              <w:rPr>
                <w:ins w:id="4816" w:author="Alexander Thomas Frase" w:date="2012-10-31T16:36:00Z"/>
                <w:rFonts w:ascii="Courier New" w:hAnsi="Courier New" w:cs="Courier New"/>
                <w:sz w:val="22"/>
                <w:rPrChange w:id="4817" w:author="Alexander Thomas Frase" w:date="2012-10-31T16:37:00Z">
                  <w:rPr>
                    <w:ins w:id="4818" w:author="Alexander Thomas Frase" w:date="2012-10-31T16:36:00Z"/>
                    <w:rFonts w:cs="Times New Roman"/>
                  </w:rPr>
                </w:rPrChange>
              </w:rPr>
            </w:pPr>
            <w:ins w:id="4819" w:author="Alexander Thomas Frase" w:date="2012-10-31T16:36:00Z">
              <w:r w:rsidRPr="006B07C8">
                <w:rPr>
                  <w:rFonts w:ascii="Courier New" w:hAnsi="Courier New" w:cs="Courier New"/>
                  <w:sz w:val="22"/>
                  <w:rPrChange w:id="4820" w:author="Alexander Thomas Frase" w:date="2012-10-31T16:37:00Z">
                    <w:rPr>
                      <w:rFonts w:cs="Times New Roman"/>
                    </w:rPr>
                  </w:rPrChange>
                </w:rPr>
                <w:t>SOURCE paint spectrum</w:t>
              </w:r>
            </w:ins>
          </w:p>
          <w:p w14:paraId="546A1364" w14:textId="226ED5E7" w:rsidR="006B07C8" w:rsidRPr="006B07C8" w:rsidRDefault="006B07C8" w:rsidP="003C548A">
            <w:pPr>
              <w:rPr>
                <w:ins w:id="4821" w:author="Alexander Thomas Frase" w:date="2012-10-31T16:36:00Z"/>
                <w:rFonts w:ascii="Courier New" w:hAnsi="Courier New" w:cs="Courier New"/>
                <w:sz w:val="22"/>
                <w:rPrChange w:id="4822" w:author="Alexander Thomas Frase" w:date="2012-10-31T16:37:00Z">
                  <w:rPr>
                    <w:ins w:id="4823" w:author="Alexander Thomas Frase" w:date="2012-10-31T16:36:00Z"/>
                    <w:rFonts w:cs="Times New Roman"/>
                  </w:rPr>
                </w:rPrChange>
              </w:rPr>
            </w:pPr>
            <w:ins w:id="4824" w:author="Alexander Thomas Frase" w:date="2012-10-31T16:36:00Z">
              <w:r w:rsidRPr="006B07C8">
                <w:rPr>
                  <w:rFonts w:ascii="Courier New" w:hAnsi="Courier New" w:cs="Courier New"/>
                  <w:sz w:val="22"/>
                  <w:rPrChange w:id="4825" w:author="Alexander Thomas Frase" w:date="2012-10-31T16:37:00Z">
                    <w:rPr>
                      <w:rFonts w:cs="Times New Roman"/>
                    </w:rPr>
                  </w:rPrChange>
                </w:rPr>
                <w:t>FILTER gene source region</w:t>
              </w:r>
            </w:ins>
          </w:p>
        </w:tc>
      </w:tr>
    </w:tbl>
    <w:p w14:paraId="5EE45202" w14:textId="77777777" w:rsidR="006B07C8" w:rsidRDefault="006B07C8" w:rsidP="003C548A">
      <w:pPr>
        <w:rPr>
          <w:ins w:id="4826" w:author="Alexander Thomas Frase" w:date="2012-10-31T16:36:00Z"/>
          <w:rFonts w:cs="Times New Roman"/>
        </w:rPr>
      </w:pPr>
    </w:p>
    <w:p w14:paraId="770D43AA" w14:textId="1B78C163" w:rsidR="006B07C8" w:rsidRDefault="006B07C8" w:rsidP="003C548A">
      <w:pPr>
        <w:rPr>
          <w:ins w:id="4827" w:author="Alexander Thomas Frase" w:date="2012-10-31T16:36:00Z"/>
          <w:rFonts w:cs="Times New Roman"/>
        </w:rPr>
      </w:pPr>
      <w:ins w:id="4828" w:author="Alexander Thomas Frase" w:date="2012-10-31T16:36:00Z">
        <w:r>
          <w:rPr>
            <w:rFonts w:cs="Times New Roman"/>
          </w:rPr>
          <w:t>Output:</w:t>
        </w:r>
      </w:ins>
    </w:p>
    <w:p w14:paraId="00DC38B9" w14:textId="77777777" w:rsidR="006B07C8" w:rsidRDefault="006B07C8" w:rsidP="003C548A">
      <w:pPr>
        <w:rPr>
          <w:ins w:id="4829" w:author="Alexander Thomas Frase" w:date="2012-10-31T16:36: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4830" w:author="Alexander Thomas Frase" w:date="2012-10-31T16:38:00Z">
          <w:tblPr>
            <w:tblStyle w:val="TableGrid"/>
            <w:tblW w:w="0" w:type="auto"/>
            <w:tblLook w:val="04A0" w:firstRow="1" w:lastRow="0" w:firstColumn="1" w:lastColumn="0" w:noHBand="0" w:noVBand="1"/>
          </w:tblPr>
        </w:tblPrChange>
      </w:tblPr>
      <w:tblGrid>
        <w:gridCol w:w="1009"/>
        <w:gridCol w:w="1405"/>
        <w:gridCol w:w="745"/>
        <w:gridCol w:w="1141"/>
        <w:gridCol w:w="1009"/>
        <w:gridCol w:w="3349"/>
        <w:tblGridChange w:id="4831">
          <w:tblGrid>
            <w:gridCol w:w="1692"/>
            <w:gridCol w:w="1692"/>
            <w:gridCol w:w="1692"/>
            <w:gridCol w:w="1692"/>
            <w:gridCol w:w="1692"/>
            <w:gridCol w:w="1692"/>
          </w:tblGrid>
        </w:tblGridChange>
      </w:tblGrid>
      <w:tr w:rsidR="006B07C8" w:rsidRPr="006B07C8" w14:paraId="5462CA61" w14:textId="77777777" w:rsidTr="006B07C8">
        <w:trPr>
          <w:ins w:id="4832" w:author="Alexander Thomas Frase" w:date="2012-10-31T16:36:00Z"/>
        </w:trPr>
        <w:tc>
          <w:tcPr>
            <w:tcW w:w="1009" w:type="dxa"/>
            <w:tcPrChange w:id="4833" w:author="Alexander Thomas Frase" w:date="2012-10-31T16:38:00Z">
              <w:tcPr>
                <w:tcW w:w="1692" w:type="dxa"/>
              </w:tcPr>
            </w:tcPrChange>
          </w:tcPr>
          <w:p w14:paraId="1953FBF9" w14:textId="252F5375" w:rsidR="006B07C8" w:rsidRPr="006B07C8" w:rsidRDefault="006B07C8" w:rsidP="003C548A">
            <w:pPr>
              <w:rPr>
                <w:ins w:id="4834" w:author="Alexander Thomas Frase" w:date="2012-10-31T16:36:00Z"/>
                <w:rFonts w:ascii="Courier New" w:hAnsi="Courier New" w:cs="Courier New"/>
                <w:sz w:val="22"/>
                <w:rPrChange w:id="4835" w:author="Alexander Thomas Frase" w:date="2012-10-31T16:37:00Z">
                  <w:rPr>
                    <w:ins w:id="4836" w:author="Alexander Thomas Frase" w:date="2012-10-31T16:36:00Z"/>
                    <w:rFonts w:cs="Times New Roman"/>
                  </w:rPr>
                </w:rPrChange>
              </w:rPr>
            </w:pPr>
            <w:ins w:id="4837" w:author="Alexander Thomas Frase" w:date="2012-10-31T16:36:00Z">
              <w:r w:rsidRPr="006B07C8">
                <w:rPr>
                  <w:rFonts w:ascii="Courier New" w:hAnsi="Courier New" w:cs="Courier New"/>
                  <w:sz w:val="22"/>
                  <w:rPrChange w:id="4838" w:author="Alexander Thomas Frase" w:date="2012-10-31T16:37:00Z">
                    <w:rPr>
                      <w:rFonts w:cs="Times New Roman"/>
                    </w:rPr>
                  </w:rPrChange>
                </w:rPr>
                <w:t>#gene</w:t>
              </w:r>
            </w:ins>
          </w:p>
          <w:p w14:paraId="1CF2CBE2" w14:textId="77777777" w:rsidR="006B07C8" w:rsidRPr="006B07C8" w:rsidRDefault="006B07C8" w:rsidP="003C548A">
            <w:pPr>
              <w:rPr>
                <w:ins w:id="4839" w:author="Alexander Thomas Frase" w:date="2012-10-31T16:36:00Z"/>
                <w:rFonts w:ascii="Courier New" w:hAnsi="Courier New" w:cs="Courier New"/>
                <w:sz w:val="22"/>
                <w:rPrChange w:id="4840" w:author="Alexander Thomas Frase" w:date="2012-10-31T16:37:00Z">
                  <w:rPr>
                    <w:ins w:id="4841" w:author="Alexander Thomas Frase" w:date="2012-10-31T16:36:00Z"/>
                    <w:rFonts w:cs="Times New Roman"/>
                  </w:rPr>
                </w:rPrChange>
              </w:rPr>
            </w:pPr>
            <w:ins w:id="4842" w:author="Alexander Thomas Frase" w:date="2012-10-31T16:36:00Z">
              <w:r w:rsidRPr="006B07C8">
                <w:rPr>
                  <w:rFonts w:ascii="Courier New" w:hAnsi="Courier New" w:cs="Courier New"/>
                  <w:sz w:val="22"/>
                  <w:rPrChange w:id="4843" w:author="Alexander Thomas Frase" w:date="2012-10-31T16:37:00Z">
                    <w:rPr>
                      <w:rFonts w:cs="Times New Roman"/>
                    </w:rPr>
                  </w:rPrChange>
                </w:rPr>
                <w:t>A</w:t>
              </w:r>
            </w:ins>
          </w:p>
          <w:p w14:paraId="544AACFB" w14:textId="77777777" w:rsidR="006B07C8" w:rsidRPr="006B07C8" w:rsidRDefault="006B07C8" w:rsidP="003C548A">
            <w:pPr>
              <w:rPr>
                <w:ins w:id="4844" w:author="Alexander Thomas Frase" w:date="2012-10-31T16:36:00Z"/>
                <w:rFonts w:ascii="Courier New" w:hAnsi="Courier New" w:cs="Courier New"/>
                <w:sz w:val="22"/>
                <w:rPrChange w:id="4845" w:author="Alexander Thomas Frase" w:date="2012-10-31T16:37:00Z">
                  <w:rPr>
                    <w:ins w:id="4846" w:author="Alexander Thomas Frase" w:date="2012-10-31T16:36:00Z"/>
                    <w:rFonts w:cs="Times New Roman"/>
                  </w:rPr>
                </w:rPrChange>
              </w:rPr>
            </w:pPr>
            <w:ins w:id="4847" w:author="Alexander Thomas Frase" w:date="2012-10-31T16:36:00Z">
              <w:r w:rsidRPr="006B07C8">
                <w:rPr>
                  <w:rFonts w:ascii="Courier New" w:hAnsi="Courier New" w:cs="Courier New"/>
                  <w:sz w:val="22"/>
                  <w:rPrChange w:id="4848" w:author="Alexander Thomas Frase" w:date="2012-10-31T16:37:00Z">
                    <w:rPr>
                      <w:rFonts w:cs="Times New Roman"/>
                    </w:rPr>
                  </w:rPrChange>
                </w:rPr>
                <w:t>C</w:t>
              </w:r>
            </w:ins>
          </w:p>
          <w:p w14:paraId="740955D9" w14:textId="77777777" w:rsidR="006B07C8" w:rsidRPr="006B07C8" w:rsidRDefault="006B07C8" w:rsidP="003C548A">
            <w:pPr>
              <w:rPr>
                <w:ins w:id="4849" w:author="Alexander Thomas Frase" w:date="2012-10-31T16:36:00Z"/>
                <w:rFonts w:ascii="Courier New" w:hAnsi="Courier New" w:cs="Courier New"/>
                <w:sz w:val="22"/>
                <w:rPrChange w:id="4850" w:author="Alexander Thomas Frase" w:date="2012-10-31T16:37:00Z">
                  <w:rPr>
                    <w:ins w:id="4851" w:author="Alexander Thomas Frase" w:date="2012-10-31T16:36:00Z"/>
                    <w:rFonts w:cs="Times New Roman"/>
                  </w:rPr>
                </w:rPrChange>
              </w:rPr>
            </w:pPr>
            <w:ins w:id="4852" w:author="Alexander Thomas Frase" w:date="2012-10-31T16:36:00Z">
              <w:r w:rsidRPr="006B07C8">
                <w:rPr>
                  <w:rFonts w:ascii="Courier New" w:hAnsi="Courier New" w:cs="Courier New"/>
                  <w:sz w:val="22"/>
                  <w:rPrChange w:id="4853" w:author="Alexander Thomas Frase" w:date="2012-10-31T16:37:00Z">
                    <w:rPr>
                      <w:rFonts w:cs="Times New Roman"/>
                    </w:rPr>
                  </w:rPrChange>
                </w:rPr>
                <w:t>P</w:t>
              </w:r>
            </w:ins>
          </w:p>
          <w:p w14:paraId="3E213E49" w14:textId="0E82ABE6" w:rsidR="006B07C8" w:rsidRPr="006B07C8" w:rsidRDefault="006B07C8" w:rsidP="003C548A">
            <w:pPr>
              <w:rPr>
                <w:ins w:id="4854" w:author="Alexander Thomas Frase" w:date="2012-10-31T16:36:00Z"/>
                <w:rFonts w:ascii="Courier New" w:hAnsi="Courier New" w:cs="Courier New"/>
                <w:sz w:val="22"/>
                <w:rPrChange w:id="4855" w:author="Alexander Thomas Frase" w:date="2012-10-31T16:37:00Z">
                  <w:rPr>
                    <w:ins w:id="4856" w:author="Alexander Thomas Frase" w:date="2012-10-31T16:36:00Z"/>
                    <w:rFonts w:cs="Times New Roman"/>
                  </w:rPr>
                </w:rPrChange>
              </w:rPr>
            </w:pPr>
            <w:ins w:id="4857" w:author="Alexander Thomas Frase" w:date="2012-10-31T16:36:00Z">
              <w:r w:rsidRPr="006B07C8">
                <w:rPr>
                  <w:rFonts w:ascii="Courier New" w:hAnsi="Courier New" w:cs="Courier New"/>
                  <w:sz w:val="22"/>
                  <w:rPrChange w:id="4858" w:author="Alexander Thomas Frase" w:date="2012-10-31T16:37:00Z">
                    <w:rPr>
                      <w:rFonts w:cs="Times New Roman"/>
                    </w:rPr>
                  </w:rPrChange>
                </w:rPr>
                <w:t>R</w:t>
              </w:r>
            </w:ins>
          </w:p>
        </w:tc>
        <w:tc>
          <w:tcPr>
            <w:tcW w:w="1405" w:type="dxa"/>
            <w:tcPrChange w:id="4859" w:author="Alexander Thomas Frase" w:date="2012-10-31T16:38:00Z">
              <w:tcPr>
                <w:tcW w:w="1692" w:type="dxa"/>
              </w:tcPr>
            </w:tcPrChange>
          </w:tcPr>
          <w:p w14:paraId="24F01B07" w14:textId="74E4BD2C" w:rsidR="006B07C8" w:rsidRPr="006B07C8" w:rsidRDefault="006B07C8" w:rsidP="003C548A">
            <w:pPr>
              <w:rPr>
                <w:ins w:id="4860" w:author="Alexander Thomas Frase" w:date="2012-10-31T16:36:00Z"/>
                <w:rFonts w:ascii="Courier New" w:hAnsi="Courier New" w:cs="Courier New"/>
                <w:sz w:val="22"/>
                <w:rPrChange w:id="4861" w:author="Alexander Thomas Frase" w:date="2012-10-31T16:37:00Z">
                  <w:rPr>
                    <w:ins w:id="4862" w:author="Alexander Thomas Frase" w:date="2012-10-31T16:36:00Z"/>
                    <w:rFonts w:cs="Times New Roman"/>
                  </w:rPr>
                </w:rPrChange>
              </w:rPr>
            </w:pPr>
            <w:ins w:id="4863" w:author="Alexander Thomas Frase" w:date="2012-10-31T16:36:00Z">
              <w:r w:rsidRPr="006B07C8">
                <w:rPr>
                  <w:rFonts w:ascii="Courier New" w:hAnsi="Courier New" w:cs="Courier New"/>
                  <w:sz w:val="22"/>
                  <w:rPrChange w:id="4864" w:author="Alexander Thomas Frase" w:date="2012-10-31T16:37:00Z">
                    <w:rPr>
                      <w:rFonts w:cs="Times New Roman"/>
                    </w:rPr>
                  </w:rPrChange>
                </w:rPr>
                <w:t>source</w:t>
              </w:r>
            </w:ins>
          </w:p>
          <w:p w14:paraId="387D510A" w14:textId="77777777" w:rsidR="006B07C8" w:rsidRPr="006B07C8" w:rsidRDefault="006B07C8" w:rsidP="003C548A">
            <w:pPr>
              <w:rPr>
                <w:ins w:id="4865" w:author="Alexander Thomas Frase" w:date="2012-10-31T16:36:00Z"/>
                <w:rFonts w:ascii="Courier New" w:hAnsi="Courier New" w:cs="Courier New"/>
                <w:sz w:val="22"/>
                <w:rPrChange w:id="4866" w:author="Alexander Thomas Frase" w:date="2012-10-31T16:37:00Z">
                  <w:rPr>
                    <w:ins w:id="4867" w:author="Alexander Thomas Frase" w:date="2012-10-31T16:36:00Z"/>
                    <w:rFonts w:cs="Times New Roman"/>
                  </w:rPr>
                </w:rPrChange>
              </w:rPr>
            </w:pPr>
            <w:ins w:id="4868" w:author="Alexander Thomas Frase" w:date="2012-10-31T16:36:00Z">
              <w:r w:rsidRPr="006B07C8">
                <w:rPr>
                  <w:rFonts w:ascii="Courier New" w:hAnsi="Courier New" w:cs="Courier New"/>
                  <w:sz w:val="22"/>
                  <w:rPrChange w:id="4869" w:author="Alexander Thomas Frase" w:date="2012-10-31T16:37:00Z">
                    <w:rPr>
                      <w:rFonts w:cs="Times New Roman"/>
                    </w:rPr>
                  </w:rPrChange>
                </w:rPr>
                <w:t>paint</w:t>
              </w:r>
            </w:ins>
          </w:p>
          <w:p w14:paraId="417F55CA" w14:textId="77777777" w:rsidR="006B07C8" w:rsidRPr="006B07C8" w:rsidRDefault="006B07C8" w:rsidP="003C548A">
            <w:pPr>
              <w:rPr>
                <w:ins w:id="4870" w:author="Alexander Thomas Frase" w:date="2012-10-31T16:36:00Z"/>
                <w:rFonts w:ascii="Courier New" w:hAnsi="Courier New" w:cs="Courier New"/>
                <w:sz w:val="22"/>
                <w:rPrChange w:id="4871" w:author="Alexander Thomas Frase" w:date="2012-10-31T16:37:00Z">
                  <w:rPr>
                    <w:ins w:id="4872" w:author="Alexander Thomas Frase" w:date="2012-10-31T16:36:00Z"/>
                    <w:rFonts w:cs="Times New Roman"/>
                  </w:rPr>
                </w:rPrChange>
              </w:rPr>
            </w:pPr>
            <w:ins w:id="4873" w:author="Alexander Thomas Frase" w:date="2012-10-31T16:36:00Z">
              <w:r w:rsidRPr="006B07C8">
                <w:rPr>
                  <w:rFonts w:ascii="Courier New" w:hAnsi="Courier New" w:cs="Courier New"/>
                  <w:sz w:val="22"/>
                  <w:rPrChange w:id="4874" w:author="Alexander Thomas Frase" w:date="2012-10-31T16:37:00Z">
                    <w:rPr>
                      <w:rFonts w:cs="Times New Roman"/>
                    </w:rPr>
                  </w:rPrChange>
                </w:rPr>
                <w:t>paint</w:t>
              </w:r>
            </w:ins>
          </w:p>
          <w:p w14:paraId="2F8CCF4E" w14:textId="77777777" w:rsidR="006B07C8" w:rsidRPr="006B07C8" w:rsidRDefault="006B07C8" w:rsidP="003C548A">
            <w:pPr>
              <w:rPr>
                <w:ins w:id="4875" w:author="Alexander Thomas Frase" w:date="2012-10-31T16:36:00Z"/>
                <w:rFonts w:ascii="Courier New" w:hAnsi="Courier New" w:cs="Courier New"/>
                <w:sz w:val="22"/>
                <w:rPrChange w:id="4876" w:author="Alexander Thomas Frase" w:date="2012-10-31T16:37:00Z">
                  <w:rPr>
                    <w:ins w:id="4877" w:author="Alexander Thomas Frase" w:date="2012-10-31T16:36:00Z"/>
                    <w:rFonts w:cs="Times New Roman"/>
                  </w:rPr>
                </w:rPrChange>
              </w:rPr>
            </w:pPr>
            <w:ins w:id="4878" w:author="Alexander Thomas Frase" w:date="2012-10-31T16:36:00Z">
              <w:r w:rsidRPr="006B07C8">
                <w:rPr>
                  <w:rFonts w:ascii="Courier New" w:hAnsi="Courier New" w:cs="Courier New"/>
                  <w:sz w:val="22"/>
                  <w:rPrChange w:id="4879" w:author="Alexander Thomas Frase" w:date="2012-10-31T16:37:00Z">
                    <w:rPr>
                      <w:rFonts w:cs="Times New Roman"/>
                    </w:rPr>
                  </w:rPrChange>
                </w:rPr>
                <w:t>spectrum</w:t>
              </w:r>
            </w:ins>
          </w:p>
          <w:p w14:paraId="1C5F4A97" w14:textId="7F1E8E9E" w:rsidR="006B07C8" w:rsidRPr="006B07C8" w:rsidRDefault="006B07C8" w:rsidP="003C548A">
            <w:pPr>
              <w:rPr>
                <w:ins w:id="4880" w:author="Alexander Thomas Frase" w:date="2012-10-31T16:36:00Z"/>
                <w:rFonts w:ascii="Courier New" w:hAnsi="Courier New" w:cs="Courier New"/>
                <w:sz w:val="22"/>
                <w:rPrChange w:id="4881" w:author="Alexander Thomas Frase" w:date="2012-10-31T16:37:00Z">
                  <w:rPr>
                    <w:ins w:id="4882" w:author="Alexander Thomas Frase" w:date="2012-10-31T16:36:00Z"/>
                    <w:rFonts w:cs="Times New Roman"/>
                  </w:rPr>
                </w:rPrChange>
              </w:rPr>
            </w:pPr>
            <w:ins w:id="4883" w:author="Alexander Thomas Frase" w:date="2012-10-31T16:36:00Z">
              <w:r w:rsidRPr="006B07C8">
                <w:rPr>
                  <w:rFonts w:ascii="Courier New" w:hAnsi="Courier New" w:cs="Courier New"/>
                  <w:sz w:val="22"/>
                  <w:rPrChange w:id="4884" w:author="Alexander Thomas Frase" w:date="2012-10-31T16:37:00Z">
                    <w:rPr>
                      <w:rFonts w:cs="Times New Roman"/>
                    </w:rPr>
                  </w:rPrChange>
                </w:rPr>
                <w:t>spectrum</w:t>
              </w:r>
            </w:ins>
          </w:p>
        </w:tc>
        <w:tc>
          <w:tcPr>
            <w:tcW w:w="745" w:type="dxa"/>
            <w:tcPrChange w:id="4885" w:author="Alexander Thomas Frase" w:date="2012-10-31T16:38:00Z">
              <w:tcPr>
                <w:tcW w:w="1692" w:type="dxa"/>
              </w:tcPr>
            </w:tcPrChange>
          </w:tcPr>
          <w:p w14:paraId="7499D4BF" w14:textId="33DC069A" w:rsidR="006B07C8" w:rsidRPr="006B07C8" w:rsidRDefault="006B07C8" w:rsidP="003C548A">
            <w:pPr>
              <w:rPr>
                <w:ins w:id="4886" w:author="Alexander Thomas Frase" w:date="2012-10-31T16:36:00Z"/>
                <w:rFonts w:ascii="Courier New" w:hAnsi="Courier New" w:cs="Courier New"/>
                <w:sz w:val="22"/>
                <w:rPrChange w:id="4887" w:author="Alexander Thomas Frase" w:date="2012-10-31T16:37:00Z">
                  <w:rPr>
                    <w:ins w:id="4888" w:author="Alexander Thomas Frase" w:date="2012-10-31T16:36:00Z"/>
                    <w:rFonts w:cs="Times New Roman"/>
                  </w:rPr>
                </w:rPrChange>
              </w:rPr>
            </w:pPr>
            <w:proofErr w:type="spellStart"/>
            <w:ins w:id="4889" w:author="Alexander Thomas Frase" w:date="2012-10-31T16:36:00Z">
              <w:r w:rsidRPr="006B07C8">
                <w:rPr>
                  <w:rFonts w:ascii="Courier New" w:hAnsi="Courier New" w:cs="Courier New"/>
                  <w:sz w:val="22"/>
                  <w:rPrChange w:id="4890" w:author="Alexander Thomas Frase" w:date="2012-10-31T16:37:00Z">
                    <w:rPr>
                      <w:rFonts w:cs="Times New Roman"/>
                    </w:rPr>
                  </w:rPrChange>
                </w:rPr>
                <w:t>chr</w:t>
              </w:r>
              <w:proofErr w:type="spellEnd"/>
            </w:ins>
          </w:p>
          <w:p w14:paraId="163060A4" w14:textId="77777777" w:rsidR="006B07C8" w:rsidRPr="006B07C8" w:rsidRDefault="006B07C8" w:rsidP="003C548A">
            <w:pPr>
              <w:rPr>
                <w:ins w:id="4891" w:author="Alexander Thomas Frase" w:date="2012-10-31T16:36:00Z"/>
                <w:rFonts w:ascii="Courier New" w:hAnsi="Courier New" w:cs="Courier New"/>
                <w:sz w:val="22"/>
                <w:rPrChange w:id="4892" w:author="Alexander Thomas Frase" w:date="2012-10-31T16:37:00Z">
                  <w:rPr>
                    <w:ins w:id="4893" w:author="Alexander Thomas Frase" w:date="2012-10-31T16:36:00Z"/>
                    <w:rFonts w:cs="Times New Roman"/>
                  </w:rPr>
                </w:rPrChange>
              </w:rPr>
            </w:pPr>
            <w:ins w:id="4894" w:author="Alexander Thomas Frase" w:date="2012-10-31T16:36:00Z">
              <w:r w:rsidRPr="006B07C8">
                <w:rPr>
                  <w:rFonts w:ascii="Courier New" w:hAnsi="Courier New" w:cs="Courier New"/>
                  <w:sz w:val="22"/>
                  <w:rPrChange w:id="4895" w:author="Alexander Thomas Frase" w:date="2012-10-31T16:37:00Z">
                    <w:rPr>
                      <w:rFonts w:cs="Times New Roman"/>
                    </w:rPr>
                  </w:rPrChange>
                </w:rPr>
                <w:t>1</w:t>
              </w:r>
            </w:ins>
          </w:p>
          <w:p w14:paraId="616A5E5B" w14:textId="77777777" w:rsidR="006B07C8" w:rsidRPr="006B07C8" w:rsidRDefault="006B07C8" w:rsidP="003C548A">
            <w:pPr>
              <w:rPr>
                <w:ins w:id="4896" w:author="Alexander Thomas Frase" w:date="2012-10-31T16:36:00Z"/>
                <w:rFonts w:ascii="Courier New" w:hAnsi="Courier New" w:cs="Courier New"/>
                <w:sz w:val="22"/>
                <w:rPrChange w:id="4897" w:author="Alexander Thomas Frase" w:date="2012-10-31T16:37:00Z">
                  <w:rPr>
                    <w:ins w:id="4898" w:author="Alexander Thomas Frase" w:date="2012-10-31T16:36:00Z"/>
                    <w:rFonts w:cs="Times New Roman"/>
                  </w:rPr>
                </w:rPrChange>
              </w:rPr>
            </w:pPr>
            <w:ins w:id="4899" w:author="Alexander Thomas Frase" w:date="2012-10-31T16:36:00Z">
              <w:r w:rsidRPr="006B07C8">
                <w:rPr>
                  <w:rFonts w:ascii="Courier New" w:hAnsi="Courier New" w:cs="Courier New"/>
                  <w:sz w:val="22"/>
                  <w:rPrChange w:id="4900" w:author="Alexander Thomas Frase" w:date="2012-10-31T16:37:00Z">
                    <w:rPr>
                      <w:rFonts w:cs="Times New Roman"/>
                    </w:rPr>
                  </w:rPrChange>
                </w:rPr>
                <w:t>1</w:t>
              </w:r>
            </w:ins>
          </w:p>
          <w:p w14:paraId="5EED4880" w14:textId="77777777" w:rsidR="006B07C8" w:rsidRPr="006B07C8" w:rsidRDefault="006B07C8" w:rsidP="003C548A">
            <w:pPr>
              <w:rPr>
                <w:ins w:id="4901" w:author="Alexander Thomas Frase" w:date="2012-10-31T16:36:00Z"/>
                <w:rFonts w:ascii="Courier New" w:hAnsi="Courier New" w:cs="Courier New"/>
                <w:sz w:val="22"/>
                <w:rPrChange w:id="4902" w:author="Alexander Thomas Frase" w:date="2012-10-31T16:37:00Z">
                  <w:rPr>
                    <w:ins w:id="4903" w:author="Alexander Thomas Frase" w:date="2012-10-31T16:36:00Z"/>
                    <w:rFonts w:cs="Times New Roman"/>
                  </w:rPr>
                </w:rPrChange>
              </w:rPr>
            </w:pPr>
            <w:ins w:id="4904" w:author="Alexander Thomas Frase" w:date="2012-10-31T16:36:00Z">
              <w:r w:rsidRPr="006B07C8">
                <w:rPr>
                  <w:rFonts w:ascii="Courier New" w:hAnsi="Courier New" w:cs="Courier New"/>
                  <w:sz w:val="22"/>
                  <w:rPrChange w:id="4905" w:author="Alexander Thomas Frase" w:date="2012-10-31T16:37:00Z">
                    <w:rPr>
                      <w:rFonts w:cs="Times New Roman"/>
                    </w:rPr>
                  </w:rPrChange>
                </w:rPr>
                <w:t>3</w:t>
              </w:r>
            </w:ins>
          </w:p>
          <w:p w14:paraId="0EBD550E" w14:textId="28E5AEE5" w:rsidR="006B07C8" w:rsidRPr="006B07C8" w:rsidRDefault="006B07C8" w:rsidP="003C548A">
            <w:pPr>
              <w:rPr>
                <w:ins w:id="4906" w:author="Alexander Thomas Frase" w:date="2012-10-31T16:36:00Z"/>
                <w:rFonts w:ascii="Courier New" w:hAnsi="Courier New" w:cs="Courier New"/>
                <w:sz w:val="22"/>
                <w:rPrChange w:id="4907" w:author="Alexander Thomas Frase" w:date="2012-10-31T16:37:00Z">
                  <w:rPr>
                    <w:ins w:id="4908" w:author="Alexander Thomas Frase" w:date="2012-10-31T16:36:00Z"/>
                    <w:rFonts w:cs="Times New Roman"/>
                  </w:rPr>
                </w:rPrChange>
              </w:rPr>
            </w:pPr>
            <w:ins w:id="4909" w:author="Alexander Thomas Frase" w:date="2012-10-31T16:36:00Z">
              <w:r w:rsidRPr="006B07C8">
                <w:rPr>
                  <w:rFonts w:ascii="Courier New" w:hAnsi="Courier New" w:cs="Courier New"/>
                  <w:sz w:val="22"/>
                  <w:rPrChange w:id="4910" w:author="Alexander Thomas Frase" w:date="2012-10-31T16:37:00Z">
                    <w:rPr>
                      <w:rFonts w:cs="Times New Roman"/>
                    </w:rPr>
                  </w:rPrChange>
                </w:rPr>
                <w:t>3</w:t>
              </w:r>
            </w:ins>
          </w:p>
        </w:tc>
        <w:tc>
          <w:tcPr>
            <w:tcW w:w="1141" w:type="dxa"/>
            <w:tcPrChange w:id="4911" w:author="Alexander Thomas Frase" w:date="2012-10-31T16:38:00Z">
              <w:tcPr>
                <w:tcW w:w="1692" w:type="dxa"/>
              </w:tcPr>
            </w:tcPrChange>
          </w:tcPr>
          <w:p w14:paraId="7E35D8A0" w14:textId="764DF898" w:rsidR="006B07C8" w:rsidRPr="006B07C8" w:rsidRDefault="006B07C8" w:rsidP="003C548A">
            <w:pPr>
              <w:rPr>
                <w:ins w:id="4912" w:author="Alexander Thomas Frase" w:date="2012-10-31T16:36:00Z"/>
                <w:rFonts w:ascii="Courier New" w:hAnsi="Courier New" w:cs="Courier New"/>
                <w:sz w:val="22"/>
                <w:rPrChange w:id="4913" w:author="Alexander Thomas Frase" w:date="2012-10-31T16:37:00Z">
                  <w:rPr>
                    <w:ins w:id="4914" w:author="Alexander Thomas Frase" w:date="2012-10-31T16:36:00Z"/>
                    <w:rFonts w:cs="Times New Roman"/>
                  </w:rPr>
                </w:rPrChange>
              </w:rPr>
            </w:pPr>
            <w:ins w:id="4915" w:author="Alexander Thomas Frase" w:date="2012-10-31T16:37:00Z">
              <w:r w:rsidRPr="006B07C8">
                <w:rPr>
                  <w:rFonts w:ascii="Courier New" w:hAnsi="Courier New" w:cs="Courier New"/>
                  <w:sz w:val="22"/>
                  <w:rPrChange w:id="4916" w:author="Alexander Thomas Frase" w:date="2012-10-31T16:37:00Z">
                    <w:rPr>
                      <w:rFonts w:cs="Times New Roman"/>
                    </w:rPr>
                  </w:rPrChange>
                </w:rPr>
                <w:t>r</w:t>
              </w:r>
            </w:ins>
            <w:ins w:id="4917" w:author="Alexander Thomas Frase" w:date="2012-10-31T16:36:00Z">
              <w:r w:rsidRPr="006B07C8">
                <w:rPr>
                  <w:rFonts w:ascii="Courier New" w:hAnsi="Courier New" w:cs="Courier New"/>
                  <w:sz w:val="22"/>
                  <w:rPrChange w:id="4918" w:author="Alexander Thomas Frase" w:date="2012-10-31T16:37:00Z">
                    <w:rPr>
                      <w:rFonts w:cs="Times New Roman"/>
                    </w:rPr>
                  </w:rPrChange>
                </w:rPr>
                <w:t>egion</w:t>
              </w:r>
            </w:ins>
          </w:p>
          <w:p w14:paraId="5CFF6F70" w14:textId="77777777" w:rsidR="006B07C8" w:rsidRPr="006B07C8" w:rsidRDefault="006B07C8" w:rsidP="003C548A">
            <w:pPr>
              <w:rPr>
                <w:ins w:id="4919" w:author="Alexander Thomas Frase" w:date="2012-10-31T16:37:00Z"/>
                <w:rFonts w:ascii="Courier New" w:hAnsi="Courier New" w:cs="Courier New"/>
                <w:sz w:val="22"/>
                <w:rPrChange w:id="4920" w:author="Alexander Thomas Frase" w:date="2012-10-31T16:37:00Z">
                  <w:rPr>
                    <w:ins w:id="4921" w:author="Alexander Thomas Frase" w:date="2012-10-31T16:37:00Z"/>
                    <w:rFonts w:cs="Times New Roman"/>
                  </w:rPr>
                </w:rPrChange>
              </w:rPr>
            </w:pPr>
            <w:ins w:id="4922" w:author="Alexander Thomas Frase" w:date="2012-10-31T16:37:00Z">
              <w:r w:rsidRPr="006B07C8">
                <w:rPr>
                  <w:rFonts w:ascii="Courier New" w:hAnsi="Courier New" w:cs="Courier New"/>
                  <w:sz w:val="22"/>
                  <w:rPrChange w:id="4923" w:author="Alexander Thomas Frase" w:date="2012-10-31T16:37:00Z">
                    <w:rPr>
                      <w:rFonts w:cs="Times New Roman"/>
                    </w:rPr>
                  </w:rPrChange>
                </w:rPr>
                <w:t>A</w:t>
              </w:r>
            </w:ins>
          </w:p>
          <w:p w14:paraId="35CB5F28" w14:textId="77777777" w:rsidR="006B07C8" w:rsidRPr="006B07C8" w:rsidRDefault="006B07C8" w:rsidP="003C548A">
            <w:pPr>
              <w:rPr>
                <w:ins w:id="4924" w:author="Alexander Thomas Frase" w:date="2012-10-31T16:37:00Z"/>
                <w:rFonts w:ascii="Courier New" w:hAnsi="Courier New" w:cs="Courier New"/>
                <w:sz w:val="22"/>
                <w:rPrChange w:id="4925" w:author="Alexander Thomas Frase" w:date="2012-10-31T16:37:00Z">
                  <w:rPr>
                    <w:ins w:id="4926" w:author="Alexander Thomas Frase" w:date="2012-10-31T16:37:00Z"/>
                    <w:rFonts w:cs="Times New Roman"/>
                  </w:rPr>
                </w:rPrChange>
              </w:rPr>
            </w:pPr>
            <w:ins w:id="4927" w:author="Alexander Thomas Frase" w:date="2012-10-31T16:37:00Z">
              <w:r w:rsidRPr="006B07C8">
                <w:rPr>
                  <w:rFonts w:ascii="Courier New" w:hAnsi="Courier New" w:cs="Courier New"/>
                  <w:sz w:val="22"/>
                  <w:rPrChange w:id="4928" w:author="Alexander Thomas Frase" w:date="2012-10-31T16:37:00Z">
                    <w:rPr>
                      <w:rFonts w:cs="Times New Roman"/>
                    </w:rPr>
                  </w:rPrChange>
                </w:rPr>
                <w:t>C</w:t>
              </w:r>
            </w:ins>
          </w:p>
          <w:p w14:paraId="3AED7290" w14:textId="77777777" w:rsidR="006B07C8" w:rsidRPr="006B07C8" w:rsidRDefault="006B07C8" w:rsidP="003C548A">
            <w:pPr>
              <w:rPr>
                <w:ins w:id="4929" w:author="Alexander Thomas Frase" w:date="2012-10-31T16:37:00Z"/>
                <w:rFonts w:ascii="Courier New" w:hAnsi="Courier New" w:cs="Courier New"/>
                <w:sz w:val="22"/>
                <w:rPrChange w:id="4930" w:author="Alexander Thomas Frase" w:date="2012-10-31T16:37:00Z">
                  <w:rPr>
                    <w:ins w:id="4931" w:author="Alexander Thomas Frase" w:date="2012-10-31T16:37:00Z"/>
                    <w:rFonts w:cs="Times New Roman"/>
                  </w:rPr>
                </w:rPrChange>
              </w:rPr>
            </w:pPr>
            <w:ins w:id="4932" w:author="Alexander Thomas Frase" w:date="2012-10-31T16:37:00Z">
              <w:r w:rsidRPr="006B07C8">
                <w:rPr>
                  <w:rFonts w:ascii="Courier New" w:hAnsi="Courier New" w:cs="Courier New"/>
                  <w:sz w:val="22"/>
                  <w:rPrChange w:id="4933" w:author="Alexander Thomas Frase" w:date="2012-10-31T16:37:00Z">
                    <w:rPr>
                      <w:rFonts w:cs="Times New Roman"/>
                    </w:rPr>
                  </w:rPrChange>
                </w:rPr>
                <w:t>P</w:t>
              </w:r>
            </w:ins>
          </w:p>
          <w:p w14:paraId="1074B788" w14:textId="4F5F04E1" w:rsidR="006B07C8" w:rsidRPr="006B07C8" w:rsidRDefault="006B07C8" w:rsidP="003C548A">
            <w:pPr>
              <w:rPr>
                <w:ins w:id="4934" w:author="Alexander Thomas Frase" w:date="2012-10-31T16:36:00Z"/>
                <w:rFonts w:ascii="Courier New" w:hAnsi="Courier New" w:cs="Courier New"/>
                <w:sz w:val="22"/>
                <w:rPrChange w:id="4935" w:author="Alexander Thomas Frase" w:date="2012-10-31T16:37:00Z">
                  <w:rPr>
                    <w:ins w:id="4936" w:author="Alexander Thomas Frase" w:date="2012-10-31T16:36:00Z"/>
                    <w:rFonts w:cs="Times New Roman"/>
                  </w:rPr>
                </w:rPrChange>
              </w:rPr>
            </w:pPr>
            <w:ins w:id="4937" w:author="Alexander Thomas Frase" w:date="2012-10-31T16:37:00Z">
              <w:r w:rsidRPr="006B07C8">
                <w:rPr>
                  <w:rFonts w:ascii="Courier New" w:hAnsi="Courier New" w:cs="Courier New"/>
                  <w:sz w:val="22"/>
                  <w:rPrChange w:id="4938" w:author="Alexander Thomas Frase" w:date="2012-10-31T16:37:00Z">
                    <w:rPr>
                      <w:rFonts w:cs="Times New Roman"/>
                    </w:rPr>
                  </w:rPrChange>
                </w:rPr>
                <w:t>R</w:t>
              </w:r>
            </w:ins>
          </w:p>
        </w:tc>
        <w:tc>
          <w:tcPr>
            <w:tcW w:w="1009" w:type="dxa"/>
            <w:tcPrChange w:id="4939" w:author="Alexander Thomas Frase" w:date="2012-10-31T16:38:00Z">
              <w:tcPr>
                <w:tcW w:w="1692" w:type="dxa"/>
              </w:tcPr>
            </w:tcPrChange>
          </w:tcPr>
          <w:p w14:paraId="079C91BA" w14:textId="2DE672E5" w:rsidR="006B07C8" w:rsidRPr="006B07C8" w:rsidRDefault="006B07C8" w:rsidP="003C548A">
            <w:pPr>
              <w:rPr>
                <w:ins w:id="4940" w:author="Alexander Thomas Frase" w:date="2012-10-31T16:37:00Z"/>
                <w:rFonts w:ascii="Courier New" w:hAnsi="Courier New" w:cs="Courier New"/>
                <w:sz w:val="22"/>
                <w:rPrChange w:id="4941" w:author="Alexander Thomas Frase" w:date="2012-10-31T16:37:00Z">
                  <w:rPr>
                    <w:ins w:id="4942" w:author="Alexander Thomas Frase" w:date="2012-10-31T16:37:00Z"/>
                    <w:rFonts w:cs="Times New Roman"/>
                  </w:rPr>
                </w:rPrChange>
              </w:rPr>
            </w:pPr>
            <w:ins w:id="4943" w:author="Alexander Thomas Frase" w:date="2012-10-31T16:37:00Z">
              <w:r w:rsidRPr="006B07C8">
                <w:rPr>
                  <w:rFonts w:ascii="Courier New" w:hAnsi="Courier New" w:cs="Courier New"/>
                  <w:sz w:val="22"/>
                  <w:rPrChange w:id="4944" w:author="Alexander Thomas Frase" w:date="2012-10-31T16:37:00Z">
                    <w:rPr>
                      <w:rFonts w:cs="Times New Roman"/>
                    </w:rPr>
                  </w:rPrChange>
                </w:rPr>
                <w:t>start</w:t>
              </w:r>
            </w:ins>
          </w:p>
          <w:p w14:paraId="262E8BFA" w14:textId="77777777" w:rsidR="006B07C8" w:rsidRPr="006B07C8" w:rsidRDefault="006B07C8" w:rsidP="003C548A">
            <w:pPr>
              <w:rPr>
                <w:ins w:id="4945" w:author="Alexander Thomas Frase" w:date="2012-10-31T16:37:00Z"/>
                <w:rFonts w:ascii="Courier New" w:hAnsi="Courier New" w:cs="Courier New"/>
                <w:sz w:val="22"/>
                <w:rPrChange w:id="4946" w:author="Alexander Thomas Frase" w:date="2012-10-31T16:37:00Z">
                  <w:rPr>
                    <w:ins w:id="4947" w:author="Alexander Thomas Frase" w:date="2012-10-31T16:37:00Z"/>
                    <w:rFonts w:cs="Times New Roman"/>
                  </w:rPr>
                </w:rPrChange>
              </w:rPr>
            </w:pPr>
            <w:ins w:id="4948" w:author="Alexander Thomas Frase" w:date="2012-10-31T16:37:00Z">
              <w:r w:rsidRPr="006B07C8">
                <w:rPr>
                  <w:rFonts w:ascii="Courier New" w:hAnsi="Courier New" w:cs="Courier New"/>
                  <w:sz w:val="22"/>
                  <w:rPrChange w:id="4949" w:author="Alexander Thomas Frase" w:date="2012-10-31T16:37:00Z">
                    <w:rPr>
                      <w:rFonts w:cs="Times New Roman"/>
                    </w:rPr>
                  </w:rPrChange>
                </w:rPr>
                <w:t>8</w:t>
              </w:r>
            </w:ins>
          </w:p>
          <w:p w14:paraId="16934E7F" w14:textId="77777777" w:rsidR="006B07C8" w:rsidRPr="006B07C8" w:rsidRDefault="006B07C8" w:rsidP="003C548A">
            <w:pPr>
              <w:rPr>
                <w:ins w:id="4950" w:author="Alexander Thomas Frase" w:date="2012-10-31T16:37:00Z"/>
                <w:rFonts w:ascii="Courier New" w:hAnsi="Courier New" w:cs="Courier New"/>
                <w:sz w:val="22"/>
                <w:rPrChange w:id="4951" w:author="Alexander Thomas Frase" w:date="2012-10-31T16:37:00Z">
                  <w:rPr>
                    <w:ins w:id="4952" w:author="Alexander Thomas Frase" w:date="2012-10-31T16:37:00Z"/>
                    <w:rFonts w:cs="Times New Roman"/>
                  </w:rPr>
                </w:rPrChange>
              </w:rPr>
            </w:pPr>
            <w:ins w:id="4953" w:author="Alexander Thomas Frase" w:date="2012-10-31T16:37:00Z">
              <w:r w:rsidRPr="006B07C8">
                <w:rPr>
                  <w:rFonts w:ascii="Courier New" w:hAnsi="Courier New" w:cs="Courier New"/>
                  <w:sz w:val="22"/>
                  <w:rPrChange w:id="4954" w:author="Alexander Thomas Frase" w:date="2012-10-31T16:37:00Z">
                    <w:rPr>
                      <w:rFonts w:cs="Times New Roman"/>
                    </w:rPr>
                  </w:rPrChange>
                </w:rPr>
                <w:t>54</w:t>
              </w:r>
            </w:ins>
          </w:p>
          <w:p w14:paraId="1AF87408" w14:textId="77777777" w:rsidR="006B07C8" w:rsidRPr="006B07C8" w:rsidRDefault="006B07C8" w:rsidP="003C548A">
            <w:pPr>
              <w:rPr>
                <w:ins w:id="4955" w:author="Alexander Thomas Frase" w:date="2012-10-31T16:37:00Z"/>
                <w:rFonts w:ascii="Courier New" w:hAnsi="Courier New" w:cs="Courier New"/>
                <w:sz w:val="22"/>
                <w:rPrChange w:id="4956" w:author="Alexander Thomas Frase" w:date="2012-10-31T16:37:00Z">
                  <w:rPr>
                    <w:ins w:id="4957" w:author="Alexander Thomas Frase" w:date="2012-10-31T16:37:00Z"/>
                    <w:rFonts w:cs="Times New Roman"/>
                  </w:rPr>
                </w:rPrChange>
              </w:rPr>
            </w:pPr>
            <w:ins w:id="4958" w:author="Alexander Thomas Frase" w:date="2012-10-31T16:37:00Z">
              <w:r w:rsidRPr="006B07C8">
                <w:rPr>
                  <w:rFonts w:ascii="Courier New" w:hAnsi="Courier New" w:cs="Courier New"/>
                  <w:sz w:val="22"/>
                  <w:rPrChange w:id="4959" w:author="Alexander Thomas Frase" w:date="2012-10-31T16:37:00Z">
                    <w:rPr>
                      <w:rFonts w:cs="Times New Roman"/>
                    </w:rPr>
                  </w:rPrChange>
                </w:rPr>
                <w:t>14</w:t>
              </w:r>
            </w:ins>
          </w:p>
          <w:p w14:paraId="68B18DC8" w14:textId="4F36742E" w:rsidR="006B07C8" w:rsidRPr="006B07C8" w:rsidRDefault="006B07C8" w:rsidP="003C548A">
            <w:pPr>
              <w:rPr>
                <w:ins w:id="4960" w:author="Alexander Thomas Frase" w:date="2012-10-31T16:36:00Z"/>
                <w:rFonts w:ascii="Courier New" w:hAnsi="Courier New" w:cs="Courier New"/>
                <w:sz w:val="22"/>
                <w:rPrChange w:id="4961" w:author="Alexander Thomas Frase" w:date="2012-10-31T16:37:00Z">
                  <w:rPr>
                    <w:ins w:id="4962" w:author="Alexander Thomas Frase" w:date="2012-10-31T16:36:00Z"/>
                    <w:rFonts w:cs="Times New Roman"/>
                  </w:rPr>
                </w:rPrChange>
              </w:rPr>
            </w:pPr>
            <w:ins w:id="4963" w:author="Alexander Thomas Frase" w:date="2012-10-31T16:37:00Z">
              <w:r w:rsidRPr="006B07C8">
                <w:rPr>
                  <w:rFonts w:ascii="Courier New" w:hAnsi="Courier New" w:cs="Courier New"/>
                  <w:sz w:val="22"/>
                  <w:rPrChange w:id="4964" w:author="Alexander Thomas Frase" w:date="2012-10-31T16:37:00Z">
                    <w:rPr>
                      <w:rFonts w:cs="Times New Roman"/>
                    </w:rPr>
                  </w:rPrChange>
                </w:rPr>
                <w:t>44</w:t>
              </w:r>
            </w:ins>
          </w:p>
        </w:tc>
        <w:tc>
          <w:tcPr>
            <w:tcW w:w="3349" w:type="dxa"/>
            <w:tcPrChange w:id="4965" w:author="Alexander Thomas Frase" w:date="2012-10-31T16:38:00Z">
              <w:tcPr>
                <w:tcW w:w="1692" w:type="dxa"/>
              </w:tcPr>
            </w:tcPrChange>
          </w:tcPr>
          <w:p w14:paraId="77F1A8E6" w14:textId="7BCB22B6" w:rsidR="006B07C8" w:rsidRPr="006B07C8" w:rsidRDefault="006B07C8" w:rsidP="003C548A">
            <w:pPr>
              <w:rPr>
                <w:ins w:id="4966" w:author="Alexander Thomas Frase" w:date="2012-10-31T16:37:00Z"/>
                <w:rFonts w:ascii="Courier New" w:hAnsi="Courier New" w:cs="Courier New"/>
                <w:sz w:val="22"/>
                <w:rPrChange w:id="4967" w:author="Alexander Thomas Frase" w:date="2012-10-31T16:37:00Z">
                  <w:rPr>
                    <w:ins w:id="4968" w:author="Alexander Thomas Frase" w:date="2012-10-31T16:37:00Z"/>
                    <w:rFonts w:cs="Times New Roman"/>
                  </w:rPr>
                </w:rPrChange>
              </w:rPr>
            </w:pPr>
            <w:ins w:id="4969" w:author="Alexander Thomas Frase" w:date="2012-10-31T16:37:00Z">
              <w:r w:rsidRPr="006B07C8">
                <w:rPr>
                  <w:rFonts w:ascii="Courier New" w:hAnsi="Courier New" w:cs="Courier New"/>
                  <w:sz w:val="22"/>
                  <w:rPrChange w:id="4970" w:author="Alexander Thomas Frase" w:date="2012-10-31T16:37:00Z">
                    <w:rPr>
                      <w:rFonts w:cs="Times New Roman"/>
                    </w:rPr>
                  </w:rPrChange>
                </w:rPr>
                <w:t>stop</w:t>
              </w:r>
            </w:ins>
          </w:p>
          <w:p w14:paraId="184C5543" w14:textId="77777777" w:rsidR="006B07C8" w:rsidRPr="006B07C8" w:rsidRDefault="006B07C8" w:rsidP="003C548A">
            <w:pPr>
              <w:rPr>
                <w:ins w:id="4971" w:author="Alexander Thomas Frase" w:date="2012-10-31T16:37:00Z"/>
                <w:rFonts w:ascii="Courier New" w:hAnsi="Courier New" w:cs="Courier New"/>
                <w:sz w:val="22"/>
                <w:rPrChange w:id="4972" w:author="Alexander Thomas Frase" w:date="2012-10-31T16:37:00Z">
                  <w:rPr>
                    <w:ins w:id="4973" w:author="Alexander Thomas Frase" w:date="2012-10-31T16:37:00Z"/>
                    <w:rFonts w:cs="Times New Roman"/>
                  </w:rPr>
                </w:rPrChange>
              </w:rPr>
            </w:pPr>
            <w:ins w:id="4974" w:author="Alexander Thomas Frase" w:date="2012-10-31T16:37:00Z">
              <w:r w:rsidRPr="006B07C8">
                <w:rPr>
                  <w:rFonts w:ascii="Courier New" w:hAnsi="Courier New" w:cs="Courier New"/>
                  <w:sz w:val="22"/>
                  <w:rPrChange w:id="4975" w:author="Alexander Thomas Frase" w:date="2012-10-31T16:37:00Z">
                    <w:rPr>
                      <w:rFonts w:cs="Times New Roman"/>
                    </w:rPr>
                  </w:rPrChange>
                </w:rPr>
                <w:t>22</w:t>
              </w:r>
            </w:ins>
          </w:p>
          <w:p w14:paraId="640F2862" w14:textId="77777777" w:rsidR="006B07C8" w:rsidRPr="006B07C8" w:rsidRDefault="006B07C8" w:rsidP="003C548A">
            <w:pPr>
              <w:rPr>
                <w:ins w:id="4976" w:author="Alexander Thomas Frase" w:date="2012-10-31T16:37:00Z"/>
                <w:rFonts w:ascii="Courier New" w:hAnsi="Courier New" w:cs="Courier New"/>
                <w:sz w:val="22"/>
                <w:rPrChange w:id="4977" w:author="Alexander Thomas Frase" w:date="2012-10-31T16:37:00Z">
                  <w:rPr>
                    <w:ins w:id="4978" w:author="Alexander Thomas Frase" w:date="2012-10-31T16:37:00Z"/>
                    <w:rFonts w:cs="Times New Roman"/>
                  </w:rPr>
                </w:rPrChange>
              </w:rPr>
            </w:pPr>
            <w:ins w:id="4979" w:author="Alexander Thomas Frase" w:date="2012-10-31T16:37:00Z">
              <w:r w:rsidRPr="006B07C8">
                <w:rPr>
                  <w:rFonts w:ascii="Courier New" w:hAnsi="Courier New" w:cs="Courier New"/>
                  <w:sz w:val="22"/>
                  <w:rPrChange w:id="4980" w:author="Alexander Thomas Frase" w:date="2012-10-31T16:37:00Z">
                    <w:rPr>
                      <w:rFonts w:cs="Times New Roman"/>
                    </w:rPr>
                  </w:rPrChange>
                </w:rPr>
                <w:t>62</w:t>
              </w:r>
            </w:ins>
          </w:p>
          <w:p w14:paraId="0966F892" w14:textId="77777777" w:rsidR="006B07C8" w:rsidRPr="006B07C8" w:rsidRDefault="006B07C8" w:rsidP="003C548A">
            <w:pPr>
              <w:rPr>
                <w:ins w:id="4981" w:author="Alexander Thomas Frase" w:date="2012-10-31T16:37:00Z"/>
                <w:rFonts w:ascii="Courier New" w:hAnsi="Courier New" w:cs="Courier New"/>
                <w:sz w:val="22"/>
                <w:rPrChange w:id="4982" w:author="Alexander Thomas Frase" w:date="2012-10-31T16:37:00Z">
                  <w:rPr>
                    <w:ins w:id="4983" w:author="Alexander Thomas Frase" w:date="2012-10-31T16:37:00Z"/>
                    <w:rFonts w:cs="Times New Roman"/>
                  </w:rPr>
                </w:rPrChange>
              </w:rPr>
            </w:pPr>
            <w:ins w:id="4984" w:author="Alexander Thomas Frase" w:date="2012-10-31T16:37:00Z">
              <w:r w:rsidRPr="006B07C8">
                <w:rPr>
                  <w:rFonts w:ascii="Courier New" w:hAnsi="Courier New" w:cs="Courier New"/>
                  <w:sz w:val="22"/>
                  <w:rPrChange w:id="4985" w:author="Alexander Thomas Frase" w:date="2012-10-31T16:37:00Z">
                    <w:rPr>
                      <w:rFonts w:cs="Times New Roman"/>
                    </w:rPr>
                  </w:rPrChange>
                </w:rPr>
                <w:t>18</w:t>
              </w:r>
            </w:ins>
          </w:p>
          <w:p w14:paraId="7E992664" w14:textId="5A093F88" w:rsidR="006B07C8" w:rsidRPr="006B07C8" w:rsidRDefault="006B07C8" w:rsidP="003C548A">
            <w:pPr>
              <w:rPr>
                <w:ins w:id="4986" w:author="Alexander Thomas Frase" w:date="2012-10-31T16:36:00Z"/>
                <w:rFonts w:ascii="Courier New" w:hAnsi="Courier New" w:cs="Courier New"/>
                <w:sz w:val="22"/>
                <w:rPrChange w:id="4987" w:author="Alexander Thomas Frase" w:date="2012-10-31T16:37:00Z">
                  <w:rPr>
                    <w:ins w:id="4988" w:author="Alexander Thomas Frase" w:date="2012-10-31T16:36:00Z"/>
                    <w:rFonts w:cs="Times New Roman"/>
                  </w:rPr>
                </w:rPrChange>
              </w:rPr>
            </w:pPr>
            <w:ins w:id="4989" w:author="Alexander Thomas Frase" w:date="2012-10-31T16:37:00Z">
              <w:r w:rsidRPr="006B07C8">
                <w:rPr>
                  <w:rFonts w:ascii="Courier New" w:hAnsi="Courier New" w:cs="Courier New"/>
                  <w:sz w:val="22"/>
                  <w:rPrChange w:id="4990" w:author="Alexander Thomas Frase" w:date="2012-10-31T16:37:00Z">
                    <w:rPr>
                      <w:rFonts w:cs="Times New Roman"/>
                    </w:rPr>
                  </w:rPrChange>
                </w:rPr>
                <w:t>52</w:t>
              </w:r>
            </w:ins>
          </w:p>
        </w:tc>
      </w:tr>
    </w:tbl>
    <w:p w14:paraId="1FFA44C0" w14:textId="68CBB37B" w:rsidR="006B07C8" w:rsidRPr="006B07C8" w:rsidDel="006B07C8" w:rsidRDefault="006B07C8" w:rsidP="003C548A">
      <w:pPr>
        <w:rPr>
          <w:del w:id="4991" w:author="Alexander Thomas Frase" w:date="2012-10-31T16:37:00Z"/>
          <w:rFonts w:cs="Times New Roman"/>
          <w:rPrChange w:id="4992" w:author="Alexander Thomas Frase" w:date="2012-10-31T16:36:00Z">
            <w:rPr>
              <w:del w:id="4993" w:author="Alexander Thomas Frase" w:date="2012-10-31T16:37:00Z"/>
              <w:rFonts w:cs="Times New Roman"/>
              <w:b/>
            </w:rPr>
          </w:rPrChange>
        </w:rPr>
      </w:pPr>
    </w:p>
    <w:p w14:paraId="5FA318C7" w14:textId="3BC09F22" w:rsidR="003C548A" w:rsidDel="006B07C8" w:rsidRDefault="003C548A" w:rsidP="003C548A">
      <w:pPr>
        <w:pBdr>
          <w:top w:val="single" w:sz="4" w:space="1" w:color="auto"/>
          <w:left w:val="single" w:sz="4" w:space="4" w:color="auto"/>
          <w:bottom w:val="single" w:sz="4" w:space="1" w:color="auto"/>
          <w:right w:val="single" w:sz="4" w:space="4" w:color="auto"/>
        </w:pBdr>
        <w:rPr>
          <w:del w:id="4994" w:author="Alexander Thomas Frase" w:date="2012-10-31T16:37:00Z"/>
          <w:rFonts w:ascii="Courier New" w:hAnsi="Courier New" w:cs="Courier New"/>
          <w:sz w:val="20"/>
          <w:szCs w:val="20"/>
        </w:rPr>
      </w:pPr>
      <w:del w:id="4995" w:author="Alexander Thomas Frase" w:date="2012-10-31T16:37:00Z">
        <w:r w:rsidRPr="00FB2055" w:rsidDel="006B07C8">
          <w:rPr>
            <w:rFonts w:ascii="Courier New" w:hAnsi="Courier New" w:cs="Courier New"/>
            <w:sz w:val="20"/>
            <w:szCs w:val="20"/>
          </w:rPr>
          <w:delText>$ biofilter-2 --stdout -</w:delText>
        </w:r>
        <w:r w:rsidDel="006B07C8">
          <w:rPr>
            <w:rFonts w:ascii="Courier New" w:hAnsi="Courier New" w:cs="Courier New"/>
            <w:sz w:val="20"/>
            <w:szCs w:val="20"/>
          </w:rPr>
          <w:delText>-knowledge</w:delText>
        </w:r>
        <w:r w:rsidRPr="00FB2055" w:rsidDel="006B07C8">
          <w:rPr>
            <w:rFonts w:ascii="Courier New" w:hAnsi="Courier New" w:cs="Courier New"/>
            <w:sz w:val="20"/>
            <w:szCs w:val="20"/>
          </w:rPr>
          <w:delText xml:space="preserve"> test.db -</w:delText>
        </w:r>
        <w:r w:rsidDel="006B07C8">
          <w:rPr>
            <w:rFonts w:ascii="Courier New" w:hAnsi="Courier New" w:cs="Courier New"/>
            <w:sz w:val="20"/>
            <w:szCs w:val="20"/>
          </w:rPr>
          <w:delText>-gene</w:delText>
        </w:r>
        <w:r w:rsidRPr="00FB2055" w:rsidDel="006B07C8">
          <w:rPr>
            <w:rFonts w:ascii="Courier New" w:hAnsi="Courier New" w:cs="Courier New"/>
            <w:sz w:val="20"/>
            <w:szCs w:val="20"/>
          </w:rPr>
          <w:delText xml:space="preserve"> A C E G P R -</w:delText>
        </w:r>
        <w:r w:rsidDel="006B07C8">
          <w:rPr>
            <w:rFonts w:ascii="Courier New" w:hAnsi="Courier New" w:cs="Courier New"/>
            <w:sz w:val="20"/>
            <w:szCs w:val="20"/>
          </w:rPr>
          <w:delText>-source</w:delText>
        </w:r>
        <w:r w:rsidRPr="00FB2055" w:rsidDel="006B07C8">
          <w:rPr>
            <w:rFonts w:ascii="Courier New" w:hAnsi="Courier New" w:cs="Courier New"/>
            <w:sz w:val="20"/>
            <w:szCs w:val="20"/>
          </w:rPr>
          <w:delText xml:space="preserve"> paint spectrum -</w:delText>
        </w:r>
        <w:r w:rsidDel="006B07C8">
          <w:rPr>
            <w:rFonts w:ascii="Courier New" w:hAnsi="Courier New" w:cs="Courier New"/>
            <w:sz w:val="20"/>
            <w:szCs w:val="20"/>
          </w:rPr>
          <w:delText>-filter</w:delText>
        </w:r>
        <w:r w:rsidRPr="00FB2055" w:rsidDel="006B07C8">
          <w:rPr>
            <w:rFonts w:ascii="Courier New" w:hAnsi="Courier New" w:cs="Courier New"/>
            <w:sz w:val="20"/>
            <w:szCs w:val="20"/>
          </w:rPr>
          <w:delText xml:space="preserve"> gene source region</w:delText>
        </w:r>
      </w:del>
    </w:p>
    <w:p w14:paraId="0EFA6961" w14:textId="67A5B6C3"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96" w:author="Alexander Thomas Frase" w:date="2012-10-31T16:37:00Z"/>
          <w:rFonts w:ascii="Courier New" w:hAnsi="Courier New" w:cs="Courier New"/>
          <w:sz w:val="20"/>
          <w:szCs w:val="20"/>
        </w:rPr>
      </w:pPr>
    </w:p>
    <w:p w14:paraId="37A974F9" w14:textId="3E0AAD0D"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97" w:author="Alexander Thomas Frase" w:date="2012-10-31T16:37:00Z"/>
          <w:rFonts w:ascii="Courier New" w:hAnsi="Courier New" w:cs="Courier New"/>
          <w:sz w:val="20"/>
          <w:szCs w:val="20"/>
        </w:rPr>
      </w:pPr>
      <w:del w:id="4998" w:author="Alexander Thomas Frase" w:date="2012-10-31T16:37:00Z">
        <w:r w:rsidRPr="00FB2055" w:rsidDel="006B07C8">
          <w:rPr>
            <w:rFonts w:ascii="Courier New" w:hAnsi="Courier New" w:cs="Courier New"/>
            <w:sz w:val="20"/>
            <w:szCs w:val="20"/>
          </w:rPr>
          <w:delText>#gene</w:delText>
        </w:r>
        <w:r w:rsidRPr="00FB2055" w:rsidDel="006B07C8">
          <w:rPr>
            <w:rFonts w:ascii="Courier New" w:hAnsi="Courier New" w:cs="Courier New"/>
            <w:sz w:val="20"/>
            <w:szCs w:val="20"/>
          </w:rPr>
          <w:tab/>
          <w:delText>source</w:delText>
        </w:r>
        <w:r w:rsidRPr="00FB2055" w:rsidDel="006B07C8">
          <w:rPr>
            <w:rFonts w:ascii="Courier New" w:hAnsi="Courier New" w:cs="Courier New"/>
            <w:sz w:val="20"/>
            <w:szCs w:val="20"/>
          </w:rPr>
          <w:tab/>
          <w:delText>chr</w:delText>
        </w:r>
        <w:r w:rsidRPr="00FB2055" w:rsidDel="006B07C8">
          <w:rPr>
            <w:rFonts w:ascii="Courier New" w:hAnsi="Courier New" w:cs="Courier New"/>
            <w:sz w:val="20"/>
            <w:szCs w:val="20"/>
          </w:rPr>
          <w:tab/>
          <w:delText>region</w:delText>
        </w:r>
        <w:r w:rsidRPr="00FB2055" w:rsidDel="006B07C8">
          <w:rPr>
            <w:rFonts w:ascii="Courier New" w:hAnsi="Courier New" w:cs="Courier New"/>
            <w:sz w:val="20"/>
            <w:szCs w:val="20"/>
          </w:rPr>
          <w:tab/>
          <w:delText>posMin</w:delText>
        </w:r>
        <w:r w:rsidRPr="00FB2055" w:rsidDel="006B07C8">
          <w:rPr>
            <w:rFonts w:ascii="Courier New" w:hAnsi="Courier New" w:cs="Courier New"/>
            <w:sz w:val="20"/>
            <w:szCs w:val="20"/>
          </w:rPr>
          <w:tab/>
          <w:delText>posMax</w:delText>
        </w:r>
      </w:del>
    </w:p>
    <w:p w14:paraId="7AF939EA" w14:textId="3A9DA1D1"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4999" w:author="Alexander Thomas Frase" w:date="2012-10-31T16:37:00Z"/>
          <w:rFonts w:ascii="Courier New" w:hAnsi="Courier New" w:cs="Courier New"/>
          <w:sz w:val="20"/>
          <w:szCs w:val="20"/>
        </w:rPr>
      </w:pPr>
      <w:del w:id="5000" w:author="Alexander Thomas Frase" w:date="2012-10-31T16:37:00Z">
        <w:r w:rsidRPr="00FB2055" w:rsidDel="006B07C8">
          <w:rPr>
            <w:rFonts w:ascii="Courier New" w:hAnsi="Courier New" w:cs="Courier New"/>
            <w:sz w:val="20"/>
            <w:szCs w:val="20"/>
          </w:rPr>
          <w:delText>A</w:delText>
        </w:r>
        <w:r w:rsidRPr="00FB2055" w:rsidDel="006B07C8">
          <w:rPr>
            <w:rFonts w:ascii="Courier New" w:hAnsi="Courier New" w:cs="Courier New"/>
            <w:sz w:val="20"/>
            <w:szCs w:val="20"/>
          </w:rPr>
          <w:tab/>
          <w:delText>paint</w:delText>
        </w:r>
        <w:r w:rsidRPr="00FB2055" w:rsidDel="006B07C8">
          <w:rPr>
            <w:rFonts w:ascii="Courier New" w:hAnsi="Courier New" w:cs="Courier New"/>
            <w:sz w:val="20"/>
            <w:szCs w:val="20"/>
          </w:rPr>
          <w:tab/>
          <w:delText>1</w:delText>
        </w:r>
        <w:r w:rsidRPr="00FB2055" w:rsidDel="006B07C8">
          <w:rPr>
            <w:rFonts w:ascii="Courier New" w:hAnsi="Courier New" w:cs="Courier New"/>
            <w:sz w:val="20"/>
            <w:szCs w:val="20"/>
          </w:rPr>
          <w:tab/>
          <w:delText>A</w:delText>
        </w:r>
        <w:r w:rsidRPr="00FB2055" w:rsidDel="006B07C8">
          <w:rPr>
            <w:rFonts w:ascii="Courier New" w:hAnsi="Courier New" w:cs="Courier New"/>
            <w:sz w:val="20"/>
            <w:szCs w:val="20"/>
          </w:rPr>
          <w:tab/>
          <w:delText>8</w:delText>
        </w:r>
        <w:r w:rsidRPr="00FB2055" w:rsidDel="006B07C8">
          <w:rPr>
            <w:rFonts w:ascii="Courier New" w:hAnsi="Courier New" w:cs="Courier New"/>
            <w:sz w:val="20"/>
            <w:szCs w:val="20"/>
          </w:rPr>
          <w:tab/>
          <w:delText>22</w:delText>
        </w:r>
      </w:del>
    </w:p>
    <w:p w14:paraId="462FAE75" w14:textId="4C559D73"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5001" w:author="Alexander Thomas Frase" w:date="2012-10-31T16:37:00Z"/>
          <w:rFonts w:ascii="Courier New" w:hAnsi="Courier New" w:cs="Courier New"/>
          <w:sz w:val="20"/>
          <w:szCs w:val="20"/>
        </w:rPr>
      </w:pPr>
      <w:del w:id="5002" w:author="Alexander Thomas Frase" w:date="2012-10-31T16:37:00Z">
        <w:r w:rsidRPr="00FB2055" w:rsidDel="006B07C8">
          <w:rPr>
            <w:rFonts w:ascii="Courier New" w:hAnsi="Courier New" w:cs="Courier New"/>
            <w:sz w:val="20"/>
            <w:szCs w:val="20"/>
          </w:rPr>
          <w:delText>C</w:delText>
        </w:r>
        <w:r w:rsidRPr="00FB2055" w:rsidDel="006B07C8">
          <w:rPr>
            <w:rFonts w:ascii="Courier New" w:hAnsi="Courier New" w:cs="Courier New"/>
            <w:sz w:val="20"/>
            <w:szCs w:val="20"/>
          </w:rPr>
          <w:tab/>
          <w:delText>paint</w:delText>
        </w:r>
        <w:r w:rsidRPr="00FB2055" w:rsidDel="006B07C8">
          <w:rPr>
            <w:rFonts w:ascii="Courier New" w:hAnsi="Courier New" w:cs="Courier New"/>
            <w:sz w:val="20"/>
            <w:szCs w:val="20"/>
          </w:rPr>
          <w:tab/>
          <w:delText>1</w:delText>
        </w:r>
        <w:r w:rsidRPr="00FB2055" w:rsidDel="006B07C8">
          <w:rPr>
            <w:rFonts w:ascii="Courier New" w:hAnsi="Courier New" w:cs="Courier New"/>
            <w:sz w:val="20"/>
            <w:szCs w:val="20"/>
          </w:rPr>
          <w:tab/>
          <w:delText>C</w:delText>
        </w:r>
        <w:r w:rsidRPr="00FB2055" w:rsidDel="006B07C8">
          <w:rPr>
            <w:rFonts w:ascii="Courier New" w:hAnsi="Courier New" w:cs="Courier New"/>
            <w:sz w:val="20"/>
            <w:szCs w:val="20"/>
          </w:rPr>
          <w:tab/>
          <w:delText>54</w:delText>
        </w:r>
        <w:r w:rsidRPr="00FB2055" w:rsidDel="006B07C8">
          <w:rPr>
            <w:rFonts w:ascii="Courier New" w:hAnsi="Courier New" w:cs="Courier New"/>
            <w:sz w:val="20"/>
            <w:szCs w:val="20"/>
          </w:rPr>
          <w:tab/>
          <w:delText>62</w:delText>
        </w:r>
      </w:del>
    </w:p>
    <w:p w14:paraId="2E44A070" w14:textId="0B862C68"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5003" w:author="Alexander Thomas Frase" w:date="2012-10-31T16:37:00Z"/>
          <w:rFonts w:ascii="Courier New" w:hAnsi="Courier New" w:cs="Courier New"/>
          <w:sz w:val="20"/>
          <w:szCs w:val="20"/>
        </w:rPr>
      </w:pPr>
      <w:del w:id="5004" w:author="Alexander Thomas Frase" w:date="2012-10-31T16:37:00Z">
        <w:r w:rsidRPr="00FB2055" w:rsidDel="006B07C8">
          <w:rPr>
            <w:rFonts w:ascii="Courier New" w:hAnsi="Courier New" w:cs="Courier New"/>
            <w:sz w:val="20"/>
            <w:szCs w:val="20"/>
          </w:rPr>
          <w:delText>P</w:delText>
        </w:r>
        <w:r w:rsidRPr="00FB2055" w:rsidDel="006B07C8">
          <w:rPr>
            <w:rFonts w:ascii="Courier New" w:hAnsi="Courier New" w:cs="Courier New"/>
            <w:sz w:val="20"/>
            <w:szCs w:val="20"/>
          </w:rPr>
          <w:tab/>
          <w:delText>spectrum</w:delText>
        </w:r>
        <w:r w:rsidRPr="00FB2055" w:rsidDel="006B07C8">
          <w:rPr>
            <w:rFonts w:ascii="Courier New" w:hAnsi="Courier New" w:cs="Courier New"/>
            <w:sz w:val="20"/>
            <w:szCs w:val="20"/>
          </w:rPr>
          <w:tab/>
          <w:delText>3</w:delText>
        </w:r>
        <w:r w:rsidRPr="00FB2055" w:rsidDel="006B07C8">
          <w:rPr>
            <w:rFonts w:ascii="Courier New" w:hAnsi="Courier New" w:cs="Courier New"/>
            <w:sz w:val="20"/>
            <w:szCs w:val="20"/>
          </w:rPr>
          <w:tab/>
          <w:delText>P</w:delText>
        </w:r>
        <w:r w:rsidRPr="00FB2055" w:rsidDel="006B07C8">
          <w:rPr>
            <w:rFonts w:ascii="Courier New" w:hAnsi="Courier New" w:cs="Courier New"/>
            <w:sz w:val="20"/>
            <w:szCs w:val="20"/>
          </w:rPr>
          <w:tab/>
          <w:delText>14</w:delText>
        </w:r>
        <w:r w:rsidRPr="00FB2055" w:rsidDel="006B07C8">
          <w:rPr>
            <w:rFonts w:ascii="Courier New" w:hAnsi="Courier New" w:cs="Courier New"/>
            <w:sz w:val="20"/>
            <w:szCs w:val="20"/>
          </w:rPr>
          <w:tab/>
          <w:delText>18</w:delText>
        </w:r>
      </w:del>
    </w:p>
    <w:p w14:paraId="19CBABAD" w14:textId="173B58D0" w:rsidR="003C548A" w:rsidRPr="00FB2055" w:rsidDel="006B07C8" w:rsidRDefault="003C548A" w:rsidP="003C548A">
      <w:pPr>
        <w:pBdr>
          <w:top w:val="single" w:sz="4" w:space="1" w:color="auto"/>
          <w:left w:val="single" w:sz="4" w:space="4" w:color="auto"/>
          <w:bottom w:val="single" w:sz="4" w:space="1" w:color="auto"/>
          <w:right w:val="single" w:sz="4" w:space="4" w:color="auto"/>
        </w:pBdr>
        <w:rPr>
          <w:del w:id="5005" w:author="Alexander Thomas Frase" w:date="2012-10-31T16:37:00Z"/>
          <w:rFonts w:ascii="Courier New" w:hAnsi="Courier New" w:cs="Courier New"/>
          <w:b/>
          <w:bCs/>
        </w:rPr>
      </w:pPr>
      <w:del w:id="5006" w:author="Alexander Thomas Frase" w:date="2012-10-31T16:37:00Z">
        <w:r w:rsidRPr="00FB2055" w:rsidDel="006B07C8">
          <w:rPr>
            <w:rFonts w:ascii="Courier New" w:hAnsi="Courier New" w:cs="Courier New"/>
            <w:sz w:val="20"/>
            <w:szCs w:val="20"/>
          </w:rPr>
          <w:delText>R</w:delText>
        </w:r>
        <w:r w:rsidRPr="00FB2055" w:rsidDel="006B07C8">
          <w:rPr>
            <w:rFonts w:ascii="Courier New" w:hAnsi="Courier New" w:cs="Courier New"/>
            <w:sz w:val="20"/>
            <w:szCs w:val="20"/>
          </w:rPr>
          <w:tab/>
          <w:delText>spectrum</w:delText>
        </w:r>
        <w:r w:rsidRPr="00FB2055" w:rsidDel="006B07C8">
          <w:rPr>
            <w:rFonts w:ascii="Courier New" w:hAnsi="Courier New" w:cs="Courier New"/>
            <w:sz w:val="20"/>
            <w:szCs w:val="20"/>
          </w:rPr>
          <w:tab/>
          <w:delText>3</w:delText>
        </w:r>
        <w:r w:rsidRPr="00FB2055" w:rsidDel="006B07C8">
          <w:rPr>
            <w:rFonts w:ascii="Courier New" w:hAnsi="Courier New" w:cs="Courier New"/>
            <w:sz w:val="20"/>
            <w:szCs w:val="20"/>
          </w:rPr>
          <w:tab/>
          <w:delText>R</w:delText>
        </w:r>
        <w:r w:rsidRPr="00FB2055" w:rsidDel="006B07C8">
          <w:rPr>
            <w:rFonts w:ascii="Courier New" w:hAnsi="Courier New" w:cs="Courier New"/>
            <w:sz w:val="20"/>
            <w:szCs w:val="20"/>
          </w:rPr>
          <w:tab/>
          <w:delText>44</w:delText>
        </w:r>
        <w:r w:rsidRPr="00FB2055" w:rsidDel="006B07C8">
          <w:rPr>
            <w:rFonts w:ascii="Courier New" w:hAnsi="Courier New" w:cs="Courier New"/>
            <w:sz w:val="20"/>
            <w:szCs w:val="20"/>
          </w:rPr>
          <w:tab/>
          <w:delText>52</w:delText>
        </w:r>
      </w:del>
    </w:p>
    <w:p w14:paraId="3585CE29" w14:textId="77777777" w:rsidR="003C548A" w:rsidRPr="005A42CF" w:rsidRDefault="003C548A" w:rsidP="003C548A">
      <w:pPr>
        <w:rPr>
          <w:rFonts w:cs="Times New Roman"/>
          <w:b/>
          <w:bCs/>
          <w:color w:val="FF0000"/>
        </w:rPr>
      </w:pPr>
    </w:p>
    <w:p w14:paraId="6942CB37" w14:textId="77777777" w:rsidR="003C548A" w:rsidRPr="00FB2055" w:rsidRDefault="003C548A" w:rsidP="003B534B">
      <w:pPr>
        <w:pStyle w:val="Heading3"/>
      </w:pPr>
      <w:bookmarkStart w:id="5007" w:name="_Toc339626883"/>
      <w:r w:rsidRPr="00FB2055">
        <w:t xml:space="preserve">Example 6: Output of </w:t>
      </w:r>
      <w:r>
        <w:t>g</w:t>
      </w:r>
      <w:r w:rsidRPr="00FB2055">
        <w:t xml:space="preserve">enes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5007"/>
    </w:p>
    <w:p w14:paraId="427AF265" w14:textId="77777777" w:rsidR="003C548A" w:rsidRDefault="003C548A">
      <w:pPr>
        <w:rPr>
          <w:ins w:id="5008" w:author="Alexander Thomas Frase" w:date="2012-10-31T16:38:00Z"/>
        </w:rPr>
        <w:pPrChange w:id="5009" w:author="Alexander Thomas Frase" w:date="2012-10-31T16:38:00Z">
          <w:pPr>
            <w:pStyle w:val="ListParagraph"/>
          </w:pPr>
        </w:pPrChange>
      </w:pPr>
    </w:p>
    <w:p w14:paraId="5E8E8619" w14:textId="57777386" w:rsidR="00EC3F33" w:rsidRDefault="00EC3F33">
      <w:pPr>
        <w:rPr>
          <w:ins w:id="5010" w:author="Alexander Thomas Frase" w:date="2012-10-31T16:38:00Z"/>
        </w:rPr>
        <w:pPrChange w:id="5011" w:author="Alexander Thomas Frase" w:date="2012-10-31T16:38:00Z">
          <w:pPr>
            <w:pStyle w:val="ListParagraph"/>
          </w:pPr>
        </w:pPrChange>
      </w:pPr>
      <w:ins w:id="5012" w:author="Alexander Thomas Frase" w:date="2012-10-31T16:38:00Z">
        <w:r>
          <w:t>Configuration:</w:t>
        </w:r>
      </w:ins>
    </w:p>
    <w:p w14:paraId="539D5FF7" w14:textId="77777777" w:rsidR="00EC3F33" w:rsidRDefault="00EC3F33">
      <w:pPr>
        <w:rPr>
          <w:ins w:id="5013" w:author="Alexander Thomas Frase" w:date="2012-10-31T16:38:00Z"/>
        </w:rPr>
        <w:pPrChange w:id="5014" w:author="Alexander Thomas Frase" w:date="2012-10-31T16:38:00Z">
          <w:pPr>
            <w:pStyle w:val="ListParagraph"/>
          </w:pPr>
        </w:pPrChange>
      </w:pPr>
    </w:p>
    <w:tbl>
      <w:tblPr>
        <w:tblStyle w:val="TableGrid"/>
        <w:tblW w:w="8640" w:type="dxa"/>
        <w:tblInd w:w="720" w:type="dxa"/>
        <w:tblLook w:val="04A0" w:firstRow="1" w:lastRow="0" w:firstColumn="1" w:lastColumn="0" w:noHBand="0" w:noVBand="1"/>
        <w:tblPrChange w:id="5015" w:author="Alexander Thomas Frase" w:date="2012-10-31T16:39:00Z">
          <w:tblPr>
            <w:tblStyle w:val="TableGrid"/>
            <w:tblW w:w="0" w:type="auto"/>
            <w:tblLook w:val="04A0" w:firstRow="1" w:lastRow="0" w:firstColumn="1" w:lastColumn="0" w:noHBand="0" w:noVBand="1"/>
          </w:tblPr>
        </w:tblPrChange>
      </w:tblPr>
      <w:tblGrid>
        <w:gridCol w:w="8640"/>
        <w:tblGridChange w:id="5016">
          <w:tblGrid>
            <w:gridCol w:w="10152"/>
          </w:tblGrid>
        </w:tblGridChange>
      </w:tblGrid>
      <w:tr w:rsidR="00EC3F33" w:rsidRPr="00EC3F33" w14:paraId="2F707041" w14:textId="77777777" w:rsidTr="00EC3F33">
        <w:trPr>
          <w:ins w:id="5017" w:author="Alexander Thomas Frase" w:date="2012-10-31T16:38:00Z"/>
        </w:trPr>
        <w:tc>
          <w:tcPr>
            <w:tcW w:w="10152" w:type="dxa"/>
            <w:tcPrChange w:id="5018" w:author="Alexander Thomas Frase" w:date="2012-10-31T16:39:00Z">
              <w:tcPr>
                <w:tcW w:w="10152" w:type="dxa"/>
              </w:tcPr>
            </w:tcPrChange>
          </w:tcPr>
          <w:p w14:paraId="302EF9F1" w14:textId="3730D4F9" w:rsidR="00EC3F33" w:rsidRPr="00EC3F33" w:rsidRDefault="00EC3F33" w:rsidP="00EC3F33">
            <w:pPr>
              <w:rPr>
                <w:ins w:id="5019" w:author="Alexander Thomas Frase" w:date="2012-10-31T16:38:00Z"/>
                <w:rFonts w:ascii="Courier New" w:hAnsi="Courier New" w:cs="Courier New"/>
                <w:sz w:val="22"/>
                <w:rPrChange w:id="5020" w:author="Alexander Thomas Frase" w:date="2012-10-31T16:39:00Z">
                  <w:rPr>
                    <w:ins w:id="5021" w:author="Alexander Thomas Frase" w:date="2012-10-31T16:38:00Z"/>
                  </w:rPr>
                </w:rPrChange>
              </w:rPr>
            </w:pPr>
            <w:ins w:id="5022" w:author="Alexander Thomas Frase" w:date="2012-10-31T16:38:00Z">
              <w:r w:rsidRPr="00EC3F33">
                <w:rPr>
                  <w:rFonts w:ascii="Courier New" w:hAnsi="Courier New" w:cs="Courier New"/>
                  <w:sz w:val="22"/>
                  <w:rPrChange w:id="5023" w:author="Alexander Thomas Frase" w:date="2012-10-31T16:39:00Z">
                    <w:rPr/>
                  </w:rPrChange>
                </w:rPr>
                <w:t xml:space="preserve">KNOWLEDGE </w:t>
              </w:r>
              <w:proofErr w:type="spellStart"/>
              <w:r w:rsidRPr="00EC3F33">
                <w:rPr>
                  <w:rFonts w:ascii="Courier New" w:hAnsi="Courier New" w:cs="Courier New"/>
                  <w:sz w:val="22"/>
                  <w:rPrChange w:id="5024" w:author="Alexander Thomas Frase" w:date="2012-10-31T16:39:00Z">
                    <w:rPr/>
                  </w:rPrChange>
                </w:rPr>
                <w:t>test.db</w:t>
              </w:r>
              <w:proofErr w:type="spellEnd"/>
            </w:ins>
          </w:p>
          <w:p w14:paraId="4C0EC69B" w14:textId="77777777" w:rsidR="00EC3F33" w:rsidRPr="00EC3F33" w:rsidRDefault="00EC3F33" w:rsidP="00EC3F33">
            <w:pPr>
              <w:rPr>
                <w:ins w:id="5025" w:author="Alexander Thomas Frase" w:date="2012-10-31T16:38:00Z"/>
                <w:rFonts w:ascii="Courier New" w:hAnsi="Courier New" w:cs="Courier New"/>
                <w:sz w:val="22"/>
                <w:rPrChange w:id="5026" w:author="Alexander Thomas Frase" w:date="2012-10-31T16:39:00Z">
                  <w:rPr>
                    <w:ins w:id="5027" w:author="Alexander Thomas Frase" w:date="2012-10-31T16:38:00Z"/>
                  </w:rPr>
                </w:rPrChange>
              </w:rPr>
            </w:pPr>
            <w:ins w:id="5028" w:author="Alexander Thomas Frase" w:date="2012-10-31T16:38:00Z">
              <w:r w:rsidRPr="00EC3F33">
                <w:rPr>
                  <w:rFonts w:ascii="Courier New" w:hAnsi="Courier New" w:cs="Courier New"/>
                  <w:sz w:val="22"/>
                  <w:rPrChange w:id="5029" w:author="Alexander Thomas Frase" w:date="2012-10-31T16:39:00Z">
                    <w:rPr/>
                  </w:rPrChange>
                </w:rPr>
                <w:t>SNP rs11 rs12 rs13 rs14</w:t>
              </w:r>
            </w:ins>
          </w:p>
          <w:p w14:paraId="5C54CA62" w14:textId="77777777" w:rsidR="00EC3F33" w:rsidRPr="00EC3F33" w:rsidRDefault="00EC3F33" w:rsidP="00EC3F33">
            <w:pPr>
              <w:rPr>
                <w:ins w:id="5030" w:author="Alexander Thomas Frase" w:date="2012-10-31T16:38:00Z"/>
                <w:rFonts w:ascii="Courier New" w:hAnsi="Courier New" w:cs="Courier New"/>
                <w:sz w:val="22"/>
                <w:rPrChange w:id="5031" w:author="Alexander Thomas Frase" w:date="2012-10-31T16:39:00Z">
                  <w:rPr>
                    <w:ins w:id="5032" w:author="Alexander Thomas Frase" w:date="2012-10-31T16:38:00Z"/>
                  </w:rPr>
                </w:rPrChange>
              </w:rPr>
            </w:pPr>
            <w:ins w:id="5033" w:author="Alexander Thomas Frase" w:date="2012-10-31T16:38:00Z">
              <w:r w:rsidRPr="00EC3F33">
                <w:rPr>
                  <w:rFonts w:ascii="Courier New" w:hAnsi="Courier New" w:cs="Courier New"/>
                  <w:sz w:val="22"/>
                  <w:rPrChange w:id="5034" w:author="Alexander Thomas Frase" w:date="2012-10-31T16:39:00Z">
                    <w:rPr/>
                  </w:rPrChange>
                </w:rPr>
                <w:t>GENE A C E G P R</w:t>
              </w:r>
            </w:ins>
          </w:p>
          <w:p w14:paraId="26E1957E" w14:textId="77777777" w:rsidR="00EC3F33" w:rsidRPr="00EC3F33" w:rsidRDefault="00EC3F33" w:rsidP="00EC3F33">
            <w:pPr>
              <w:rPr>
                <w:ins w:id="5035" w:author="Alexander Thomas Frase" w:date="2012-10-31T16:38:00Z"/>
                <w:rFonts w:ascii="Courier New" w:hAnsi="Courier New" w:cs="Courier New"/>
                <w:sz w:val="22"/>
                <w:rPrChange w:id="5036" w:author="Alexander Thomas Frase" w:date="2012-10-31T16:39:00Z">
                  <w:rPr>
                    <w:ins w:id="5037" w:author="Alexander Thomas Frase" w:date="2012-10-31T16:38:00Z"/>
                  </w:rPr>
                </w:rPrChange>
              </w:rPr>
            </w:pPr>
            <w:ins w:id="5038" w:author="Alexander Thomas Frase" w:date="2012-10-31T16:38:00Z">
              <w:r w:rsidRPr="00EC3F33">
                <w:rPr>
                  <w:rFonts w:ascii="Courier New" w:hAnsi="Courier New" w:cs="Courier New"/>
                  <w:sz w:val="22"/>
                  <w:rPrChange w:id="5039" w:author="Alexander Thomas Frase" w:date="2012-10-31T16:39:00Z">
                    <w:rPr/>
                  </w:rPrChange>
                </w:rPr>
                <w:t>GROUP cyan yellow</w:t>
              </w:r>
            </w:ins>
          </w:p>
          <w:p w14:paraId="1D0DA49A" w14:textId="0324482D" w:rsidR="00EC3F33" w:rsidRPr="00EC3F33" w:rsidRDefault="00EC3F33" w:rsidP="00EC3F33">
            <w:pPr>
              <w:rPr>
                <w:ins w:id="5040" w:author="Alexander Thomas Frase" w:date="2012-10-31T16:38:00Z"/>
                <w:rFonts w:ascii="Courier New" w:hAnsi="Courier New" w:cs="Courier New"/>
                <w:sz w:val="22"/>
                <w:rPrChange w:id="5041" w:author="Alexander Thomas Frase" w:date="2012-10-31T16:39:00Z">
                  <w:rPr>
                    <w:ins w:id="5042" w:author="Alexander Thomas Frase" w:date="2012-10-31T16:38:00Z"/>
                  </w:rPr>
                </w:rPrChange>
              </w:rPr>
            </w:pPr>
            <w:ins w:id="5043" w:author="Alexander Thomas Frase" w:date="2012-10-31T16:38:00Z">
              <w:r w:rsidRPr="00EC3F33">
                <w:rPr>
                  <w:rFonts w:ascii="Courier New" w:hAnsi="Courier New" w:cs="Courier New"/>
                  <w:sz w:val="22"/>
                  <w:rPrChange w:id="5044" w:author="Alexander Thomas Frase" w:date="2012-10-31T16:39:00Z">
                    <w:rPr/>
                  </w:rPrChange>
                </w:rPr>
                <w:t>FILTER region</w:t>
              </w:r>
            </w:ins>
          </w:p>
        </w:tc>
      </w:tr>
    </w:tbl>
    <w:p w14:paraId="28F206C3" w14:textId="77777777" w:rsidR="00EC3F33" w:rsidRDefault="00EC3F33">
      <w:pPr>
        <w:rPr>
          <w:ins w:id="5045" w:author="Alexander Thomas Frase" w:date="2012-10-31T16:38:00Z"/>
        </w:rPr>
        <w:pPrChange w:id="5046" w:author="Alexander Thomas Frase" w:date="2012-10-31T16:38:00Z">
          <w:pPr>
            <w:pStyle w:val="ListParagraph"/>
          </w:pPr>
        </w:pPrChange>
      </w:pPr>
    </w:p>
    <w:p w14:paraId="6B25E010" w14:textId="50BDB5CA" w:rsidR="00EC3F33" w:rsidRDefault="00EC3F33">
      <w:pPr>
        <w:rPr>
          <w:ins w:id="5047" w:author="Alexander Thomas Frase" w:date="2012-10-31T16:38:00Z"/>
        </w:rPr>
        <w:pPrChange w:id="5048" w:author="Alexander Thomas Frase" w:date="2012-10-31T16:38:00Z">
          <w:pPr>
            <w:pStyle w:val="ListParagraph"/>
          </w:pPr>
        </w:pPrChange>
      </w:pPr>
      <w:ins w:id="5049" w:author="Alexander Thomas Frase" w:date="2012-10-31T16:38:00Z">
        <w:r>
          <w:t>Output:</w:t>
        </w:r>
      </w:ins>
    </w:p>
    <w:p w14:paraId="60379E38" w14:textId="77777777" w:rsidR="00EC3F33" w:rsidRDefault="00EC3F33">
      <w:pPr>
        <w:rPr>
          <w:ins w:id="5050" w:author="Alexander Thomas Frase" w:date="2012-10-31T16:38:00Z"/>
        </w:rPr>
        <w:pPrChange w:id="5051" w:author="Alexander Thomas Frase" w:date="2012-10-31T16:38: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052" w:author="Alexander Thomas Frase" w:date="2012-10-31T16:40:00Z">
          <w:tblPr>
            <w:tblStyle w:val="TableGrid"/>
            <w:tblW w:w="0" w:type="auto"/>
            <w:tblLook w:val="04A0" w:firstRow="1" w:lastRow="0" w:firstColumn="1" w:lastColumn="0" w:noHBand="0" w:noVBand="1"/>
          </w:tblPr>
        </w:tblPrChange>
      </w:tblPr>
      <w:tblGrid>
        <w:gridCol w:w="877"/>
        <w:gridCol w:w="1141"/>
        <w:gridCol w:w="1009"/>
        <w:gridCol w:w="5631"/>
        <w:tblGridChange w:id="5053">
          <w:tblGrid>
            <w:gridCol w:w="2538"/>
            <w:gridCol w:w="2538"/>
            <w:gridCol w:w="2538"/>
            <w:gridCol w:w="2538"/>
          </w:tblGrid>
        </w:tblGridChange>
      </w:tblGrid>
      <w:tr w:rsidR="00EC3F33" w:rsidRPr="00EC3F33" w14:paraId="707EB1A4" w14:textId="77777777" w:rsidTr="00EC3F33">
        <w:trPr>
          <w:ins w:id="5054" w:author="Alexander Thomas Frase" w:date="2012-10-31T16:38:00Z"/>
        </w:trPr>
        <w:tc>
          <w:tcPr>
            <w:tcW w:w="877" w:type="dxa"/>
            <w:tcPrChange w:id="5055" w:author="Alexander Thomas Frase" w:date="2012-10-31T16:40:00Z">
              <w:tcPr>
                <w:tcW w:w="2538" w:type="dxa"/>
              </w:tcPr>
            </w:tcPrChange>
          </w:tcPr>
          <w:p w14:paraId="3B52B5ED" w14:textId="6F1A0DDA" w:rsidR="00EC3F33" w:rsidRPr="00EC3F33" w:rsidRDefault="00EC3F33" w:rsidP="00EC3F33">
            <w:pPr>
              <w:rPr>
                <w:ins w:id="5056" w:author="Alexander Thomas Frase" w:date="2012-10-31T16:38:00Z"/>
                <w:rFonts w:ascii="Courier New" w:hAnsi="Courier New" w:cs="Courier New"/>
                <w:sz w:val="22"/>
                <w:rPrChange w:id="5057" w:author="Alexander Thomas Frase" w:date="2012-10-31T16:39:00Z">
                  <w:rPr>
                    <w:ins w:id="5058" w:author="Alexander Thomas Frase" w:date="2012-10-31T16:38:00Z"/>
                  </w:rPr>
                </w:rPrChange>
              </w:rPr>
            </w:pPr>
            <w:ins w:id="5059" w:author="Alexander Thomas Frase" w:date="2012-10-31T16:38:00Z">
              <w:r w:rsidRPr="00EC3F33">
                <w:rPr>
                  <w:rFonts w:ascii="Courier New" w:hAnsi="Courier New" w:cs="Courier New"/>
                  <w:sz w:val="22"/>
                  <w:rPrChange w:id="5060" w:author="Alexander Thomas Frase" w:date="2012-10-31T16:39:00Z">
                    <w:rPr/>
                  </w:rPrChange>
                </w:rPr>
                <w:t>#</w:t>
              </w:r>
              <w:proofErr w:type="spellStart"/>
              <w:r w:rsidRPr="00EC3F33">
                <w:rPr>
                  <w:rFonts w:ascii="Courier New" w:hAnsi="Courier New" w:cs="Courier New"/>
                  <w:sz w:val="22"/>
                  <w:rPrChange w:id="5061" w:author="Alexander Thomas Frase" w:date="2012-10-31T16:39:00Z">
                    <w:rPr/>
                  </w:rPrChange>
                </w:rPr>
                <w:t>chr</w:t>
              </w:r>
              <w:proofErr w:type="spellEnd"/>
            </w:ins>
          </w:p>
          <w:p w14:paraId="43AA6F4E" w14:textId="7F180AFE" w:rsidR="00EC3F33" w:rsidRPr="00EC3F33" w:rsidRDefault="00EC3F33" w:rsidP="00EC3F33">
            <w:pPr>
              <w:rPr>
                <w:ins w:id="5062" w:author="Alexander Thomas Frase" w:date="2012-10-31T16:38:00Z"/>
                <w:rFonts w:ascii="Courier New" w:hAnsi="Courier New" w:cs="Courier New"/>
                <w:sz w:val="22"/>
                <w:rPrChange w:id="5063" w:author="Alexander Thomas Frase" w:date="2012-10-31T16:39:00Z">
                  <w:rPr>
                    <w:ins w:id="5064" w:author="Alexander Thomas Frase" w:date="2012-10-31T16:38:00Z"/>
                  </w:rPr>
                </w:rPrChange>
              </w:rPr>
            </w:pPr>
            <w:ins w:id="5065" w:author="Alexander Thomas Frase" w:date="2012-10-31T16:38:00Z">
              <w:r w:rsidRPr="00EC3F33">
                <w:rPr>
                  <w:rFonts w:ascii="Courier New" w:hAnsi="Courier New" w:cs="Courier New"/>
                  <w:sz w:val="22"/>
                  <w:rPrChange w:id="5066" w:author="Alexander Thomas Frase" w:date="2012-10-31T16:39:00Z">
                    <w:rPr/>
                  </w:rPrChange>
                </w:rPr>
                <w:t>1</w:t>
              </w:r>
            </w:ins>
          </w:p>
        </w:tc>
        <w:tc>
          <w:tcPr>
            <w:tcW w:w="1141" w:type="dxa"/>
            <w:tcPrChange w:id="5067" w:author="Alexander Thomas Frase" w:date="2012-10-31T16:40:00Z">
              <w:tcPr>
                <w:tcW w:w="2538" w:type="dxa"/>
              </w:tcPr>
            </w:tcPrChange>
          </w:tcPr>
          <w:p w14:paraId="16806065" w14:textId="5275D93A" w:rsidR="00EC3F33" w:rsidRPr="00EC3F33" w:rsidRDefault="00EC3F33" w:rsidP="00EC3F33">
            <w:pPr>
              <w:rPr>
                <w:ins w:id="5068" w:author="Alexander Thomas Frase" w:date="2012-10-31T16:38:00Z"/>
                <w:rFonts w:ascii="Courier New" w:hAnsi="Courier New" w:cs="Courier New"/>
                <w:sz w:val="22"/>
                <w:rPrChange w:id="5069" w:author="Alexander Thomas Frase" w:date="2012-10-31T16:39:00Z">
                  <w:rPr>
                    <w:ins w:id="5070" w:author="Alexander Thomas Frase" w:date="2012-10-31T16:38:00Z"/>
                  </w:rPr>
                </w:rPrChange>
              </w:rPr>
            </w:pPr>
            <w:ins w:id="5071" w:author="Alexander Thomas Frase" w:date="2012-10-31T16:38:00Z">
              <w:r w:rsidRPr="00EC3F33">
                <w:rPr>
                  <w:rFonts w:ascii="Courier New" w:hAnsi="Courier New" w:cs="Courier New"/>
                  <w:sz w:val="22"/>
                  <w:rPrChange w:id="5072" w:author="Alexander Thomas Frase" w:date="2012-10-31T16:39:00Z">
                    <w:rPr/>
                  </w:rPrChange>
                </w:rPr>
                <w:t>region</w:t>
              </w:r>
            </w:ins>
          </w:p>
          <w:p w14:paraId="7C7CCA11" w14:textId="1783B214" w:rsidR="00EC3F33" w:rsidRPr="00EC3F33" w:rsidRDefault="00EC3F33" w:rsidP="00EC3F33">
            <w:pPr>
              <w:rPr>
                <w:ins w:id="5073" w:author="Alexander Thomas Frase" w:date="2012-10-31T16:38:00Z"/>
                <w:rFonts w:ascii="Courier New" w:hAnsi="Courier New" w:cs="Courier New"/>
                <w:sz w:val="22"/>
                <w:rPrChange w:id="5074" w:author="Alexander Thomas Frase" w:date="2012-10-31T16:39:00Z">
                  <w:rPr>
                    <w:ins w:id="5075" w:author="Alexander Thomas Frase" w:date="2012-10-31T16:38:00Z"/>
                  </w:rPr>
                </w:rPrChange>
              </w:rPr>
            </w:pPr>
            <w:ins w:id="5076" w:author="Alexander Thomas Frase" w:date="2012-10-31T16:38:00Z">
              <w:r w:rsidRPr="00EC3F33">
                <w:rPr>
                  <w:rFonts w:ascii="Courier New" w:hAnsi="Courier New" w:cs="Courier New"/>
                  <w:sz w:val="22"/>
                  <w:rPrChange w:id="5077" w:author="Alexander Thomas Frase" w:date="2012-10-31T16:39:00Z">
                    <w:rPr/>
                  </w:rPrChange>
                </w:rPr>
                <w:t>A</w:t>
              </w:r>
            </w:ins>
          </w:p>
        </w:tc>
        <w:tc>
          <w:tcPr>
            <w:tcW w:w="1009" w:type="dxa"/>
            <w:tcPrChange w:id="5078" w:author="Alexander Thomas Frase" w:date="2012-10-31T16:40:00Z">
              <w:tcPr>
                <w:tcW w:w="2538" w:type="dxa"/>
              </w:tcPr>
            </w:tcPrChange>
          </w:tcPr>
          <w:p w14:paraId="238DD020" w14:textId="1913C2C3" w:rsidR="00EC3F33" w:rsidRPr="00EC3F33" w:rsidRDefault="00EC3F33" w:rsidP="00EC3F33">
            <w:pPr>
              <w:rPr>
                <w:ins w:id="5079" w:author="Alexander Thomas Frase" w:date="2012-10-31T16:39:00Z"/>
                <w:rFonts w:ascii="Courier New" w:hAnsi="Courier New" w:cs="Courier New"/>
                <w:sz w:val="22"/>
                <w:rPrChange w:id="5080" w:author="Alexander Thomas Frase" w:date="2012-10-31T16:39:00Z">
                  <w:rPr>
                    <w:ins w:id="5081" w:author="Alexander Thomas Frase" w:date="2012-10-31T16:39:00Z"/>
                  </w:rPr>
                </w:rPrChange>
              </w:rPr>
            </w:pPr>
            <w:ins w:id="5082" w:author="Alexander Thomas Frase" w:date="2012-10-31T16:39:00Z">
              <w:r w:rsidRPr="00EC3F33">
                <w:rPr>
                  <w:rFonts w:ascii="Courier New" w:hAnsi="Courier New" w:cs="Courier New"/>
                  <w:sz w:val="22"/>
                  <w:rPrChange w:id="5083" w:author="Alexander Thomas Frase" w:date="2012-10-31T16:39:00Z">
                    <w:rPr/>
                  </w:rPrChange>
                </w:rPr>
                <w:t>start</w:t>
              </w:r>
            </w:ins>
          </w:p>
          <w:p w14:paraId="5A60D9FF" w14:textId="591BBFEE" w:rsidR="00EC3F33" w:rsidRPr="00EC3F33" w:rsidRDefault="00EC3F33" w:rsidP="00EC3F33">
            <w:pPr>
              <w:rPr>
                <w:ins w:id="5084" w:author="Alexander Thomas Frase" w:date="2012-10-31T16:38:00Z"/>
                <w:rFonts w:ascii="Courier New" w:hAnsi="Courier New" w:cs="Courier New"/>
                <w:sz w:val="22"/>
                <w:rPrChange w:id="5085" w:author="Alexander Thomas Frase" w:date="2012-10-31T16:39:00Z">
                  <w:rPr>
                    <w:ins w:id="5086" w:author="Alexander Thomas Frase" w:date="2012-10-31T16:38:00Z"/>
                  </w:rPr>
                </w:rPrChange>
              </w:rPr>
            </w:pPr>
            <w:ins w:id="5087" w:author="Alexander Thomas Frase" w:date="2012-10-31T16:39:00Z">
              <w:r w:rsidRPr="00EC3F33">
                <w:rPr>
                  <w:rFonts w:ascii="Courier New" w:hAnsi="Courier New" w:cs="Courier New"/>
                  <w:sz w:val="22"/>
                  <w:rPrChange w:id="5088" w:author="Alexander Thomas Frase" w:date="2012-10-31T16:39:00Z">
                    <w:rPr/>
                  </w:rPrChange>
                </w:rPr>
                <w:t>8</w:t>
              </w:r>
            </w:ins>
          </w:p>
        </w:tc>
        <w:tc>
          <w:tcPr>
            <w:tcW w:w="5631" w:type="dxa"/>
            <w:tcPrChange w:id="5089" w:author="Alexander Thomas Frase" w:date="2012-10-31T16:40:00Z">
              <w:tcPr>
                <w:tcW w:w="2538" w:type="dxa"/>
              </w:tcPr>
            </w:tcPrChange>
          </w:tcPr>
          <w:p w14:paraId="2A202C1C" w14:textId="5A0CED02" w:rsidR="00EC3F33" w:rsidRPr="00EC3F33" w:rsidRDefault="00EC3F33" w:rsidP="00EC3F33">
            <w:pPr>
              <w:rPr>
                <w:ins w:id="5090" w:author="Alexander Thomas Frase" w:date="2012-10-31T16:39:00Z"/>
                <w:rFonts w:ascii="Courier New" w:hAnsi="Courier New" w:cs="Courier New"/>
                <w:sz w:val="22"/>
                <w:rPrChange w:id="5091" w:author="Alexander Thomas Frase" w:date="2012-10-31T16:39:00Z">
                  <w:rPr>
                    <w:ins w:id="5092" w:author="Alexander Thomas Frase" w:date="2012-10-31T16:39:00Z"/>
                  </w:rPr>
                </w:rPrChange>
              </w:rPr>
            </w:pPr>
            <w:ins w:id="5093" w:author="Alexander Thomas Frase" w:date="2012-10-31T16:39:00Z">
              <w:r w:rsidRPr="00EC3F33">
                <w:rPr>
                  <w:rFonts w:ascii="Courier New" w:hAnsi="Courier New" w:cs="Courier New"/>
                  <w:sz w:val="22"/>
                  <w:rPrChange w:id="5094" w:author="Alexander Thomas Frase" w:date="2012-10-31T16:39:00Z">
                    <w:rPr/>
                  </w:rPrChange>
                </w:rPr>
                <w:t>stop</w:t>
              </w:r>
            </w:ins>
          </w:p>
          <w:p w14:paraId="5097F429" w14:textId="2EB7FA18" w:rsidR="00EC3F33" w:rsidRPr="00EC3F33" w:rsidRDefault="00EC3F33" w:rsidP="00EC3F33">
            <w:pPr>
              <w:rPr>
                <w:ins w:id="5095" w:author="Alexander Thomas Frase" w:date="2012-10-31T16:38:00Z"/>
                <w:rFonts w:ascii="Courier New" w:hAnsi="Courier New" w:cs="Courier New"/>
                <w:sz w:val="22"/>
                <w:rPrChange w:id="5096" w:author="Alexander Thomas Frase" w:date="2012-10-31T16:39:00Z">
                  <w:rPr>
                    <w:ins w:id="5097" w:author="Alexander Thomas Frase" w:date="2012-10-31T16:38:00Z"/>
                  </w:rPr>
                </w:rPrChange>
              </w:rPr>
            </w:pPr>
            <w:ins w:id="5098" w:author="Alexander Thomas Frase" w:date="2012-10-31T16:39:00Z">
              <w:r w:rsidRPr="00EC3F33">
                <w:rPr>
                  <w:rFonts w:ascii="Courier New" w:hAnsi="Courier New" w:cs="Courier New"/>
                  <w:sz w:val="22"/>
                  <w:rPrChange w:id="5099" w:author="Alexander Thomas Frase" w:date="2012-10-31T16:39:00Z">
                    <w:rPr/>
                  </w:rPrChange>
                </w:rPr>
                <w:t>22</w:t>
              </w:r>
            </w:ins>
          </w:p>
        </w:tc>
      </w:tr>
    </w:tbl>
    <w:p w14:paraId="491C5871" w14:textId="6FD23876" w:rsidR="00EC3F33" w:rsidDel="00D674C1" w:rsidRDefault="00EC3F33" w:rsidP="00EC3F33">
      <w:pPr>
        <w:rPr>
          <w:del w:id="5100" w:author="Alexander Thomas Frase" w:date="2012-10-31T16:39:00Z"/>
        </w:rPr>
      </w:pPr>
    </w:p>
    <w:p w14:paraId="615C8BA0" w14:textId="77777777" w:rsidR="00D674C1" w:rsidRDefault="00D674C1">
      <w:pPr>
        <w:rPr>
          <w:ins w:id="5101" w:author="Alexander Thomas Frase" w:date="2012-11-02T13:34:00Z"/>
        </w:rPr>
        <w:pPrChange w:id="5102" w:author="Alexander Thomas Frase" w:date="2012-10-31T16:38:00Z">
          <w:pPr>
            <w:pStyle w:val="ListParagraph"/>
          </w:pPr>
        </w:pPrChange>
      </w:pPr>
    </w:p>
    <w:p w14:paraId="3665767B" w14:textId="77777777" w:rsidR="00D674C1" w:rsidRDefault="00D674C1">
      <w:pPr>
        <w:rPr>
          <w:ins w:id="5103" w:author="Alexander Thomas Frase" w:date="2012-11-02T13:34:00Z"/>
        </w:rPr>
        <w:pPrChange w:id="5104" w:author="Alexander Thomas Frase" w:date="2012-10-31T16:38:00Z">
          <w:pPr>
            <w:pStyle w:val="ListParagraph"/>
          </w:pPr>
        </w:pPrChange>
      </w:pPr>
    </w:p>
    <w:p w14:paraId="6D7F2219" w14:textId="77777777" w:rsidR="00D674C1" w:rsidRDefault="00D674C1">
      <w:pPr>
        <w:rPr>
          <w:ins w:id="5105" w:author="Alexander Thomas Frase" w:date="2012-11-02T13:34:00Z"/>
        </w:rPr>
        <w:pPrChange w:id="5106" w:author="Alexander Thomas Frase" w:date="2012-10-31T16:38:00Z">
          <w:pPr>
            <w:pStyle w:val="ListParagraph"/>
          </w:pPr>
        </w:pPrChange>
      </w:pPr>
    </w:p>
    <w:p w14:paraId="414C1BFB" w14:textId="77777777" w:rsidR="00D674C1" w:rsidRDefault="00D674C1">
      <w:pPr>
        <w:rPr>
          <w:ins w:id="5107" w:author="Alexander Thomas Frase" w:date="2012-11-02T13:34:00Z"/>
        </w:rPr>
        <w:pPrChange w:id="5108" w:author="Alexander Thomas Frase" w:date="2012-10-31T16:38:00Z">
          <w:pPr>
            <w:pStyle w:val="ListParagraph"/>
          </w:pPr>
        </w:pPrChange>
      </w:pPr>
    </w:p>
    <w:p w14:paraId="1FDA529D" w14:textId="77777777" w:rsidR="00D674C1" w:rsidRDefault="00D674C1">
      <w:pPr>
        <w:rPr>
          <w:ins w:id="5109" w:author="Alexander Thomas Frase" w:date="2012-11-02T13:34:00Z"/>
        </w:rPr>
        <w:pPrChange w:id="5110" w:author="Alexander Thomas Frase" w:date="2012-10-31T16:38:00Z">
          <w:pPr>
            <w:pStyle w:val="ListParagraph"/>
          </w:pPr>
        </w:pPrChange>
      </w:pPr>
    </w:p>
    <w:p w14:paraId="15A01021" w14:textId="77777777" w:rsidR="00D674C1" w:rsidRPr="00EC3F33" w:rsidRDefault="00D674C1">
      <w:pPr>
        <w:rPr>
          <w:ins w:id="5111" w:author="Alexander Thomas Frase" w:date="2012-11-02T13:34:00Z"/>
        </w:rPr>
        <w:pPrChange w:id="5112" w:author="Alexander Thomas Frase" w:date="2012-10-31T16:38:00Z">
          <w:pPr>
            <w:pStyle w:val="ListParagraph"/>
          </w:pPr>
        </w:pPrChange>
      </w:pPr>
    </w:p>
    <w:p w14:paraId="01B1D860" w14:textId="4F8E3878"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113" w:author="Alexander Thomas Frase" w:date="2012-10-31T16:39:00Z"/>
          <w:rFonts w:ascii="Courier New" w:eastAsia="Courier New" w:hAnsi="Courier New" w:cs="Courier New"/>
          <w:sz w:val="20"/>
          <w:szCs w:val="20"/>
        </w:rPr>
      </w:pPr>
      <w:del w:id="5114" w:author="Alexander Thomas Frase" w:date="2012-10-31T16:39:00Z">
        <w:r w:rsidRPr="00FB2055" w:rsidDel="00EC3F33">
          <w:rPr>
            <w:rFonts w:ascii="Courier New" w:eastAsia="Courier New" w:hAnsi="Courier New" w:cs="Courier New"/>
            <w:sz w:val="20"/>
            <w:szCs w:val="20"/>
          </w:rPr>
          <w:delText>$ biofilter-2 --stdout -</w:delText>
        </w:r>
        <w:r w:rsidDel="00EC3F33">
          <w:rPr>
            <w:rFonts w:ascii="Courier New" w:eastAsia="Courier New" w:hAnsi="Courier New" w:cs="Courier New"/>
            <w:sz w:val="20"/>
            <w:szCs w:val="20"/>
          </w:rPr>
          <w:delText>-knowledge</w:delText>
        </w:r>
        <w:r w:rsidRPr="00FB2055" w:rsidDel="00EC3F33">
          <w:rPr>
            <w:rFonts w:ascii="Courier New" w:eastAsia="Courier New" w:hAnsi="Courier New" w:cs="Courier New"/>
            <w:sz w:val="20"/>
            <w:szCs w:val="20"/>
          </w:rPr>
          <w:delText xml:space="preserve"> test.db -</w:delText>
        </w:r>
        <w:r w:rsidDel="00EC3F33">
          <w:rPr>
            <w:rFonts w:ascii="Courier New" w:eastAsia="Courier New" w:hAnsi="Courier New" w:cs="Courier New"/>
            <w:sz w:val="20"/>
            <w:szCs w:val="20"/>
          </w:rPr>
          <w:delText>-snp</w:delText>
        </w:r>
        <w:r w:rsidRPr="00FB2055" w:rsidDel="00EC3F33">
          <w:rPr>
            <w:rFonts w:ascii="Courier New" w:eastAsia="Courier New" w:hAnsi="Courier New" w:cs="Courier New"/>
            <w:sz w:val="20"/>
            <w:szCs w:val="20"/>
          </w:rPr>
          <w:delText xml:space="preserve"> rs11 rs12 rs13 rs14 -</w:delText>
        </w:r>
        <w:r w:rsidDel="00EC3F33">
          <w:rPr>
            <w:rFonts w:ascii="Courier New" w:eastAsia="Courier New" w:hAnsi="Courier New" w:cs="Courier New"/>
            <w:sz w:val="20"/>
            <w:szCs w:val="20"/>
          </w:rPr>
          <w:delText>-gene</w:delText>
        </w:r>
        <w:r w:rsidRPr="00FB2055" w:rsidDel="00EC3F33">
          <w:rPr>
            <w:rFonts w:ascii="Courier New" w:eastAsia="Courier New" w:hAnsi="Courier New" w:cs="Courier New"/>
            <w:sz w:val="20"/>
            <w:szCs w:val="20"/>
          </w:rPr>
          <w:delText xml:space="preserve"> A C E G P R </w:delText>
        </w:r>
        <w:r w:rsidDel="00EC3F33">
          <w:rPr>
            <w:rFonts w:ascii="Courier New" w:eastAsia="Courier New" w:hAnsi="Courier New" w:cs="Courier New"/>
            <w:sz w:val="20"/>
            <w:szCs w:val="20"/>
          </w:rPr>
          <w:delText>--group</w:delText>
        </w:r>
        <w:r w:rsidRPr="00FB2055" w:rsidDel="00EC3F33">
          <w:rPr>
            <w:rFonts w:ascii="Courier New" w:eastAsia="Courier New" w:hAnsi="Courier New" w:cs="Courier New"/>
            <w:sz w:val="20"/>
            <w:szCs w:val="20"/>
          </w:rPr>
          <w:delText xml:space="preserve"> cyan yellow -</w:delText>
        </w:r>
        <w:r w:rsidDel="00EC3F33">
          <w:rPr>
            <w:rFonts w:ascii="Courier New" w:eastAsia="Courier New" w:hAnsi="Courier New" w:cs="Courier New"/>
            <w:sz w:val="20"/>
            <w:szCs w:val="20"/>
          </w:rPr>
          <w:delText>-filter</w:delText>
        </w:r>
        <w:r w:rsidRPr="00FB2055" w:rsidDel="00EC3F33">
          <w:rPr>
            <w:rFonts w:ascii="Courier New" w:eastAsia="Courier New" w:hAnsi="Courier New" w:cs="Courier New"/>
            <w:sz w:val="20"/>
            <w:szCs w:val="20"/>
          </w:rPr>
          <w:delText xml:space="preserve"> region</w:delText>
        </w:r>
      </w:del>
    </w:p>
    <w:p w14:paraId="1EC67986" w14:textId="1E194124"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115" w:author="Alexander Thomas Frase" w:date="2012-10-31T16:39:00Z"/>
          <w:rFonts w:ascii="Courier New" w:eastAsia="Courier New" w:hAnsi="Courier New" w:cs="Courier New"/>
          <w:sz w:val="20"/>
          <w:szCs w:val="20"/>
        </w:rPr>
      </w:pPr>
    </w:p>
    <w:p w14:paraId="3F30C853" w14:textId="49E4CAFC"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116" w:author="Alexander Thomas Frase" w:date="2012-10-31T16:39:00Z"/>
          <w:rFonts w:ascii="Courier New" w:eastAsia="Courier New" w:hAnsi="Courier New" w:cs="Courier New"/>
          <w:sz w:val="20"/>
          <w:szCs w:val="20"/>
        </w:rPr>
      </w:pPr>
      <w:del w:id="5117" w:author="Alexander Thomas Frase" w:date="2012-10-31T16:39:00Z">
        <w:r w:rsidRPr="00FB2055" w:rsidDel="00EC3F33">
          <w:rPr>
            <w:rFonts w:ascii="Courier New" w:eastAsia="Courier New" w:hAnsi="Courier New" w:cs="Courier New"/>
            <w:sz w:val="20"/>
            <w:szCs w:val="20"/>
          </w:rPr>
          <w:delText>#chr</w:delText>
        </w:r>
        <w:r w:rsidRPr="00FB2055" w:rsidDel="00EC3F33">
          <w:rPr>
            <w:rFonts w:ascii="Courier New" w:eastAsia="Courier New" w:hAnsi="Courier New" w:cs="Courier New"/>
            <w:sz w:val="20"/>
            <w:szCs w:val="20"/>
          </w:rPr>
          <w:tab/>
          <w:delText>region</w:delText>
        </w:r>
        <w:r w:rsidRPr="00FB2055" w:rsidDel="00EC3F33">
          <w:rPr>
            <w:rFonts w:ascii="Courier New" w:eastAsia="Courier New" w:hAnsi="Courier New" w:cs="Courier New"/>
            <w:sz w:val="20"/>
            <w:szCs w:val="20"/>
          </w:rPr>
          <w:tab/>
          <w:delText>posMin</w:delText>
        </w:r>
        <w:r w:rsidRPr="00FB2055" w:rsidDel="00EC3F33">
          <w:rPr>
            <w:rFonts w:ascii="Courier New" w:eastAsia="Courier New" w:hAnsi="Courier New" w:cs="Courier New"/>
            <w:sz w:val="20"/>
            <w:szCs w:val="20"/>
          </w:rPr>
          <w:tab/>
          <w:delText>posMax</w:delText>
        </w:r>
      </w:del>
    </w:p>
    <w:p w14:paraId="4D81DCF0" w14:textId="694BF545" w:rsidR="003C548A" w:rsidRPr="00FB2055" w:rsidDel="00EC3F33" w:rsidRDefault="003C548A" w:rsidP="003C548A">
      <w:pPr>
        <w:pBdr>
          <w:top w:val="single" w:sz="4" w:space="1" w:color="auto"/>
          <w:left w:val="single" w:sz="4" w:space="4" w:color="auto"/>
          <w:bottom w:val="single" w:sz="4" w:space="1" w:color="auto"/>
          <w:right w:val="single" w:sz="4" w:space="4" w:color="auto"/>
        </w:pBdr>
        <w:rPr>
          <w:del w:id="5118" w:author="Alexander Thomas Frase" w:date="2012-10-31T16:39:00Z"/>
          <w:rFonts w:ascii="Courier New" w:eastAsia="Courier New" w:hAnsi="Courier New" w:cs="Courier New"/>
          <w:sz w:val="20"/>
          <w:szCs w:val="20"/>
        </w:rPr>
      </w:pPr>
      <w:del w:id="5119" w:author="Alexander Thomas Frase" w:date="2012-10-31T16:39:00Z">
        <w:r w:rsidRPr="00FB2055" w:rsidDel="00EC3F33">
          <w:rPr>
            <w:rFonts w:ascii="Courier New" w:eastAsia="Courier New" w:hAnsi="Courier New" w:cs="Courier New"/>
            <w:sz w:val="20"/>
            <w:szCs w:val="20"/>
          </w:rPr>
          <w:delText>1</w:delText>
        </w:r>
        <w:r w:rsidRPr="00FB2055" w:rsidDel="00EC3F33">
          <w:rPr>
            <w:rFonts w:ascii="Courier New" w:eastAsia="Courier New" w:hAnsi="Courier New" w:cs="Courier New"/>
            <w:sz w:val="20"/>
            <w:szCs w:val="20"/>
          </w:rPr>
          <w:tab/>
          <w:delText>A</w:delText>
        </w:r>
        <w:r w:rsidRPr="00FB2055" w:rsidDel="00EC3F33">
          <w:rPr>
            <w:rFonts w:ascii="Courier New" w:eastAsia="Courier New" w:hAnsi="Courier New" w:cs="Courier New"/>
            <w:sz w:val="20"/>
            <w:szCs w:val="20"/>
          </w:rPr>
          <w:tab/>
          <w:delText>8</w:delText>
        </w:r>
        <w:r w:rsidRPr="00FB2055" w:rsidDel="00EC3F33">
          <w:rPr>
            <w:rFonts w:ascii="Courier New" w:eastAsia="Courier New" w:hAnsi="Courier New" w:cs="Courier New"/>
            <w:sz w:val="20"/>
            <w:szCs w:val="20"/>
          </w:rPr>
          <w:tab/>
          <w:delText>22</w:delText>
        </w:r>
      </w:del>
    </w:p>
    <w:p w14:paraId="0A05B34A" w14:textId="4EDBC6AC" w:rsidR="003C548A" w:rsidRPr="00C5773D" w:rsidDel="00EC3F33" w:rsidRDefault="003C548A">
      <w:pPr>
        <w:rPr>
          <w:del w:id="5120" w:author="Alexander Thomas Frase" w:date="2012-10-31T16:39:00Z"/>
          <w:rFonts w:eastAsia="Courier New"/>
        </w:rPr>
      </w:pPr>
      <w:del w:id="5121" w:author="Alexander Thomas Frase" w:date="2012-10-31T16:39:00Z">
        <w:r w:rsidRPr="00943DD1" w:rsidDel="00EC3F33">
          <w:rPr>
            <w:noProof/>
            <w:lang w:eastAsia="en-US" w:bidi="ar-SA"/>
          </w:rPr>
          <w:drawing>
            <wp:inline distT="0" distB="0" distL="0" distR="0" wp14:anchorId="11952188" wp14:editId="606198A9">
              <wp:extent cx="5943600" cy="1346200"/>
              <wp:effectExtent l="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del>
    </w:p>
    <w:p w14:paraId="17BBD808" w14:textId="77777777" w:rsidR="003C548A" w:rsidRDefault="003C548A" w:rsidP="00EC3F33">
      <w:pPr>
        <w:rPr>
          <w:b/>
          <w:bCs/>
        </w:rPr>
      </w:pPr>
    </w:p>
    <w:p w14:paraId="1C5B5C96" w14:textId="77777777" w:rsidR="003C548A" w:rsidRDefault="003C548A" w:rsidP="003B534B">
      <w:pPr>
        <w:pStyle w:val="Heading3"/>
        <w:rPr>
          <w:ins w:id="5122" w:author="Alexander Thomas Frase" w:date="2012-10-31T16:40:00Z"/>
        </w:rPr>
      </w:pPr>
      <w:bookmarkStart w:id="5123" w:name="_Toc339626884"/>
      <w:r w:rsidRPr="005A42CF">
        <w:t>Example 7:</w:t>
      </w:r>
      <w:r>
        <w:t xml:space="preserve"> </w:t>
      </w:r>
      <w:r w:rsidRPr="00FB2055">
        <w:t xml:space="preserve">Output of </w:t>
      </w:r>
      <w:r>
        <w:t>g</w:t>
      </w:r>
      <w:r w:rsidRPr="00FB2055">
        <w:t>enes</w:t>
      </w:r>
      <w:r>
        <w:t xml:space="preserve"> annotated by group</w:t>
      </w:r>
      <w:r w:rsidRPr="00FB2055">
        <w:t xml:space="preserve"> </w:t>
      </w:r>
      <w:r>
        <w:t>f</w:t>
      </w:r>
      <w:r w:rsidRPr="00FB2055">
        <w:t xml:space="preserve">ound in </w:t>
      </w:r>
      <w:r>
        <w:t>p</w:t>
      </w:r>
      <w:r w:rsidRPr="00FB2055">
        <w:t xml:space="preserve">athway </w:t>
      </w:r>
      <w:r>
        <w:t>b</w:t>
      </w:r>
      <w:r w:rsidRPr="00FB2055">
        <w:t xml:space="preserve">ased </w:t>
      </w:r>
      <w:r>
        <w:t>i</w:t>
      </w:r>
      <w:r w:rsidRPr="00FB2055">
        <w:t xml:space="preserve">nput, </w:t>
      </w:r>
      <w:r>
        <w:t>f</w:t>
      </w:r>
      <w:r w:rsidRPr="00FB2055">
        <w:t xml:space="preserve">iltered by </w:t>
      </w:r>
      <w:r>
        <w:t>g</w:t>
      </w:r>
      <w:r w:rsidRPr="00FB2055">
        <w:t xml:space="preserve">enotyping </w:t>
      </w:r>
      <w:r>
        <w:t>p</w:t>
      </w:r>
      <w:r w:rsidRPr="00FB2055">
        <w:t>latform</w:t>
      </w:r>
      <w:r>
        <w:t>.</w:t>
      </w:r>
      <w:bookmarkEnd w:id="5123"/>
    </w:p>
    <w:p w14:paraId="14344B3B" w14:textId="77777777" w:rsidR="002E6AED" w:rsidRDefault="002E6AED">
      <w:pPr>
        <w:rPr>
          <w:ins w:id="5124" w:author="Alexander Thomas Frase" w:date="2012-10-31T16:40:00Z"/>
        </w:rPr>
        <w:pPrChange w:id="5125" w:author="Alexander Thomas Frase" w:date="2012-10-31T16:40:00Z">
          <w:pPr>
            <w:pStyle w:val="Heading3"/>
          </w:pPr>
        </w:pPrChange>
      </w:pPr>
    </w:p>
    <w:p w14:paraId="1E1528DB" w14:textId="47A50B27" w:rsidR="002E6AED" w:rsidRDefault="002E6AED">
      <w:pPr>
        <w:rPr>
          <w:ins w:id="5126" w:author="Alexander Thomas Frase" w:date="2012-10-31T16:40:00Z"/>
        </w:rPr>
        <w:pPrChange w:id="5127" w:author="Alexander Thomas Frase" w:date="2012-10-31T16:40:00Z">
          <w:pPr>
            <w:pStyle w:val="Heading3"/>
          </w:pPr>
        </w:pPrChange>
      </w:pPr>
      <w:ins w:id="5128" w:author="Alexander Thomas Frase" w:date="2012-10-31T16:40:00Z">
        <w:r>
          <w:t>Configuration:</w:t>
        </w:r>
      </w:ins>
    </w:p>
    <w:p w14:paraId="60481045" w14:textId="77777777" w:rsidR="002E6AED" w:rsidRDefault="002E6AED">
      <w:pPr>
        <w:rPr>
          <w:ins w:id="5129" w:author="Alexander Thomas Frase" w:date="2012-10-31T16:40:00Z"/>
        </w:rPr>
        <w:pPrChange w:id="5130" w:author="Alexander Thomas Frase" w:date="2012-10-31T16:40:00Z">
          <w:pPr>
            <w:pStyle w:val="Heading3"/>
          </w:pPr>
        </w:pPrChange>
      </w:pPr>
    </w:p>
    <w:tbl>
      <w:tblPr>
        <w:tblStyle w:val="TableGrid"/>
        <w:tblW w:w="8640" w:type="dxa"/>
        <w:tblInd w:w="720" w:type="dxa"/>
        <w:tblLook w:val="04A0" w:firstRow="1" w:lastRow="0" w:firstColumn="1" w:lastColumn="0" w:noHBand="0" w:noVBand="1"/>
        <w:tblPrChange w:id="5131" w:author="Alexander Thomas Frase" w:date="2012-10-31T16:41:00Z">
          <w:tblPr>
            <w:tblStyle w:val="TableGrid"/>
            <w:tblW w:w="0" w:type="auto"/>
            <w:tblLook w:val="04A0" w:firstRow="1" w:lastRow="0" w:firstColumn="1" w:lastColumn="0" w:noHBand="0" w:noVBand="1"/>
          </w:tblPr>
        </w:tblPrChange>
      </w:tblPr>
      <w:tblGrid>
        <w:gridCol w:w="8640"/>
        <w:tblGridChange w:id="5132">
          <w:tblGrid>
            <w:gridCol w:w="10152"/>
          </w:tblGrid>
        </w:tblGridChange>
      </w:tblGrid>
      <w:tr w:rsidR="002E6AED" w:rsidRPr="002E6AED" w14:paraId="5CCDBD7F" w14:textId="77777777" w:rsidTr="002E6AED">
        <w:trPr>
          <w:ins w:id="5133" w:author="Alexander Thomas Frase" w:date="2012-10-31T16:40:00Z"/>
        </w:trPr>
        <w:tc>
          <w:tcPr>
            <w:tcW w:w="10152" w:type="dxa"/>
            <w:tcPrChange w:id="5134" w:author="Alexander Thomas Frase" w:date="2012-10-31T16:41:00Z">
              <w:tcPr>
                <w:tcW w:w="10152" w:type="dxa"/>
              </w:tcPr>
            </w:tcPrChange>
          </w:tcPr>
          <w:p w14:paraId="12D7E4EB" w14:textId="313A259B" w:rsidR="002E6AED" w:rsidRPr="002E6AED" w:rsidRDefault="002E6AED" w:rsidP="002E6AED">
            <w:pPr>
              <w:rPr>
                <w:ins w:id="5135" w:author="Alexander Thomas Frase" w:date="2012-10-31T16:40:00Z"/>
                <w:rFonts w:ascii="Courier New" w:hAnsi="Courier New" w:cs="Courier New"/>
                <w:sz w:val="22"/>
                <w:rPrChange w:id="5136" w:author="Alexander Thomas Frase" w:date="2012-10-31T16:41:00Z">
                  <w:rPr>
                    <w:ins w:id="5137" w:author="Alexander Thomas Frase" w:date="2012-10-31T16:40:00Z"/>
                  </w:rPr>
                </w:rPrChange>
              </w:rPr>
            </w:pPr>
            <w:ins w:id="5138" w:author="Alexander Thomas Frase" w:date="2012-10-31T16:40:00Z">
              <w:r w:rsidRPr="002E6AED">
                <w:rPr>
                  <w:rFonts w:ascii="Courier New" w:hAnsi="Courier New" w:cs="Courier New"/>
                  <w:sz w:val="22"/>
                  <w:rPrChange w:id="5139" w:author="Alexander Thomas Frase" w:date="2012-10-31T16:41:00Z">
                    <w:rPr>
                      <w:rFonts w:eastAsiaTheme="majorEastAsia" w:cstheme="majorBidi"/>
                      <w:b/>
                      <w:bCs/>
                      <w:i/>
                      <w:color w:val="000000" w:themeColor="text1"/>
                    </w:rPr>
                  </w:rPrChange>
                </w:rPr>
                <w:t xml:space="preserve">KNOWLEDGE </w:t>
              </w:r>
              <w:proofErr w:type="spellStart"/>
              <w:r w:rsidRPr="002E6AED">
                <w:rPr>
                  <w:rFonts w:ascii="Courier New" w:hAnsi="Courier New" w:cs="Courier New"/>
                  <w:sz w:val="22"/>
                  <w:rPrChange w:id="5140" w:author="Alexander Thomas Frase" w:date="2012-10-31T16:41:00Z">
                    <w:rPr>
                      <w:rFonts w:eastAsiaTheme="majorEastAsia" w:cstheme="majorBidi"/>
                      <w:b/>
                      <w:bCs/>
                      <w:i/>
                      <w:color w:val="000000" w:themeColor="text1"/>
                    </w:rPr>
                  </w:rPrChange>
                </w:rPr>
                <w:t>test.db</w:t>
              </w:r>
              <w:proofErr w:type="spellEnd"/>
            </w:ins>
          </w:p>
          <w:p w14:paraId="0EA21BE5" w14:textId="77777777" w:rsidR="002E6AED" w:rsidRPr="002E6AED" w:rsidRDefault="002E6AED" w:rsidP="002E6AED">
            <w:pPr>
              <w:rPr>
                <w:ins w:id="5141" w:author="Alexander Thomas Frase" w:date="2012-10-31T16:40:00Z"/>
                <w:rFonts w:ascii="Courier New" w:hAnsi="Courier New" w:cs="Courier New"/>
                <w:sz w:val="22"/>
                <w:rPrChange w:id="5142" w:author="Alexander Thomas Frase" w:date="2012-10-31T16:41:00Z">
                  <w:rPr>
                    <w:ins w:id="5143" w:author="Alexander Thomas Frase" w:date="2012-10-31T16:40:00Z"/>
                  </w:rPr>
                </w:rPrChange>
              </w:rPr>
            </w:pPr>
            <w:ins w:id="5144" w:author="Alexander Thomas Frase" w:date="2012-10-31T16:40:00Z">
              <w:r w:rsidRPr="002E6AED">
                <w:rPr>
                  <w:rFonts w:ascii="Courier New" w:hAnsi="Courier New" w:cs="Courier New"/>
                  <w:sz w:val="22"/>
                  <w:rPrChange w:id="5145" w:author="Alexander Thomas Frase" w:date="2012-10-31T16:41:00Z">
                    <w:rPr>
                      <w:rFonts w:eastAsiaTheme="majorEastAsia" w:cstheme="majorBidi"/>
                      <w:b/>
                      <w:bCs/>
                      <w:i/>
                      <w:color w:val="000000" w:themeColor="text1"/>
                    </w:rPr>
                  </w:rPrChange>
                </w:rPr>
                <w:t>SNP rs11 rs12 rs13 rs14 rs16 rs17 rs18</w:t>
              </w:r>
            </w:ins>
          </w:p>
          <w:p w14:paraId="63591E75" w14:textId="77777777" w:rsidR="002E6AED" w:rsidRPr="002E6AED" w:rsidRDefault="002E6AED" w:rsidP="002E6AED">
            <w:pPr>
              <w:rPr>
                <w:ins w:id="5146" w:author="Alexander Thomas Frase" w:date="2012-10-31T16:41:00Z"/>
                <w:rFonts w:ascii="Courier New" w:hAnsi="Courier New" w:cs="Courier New"/>
                <w:sz w:val="22"/>
                <w:rPrChange w:id="5147" w:author="Alexander Thomas Frase" w:date="2012-10-31T16:41:00Z">
                  <w:rPr>
                    <w:ins w:id="5148" w:author="Alexander Thomas Frase" w:date="2012-10-31T16:41:00Z"/>
                  </w:rPr>
                </w:rPrChange>
              </w:rPr>
            </w:pPr>
            <w:ins w:id="5149" w:author="Alexander Thomas Frase" w:date="2012-10-31T16:41:00Z">
              <w:r w:rsidRPr="002E6AED">
                <w:rPr>
                  <w:rFonts w:ascii="Courier New" w:hAnsi="Courier New" w:cs="Courier New"/>
                  <w:sz w:val="22"/>
                  <w:rPrChange w:id="5150" w:author="Alexander Thomas Frase" w:date="2012-10-31T16:41:00Z">
                    <w:rPr>
                      <w:rFonts w:eastAsiaTheme="majorEastAsia" w:cstheme="majorBidi"/>
                      <w:b/>
                      <w:bCs/>
                      <w:i/>
                      <w:color w:val="000000" w:themeColor="text1"/>
                    </w:rPr>
                  </w:rPrChange>
                </w:rPr>
                <w:t>GENE A C E G P R</w:t>
              </w:r>
            </w:ins>
          </w:p>
          <w:p w14:paraId="6A2F3CBE" w14:textId="77777777" w:rsidR="002E6AED" w:rsidRPr="002E6AED" w:rsidRDefault="002E6AED" w:rsidP="002E6AED">
            <w:pPr>
              <w:rPr>
                <w:ins w:id="5151" w:author="Alexander Thomas Frase" w:date="2012-10-31T16:41:00Z"/>
                <w:rFonts w:ascii="Courier New" w:hAnsi="Courier New" w:cs="Courier New"/>
                <w:sz w:val="22"/>
                <w:rPrChange w:id="5152" w:author="Alexander Thomas Frase" w:date="2012-10-31T16:41:00Z">
                  <w:rPr>
                    <w:ins w:id="5153" w:author="Alexander Thomas Frase" w:date="2012-10-31T16:41:00Z"/>
                  </w:rPr>
                </w:rPrChange>
              </w:rPr>
            </w:pPr>
            <w:ins w:id="5154" w:author="Alexander Thomas Frase" w:date="2012-10-31T16:41:00Z">
              <w:r w:rsidRPr="002E6AED">
                <w:rPr>
                  <w:rFonts w:ascii="Courier New" w:hAnsi="Courier New" w:cs="Courier New"/>
                  <w:sz w:val="22"/>
                  <w:rPrChange w:id="5155" w:author="Alexander Thomas Frase" w:date="2012-10-31T16:41:00Z">
                    <w:rPr>
                      <w:rFonts w:eastAsiaTheme="majorEastAsia" w:cstheme="majorBidi"/>
                      <w:b/>
                      <w:bCs/>
                      <w:i/>
                      <w:color w:val="000000" w:themeColor="text1"/>
                    </w:rPr>
                  </w:rPrChange>
                </w:rPr>
                <w:t>GROUP cyan yellow</w:t>
              </w:r>
            </w:ins>
          </w:p>
          <w:p w14:paraId="2367B66A" w14:textId="49823278" w:rsidR="002E6AED" w:rsidRPr="002E6AED" w:rsidRDefault="002E6AED" w:rsidP="002E6AED">
            <w:pPr>
              <w:rPr>
                <w:ins w:id="5156" w:author="Alexander Thomas Frase" w:date="2012-10-31T16:40:00Z"/>
                <w:rFonts w:ascii="Courier New" w:hAnsi="Courier New" w:cs="Courier New"/>
                <w:sz w:val="22"/>
                <w:rPrChange w:id="5157" w:author="Alexander Thomas Frase" w:date="2012-10-31T16:41:00Z">
                  <w:rPr>
                    <w:ins w:id="5158" w:author="Alexander Thomas Frase" w:date="2012-10-31T16:40:00Z"/>
                  </w:rPr>
                </w:rPrChange>
              </w:rPr>
            </w:pPr>
            <w:ins w:id="5159" w:author="Alexander Thomas Frase" w:date="2012-10-31T16:41:00Z">
              <w:r w:rsidRPr="002E6AED">
                <w:rPr>
                  <w:rFonts w:ascii="Courier New" w:hAnsi="Courier New" w:cs="Courier New"/>
                  <w:sz w:val="22"/>
                  <w:rPrChange w:id="5160" w:author="Alexander Thomas Frase" w:date="2012-10-31T16:41:00Z">
                    <w:rPr>
                      <w:rFonts w:eastAsiaTheme="majorEastAsia" w:cstheme="majorBidi"/>
                      <w:b/>
                      <w:bCs/>
                      <w:i/>
                      <w:color w:val="000000" w:themeColor="text1"/>
                    </w:rPr>
                  </w:rPrChange>
                </w:rPr>
                <w:t>FILTER gene group</w:t>
              </w:r>
            </w:ins>
          </w:p>
        </w:tc>
      </w:tr>
    </w:tbl>
    <w:p w14:paraId="21A9AC4A" w14:textId="77777777" w:rsidR="002E6AED" w:rsidRDefault="002E6AED">
      <w:pPr>
        <w:rPr>
          <w:ins w:id="5161" w:author="Alexander Thomas Frase" w:date="2012-10-31T16:41:00Z"/>
        </w:rPr>
        <w:pPrChange w:id="5162" w:author="Alexander Thomas Frase" w:date="2012-10-31T16:40:00Z">
          <w:pPr>
            <w:pStyle w:val="Heading3"/>
          </w:pPr>
        </w:pPrChange>
      </w:pPr>
    </w:p>
    <w:p w14:paraId="52DD63EC" w14:textId="566FBF23" w:rsidR="002E6AED" w:rsidRDefault="002E6AED">
      <w:pPr>
        <w:rPr>
          <w:ins w:id="5163" w:author="Alexander Thomas Frase" w:date="2012-10-31T16:41:00Z"/>
        </w:rPr>
        <w:pPrChange w:id="5164" w:author="Alexander Thomas Frase" w:date="2012-10-31T16:40:00Z">
          <w:pPr>
            <w:pStyle w:val="Heading3"/>
          </w:pPr>
        </w:pPrChange>
      </w:pPr>
      <w:ins w:id="5165" w:author="Alexander Thomas Frase" w:date="2012-10-31T16:41:00Z">
        <w:r>
          <w:t>Output:</w:t>
        </w:r>
      </w:ins>
    </w:p>
    <w:p w14:paraId="18141B80" w14:textId="77777777" w:rsidR="002E6AED" w:rsidRDefault="002E6AED">
      <w:pPr>
        <w:rPr>
          <w:ins w:id="5166" w:author="Alexander Thomas Frase" w:date="2012-10-31T16:41:00Z"/>
        </w:rPr>
        <w:pPrChange w:id="5167" w:author="Alexander Thomas Frase" w:date="2012-10-31T16:40:00Z">
          <w:pPr>
            <w:pStyle w:val="Heading3"/>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168" w:author="Alexander Thomas Frase" w:date="2012-10-31T16:42:00Z">
          <w:tblPr>
            <w:tblStyle w:val="TableGrid"/>
            <w:tblW w:w="0" w:type="auto"/>
            <w:tblLook w:val="04A0" w:firstRow="1" w:lastRow="0" w:firstColumn="1" w:lastColumn="0" w:noHBand="0" w:noVBand="1"/>
          </w:tblPr>
        </w:tblPrChange>
      </w:tblPr>
      <w:tblGrid>
        <w:gridCol w:w="1009"/>
        <w:gridCol w:w="7649"/>
        <w:tblGridChange w:id="5169">
          <w:tblGrid>
            <w:gridCol w:w="5076"/>
            <w:gridCol w:w="5076"/>
          </w:tblGrid>
        </w:tblGridChange>
      </w:tblGrid>
      <w:tr w:rsidR="002E6AED" w:rsidRPr="002E6AED" w14:paraId="034CD478" w14:textId="77777777" w:rsidTr="002E6AED">
        <w:trPr>
          <w:ins w:id="5170" w:author="Alexander Thomas Frase" w:date="2012-10-31T16:41:00Z"/>
        </w:trPr>
        <w:tc>
          <w:tcPr>
            <w:tcW w:w="1009" w:type="dxa"/>
            <w:tcPrChange w:id="5171" w:author="Alexander Thomas Frase" w:date="2012-10-31T16:42:00Z">
              <w:tcPr>
                <w:tcW w:w="5076" w:type="dxa"/>
              </w:tcPr>
            </w:tcPrChange>
          </w:tcPr>
          <w:p w14:paraId="6490D9EC" w14:textId="0FE9BA05" w:rsidR="002E6AED" w:rsidRPr="002E6AED" w:rsidRDefault="002E6AED" w:rsidP="002E6AED">
            <w:pPr>
              <w:rPr>
                <w:ins w:id="5172" w:author="Alexander Thomas Frase" w:date="2012-10-31T16:41:00Z"/>
                <w:rFonts w:ascii="Courier New" w:hAnsi="Courier New" w:cs="Courier New"/>
                <w:sz w:val="22"/>
                <w:rPrChange w:id="5173" w:author="Alexander Thomas Frase" w:date="2012-10-31T16:41:00Z">
                  <w:rPr>
                    <w:ins w:id="5174" w:author="Alexander Thomas Frase" w:date="2012-10-31T16:41:00Z"/>
                  </w:rPr>
                </w:rPrChange>
              </w:rPr>
            </w:pPr>
            <w:ins w:id="5175" w:author="Alexander Thomas Frase" w:date="2012-10-31T16:41:00Z">
              <w:r w:rsidRPr="002E6AED">
                <w:rPr>
                  <w:rFonts w:ascii="Courier New" w:hAnsi="Courier New" w:cs="Courier New"/>
                  <w:sz w:val="22"/>
                  <w:rPrChange w:id="5176" w:author="Alexander Thomas Frase" w:date="2012-10-31T16:41:00Z">
                    <w:rPr>
                      <w:rFonts w:eastAsiaTheme="majorEastAsia" w:cstheme="majorBidi"/>
                      <w:b/>
                      <w:bCs/>
                      <w:i/>
                      <w:color w:val="000000" w:themeColor="text1"/>
                    </w:rPr>
                  </w:rPrChange>
                </w:rPr>
                <w:t>#gene</w:t>
              </w:r>
            </w:ins>
          </w:p>
          <w:p w14:paraId="358A263D" w14:textId="77777777" w:rsidR="002E6AED" w:rsidRPr="002E6AED" w:rsidRDefault="002E6AED" w:rsidP="002E6AED">
            <w:pPr>
              <w:rPr>
                <w:ins w:id="5177" w:author="Alexander Thomas Frase" w:date="2012-10-31T16:41:00Z"/>
                <w:rFonts w:ascii="Courier New" w:hAnsi="Courier New" w:cs="Courier New"/>
                <w:sz w:val="22"/>
                <w:rPrChange w:id="5178" w:author="Alexander Thomas Frase" w:date="2012-10-31T16:41:00Z">
                  <w:rPr>
                    <w:ins w:id="5179" w:author="Alexander Thomas Frase" w:date="2012-10-31T16:41:00Z"/>
                  </w:rPr>
                </w:rPrChange>
              </w:rPr>
            </w:pPr>
            <w:ins w:id="5180" w:author="Alexander Thomas Frase" w:date="2012-10-31T16:41:00Z">
              <w:r w:rsidRPr="002E6AED">
                <w:rPr>
                  <w:rFonts w:ascii="Courier New" w:hAnsi="Courier New" w:cs="Courier New"/>
                  <w:sz w:val="22"/>
                  <w:rPrChange w:id="5181" w:author="Alexander Thomas Frase" w:date="2012-10-31T16:41:00Z">
                    <w:rPr>
                      <w:rFonts w:eastAsiaTheme="majorEastAsia" w:cstheme="majorBidi"/>
                      <w:b/>
                      <w:bCs/>
                      <w:i/>
                      <w:color w:val="000000" w:themeColor="text1"/>
                    </w:rPr>
                  </w:rPrChange>
                </w:rPr>
                <w:t>A</w:t>
              </w:r>
            </w:ins>
          </w:p>
          <w:p w14:paraId="446571BE" w14:textId="09D6DEDF" w:rsidR="002E6AED" w:rsidRPr="002E6AED" w:rsidRDefault="002E6AED" w:rsidP="002E6AED">
            <w:pPr>
              <w:rPr>
                <w:ins w:id="5182" w:author="Alexander Thomas Frase" w:date="2012-10-31T16:41:00Z"/>
                <w:rFonts w:ascii="Courier New" w:hAnsi="Courier New" w:cs="Courier New"/>
                <w:sz w:val="22"/>
                <w:rPrChange w:id="5183" w:author="Alexander Thomas Frase" w:date="2012-10-31T16:41:00Z">
                  <w:rPr>
                    <w:ins w:id="5184" w:author="Alexander Thomas Frase" w:date="2012-10-31T16:41:00Z"/>
                  </w:rPr>
                </w:rPrChange>
              </w:rPr>
            </w:pPr>
            <w:ins w:id="5185" w:author="Alexander Thomas Frase" w:date="2012-10-31T16:41:00Z">
              <w:r w:rsidRPr="002E6AED">
                <w:rPr>
                  <w:rFonts w:ascii="Courier New" w:hAnsi="Courier New" w:cs="Courier New"/>
                  <w:sz w:val="22"/>
                  <w:rPrChange w:id="5186" w:author="Alexander Thomas Frase" w:date="2012-10-31T16:41:00Z">
                    <w:rPr>
                      <w:rFonts w:eastAsiaTheme="majorEastAsia" w:cstheme="majorBidi"/>
                      <w:b/>
                      <w:bCs/>
                      <w:i/>
                      <w:color w:val="000000" w:themeColor="text1"/>
                    </w:rPr>
                  </w:rPrChange>
                </w:rPr>
                <w:t>C</w:t>
              </w:r>
            </w:ins>
          </w:p>
        </w:tc>
        <w:tc>
          <w:tcPr>
            <w:tcW w:w="7649" w:type="dxa"/>
            <w:tcPrChange w:id="5187" w:author="Alexander Thomas Frase" w:date="2012-10-31T16:42:00Z">
              <w:tcPr>
                <w:tcW w:w="5076" w:type="dxa"/>
              </w:tcPr>
            </w:tcPrChange>
          </w:tcPr>
          <w:p w14:paraId="2F14B50A" w14:textId="18325208" w:rsidR="002E6AED" w:rsidRPr="002E6AED" w:rsidRDefault="002E6AED" w:rsidP="002E6AED">
            <w:pPr>
              <w:rPr>
                <w:ins w:id="5188" w:author="Alexander Thomas Frase" w:date="2012-10-31T16:41:00Z"/>
                <w:rFonts w:ascii="Courier New" w:hAnsi="Courier New" w:cs="Courier New"/>
                <w:sz w:val="22"/>
                <w:rPrChange w:id="5189" w:author="Alexander Thomas Frase" w:date="2012-10-31T16:41:00Z">
                  <w:rPr>
                    <w:ins w:id="5190" w:author="Alexander Thomas Frase" w:date="2012-10-31T16:41:00Z"/>
                  </w:rPr>
                </w:rPrChange>
              </w:rPr>
            </w:pPr>
            <w:ins w:id="5191" w:author="Alexander Thomas Frase" w:date="2012-10-31T16:41:00Z">
              <w:r w:rsidRPr="002E6AED">
                <w:rPr>
                  <w:rFonts w:ascii="Courier New" w:hAnsi="Courier New" w:cs="Courier New"/>
                  <w:sz w:val="22"/>
                  <w:rPrChange w:id="5192" w:author="Alexander Thomas Frase" w:date="2012-10-31T16:41:00Z">
                    <w:rPr>
                      <w:rFonts w:eastAsiaTheme="majorEastAsia" w:cstheme="majorBidi"/>
                      <w:b/>
                      <w:bCs/>
                      <w:i/>
                      <w:color w:val="000000" w:themeColor="text1"/>
                    </w:rPr>
                  </w:rPrChange>
                </w:rPr>
                <w:t>group</w:t>
              </w:r>
            </w:ins>
          </w:p>
          <w:p w14:paraId="207EE675" w14:textId="77777777" w:rsidR="002E6AED" w:rsidRPr="002E6AED" w:rsidRDefault="002E6AED" w:rsidP="002E6AED">
            <w:pPr>
              <w:rPr>
                <w:ins w:id="5193" w:author="Alexander Thomas Frase" w:date="2012-10-31T16:41:00Z"/>
                <w:rFonts w:ascii="Courier New" w:hAnsi="Courier New" w:cs="Courier New"/>
                <w:sz w:val="22"/>
                <w:rPrChange w:id="5194" w:author="Alexander Thomas Frase" w:date="2012-10-31T16:41:00Z">
                  <w:rPr>
                    <w:ins w:id="5195" w:author="Alexander Thomas Frase" w:date="2012-10-31T16:41:00Z"/>
                  </w:rPr>
                </w:rPrChange>
              </w:rPr>
            </w:pPr>
            <w:ins w:id="5196" w:author="Alexander Thomas Frase" w:date="2012-10-31T16:41:00Z">
              <w:r w:rsidRPr="002E6AED">
                <w:rPr>
                  <w:rFonts w:ascii="Courier New" w:hAnsi="Courier New" w:cs="Courier New"/>
                  <w:sz w:val="22"/>
                  <w:rPrChange w:id="5197" w:author="Alexander Thomas Frase" w:date="2012-10-31T16:41:00Z">
                    <w:rPr>
                      <w:rFonts w:eastAsiaTheme="majorEastAsia" w:cstheme="majorBidi"/>
                      <w:b/>
                      <w:bCs/>
                      <w:i/>
                      <w:color w:val="000000" w:themeColor="text1"/>
                    </w:rPr>
                  </w:rPrChange>
                </w:rPr>
                <w:t>cyan</w:t>
              </w:r>
            </w:ins>
          </w:p>
          <w:p w14:paraId="02C965A3" w14:textId="476568FA" w:rsidR="002E6AED" w:rsidRPr="002E6AED" w:rsidRDefault="002E6AED" w:rsidP="002E6AED">
            <w:pPr>
              <w:rPr>
                <w:ins w:id="5198" w:author="Alexander Thomas Frase" w:date="2012-10-31T16:41:00Z"/>
                <w:rFonts w:ascii="Courier New" w:hAnsi="Courier New" w:cs="Courier New"/>
                <w:sz w:val="22"/>
                <w:rPrChange w:id="5199" w:author="Alexander Thomas Frase" w:date="2012-10-31T16:41:00Z">
                  <w:rPr>
                    <w:ins w:id="5200" w:author="Alexander Thomas Frase" w:date="2012-10-31T16:41:00Z"/>
                  </w:rPr>
                </w:rPrChange>
              </w:rPr>
            </w:pPr>
            <w:ins w:id="5201" w:author="Alexander Thomas Frase" w:date="2012-10-31T16:41:00Z">
              <w:r w:rsidRPr="002E6AED">
                <w:rPr>
                  <w:rFonts w:ascii="Courier New" w:hAnsi="Courier New" w:cs="Courier New"/>
                  <w:sz w:val="22"/>
                  <w:rPrChange w:id="5202" w:author="Alexander Thomas Frase" w:date="2012-10-31T16:41:00Z">
                    <w:rPr>
                      <w:rFonts w:eastAsiaTheme="majorEastAsia" w:cstheme="majorBidi"/>
                      <w:b/>
                      <w:bCs/>
                      <w:i/>
                      <w:color w:val="000000" w:themeColor="text1"/>
                    </w:rPr>
                  </w:rPrChange>
                </w:rPr>
                <w:t>cyan</w:t>
              </w:r>
            </w:ins>
          </w:p>
        </w:tc>
      </w:tr>
    </w:tbl>
    <w:p w14:paraId="2BB8142C" w14:textId="71E6163A" w:rsidR="002E6AED" w:rsidRPr="002E6AED" w:rsidDel="002E6AED" w:rsidRDefault="002E6AED">
      <w:pPr>
        <w:rPr>
          <w:del w:id="5203" w:author="Alexander Thomas Frase" w:date="2012-10-31T16:41:00Z"/>
        </w:rPr>
        <w:pPrChange w:id="5204" w:author="Alexander Thomas Frase" w:date="2012-10-31T16:42:00Z">
          <w:pPr>
            <w:pStyle w:val="Heading3"/>
          </w:pPr>
        </w:pPrChange>
      </w:pPr>
    </w:p>
    <w:p w14:paraId="77FBAA60" w14:textId="22EF9EB7" w:rsidR="003C548A" w:rsidRPr="00E34F27" w:rsidDel="002E6AED" w:rsidRDefault="003C548A">
      <w:pPr>
        <w:rPr>
          <w:del w:id="5205" w:author="Alexander Thomas Frase" w:date="2012-10-31T16:41:00Z"/>
          <w:rFonts w:ascii="Courier New" w:hAnsi="Courier New" w:cs="Courier New"/>
          <w:sz w:val="20"/>
          <w:szCs w:val="20"/>
        </w:rPr>
      </w:pPr>
    </w:p>
    <w:p w14:paraId="0CC41472" w14:textId="6818B09F" w:rsidR="003C548A" w:rsidRPr="00A9746B" w:rsidDel="002E6AED" w:rsidRDefault="003C548A">
      <w:pPr>
        <w:rPr>
          <w:del w:id="5206" w:author="Alexander Thomas Frase" w:date="2012-10-31T16:41:00Z"/>
          <w:rFonts w:ascii="Courier New" w:hAnsi="Courier New" w:cs="Courier New"/>
          <w:sz w:val="20"/>
          <w:szCs w:val="20"/>
        </w:rPr>
        <w:pPrChange w:id="5207" w:author="Alexander Thomas Frase" w:date="2012-10-31T16:42:00Z">
          <w:pPr>
            <w:pBdr>
              <w:top w:val="single" w:sz="4" w:space="1" w:color="auto"/>
              <w:left w:val="single" w:sz="4" w:space="4" w:color="auto"/>
              <w:bottom w:val="single" w:sz="4" w:space="1" w:color="auto"/>
              <w:right w:val="single" w:sz="4" w:space="4" w:color="auto"/>
            </w:pBdr>
          </w:pPr>
        </w:pPrChange>
      </w:pPr>
      <w:del w:id="5208" w:author="Alexander Thomas Frase" w:date="2012-10-31T16:41:00Z">
        <w:r w:rsidRPr="00A9746B" w:rsidDel="002E6AED">
          <w:rPr>
            <w:rFonts w:ascii="Courier New" w:hAnsi="Courier New" w:cs="Courier New"/>
            <w:sz w:val="20"/>
            <w:szCs w:val="20"/>
          </w:rPr>
          <w:delText>$ biofilter-2 --stdout -</w:delText>
        </w:r>
        <w:r w:rsidDel="002E6AED">
          <w:rPr>
            <w:rFonts w:ascii="Courier New" w:hAnsi="Courier New" w:cs="Courier New"/>
            <w:sz w:val="20"/>
            <w:szCs w:val="20"/>
          </w:rPr>
          <w:delText>-</w:delText>
        </w:r>
        <w:r w:rsidRPr="00A9746B" w:rsidDel="002E6AED">
          <w:rPr>
            <w:rFonts w:ascii="Courier New" w:hAnsi="Courier New" w:cs="Courier New"/>
            <w:sz w:val="20"/>
            <w:szCs w:val="20"/>
          </w:rPr>
          <w:delText>k</w:delText>
        </w:r>
        <w:r w:rsidDel="002E6AED">
          <w:rPr>
            <w:rFonts w:ascii="Courier New" w:hAnsi="Courier New" w:cs="Courier New"/>
            <w:sz w:val="20"/>
            <w:szCs w:val="20"/>
          </w:rPr>
          <w:delText>nowledge</w:delText>
        </w:r>
        <w:r w:rsidRPr="00A9746B" w:rsidDel="002E6AED">
          <w:rPr>
            <w:rFonts w:ascii="Courier New" w:hAnsi="Courier New" w:cs="Courier New"/>
            <w:sz w:val="20"/>
            <w:szCs w:val="20"/>
          </w:rPr>
          <w:delText xml:space="preserve"> test.db -</w:delText>
        </w:r>
        <w:r w:rsidDel="002E6AED">
          <w:rPr>
            <w:rFonts w:ascii="Courier New" w:hAnsi="Courier New" w:cs="Courier New"/>
            <w:sz w:val="20"/>
            <w:szCs w:val="20"/>
          </w:rPr>
          <w:delText>-snp</w:delText>
        </w:r>
        <w:r w:rsidRPr="00A9746B" w:rsidDel="002E6AED">
          <w:rPr>
            <w:rFonts w:ascii="Courier New" w:hAnsi="Courier New" w:cs="Courier New"/>
            <w:sz w:val="20"/>
            <w:szCs w:val="20"/>
          </w:rPr>
          <w:delText xml:space="preserve"> rs11 rs12 rs13 rs14 rs16 rs17 rs18 -</w:delText>
        </w:r>
        <w:r w:rsidDel="002E6AED">
          <w:rPr>
            <w:rFonts w:ascii="Courier New" w:hAnsi="Courier New" w:cs="Courier New"/>
            <w:sz w:val="20"/>
            <w:szCs w:val="20"/>
          </w:rPr>
          <w:delText>-gene</w:delText>
        </w:r>
        <w:r w:rsidRPr="00A9746B" w:rsidDel="002E6AED">
          <w:rPr>
            <w:rFonts w:ascii="Courier New" w:hAnsi="Courier New" w:cs="Courier New"/>
            <w:sz w:val="20"/>
            <w:szCs w:val="20"/>
          </w:rPr>
          <w:delText xml:space="preserve"> A C E G P R -</w:delText>
        </w:r>
        <w:r w:rsidDel="002E6AED">
          <w:rPr>
            <w:rFonts w:ascii="Courier New" w:hAnsi="Courier New" w:cs="Courier New"/>
            <w:sz w:val="20"/>
            <w:szCs w:val="20"/>
          </w:rPr>
          <w:delText>-group</w:delText>
        </w:r>
        <w:r w:rsidRPr="00A9746B" w:rsidDel="002E6AED">
          <w:rPr>
            <w:rFonts w:ascii="Courier New" w:hAnsi="Courier New" w:cs="Courier New"/>
            <w:sz w:val="20"/>
            <w:szCs w:val="20"/>
          </w:rPr>
          <w:delText xml:space="preserve"> cyan yellow -</w:delText>
        </w:r>
        <w:r w:rsidDel="002E6AED">
          <w:rPr>
            <w:rFonts w:ascii="Courier New" w:hAnsi="Courier New" w:cs="Courier New"/>
            <w:sz w:val="20"/>
            <w:szCs w:val="20"/>
          </w:rPr>
          <w:delText>-filter</w:delText>
        </w:r>
        <w:r w:rsidRPr="00A9746B" w:rsidDel="002E6AED">
          <w:rPr>
            <w:rFonts w:ascii="Courier New" w:hAnsi="Courier New" w:cs="Courier New"/>
            <w:sz w:val="20"/>
            <w:szCs w:val="20"/>
          </w:rPr>
          <w:delText xml:space="preserve"> gene group</w:delText>
        </w:r>
      </w:del>
    </w:p>
    <w:p w14:paraId="59511EB9" w14:textId="163CB9DA" w:rsidR="003C548A" w:rsidRPr="00A9746B" w:rsidDel="002E6AED" w:rsidRDefault="003C548A">
      <w:pPr>
        <w:rPr>
          <w:del w:id="5209" w:author="Alexander Thomas Frase" w:date="2012-10-31T16:41:00Z"/>
          <w:rFonts w:ascii="Courier New" w:hAnsi="Courier New" w:cs="Courier New"/>
          <w:sz w:val="20"/>
          <w:szCs w:val="20"/>
        </w:rPr>
        <w:pPrChange w:id="5210" w:author="Alexander Thomas Frase" w:date="2012-10-31T16:42:00Z">
          <w:pPr>
            <w:pBdr>
              <w:top w:val="single" w:sz="4" w:space="1" w:color="auto"/>
              <w:left w:val="single" w:sz="4" w:space="4" w:color="auto"/>
              <w:bottom w:val="single" w:sz="4" w:space="1" w:color="auto"/>
              <w:right w:val="single" w:sz="4" w:space="4" w:color="auto"/>
            </w:pBdr>
          </w:pPr>
        </w:pPrChange>
      </w:pPr>
    </w:p>
    <w:p w14:paraId="181479B9" w14:textId="32B29DDD" w:rsidR="003C548A" w:rsidRPr="00A9746B" w:rsidDel="002E6AED" w:rsidRDefault="003C548A">
      <w:pPr>
        <w:rPr>
          <w:del w:id="5211" w:author="Alexander Thomas Frase" w:date="2012-10-31T16:41:00Z"/>
          <w:rFonts w:ascii="Courier New" w:hAnsi="Courier New" w:cs="Courier New"/>
          <w:sz w:val="20"/>
          <w:szCs w:val="20"/>
        </w:rPr>
        <w:pPrChange w:id="5212" w:author="Alexander Thomas Frase" w:date="2012-10-31T16:42:00Z">
          <w:pPr>
            <w:pBdr>
              <w:top w:val="single" w:sz="4" w:space="1" w:color="auto"/>
              <w:left w:val="single" w:sz="4" w:space="4" w:color="auto"/>
              <w:bottom w:val="single" w:sz="4" w:space="1" w:color="auto"/>
              <w:right w:val="single" w:sz="4" w:space="4" w:color="auto"/>
            </w:pBdr>
          </w:pPr>
        </w:pPrChange>
      </w:pPr>
      <w:del w:id="5213" w:author="Alexander Thomas Frase" w:date="2012-10-31T16:41:00Z">
        <w:r w:rsidRPr="00A9746B" w:rsidDel="002E6AED">
          <w:rPr>
            <w:rFonts w:ascii="Courier New" w:hAnsi="Courier New" w:cs="Courier New"/>
            <w:sz w:val="20"/>
            <w:szCs w:val="20"/>
          </w:rPr>
          <w:delText>#gene</w:delText>
        </w:r>
        <w:r w:rsidRPr="00A9746B" w:rsidDel="002E6AED">
          <w:rPr>
            <w:rFonts w:ascii="Courier New" w:hAnsi="Courier New" w:cs="Courier New"/>
            <w:sz w:val="20"/>
            <w:szCs w:val="20"/>
          </w:rPr>
          <w:tab/>
          <w:delText>group</w:delText>
        </w:r>
      </w:del>
    </w:p>
    <w:p w14:paraId="648E71DE" w14:textId="095EED92" w:rsidR="003C548A" w:rsidRPr="00A9746B" w:rsidDel="002E6AED" w:rsidRDefault="003C548A">
      <w:pPr>
        <w:rPr>
          <w:del w:id="5214" w:author="Alexander Thomas Frase" w:date="2012-10-31T16:41:00Z"/>
          <w:rFonts w:ascii="Courier New" w:hAnsi="Courier New" w:cs="Courier New"/>
          <w:sz w:val="20"/>
          <w:szCs w:val="20"/>
        </w:rPr>
        <w:pPrChange w:id="5215" w:author="Alexander Thomas Frase" w:date="2012-10-31T16:42:00Z">
          <w:pPr>
            <w:pBdr>
              <w:top w:val="single" w:sz="4" w:space="1" w:color="auto"/>
              <w:left w:val="single" w:sz="4" w:space="4" w:color="auto"/>
              <w:bottom w:val="single" w:sz="4" w:space="1" w:color="auto"/>
              <w:right w:val="single" w:sz="4" w:space="4" w:color="auto"/>
            </w:pBdr>
          </w:pPr>
        </w:pPrChange>
      </w:pPr>
      <w:del w:id="5216" w:author="Alexander Thomas Frase" w:date="2012-10-31T16:41:00Z">
        <w:r w:rsidRPr="00A9746B" w:rsidDel="002E6AED">
          <w:rPr>
            <w:rFonts w:ascii="Courier New" w:hAnsi="Courier New" w:cs="Courier New"/>
            <w:sz w:val="20"/>
            <w:szCs w:val="20"/>
          </w:rPr>
          <w:delText>A</w:delText>
        </w:r>
        <w:r w:rsidRPr="00A9746B" w:rsidDel="002E6AED">
          <w:rPr>
            <w:rFonts w:ascii="Courier New" w:hAnsi="Courier New" w:cs="Courier New"/>
            <w:sz w:val="20"/>
            <w:szCs w:val="20"/>
          </w:rPr>
          <w:tab/>
          <w:delText>cyan</w:delText>
        </w:r>
      </w:del>
    </w:p>
    <w:p w14:paraId="47B32C50" w14:textId="5E571989" w:rsidR="003C548A" w:rsidDel="002E6AED" w:rsidRDefault="003C548A">
      <w:pPr>
        <w:rPr>
          <w:del w:id="5217" w:author="Alexander Thomas Frase" w:date="2012-10-31T16:41:00Z"/>
        </w:rPr>
        <w:pPrChange w:id="5218" w:author="Alexander Thomas Frase" w:date="2012-10-31T16:42:00Z">
          <w:pPr>
            <w:pBdr>
              <w:top w:val="single" w:sz="4" w:space="1" w:color="auto"/>
              <w:left w:val="single" w:sz="4" w:space="4" w:color="auto"/>
              <w:bottom w:val="single" w:sz="4" w:space="1" w:color="auto"/>
              <w:right w:val="single" w:sz="4" w:space="4" w:color="auto"/>
            </w:pBdr>
          </w:pPr>
        </w:pPrChange>
      </w:pPr>
      <w:del w:id="5219" w:author="Alexander Thomas Frase" w:date="2012-10-31T16:41:00Z">
        <w:r w:rsidRPr="00A9746B" w:rsidDel="002E6AED">
          <w:rPr>
            <w:rFonts w:ascii="Courier New" w:hAnsi="Courier New" w:cs="Courier New"/>
            <w:sz w:val="20"/>
            <w:szCs w:val="20"/>
          </w:rPr>
          <w:delText>C</w:delText>
        </w:r>
        <w:r w:rsidRPr="00A9746B" w:rsidDel="002E6AED">
          <w:rPr>
            <w:rFonts w:ascii="Courier New" w:hAnsi="Courier New" w:cs="Courier New"/>
            <w:sz w:val="20"/>
            <w:szCs w:val="20"/>
          </w:rPr>
          <w:tab/>
          <w:delText xml:space="preserve">cyan </w:delText>
        </w:r>
      </w:del>
    </w:p>
    <w:p w14:paraId="5F09C672" w14:textId="77777777" w:rsidR="00F203F2" w:rsidRDefault="00D02367" w:rsidP="002E6AED">
      <w:pPr>
        <w:rPr>
          <w:ins w:id="5220" w:author="Alexander Thomas Frase" w:date="2012-10-26T17:25:00Z"/>
        </w:rPr>
      </w:pPr>
      <w:del w:id="5221" w:author="Alexander Thomas Frase" w:date="2012-10-26T17:25:00Z">
        <w:r>
          <w:lastRenderedPageBreak/>
          <w:pict w14:anchorId="1490EC69">
            <v:shape id="_x0000_i1034" type="#_x0000_t75" style="width:483.65pt;height:281.75pt">
              <v:imagedata r:id="rId37" o:title=""/>
            </v:shape>
          </w:pict>
        </w:r>
      </w:del>
    </w:p>
    <w:p w14:paraId="3FB7CAA9" w14:textId="678B0568" w:rsidR="003C548A" w:rsidDel="00F203F2" w:rsidRDefault="00F203F2" w:rsidP="003B534B">
      <w:pPr>
        <w:rPr>
          <w:del w:id="5222" w:author="Alexander Thomas Frase" w:date="2012-10-26T17:25:00Z"/>
        </w:rPr>
      </w:pPr>
      <w:ins w:id="5223" w:author="Alexander Thomas Frase" w:date="2012-10-26T17:25:00Z">
        <w:r>
          <w:rPr>
            <w:noProof/>
            <w:lang w:eastAsia="en-US" w:bidi="ar-SA"/>
            <w:rPrChange w:id="5224" w:author="Unknown">
              <w:rPr>
                <w:rFonts w:eastAsiaTheme="majorEastAsia" w:cstheme="majorBidi"/>
                <w:b/>
                <w:bCs/>
                <w:i/>
                <w:noProof/>
                <w:color w:val="000000" w:themeColor="text1"/>
                <w:lang w:eastAsia="en-US" w:bidi="ar-SA"/>
              </w:rPr>
            </w:rPrChange>
          </w:rPr>
          <w:lastRenderedPageBreak/>
          <w:drawing>
            <wp:anchor distT="0" distB="0" distL="114300" distR="114300" simplePos="0" relativeHeight="251691008" behindDoc="0" locked="0" layoutInCell="1" allowOverlap="1" wp14:anchorId="2D84BEDB" wp14:editId="3E754BAE">
              <wp:simplePos x="735330" y="2663190"/>
              <wp:positionH relativeFrom="column">
                <wp:align>center</wp:align>
              </wp:positionH>
              <wp:positionV relativeFrom="line">
                <wp:align>top</wp:align>
              </wp:positionV>
              <wp:extent cx="5486400" cy="2551176"/>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7.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551176"/>
                      </a:xfrm>
                      <a:prstGeom prst="rect">
                        <a:avLst/>
                      </a:prstGeom>
                    </pic:spPr>
                  </pic:pic>
                </a:graphicData>
              </a:graphic>
              <wp14:sizeRelH relativeFrom="margin">
                <wp14:pctWidth>0</wp14:pctWidth>
              </wp14:sizeRelH>
              <wp14:sizeRelV relativeFrom="margin">
                <wp14:pctHeight>0</wp14:pctHeight>
              </wp14:sizeRelV>
            </wp:anchor>
          </w:drawing>
        </w:r>
      </w:ins>
      <w:del w:id="5225" w:author="Alexander Thomas Frase" w:date="2012-10-26T17:25:00Z">
        <w:r w:rsidR="003C548A" w:rsidDel="00F203F2">
          <w:br/>
        </w:r>
      </w:del>
    </w:p>
    <w:p w14:paraId="08E687D2" w14:textId="0146E9B3" w:rsidR="003C548A" w:rsidRDefault="003C548A" w:rsidP="002E6AED">
      <w:pPr>
        <w:rPr>
          <w:rFonts w:eastAsiaTheme="majorEastAsia" w:cstheme="majorBidi"/>
          <w:color w:val="000000" w:themeColor="text1"/>
        </w:rPr>
      </w:pPr>
      <w:del w:id="5226" w:author="Alexander Thomas Frase" w:date="2012-10-31T16:42:00Z">
        <w:r w:rsidDel="002E6AED">
          <w:br w:type="page"/>
        </w:r>
      </w:del>
    </w:p>
    <w:p w14:paraId="0EF52F46" w14:textId="77777777" w:rsidR="003C548A" w:rsidRPr="00A818CA" w:rsidRDefault="003C548A" w:rsidP="003B534B">
      <w:pPr>
        <w:pStyle w:val="Heading3"/>
      </w:pPr>
      <w:bookmarkStart w:id="5227" w:name="_Toc339626885"/>
      <w:r w:rsidRPr="00A818CA">
        <w:lastRenderedPageBreak/>
        <w:t>Example 8: Genes within data sources from a list of input genes filtered by genotyping platform, output regions.</w:t>
      </w:r>
      <w:bookmarkEnd w:id="5227"/>
    </w:p>
    <w:p w14:paraId="6F235BCE" w14:textId="77777777" w:rsidR="003C548A" w:rsidRDefault="003C548A">
      <w:pPr>
        <w:rPr>
          <w:ins w:id="5228" w:author="Alexander Thomas Frase" w:date="2012-10-31T16:42:00Z"/>
        </w:rPr>
        <w:pPrChange w:id="5229" w:author="Alexander Thomas Frase" w:date="2012-10-31T16:42:00Z">
          <w:pPr>
            <w:pStyle w:val="ListParagraph"/>
          </w:pPr>
        </w:pPrChange>
      </w:pPr>
    </w:p>
    <w:p w14:paraId="43031EA7" w14:textId="0291AD2E" w:rsidR="002E6AED" w:rsidRDefault="002E6AED">
      <w:pPr>
        <w:rPr>
          <w:ins w:id="5230" w:author="Alexander Thomas Frase" w:date="2012-10-31T16:42:00Z"/>
        </w:rPr>
        <w:pPrChange w:id="5231" w:author="Alexander Thomas Frase" w:date="2012-10-31T16:42:00Z">
          <w:pPr>
            <w:pStyle w:val="ListParagraph"/>
          </w:pPr>
        </w:pPrChange>
      </w:pPr>
      <w:ins w:id="5232" w:author="Alexander Thomas Frase" w:date="2012-10-31T16:42:00Z">
        <w:r>
          <w:t>Configuration:</w:t>
        </w:r>
      </w:ins>
    </w:p>
    <w:p w14:paraId="26180557" w14:textId="77777777" w:rsidR="002E6AED" w:rsidRDefault="002E6AED">
      <w:pPr>
        <w:rPr>
          <w:ins w:id="5233" w:author="Alexander Thomas Frase" w:date="2012-10-31T16:42:00Z"/>
        </w:rPr>
        <w:pPrChange w:id="5234" w:author="Alexander Thomas Frase" w:date="2012-10-31T16:42:00Z">
          <w:pPr>
            <w:pStyle w:val="ListParagraph"/>
          </w:pPr>
        </w:pPrChange>
      </w:pPr>
    </w:p>
    <w:tbl>
      <w:tblPr>
        <w:tblStyle w:val="TableGrid"/>
        <w:tblW w:w="8640" w:type="dxa"/>
        <w:tblInd w:w="720" w:type="dxa"/>
        <w:tblLook w:val="04A0" w:firstRow="1" w:lastRow="0" w:firstColumn="1" w:lastColumn="0" w:noHBand="0" w:noVBand="1"/>
        <w:tblPrChange w:id="5235" w:author="Alexander Thomas Frase" w:date="2012-10-31T16:44:00Z">
          <w:tblPr>
            <w:tblStyle w:val="TableGrid"/>
            <w:tblW w:w="0" w:type="auto"/>
            <w:tblLook w:val="04A0" w:firstRow="1" w:lastRow="0" w:firstColumn="1" w:lastColumn="0" w:noHBand="0" w:noVBand="1"/>
          </w:tblPr>
        </w:tblPrChange>
      </w:tblPr>
      <w:tblGrid>
        <w:gridCol w:w="8640"/>
        <w:tblGridChange w:id="5236">
          <w:tblGrid>
            <w:gridCol w:w="10152"/>
          </w:tblGrid>
        </w:tblGridChange>
      </w:tblGrid>
      <w:tr w:rsidR="002E6AED" w:rsidRPr="002E6AED" w14:paraId="2C0C188C" w14:textId="77777777" w:rsidTr="002E6AED">
        <w:trPr>
          <w:ins w:id="5237" w:author="Alexander Thomas Frase" w:date="2012-10-31T16:42:00Z"/>
        </w:trPr>
        <w:tc>
          <w:tcPr>
            <w:tcW w:w="10152" w:type="dxa"/>
            <w:tcPrChange w:id="5238" w:author="Alexander Thomas Frase" w:date="2012-10-31T16:44:00Z">
              <w:tcPr>
                <w:tcW w:w="10152" w:type="dxa"/>
              </w:tcPr>
            </w:tcPrChange>
          </w:tcPr>
          <w:p w14:paraId="1EDFC640" w14:textId="3A0CAAC4" w:rsidR="002E6AED" w:rsidRPr="002E6AED" w:rsidRDefault="002E6AED" w:rsidP="002E6AED">
            <w:pPr>
              <w:rPr>
                <w:ins w:id="5239" w:author="Alexander Thomas Frase" w:date="2012-10-31T16:42:00Z"/>
                <w:rFonts w:ascii="Courier New" w:hAnsi="Courier New" w:cs="Courier New"/>
                <w:sz w:val="22"/>
                <w:rPrChange w:id="5240" w:author="Alexander Thomas Frase" w:date="2012-10-31T16:44:00Z">
                  <w:rPr>
                    <w:ins w:id="5241" w:author="Alexander Thomas Frase" w:date="2012-10-31T16:42:00Z"/>
                  </w:rPr>
                </w:rPrChange>
              </w:rPr>
            </w:pPr>
            <w:ins w:id="5242" w:author="Alexander Thomas Frase" w:date="2012-10-31T16:42:00Z">
              <w:r w:rsidRPr="002E6AED">
                <w:rPr>
                  <w:rFonts w:ascii="Courier New" w:hAnsi="Courier New" w:cs="Courier New"/>
                  <w:sz w:val="22"/>
                  <w:rPrChange w:id="5243" w:author="Alexander Thomas Frase" w:date="2012-10-31T16:44:00Z">
                    <w:rPr/>
                  </w:rPrChange>
                </w:rPr>
                <w:t xml:space="preserve">KNOWLEDGE </w:t>
              </w:r>
              <w:proofErr w:type="spellStart"/>
              <w:r w:rsidRPr="002E6AED">
                <w:rPr>
                  <w:rFonts w:ascii="Courier New" w:hAnsi="Courier New" w:cs="Courier New"/>
                  <w:sz w:val="22"/>
                  <w:rPrChange w:id="5244" w:author="Alexander Thomas Frase" w:date="2012-10-31T16:44:00Z">
                    <w:rPr/>
                  </w:rPrChange>
                </w:rPr>
                <w:t>test.db</w:t>
              </w:r>
              <w:proofErr w:type="spellEnd"/>
            </w:ins>
          </w:p>
          <w:p w14:paraId="378C4883" w14:textId="77777777" w:rsidR="002E6AED" w:rsidRPr="002E6AED" w:rsidRDefault="002E6AED" w:rsidP="002E6AED">
            <w:pPr>
              <w:rPr>
                <w:ins w:id="5245" w:author="Alexander Thomas Frase" w:date="2012-10-31T16:42:00Z"/>
                <w:rFonts w:ascii="Courier New" w:hAnsi="Courier New" w:cs="Courier New"/>
                <w:sz w:val="22"/>
                <w:rPrChange w:id="5246" w:author="Alexander Thomas Frase" w:date="2012-10-31T16:44:00Z">
                  <w:rPr>
                    <w:ins w:id="5247" w:author="Alexander Thomas Frase" w:date="2012-10-31T16:42:00Z"/>
                  </w:rPr>
                </w:rPrChange>
              </w:rPr>
            </w:pPr>
            <w:ins w:id="5248" w:author="Alexander Thomas Frase" w:date="2012-10-31T16:42:00Z">
              <w:r w:rsidRPr="002E6AED">
                <w:rPr>
                  <w:rFonts w:ascii="Courier New" w:hAnsi="Courier New" w:cs="Courier New"/>
                  <w:sz w:val="22"/>
                  <w:rPrChange w:id="5249" w:author="Alexander Thomas Frase" w:date="2012-10-31T16:44:00Z">
                    <w:rPr/>
                  </w:rPrChange>
                </w:rPr>
                <w:t>SNP rs11 rs12 rs13 rs14 rs16 rs17 rs18</w:t>
              </w:r>
            </w:ins>
          </w:p>
          <w:p w14:paraId="5C6DFBE5" w14:textId="77777777" w:rsidR="002E6AED" w:rsidRPr="002E6AED" w:rsidRDefault="002E6AED" w:rsidP="002E6AED">
            <w:pPr>
              <w:rPr>
                <w:ins w:id="5250" w:author="Alexander Thomas Frase" w:date="2012-10-31T16:42:00Z"/>
                <w:rFonts w:ascii="Courier New" w:hAnsi="Courier New" w:cs="Courier New"/>
                <w:sz w:val="22"/>
                <w:rPrChange w:id="5251" w:author="Alexander Thomas Frase" w:date="2012-10-31T16:44:00Z">
                  <w:rPr>
                    <w:ins w:id="5252" w:author="Alexander Thomas Frase" w:date="2012-10-31T16:42:00Z"/>
                  </w:rPr>
                </w:rPrChange>
              </w:rPr>
            </w:pPr>
            <w:ins w:id="5253" w:author="Alexander Thomas Frase" w:date="2012-10-31T16:42:00Z">
              <w:r w:rsidRPr="002E6AED">
                <w:rPr>
                  <w:rFonts w:ascii="Courier New" w:hAnsi="Courier New" w:cs="Courier New"/>
                  <w:sz w:val="22"/>
                  <w:rPrChange w:id="5254" w:author="Alexander Thomas Frase" w:date="2012-10-31T16:44:00Z">
                    <w:rPr/>
                  </w:rPrChange>
                </w:rPr>
                <w:t>GENE A C E G P R</w:t>
              </w:r>
            </w:ins>
          </w:p>
          <w:p w14:paraId="294E407C" w14:textId="77777777" w:rsidR="002E6AED" w:rsidRPr="002E6AED" w:rsidRDefault="002E6AED" w:rsidP="002E6AED">
            <w:pPr>
              <w:rPr>
                <w:ins w:id="5255" w:author="Alexander Thomas Frase" w:date="2012-10-31T16:42:00Z"/>
                <w:rFonts w:ascii="Courier New" w:hAnsi="Courier New" w:cs="Courier New"/>
                <w:sz w:val="22"/>
                <w:rPrChange w:id="5256" w:author="Alexander Thomas Frase" w:date="2012-10-31T16:44:00Z">
                  <w:rPr>
                    <w:ins w:id="5257" w:author="Alexander Thomas Frase" w:date="2012-10-31T16:42:00Z"/>
                  </w:rPr>
                </w:rPrChange>
              </w:rPr>
            </w:pPr>
            <w:ins w:id="5258" w:author="Alexander Thomas Frase" w:date="2012-10-31T16:42:00Z">
              <w:r w:rsidRPr="002E6AED">
                <w:rPr>
                  <w:rFonts w:ascii="Courier New" w:hAnsi="Courier New" w:cs="Courier New"/>
                  <w:sz w:val="22"/>
                  <w:rPrChange w:id="5259" w:author="Alexander Thomas Frase" w:date="2012-10-31T16:44:00Z">
                    <w:rPr/>
                  </w:rPrChange>
                </w:rPr>
                <w:t>SOURCE paint spectrum</w:t>
              </w:r>
            </w:ins>
          </w:p>
          <w:p w14:paraId="6DECAF40" w14:textId="577ACB3E" w:rsidR="002E6AED" w:rsidRPr="002E6AED" w:rsidRDefault="002E6AED" w:rsidP="002E6AED">
            <w:pPr>
              <w:rPr>
                <w:ins w:id="5260" w:author="Alexander Thomas Frase" w:date="2012-10-31T16:42:00Z"/>
                <w:rFonts w:ascii="Courier New" w:hAnsi="Courier New" w:cs="Courier New"/>
                <w:sz w:val="22"/>
                <w:rPrChange w:id="5261" w:author="Alexander Thomas Frase" w:date="2012-10-31T16:44:00Z">
                  <w:rPr>
                    <w:ins w:id="5262" w:author="Alexander Thomas Frase" w:date="2012-10-31T16:42:00Z"/>
                  </w:rPr>
                </w:rPrChange>
              </w:rPr>
            </w:pPr>
            <w:ins w:id="5263" w:author="Alexander Thomas Frase" w:date="2012-10-31T16:42:00Z">
              <w:r w:rsidRPr="002E6AED">
                <w:rPr>
                  <w:rFonts w:ascii="Courier New" w:hAnsi="Courier New" w:cs="Courier New"/>
                  <w:sz w:val="22"/>
                  <w:rPrChange w:id="5264" w:author="Alexander Thomas Frase" w:date="2012-10-31T16:44:00Z">
                    <w:rPr/>
                  </w:rPrChange>
                </w:rPr>
                <w:t>FILTER region</w:t>
              </w:r>
            </w:ins>
          </w:p>
        </w:tc>
      </w:tr>
    </w:tbl>
    <w:p w14:paraId="29AD77A2" w14:textId="77777777" w:rsidR="002E6AED" w:rsidRDefault="002E6AED">
      <w:pPr>
        <w:rPr>
          <w:ins w:id="5265" w:author="Alexander Thomas Frase" w:date="2012-10-31T16:44:00Z"/>
        </w:rPr>
        <w:pPrChange w:id="5266" w:author="Alexander Thomas Frase" w:date="2012-10-31T16:42:00Z">
          <w:pPr>
            <w:pStyle w:val="ListParagraph"/>
          </w:pPr>
        </w:pPrChange>
      </w:pPr>
    </w:p>
    <w:p w14:paraId="220BDDCD" w14:textId="77777777" w:rsidR="002E6AED" w:rsidRDefault="002E6AED">
      <w:pPr>
        <w:rPr>
          <w:ins w:id="5267" w:author="Alexander Thomas Frase" w:date="2012-10-31T16:44:00Z"/>
        </w:rPr>
        <w:pPrChange w:id="5268" w:author="Alexander Thomas Frase" w:date="2012-10-31T16:42:00Z">
          <w:pPr>
            <w:pStyle w:val="ListParagraph"/>
          </w:pPr>
        </w:pPrChange>
      </w:pPr>
    </w:p>
    <w:p w14:paraId="1462D738" w14:textId="77777777" w:rsidR="002E6AED" w:rsidRDefault="002E6AED">
      <w:pPr>
        <w:rPr>
          <w:ins w:id="5269" w:author="Alexander Thomas Frase" w:date="2012-10-31T16:44:00Z"/>
        </w:rPr>
        <w:pPrChange w:id="5270" w:author="Alexander Thomas Frase" w:date="2012-10-31T16:42:00Z">
          <w:pPr>
            <w:pStyle w:val="ListParagraph"/>
          </w:pPr>
        </w:pPrChange>
      </w:pPr>
    </w:p>
    <w:p w14:paraId="4CE07351" w14:textId="77777777" w:rsidR="002E6AED" w:rsidRDefault="002E6AED">
      <w:pPr>
        <w:rPr>
          <w:ins w:id="5271" w:author="Alexander Thomas Frase" w:date="2012-10-31T16:43:00Z"/>
        </w:rPr>
        <w:pPrChange w:id="5272" w:author="Alexander Thomas Frase" w:date="2012-10-31T16:42:00Z">
          <w:pPr>
            <w:pStyle w:val="ListParagraph"/>
          </w:pPr>
        </w:pPrChange>
      </w:pPr>
    </w:p>
    <w:p w14:paraId="0F409E51" w14:textId="167991A3" w:rsidR="002E6AED" w:rsidRDefault="002E6AED">
      <w:pPr>
        <w:rPr>
          <w:ins w:id="5273" w:author="Alexander Thomas Frase" w:date="2012-10-31T16:43:00Z"/>
        </w:rPr>
        <w:pPrChange w:id="5274" w:author="Alexander Thomas Frase" w:date="2012-10-31T16:42:00Z">
          <w:pPr>
            <w:pStyle w:val="ListParagraph"/>
          </w:pPr>
        </w:pPrChange>
      </w:pPr>
      <w:ins w:id="5275" w:author="Alexander Thomas Frase" w:date="2012-10-31T16:43:00Z">
        <w:r>
          <w:t>Output:</w:t>
        </w:r>
      </w:ins>
    </w:p>
    <w:p w14:paraId="7B1602E2" w14:textId="77777777" w:rsidR="002E6AED" w:rsidRDefault="002E6AED">
      <w:pPr>
        <w:rPr>
          <w:ins w:id="5276" w:author="Alexander Thomas Frase" w:date="2012-10-31T16:43:00Z"/>
        </w:rPr>
        <w:pPrChange w:id="5277" w:author="Alexander Thomas Frase" w:date="2012-10-31T16:42:00Z">
          <w:pPr>
            <w:pStyle w:val="ListParagraph"/>
          </w:pPr>
        </w:pPrChange>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278" w:author="Alexander Thomas Frase" w:date="2012-10-31T16:45:00Z">
          <w:tblPr>
            <w:tblStyle w:val="TableGrid"/>
            <w:tblW w:w="0" w:type="auto"/>
            <w:tblLook w:val="04A0" w:firstRow="1" w:lastRow="0" w:firstColumn="1" w:lastColumn="0" w:noHBand="0" w:noVBand="1"/>
          </w:tblPr>
        </w:tblPrChange>
      </w:tblPr>
      <w:tblGrid>
        <w:gridCol w:w="877"/>
        <w:gridCol w:w="1141"/>
        <w:gridCol w:w="1009"/>
        <w:gridCol w:w="5631"/>
        <w:tblGridChange w:id="5279">
          <w:tblGrid>
            <w:gridCol w:w="2538"/>
            <w:gridCol w:w="2538"/>
            <w:gridCol w:w="2538"/>
            <w:gridCol w:w="2538"/>
          </w:tblGrid>
        </w:tblGridChange>
      </w:tblGrid>
      <w:tr w:rsidR="002E6AED" w:rsidRPr="002E6AED" w14:paraId="3FF71117" w14:textId="77777777" w:rsidTr="002E6AED">
        <w:trPr>
          <w:ins w:id="5280" w:author="Alexander Thomas Frase" w:date="2012-10-31T16:43:00Z"/>
        </w:trPr>
        <w:tc>
          <w:tcPr>
            <w:tcW w:w="877" w:type="dxa"/>
            <w:tcPrChange w:id="5281" w:author="Alexander Thomas Frase" w:date="2012-10-31T16:45:00Z">
              <w:tcPr>
                <w:tcW w:w="2538" w:type="dxa"/>
              </w:tcPr>
            </w:tcPrChange>
          </w:tcPr>
          <w:p w14:paraId="6408EA18" w14:textId="685DAE01" w:rsidR="002E6AED" w:rsidRPr="002E6AED" w:rsidRDefault="002E6AED" w:rsidP="002E6AED">
            <w:pPr>
              <w:rPr>
                <w:ins w:id="5282" w:author="Alexander Thomas Frase" w:date="2012-10-31T16:43:00Z"/>
                <w:rFonts w:ascii="Courier New" w:hAnsi="Courier New" w:cs="Courier New"/>
                <w:sz w:val="22"/>
                <w:rPrChange w:id="5283" w:author="Alexander Thomas Frase" w:date="2012-10-31T16:44:00Z">
                  <w:rPr>
                    <w:ins w:id="5284" w:author="Alexander Thomas Frase" w:date="2012-10-31T16:43:00Z"/>
                  </w:rPr>
                </w:rPrChange>
              </w:rPr>
            </w:pPr>
            <w:ins w:id="5285" w:author="Alexander Thomas Frase" w:date="2012-10-31T16:43:00Z">
              <w:r w:rsidRPr="002E6AED">
                <w:rPr>
                  <w:rFonts w:ascii="Courier New" w:hAnsi="Courier New" w:cs="Courier New"/>
                  <w:sz w:val="22"/>
                  <w:rPrChange w:id="5286" w:author="Alexander Thomas Frase" w:date="2012-10-31T16:44:00Z">
                    <w:rPr/>
                  </w:rPrChange>
                </w:rPr>
                <w:t>#</w:t>
              </w:r>
              <w:proofErr w:type="spellStart"/>
              <w:r w:rsidRPr="002E6AED">
                <w:rPr>
                  <w:rFonts w:ascii="Courier New" w:hAnsi="Courier New" w:cs="Courier New"/>
                  <w:sz w:val="22"/>
                  <w:rPrChange w:id="5287" w:author="Alexander Thomas Frase" w:date="2012-10-31T16:44:00Z">
                    <w:rPr/>
                  </w:rPrChange>
                </w:rPr>
                <w:t>chr</w:t>
              </w:r>
              <w:proofErr w:type="spellEnd"/>
            </w:ins>
          </w:p>
          <w:p w14:paraId="68B7A5BA" w14:textId="77777777" w:rsidR="002E6AED" w:rsidRPr="002E6AED" w:rsidRDefault="002E6AED" w:rsidP="002E6AED">
            <w:pPr>
              <w:rPr>
                <w:ins w:id="5288" w:author="Alexander Thomas Frase" w:date="2012-10-31T16:43:00Z"/>
                <w:rFonts w:ascii="Courier New" w:hAnsi="Courier New" w:cs="Courier New"/>
                <w:sz w:val="22"/>
                <w:rPrChange w:id="5289" w:author="Alexander Thomas Frase" w:date="2012-10-31T16:44:00Z">
                  <w:rPr>
                    <w:ins w:id="5290" w:author="Alexander Thomas Frase" w:date="2012-10-31T16:43:00Z"/>
                  </w:rPr>
                </w:rPrChange>
              </w:rPr>
            </w:pPr>
            <w:ins w:id="5291" w:author="Alexander Thomas Frase" w:date="2012-10-31T16:43:00Z">
              <w:r w:rsidRPr="002E6AED">
                <w:rPr>
                  <w:rFonts w:ascii="Courier New" w:hAnsi="Courier New" w:cs="Courier New"/>
                  <w:sz w:val="22"/>
                  <w:rPrChange w:id="5292" w:author="Alexander Thomas Frase" w:date="2012-10-31T16:44:00Z">
                    <w:rPr/>
                  </w:rPrChange>
                </w:rPr>
                <w:t>1</w:t>
              </w:r>
            </w:ins>
          </w:p>
          <w:p w14:paraId="5B14CDBD" w14:textId="4C9E9E7F" w:rsidR="002E6AED" w:rsidRPr="002E6AED" w:rsidRDefault="002E6AED" w:rsidP="002E6AED">
            <w:pPr>
              <w:rPr>
                <w:ins w:id="5293" w:author="Alexander Thomas Frase" w:date="2012-10-31T16:43:00Z"/>
                <w:rFonts w:ascii="Courier New" w:hAnsi="Courier New" w:cs="Courier New"/>
                <w:sz w:val="22"/>
                <w:rPrChange w:id="5294" w:author="Alexander Thomas Frase" w:date="2012-10-31T16:44:00Z">
                  <w:rPr>
                    <w:ins w:id="5295" w:author="Alexander Thomas Frase" w:date="2012-10-31T16:43:00Z"/>
                  </w:rPr>
                </w:rPrChange>
              </w:rPr>
            </w:pPr>
            <w:ins w:id="5296" w:author="Alexander Thomas Frase" w:date="2012-10-31T16:43:00Z">
              <w:r w:rsidRPr="002E6AED">
                <w:rPr>
                  <w:rFonts w:ascii="Courier New" w:hAnsi="Courier New" w:cs="Courier New"/>
                  <w:sz w:val="22"/>
                  <w:rPrChange w:id="5297" w:author="Alexander Thomas Frase" w:date="2012-10-31T16:44:00Z">
                    <w:rPr/>
                  </w:rPrChange>
                </w:rPr>
                <w:t>1</w:t>
              </w:r>
            </w:ins>
          </w:p>
        </w:tc>
        <w:tc>
          <w:tcPr>
            <w:tcW w:w="1141" w:type="dxa"/>
            <w:tcPrChange w:id="5298" w:author="Alexander Thomas Frase" w:date="2012-10-31T16:45:00Z">
              <w:tcPr>
                <w:tcW w:w="2538" w:type="dxa"/>
              </w:tcPr>
            </w:tcPrChange>
          </w:tcPr>
          <w:p w14:paraId="26C730F4" w14:textId="74B84BC3" w:rsidR="002E6AED" w:rsidRPr="002E6AED" w:rsidRDefault="002E6AED" w:rsidP="002E6AED">
            <w:pPr>
              <w:rPr>
                <w:ins w:id="5299" w:author="Alexander Thomas Frase" w:date="2012-10-31T16:43:00Z"/>
                <w:rFonts w:ascii="Courier New" w:hAnsi="Courier New" w:cs="Courier New"/>
                <w:sz w:val="22"/>
                <w:rPrChange w:id="5300" w:author="Alexander Thomas Frase" w:date="2012-10-31T16:44:00Z">
                  <w:rPr>
                    <w:ins w:id="5301" w:author="Alexander Thomas Frase" w:date="2012-10-31T16:43:00Z"/>
                  </w:rPr>
                </w:rPrChange>
              </w:rPr>
            </w:pPr>
            <w:ins w:id="5302" w:author="Alexander Thomas Frase" w:date="2012-10-31T16:43:00Z">
              <w:r w:rsidRPr="002E6AED">
                <w:rPr>
                  <w:rFonts w:ascii="Courier New" w:hAnsi="Courier New" w:cs="Courier New"/>
                  <w:sz w:val="22"/>
                  <w:rPrChange w:id="5303" w:author="Alexander Thomas Frase" w:date="2012-10-31T16:44:00Z">
                    <w:rPr/>
                  </w:rPrChange>
                </w:rPr>
                <w:t>region</w:t>
              </w:r>
            </w:ins>
          </w:p>
          <w:p w14:paraId="41E52661" w14:textId="77777777" w:rsidR="002E6AED" w:rsidRPr="002E6AED" w:rsidRDefault="002E6AED" w:rsidP="002E6AED">
            <w:pPr>
              <w:rPr>
                <w:ins w:id="5304" w:author="Alexander Thomas Frase" w:date="2012-10-31T16:43:00Z"/>
                <w:rFonts w:ascii="Courier New" w:hAnsi="Courier New" w:cs="Courier New"/>
                <w:sz w:val="22"/>
                <w:rPrChange w:id="5305" w:author="Alexander Thomas Frase" w:date="2012-10-31T16:44:00Z">
                  <w:rPr>
                    <w:ins w:id="5306" w:author="Alexander Thomas Frase" w:date="2012-10-31T16:43:00Z"/>
                  </w:rPr>
                </w:rPrChange>
              </w:rPr>
            </w:pPr>
            <w:ins w:id="5307" w:author="Alexander Thomas Frase" w:date="2012-10-31T16:43:00Z">
              <w:r w:rsidRPr="002E6AED">
                <w:rPr>
                  <w:rFonts w:ascii="Courier New" w:hAnsi="Courier New" w:cs="Courier New"/>
                  <w:sz w:val="22"/>
                  <w:rPrChange w:id="5308" w:author="Alexander Thomas Frase" w:date="2012-10-31T16:44:00Z">
                    <w:rPr/>
                  </w:rPrChange>
                </w:rPr>
                <w:t>A</w:t>
              </w:r>
            </w:ins>
          </w:p>
          <w:p w14:paraId="4825BAEE" w14:textId="50D6E31F" w:rsidR="002E6AED" w:rsidRPr="002E6AED" w:rsidRDefault="002E6AED" w:rsidP="002E6AED">
            <w:pPr>
              <w:rPr>
                <w:ins w:id="5309" w:author="Alexander Thomas Frase" w:date="2012-10-31T16:43:00Z"/>
                <w:rFonts w:ascii="Courier New" w:hAnsi="Courier New" w:cs="Courier New"/>
                <w:sz w:val="22"/>
                <w:rPrChange w:id="5310" w:author="Alexander Thomas Frase" w:date="2012-10-31T16:44:00Z">
                  <w:rPr>
                    <w:ins w:id="5311" w:author="Alexander Thomas Frase" w:date="2012-10-31T16:43:00Z"/>
                  </w:rPr>
                </w:rPrChange>
              </w:rPr>
            </w:pPr>
            <w:ins w:id="5312" w:author="Alexander Thomas Frase" w:date="2012-10-31T16:43:00Z">
              <w:r w:rsidRPr="002E6AED">
                <w:rPr>
                  <w:rFonts w:ascii="Courier New" w:hAnsi="Courier New" w:cs="Courier New"/>
                  <w:sz w:val="22"/>
                  <w:rPrChange w:id="5313" w:author="Alexander Thomas Frase" w:date="2012-10-31T16:44:00Z">
                    <w:rPr/>
                  </w:rPrChange>
                </w:rPr>
                <w:t>C</w:t>
              </w:r>
            </w:ins>
          </w:p>
        </w:tc>
        <w:tc>
          <w:tcPr>
            <w:tcW w:w="1009" w:type="dxa"/>
            <w:tcPrChange w:id="5314" w:author="Alexander Thomas Frase" w:date="2012-10-31T16:45:00Z">
              <w:tcPr>
                <w:tcW w:w="2538" w:type="dxa"/>
              </w:tcPr>
            </w:tcPrChange>
          </w:tcPr>
          <w:p w14:paraId="7AC2ACE7" w14:textId="071C133F" w:rsidR="002E6AED" w:rsidRPr="002E6AED" w:rsidRDefault="002E6AED" w:rsidP="002E6AED">
            <w:pPr>
              <w:rPr>
                <w:ins w:id="5315" w:author="Alexander Thomas Frase" w:date="2012-10-31T16:43:00Z"/>
                <w:rFonts w:ascii="Courier New" w:hAnsi="Courier New" w:cs="Courier New"/>
                <w:sz w:val="22"/>
                <w:rPrChange w:id="5316" w:author="Alexander Thomas Frase" w:date="2012-10-31T16:44:00Z">
                  <w:rPr>
                    <w:ins w:id="5317" w:author="Alexander Thomas Frase" w:date="2012-10-31T16:43:00Z"/>
                  </w:rPr>
                </w:rPrChange>
              </w:rPr>
            </w:pPr>
            <w:ins w:id="5318" w:author="Alexander Thomas Frase" w:date="2012-10-31T16:43:00Z">
              <w:r w:rsidRPr="002E6AED">
                <w:rPr>
                  <w:rFonts w:ascii="Courier New" w:hAnsi="Courier New" w:cs="Courier New"/>
                  <w:sz w:val="22"/>
                  <w:rPrChange w:id="5319" w:author="Alexander Thomas Frase" w:date="2012-10-31T16:44:00Z">
                    <w:rPr/>
                  </w:rPrChange>
                </w:rPr>
                <w:t>start</w:t>
              </w:r>
            </w:ins>
          </w:p>
          <w:p w14:paraId="62426643" w14:textId="77777777" w:rsidR="002E6AED" w:rsidRPr="002E6AED" w:rsidRDefault="002E6AED" w:rsidP="002E6AED">
            <w:pPr>
              <w:rPr>
                <w:ins w:id="5320" w:author="Alexander Thomas Frase" w:date="2012-10-31T16:43:00Z"/>
                <w:rFonts w:ascii="Courier New" w:hAnsi="Courier New" w:cs="Courier New"/>
                <w:sz w:val="22"/>
                <w:rPrChange w:id="5321" w:author="Alexander Thomas Frase" w:date="2012-10-31T16:44:00Z">
                  <w:rPr>
                    <w:ins w:id="5322" w:author="Alexander Thomas Frase" w:date="2012-10-31T16:43:00Z"/>
                  </w:rPr>
                </w:rPrChange>
              </w:rPr>
            </w:pPr>
            <w:ins w:id="5323" w:author="Alexander Thomas Frase" w:date="2012-10-31T16:43:00Z">
              <w:r w:rsidRPr="002E6AED">
                <w:rPr>
                  <w:rFonts w:ascii="Courier New" w:hAnsi="Courier New" w:cs="Courier New"/>
                  <w:sz w:val="22"/>
                  <w:rPrChange w:id="5324" w:author="Alexander Thomas Frase" w:date="2012-10-31T16:44:00Z">
                    <w:rPr/>
                  </w:rPrChange>
                </w:rPr>
                <w:t>8</w:t>
              </w:r>
            </w:ins>
          </w:p>
          <w:p w14:paraId="6A810C2F" w14:textId="362EB8A4" w:rsidR="002E6AED" w:rsidRPr="002E6AED" w:rsidRDefault="002E6AED" w:rsidP="002E6AED">
            <w:pPr>
              <w:rPr>
                <w:ins w:id="5325" w:author="Alexander Thomas Frase" w:date="2012-10-31T16:43:00Z"/>
                <w:rFonts w:ascii="Courier New" w:hAnsi="Courier New" w:cs="Courier New"/>
                <w:sz w:val="22"/>
                <w:rPrChange w:id="5326" w:author="Alexander Thomas Frase" w:date="2012-10-31T16:44:00Z">
                  <w:rPr>
                    <w:ins w:id="5327" w:author="Alexander Thomas Frase" w:date="2012-10-31T16:43:00Z"/>
                  </w:rPr>
                </w:rPrChange>
              </w:rPr>
            </w:pPr>
            <w:ins w:id="5328" w:author="Alexander Thomas Frase" w:date="2012-10-31T16:43:00Z">
              <w:r w:rsidRPr="002E6AED">
                <w:rPr>
                  <w:rFonts w:ascii="Courier New" w:hAnsi="Courier New" w:cs="Courier New"/>
                  <w:sz w:val="22"/>
                  <w:rPrChange w:id="5329" w:author="Alexander Thomas Frase" w:date="2012-10-31T16:44:00Z">
                    <w:rPr/>
                  </w:rPrChange>
                </w:rPr>
                <w:t>54</w:t>
              </w:r>
            </w:ins>
          </w:p>
        </w:tc>
        <w:tc>
          <w:tcPr>
            <w:tcW w:w="5631" w:type="dxa"/>
            <w:tcPrChange w:id="5330" w:author="Alexander Thomas Frase" w:date="2012-10-31T16:45:00Z">
              <w:tcPr>
                <w:tcW w:w="2538" w:type="dxa"/>
              </w:tcPr>
            </w:tcPrChange>
          </w:tcPr>
          <w:p w14:paraId="5AD325AF" w14:textId="1E300811" w:rsidR="002E6AED" w:rsidRPr="002E6AED" w:rsidRDefault="002E6AED" w:rsidP="002E6AED">
            <w:pPr>
              <w:rPr>
                <w:ins w:id="5331" w:author="Alexander Thomas Frase" w:date="2012-10-31T16:43:00Z"/>
                <w:rFonts w:ascii="Courier New" w:hAnsi="Courier New" w:cs="Courier New"/>
                <w:sz w:val="22"/>
                <w:rPrChange w:id="5332" w:author="Alexander Thomas Frase" w:date="2012-10-31T16:44:00Z">
                  <w:rPr>
                    <w:ins w:id="5333" w:author="Alexander Thomas Frase" w:date="2012-10-31T16:43:00Z"/>
                  </w:rPr>
                </w:rPrChange>
              </w:rPr>
            </w:pPr>
            <w:ins w:id="5334" w:author="Alexander Thomas Frase" w:date="2012-10-31T16:43:00Z">
              <w:r w:rsidRPr="002E6AED">
                <w:rPr>
                  <w:rFonts w:ascii="Courier New" w:hAnsi="Courier New" w:cs="Courier New"/>
                  <w:sz w:val="22"/>
                  <w:rPrChange w:id="5335" w:author="Alexander Thomas Frase" w:date="2012-10-31T16:44:00Z">
                    <w:rPr/>
                  </w:rPrChange>
                </w:rPr>
                <w:t>stop</w:t>
              </w:r>
            </w:ins>
          </w:p>
          <w:p w14:paraId="730B2BFE" w14:textId="77777777" w:rsidR="002E6AED" w:rsidRPr="002E6AED" w:rsidRDefault="002E6AED" w:rsidP="002E6AED">
            <w:pPr>
              <w:rPr>
                <w:ins w:id="5336" w:author="Alexander Thomas Frase" w:date="2012-10-31T16:43:00Z"/>
                <w:rFonts w:ascii="Courier New" w:hAnsi="Courier New" w:cs="Courier New"/>
                <w:sz w:val="22"/>
                <w:rPrChange w:id="5337" w:author="Alexander Thomas Frase" w:date="2012-10-31T16:44:00Z">
                  <w:rPr>
                    <w:ins w:id="5338" w:author="Alexander Thomas Frase" w:date="2012-10-31T16:43:00Z"/>
                  </w:rPr>
                </w:rPrChange>
              </w:rPr>
            </w:pPr>
            <w:ins w:id="5339" w:author="Alexander Thomas Frase" w:date="2012-10-31T16:43:00Z">
              <w:r w:rsidRPr="002E6AED">
                <w:rPr>
                  <w:rFonts w:ascii="Courier New" w:hAnsi="Courier New" w:cs="Courier New"/>
                  <w:sz w:val="22"/>
                  <w:rPrChange w:id="5340" w:author="Alexander Thomas Frase" w:date="2012-10-31T16:44:00Z">
                    <w:rPr/>
                  </w:rPrChange>
                </w:rPr>
                <w:t>22</w:t>
              </w:r>
            </w:ins>
          </w:p>
          <w:p w14:paraId="73BD4B1A" w14:textId="01C21E23" w:rsidR="002E6AED" w:rsidRPr="002E6AED" w:rsidRDefault="002E6AED" w:rsidP="002E6AED">
            <w:pPr>
              <w:rPr>
                <w:ins w:id="5341" w:author="Alexander Thomas Frase" w:date="2012-10-31T16:43:00Z"/>
                <w:rFonts w:ascii="Courier New" w:hAnsi="Courier New" w:cs="Courier New"/>
                <w:sz w:val="22"/>
                <w:rPrChange w:id="5342" w:author="Alexander Thomas Frase" w:date="2012-10-31T16:44:00Z">
                  <w:rPr>
                    <w:ins w:id="5343" w:author="Alexander Thomas Frase" w:date="2012-10-31T16:43:00Z"/>
                  </w:rPr>
                </w:rPrChange>
              </w:rPr>
            </w:pPr>
            <w:ins w:id="5344" w:author="Alexander Thomas Frase" w:date="2012-10-31T16:43:00Z">
              <w:r w:rsidRPr="002E6AED">
                <w:rPr>
                  <w:rFonts w:ascii="Courier New" w:hAnsi="Courier New" w:cs="Courier New"/>
                  <w:sz w:val="22"/>
                  <w:rPrChange w:id="5345" w:author="Alexander Thomas Frase" w:date="2012-10-31T16:44:00Z">
                    <w:rPr/>
                  </w:rPrChange>
                </w:rPr>
                <w:t>62</w:t>
              </w:r>
            </w:ins>
          </w:p>
        </w:tc>
      </w:tr>
    </w:tbl>
    <w:p w14:paraId="5C824C47" w14:textId="07ECE63B" w:rsidR="002E6AED" w:rsidRPr="005A42CF" w:rsidDel="002E6AED" w:rsidRDefault="002E6AED">
      <w:pPr>
        <w:rPr>
          <w:del w:id="5346" w:author="Alexander Thomas Frase" w:date="2012-10-31T16:43:00Z"/>
        </w:rPr>
        <w:pPrChange w:id="5347" w:author="Alexander Thomas Frase" w:date="2012-10-31T16:43:00Z">
          <w:pPr>
            <w:pStyle w:val="ListParagraph"/>
          </w:pPr>
        </w:pPrChange>
      </w:pPr>
    </w:p>
    <w:p w14:paraId="3A85E3B3" w14:textId="0636A466" w:rsidR="003C548A" w:rsidDel="002E6AED" w:rsidRDefault="003C548A">
      <w:pPr>
        <w:rPr>
          <w:del w:id="5348" w:author="Alexander Thomas Frase" w:date="2012-10-31T16:43:00Z"/>
          <w:rFonts w:ascii="Courier New" w:eastAsia="Courier New" w:hAnsi="Courier New" w:cs="Courier New"/>
          <w:sz w:val="20"/>
          <w:szCs w:val="20"/>
        </w:rPr>
        <w:pPrChange w:id="5349" w:author="Alexander Thomas Frase" w:date="2012-10-31T16:43:00Z">
          <w:pPr>
            <w:pStyle w:val="ListParagraph"/>
            <w:pBdr>
              <w:top w:val="single" w:sz="4" w:space="1" w:color="auto"/>
              <w:left w:val="single" w:sz="4" w:space="4" w:color="auto"/>
              <w:bottom w:val="single" w:sz="4" w:space="1" w:color="auto"/>
              <w:right w:val="single" w:sz="4" w:space="4" w:color="auto"/>
            </w:pBdr>
            <w:ind w:left="90"/>
          </w:pPr>
        </w:pPrChange>
      </w:pPr>
      <w:del w:id="5350" w:author="Alexander Thomas Frase" w:date="2012-10-31T16:43:00Z">
        <w:r w:rsidRPr="00FB2055" w:rsidDel="002E6AED">
          <w:rPr>
            <w:rFonts w:ascii="Courier New" w:eastAsia="Courier New" w:hAnsi="Courier New" w:cs="Courier New"/>
            <w:sz w:val="20"/>
            <w:szCs w:val="20"/>
          </w:rPr>
          <w:delText>$ biofilter-2 --stdout -</w:delText>
        </w:r>
        <w:r w:rsidDel="002E6AED">
          <w:rPr>
            <w:rFonts w:ascii="Courier New" w:eastAsia="Courier New" w:hAnsi="Courier New" w:cs="Courier New"/>
            <w:sz w:val="20"/>
            <w:szCs w:val="20"/>
          </w:rPr>
          <w:delText>-knowledge</w:delText>
        </w:r>
        <w:r w:rsidRPr="00FB2055" w:rsidDel="002E6AED">
          <w:rPr>
            <w:rFonts w:ascii="Courier New" w:eastAsia="Courier New" w:hAnsi="Courier New" w:cs="Courier New"/>
            <w:sz w:val="20"/>
            <w:szCs w:val="20"/>
          </w:rPr>
          <w:delText xml:space="preserve"> test.db -s rs11 rs12 rs13 rs14 rs16 rs17 rs18 </w:delText>
        </w:r>
        <w:r w:rsidDel="002E6AED">
          <w:rPr>
            <w:rFonts w:ascii="Courier New" w:eastAsia="Courier New" w:hAnsi="Courier New" w:cs="Courier New"/>
            <w:sz w:val="20"/>
            <w:szCs w:val="20"/>
          </w:rPr>
          <w:delText xml:space="preserve"> --</w:delText>
        </w:r>
        <w:r w:rsidRPr="00FB2055" w:rsidDel="002E6AED">
          <w:rPr>
            <w:rFonts w:ascii="Courier New" w:eastAsia="Courier New" w:hAnsi="Courier New" w:cs="Courier New"/>
            <w:sz w:val="20"/>
            <w:szCs w:val="20"/>
          </w:rPr>
          <w:delText>g</w:delText>
        </w:r>
        <w:r w:rsidDel="002E6AED">
          <w:rPr>
            <w:rFonts w:ascii="Courier New" w:eastAsia="Courier New" w:hAnsi="Courier New" w:cs="Courier New"/>
            <w:sz w:val="20"/>
            <w:szCs w:val="20"/>
          </w:rPr>
          <w:delText>ene</w:delText>
        </w:r>
        <w:r w:rsidRPr="00FB2055" w:rsidDel="002E6AED">
          <w:rPr>
            <w:rFonts w:ascii="Courier New" w:eastAsia="Courier New" w:hAnsi="Courier New" w:cs="Courier New"/>
            <w:sz w:val="20"/>
            <w:szCs w:val="20"/>
          </w:rPr>
          <w:delText xml:space="preserve"> A C E G P R -</w:delText>
        </w:r>
        <w:r w:rsidDel="002E6AED">
          <w:rPr>
            <w:rFonts w:ascii="Courier New" w:eastAsia="Courier New" w:hAnsi="Courier New" w:cs="Courier New"/>
            <w:sz w:val="20"/>
            <w:szCs w:val="20"/>
          </w:rPr>
          <w:delText>-source</w:delText>
        </w:r>
        <w:r w:rsidRPr="00FB2055" w:rsidDel="002E6AED">
          <w:rPr>
            <w:rFonts w:ascii="Courier New" w:eastAsia="Courier New" w:hAnsi="Courier New" w:cs="Courier New"/>
            <w:sz w:val="20"/>
            <w:szCs w:val="20"/>
          </w:rPr>
          <w:delText xml:space="preserve"> paint spectrum -</w:delText>
        </w:r>
        <w:r w:rsidDel="002E6AED">
          <w:rPr>
            <w:rFonts w:ascii="Courier New" w:eastAsia="Courier New" w:hAnsi="Courier New" w:cs="Courier New"/>
            <w:sz w:val="20"/>
            <w:szCs w:val="20"/>
          </w:rPr>
          <w:delText>-filter</w:delText>
        </w:r>
        <w:r w:rsidRPr="00FB2055" w:rsidDel="002E6AED">
          <w:rPr>
            <w:rFonts w:ascii="Courier New" w:eastAsia="Courier New" w:hAnsi="Courier New" w:cs="Courier New"/>
            <w:sz w:val="20"/>
            <w:szCs w:val="20"/>
          </w:rPr>
          <w:delText xml:space="preserve"> region</w:delText>
        </w:r>
      </w:del>
    </w:p>
    <w:p w14:paraId="3D7D193A" w14:textId="794D8E0E" w:rsidR="003C548A" w:rsidRPr="00FB2055" w:rsidDel="002E6AED" w:rsidRDefault="003C548A">
      <w:pPr>
        <w:rPr>
          <w:del w:id="5351" w:author="Alexander Thomas Frase" w:date="2012-10-31T16:43:00Z"/>
          <w:rFonts w:ascii="Courier New" w:eastAsia="Courier New" w:hAnsi="Courier New" w:cs="Courier New"/>
          <w:sz w:val="20"/>
          <w:szCs w:val="20"/>
        </w:rPr>
        <w:pPrChange w:id="5352"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p>
    <w:p w14:paraId="033D9FB0" w14:textId="2F4FA759" w:rsidR="003C548A" w:rsidRPr="00FB2055" w:rsidDel="002E6AED" w:rsidRDefault="003C548A">
      <w:pPr>
        <w:rPr>
          <w:del w:id="5353" w:author="Alexander Thomas Frase" w:date="2012-10-31T16:43:00Z"/>
          <w:rFonts w:ascii="Courier New" w:eastAsia="Courier New" w:hAnsi="Courier New" w:cs="Courier New"/>
          <w:sz w:val="20"/>
          <w:szCs w:val="20"/>
        </w:rPr>
        <w:pPrChange w:id="5354"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55" w:author="Alexander Thomas Frase" w:date="2012-10-31T16:43:00Z">
        <w:r w:rsidRPr="00FB2055" w:rsidDel="002E6AED">
          <w:rPr>
            <w:rFonts w:ascii="Courier New" w:eastAsia="Courier New" w:hAnsi="Courier New" w:cs="Courier New"/>
            <w:sz w:val="20"/>
            <w:szCs w:val="20"/>
          </w:rPr>
          <w:delText>#chr</w:delText>
        </w:r>
        <w:r w:rsidRPr="00FB2055" w:rsidDel="002E6AED">
          <w:rPr>
            <w:rFonts w:ascii="Courier New" w:eastAsia="Courier New" w:hAnsi="Courier New" w:cs="Courier New"/>
            <w:sz w:val="20"/>
            <w:szCs w:val="20"/>
          </w:rPr>
          <w:tab/>
          <w:delText>region</w:delText>
        </w:r>
        <w:r w:rsidRPr="00FB2055" w:rsidDel="002E6AED">
          <w:rPr>
            <w:rFonts w:ascii="Courier New" w:eastAsia="Courier New" w:hAnsi="Courier New" w:cs="Courier New"/>
            <w:sz w:val="20"/>
            <w:szCs w:val="20"/>
          </w:rPr>
          <w:tab/>
          <w:delText>posMin</w:delText>
        </w:r>
        <w:r w:rsidRPr="00FB2055" w:rsidDel="002E6AED">
          <w:rPr>
            <w:rFonts w:ascii="Courier New" w:eastAsia="Courier New" w:hAnsi="Courier New" w:cs="Courier New"/>
            <w:sz w:val="20"/>
            <w:szCs w:val="20"/>
          </w:rPr>
          <w:tab/>
          <w:delText>posMax</w:delText>
        </w:r>
      </w:del>
    </w:p>
    <w:p w14:paraId="6E23DFB4" w14:textId="1DD3C957" w:rsidR="003C548A" w:rsidRPr="00FB2055" w:rsidDel="002E6AED" w:rsidRDefault="003C548A">
      <w:pPr>
        <w:rPr>
          <w:del w:id="5356" w:author="Alexander Thomas Frase" w:date="2012-10-31T16:43:00Z"/>
          <w:rFonts w:ascii="Courier New" w:eastAsia="Courier New" w:hAnsi="Courier New" w:cs="Courier New"/>
          <w:sz w:val="20"/>
          <w:szCs w:val="20"/>
        </w:rPr>
        <w:pPrChange w:id="5357"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58" w:author="Alexander Thomas Frase" w:date="2012-10-31T16:43:00Z">
        <w:r w:rsidRPr="00FB2055" w:rsidDel="002E6AED">
          <w:rPr>
            <w:rFonts w:ascii="Courier New" w:eastAsia="Courier New" w:hAnsi="Courier New" w:cs="Courier New"/>
            <w:sz w:val="20"/>
            <w:szCs w:val="20"/>
          </w:rPr>
          <w:delText>1</w:delText>
        </w:r>
        <w:r w:rsidRPr="00FB2055" w:rsidDel="002E6AED">
          <w:rPr>
            <w:rFonts w:ascii="Courier New" w:eastAsia="Courier New" w:hAnsi="Courier New" w:cs="Courier New"/>
            <w:sz w:val="20"/>
            <w:szCs w:val="20"/>
          </w:rPr>
          <w:tab/>
          <w:delText>A</w:delText>
        </w:r>
        <w:r w:rsidRPr="00FB2055" w:rsidDel="002E6AED">
          <w:rPr>
            <w:rFonts w:ascii="Courier New" w:eastAsia="Courier New" w:hAnsi="Courier New" w:cs="Courier New"/>
            <w:sz w:val="20"/>
            <w:szCs w:val="20"/>
          </w:rPr>
          <w:tab/>
          <w:delText>8</w:delText>
        </w:r>
        <w:r w:rsidRPr="00FB2055" w:rsidDel="002E6AED">
          <w:rPr>
            <w:rFonts w:ascii="Courier New" w:eastAsia="Courier New" w:hAnsi="Courier New" w:cs="Courier New"/>
            <w:sz w:val="20"/>
            <w:szCs w:val="20"/>
          </w:rPr>
          <w:tab/>
          <w:delText>22</w:delText>
        </w:r>
      </w:del>
    </w:p>
    <w:p w14:paraId="7149E225" w14:textId="0658AC72" w:rsidR="003C548A" w:rsidRPr="00E34F27" w:rsidDel="002E6AED" w:rsidRDefault="003C548A">
      <w:pPr>
        <w:rPr>
          <w:del w:id="5359" w:author="Alexander Thomas Frase" w:date="2012-10-31T16:43:00Z"/>
        </w:rPr>
        <w:pPrChange w:id="5360" w:author="Alexander Thomas Frase" w:date="2012-10-31T16:43:00Z">
          <w:pPr>
            <w:pStyle w:val="ListParagraph"/>
            <w:pBdr>
              <w:top w:val="single" w:sz="4" w:space="1" w:color="auto"/>
              <w:left w:val="single" w:sz="4" w:space="4" w:color="auto"/>
              <w:bottom w:val="single" w:sz="4" w:space="1" w:color="auto"/>
              <w:right w:val="single" w:sz="4" w:space="4" w:color="auto"/>
            </w:pBdr>
            <w:ind w:hanging="630"/>
          </w:pPr>
        </w:pPrChange>
      </w:pPr>
      <w:del w:id="5361" w:author="Alexander Thomas Frase" w:date="2012-10-31T16:43:00Z">
        <w:r w:rsidRPr="00FB2055" w:rsidDel="002E6AED">
          <w:rPr>
            <w:rFonts w:ascii="Courier New" w:eastAsia="Courier New" w:hAnsi="Courier New" w:cs="Courier New"/>
            <w:sz w:val="20"/>
            <w:szCs w:val="20"/>
          </w:rPr>
          <w:delText>1</w:delText>
        </w:r>
        <w:r w:rsidRPr="00FB2055" w:rsidDel="002E6AED">
          <w:rPr>
            <w:rFonts w:ascii="Courier New" w:eastAsia="Courier New" w:hAnsi="Courier New" w:cs="Courier New"/>
            <w:sz w:val="20"/>
            <w:szCs w:val="20"/>
          </w:rPr>
          <w:tab/>
          <w:delText>C</w:delText>
        </w:r>
        <w:r w:rsidRPr="00FB2055" w:rsidDel="002E6AED">
          <w:rPr>
            <w:rFonts w:ascii="Courier New" w:eastAsia="Courier New" w:hAnsi="Courier New" w:cs="Courier New"/>
            <w:sz w:val="20"/>
            <w:szCs w:val="20"/>
          </w:rPr>
          <w:tab/>
          <w:delText>54</w:delText>
        </w:r>
        <w:r w:rsidRPr="00FB2055" w:rsidDel="002E6AED">
          <w:rPr>
            <w:rFonts w:ascii="Courier New" w:eastAsia="Courier New" w:hAnsi="Courier New" w:cs="Courier New"/>
            <w:sz w:val="20"/>
            <w:szCs w:val="20"/>
          </w:rPr>
          <w:tab/>
          <w:delText>62</w:delText>
        </w:r>
      </w:del>
    </w:p>
    <w:p w14:paraId="7A2A157B" w14:textId="77777777" w:rsidR="002E6AED" w:rsidRDefault="002E6AED">
      <w:pPr>
        <w:rPr>
          <w:ins w:id="5362" w:author="Alexander Thomas Frase" w:date="2012-10-31T16:43:00Z"/>
        </w:rPr>
        <w:pPrChange w:id="5363" w:author="Alexander Thomas Frase" w:date="2012-10-31T16:43:00Z">
          <w:pPr>
            <w:pStyle w:val="Heading3"/>
          </w:pPr>
        </w:pPrChange>
      </w:pPr>
    </w:p>
    <w:p w14:paraId="3A75899F" w14:textId="77777777" w:rsidR="003C548A" w:rsidRPr="005A42CF" w:rsidRDefault="003C548A" w:rsidP="003B534B">
      <w:pPr>
        <w:pStyle w:val="Heading3"/>
      </w:pPr>
      <w:bookmarkStart w:id="5364" w:name="_Toc339626886"/>
      <w:r w:rsidRPr="005A42CF">
        <w:t xml:space="preserve">Example </w:t>
      </w:r>
      <w:r>
        <w:t>9</w:t>
      </w:r>
      <w:r w:rsidRPr="005A42CF">
        <w:t>: Find overlap between two SNP lists and map the overlapping SNPs to the genes.</w:t>
      </w:r>
      <w:bookmarkEnd w:id="5364"/>
    </w:p>
    <w:p w14:paraId="4A2D6D0E" w14:textId="77777777" w:rsidR="003C548A" w:rsidRDefault="003C548A" w:rsidP="002E6AED">
      <w:pPr>
        <w:rPr>
          <w:ins w:id="5365" w:author="Alexander Thomas Frase" w:date="2012-10-31T16:44:00Z"/>
        </w:rPr>
      </w:pPr>
    </w:p>
    <w:p w14:paraId="1391783D" w14:textId="2F850422" w:rsidR="002E6AED" w:rsidRDefault="002E6AED" w:rsidP="002E6AED">
      <w:pPr>
        <w:rPr>
          <w:ins w:id="5366" w:author="Alexander Thomas Frase" w:date="2012-10-31T16:44:00Z"/>
        </w:rPr>
      </w:pPr>
      <w:ins w:id="5367" w:author="Alexander Thomas Frase" w:date="2012-10-31T16:44:00Z">
        <w:r>
          <w:t>Input files:</w:t>
        </w:r>
      </w:ins>
    </w:p>
    <w:p w14:paraId="4AD3843D" w14:textId="77777777" w:rsidR="002E6AED" w:rsidRDefault="002E6AED" w:rsidP="002E6AED">
      <w:pPr>
        <w:rPr>
          <w:ins w:id="5368" w:author="Alexander Thomas Frase" w:date="2012-10-31T16:45:00Z"/>
        </w:rPr>
      </w:pPr>
    </w:p>
    <w:tbl>
      <w:tblPr>
        <w:tblStyle w:val="TableGrid"/>
        <w:tblW w:w="8640" w:type="dxa"/>
        <w:tblInd w:w="720" w:type="dxa"/>
        <w:tblLook w:val="04A0" w:firstRow="1" w:lastRow="0" w:firstColumn="1" w:lastColumn="0" w:noHBand="0" w:noVBand="1"/>
        <w:tblPrChange w:id="5369" w:author="Alexander Thomas Frase" w:date="2012-10-31T16:48:00Z">
          <w:tblPr>
            <w:tblStyle w:val="TableGrid"/>
            <w:tblW w:w="0" w:type="auto"/>
            <w:tblLook w:val="04A0" w:firstRow="1" w:lastRow="0" w:firstColumn="1" w:lastColumn="0" w:noHBand="0" w:noVBand="1"/>
          </w:tblPr>
        </w:tblPrChange>
      </w:tblPr>
      <w:tblGrid>
        <w:gridCol w:w="4320"/>
        <w:gridCol w:w="4320"/>
        <w:tblGridChange w:id="5370">
          <w:tblGrid>
            <w:gridCol w:w="5076"/>
            <w:gridCol w:w="5076"/>
          </w:tblGrid>
        </w:tblGridChange>
      </w:tblGrid>
      <w:tr w:rsidR="002E6AED" w:rsidRPr="002E6AED" w14:paraId="3091711A" w14:textId="77777777" w:rsidTr="002E6AED">
        <w:trPr>
          <w:ins w:id="5371" w:author="Alexander Thomas Frase" w:date="2012-10-31T16:45:00Z"/>
        </w:trPr>
        <w:tc>
          <w:tcPr>
            <w:tcW w:w="5076" w:type="dxa"/>
            <w:tcPrChange w:id="5372" w:author="Alexander Thomas Frase" w:date="2012-10-31T16:48:00Z">
              <w:tcPr>
                <w:tcW w:w="5076" w:type="dxa"/>
              </w:tcPr>
            </w:tcPrChange>
          </w:tcPr>
          <w:p w14:paraId="3DF4AE21" w14:textId="67F1FE60" w:rsidR="002E6AED" w:rsidRPr="002E6AED" w:rsidRDefault="002E6AED" w:rsidP="002E6AED">
            <w:pPr>
              <w:rPr>
                <w:ins w:id="5373" w:author="Alexander Thomas Frase" w:date="2012-10-31T16:45:00Z"/>
                <w:rFonts w:ascii="Courier New" w:hAnsi="Courier New" w:cs="Courier New"/>
                <w:b/>
                <w:sz w:val="22"/>
                <w:rPrChange w:id="5374" w:author="Alexander Thomas Frase" w:date="2012-10-31T16:48:00Z">
                  <w:rPr>
                    <w:ins w:id="5375" w:author="Alexander Thomas Frase" w:date="2012-10-31T16:45:00Z"/>
                  </w:rPr>
                </w:rPrChange>
              </w:rPr>
            </w:pPr>
            <w:ins w:id="5376" w:author="Alexander Thomas Frase" w:date="2012-10-31T16:45:00Z">
              <w:r w:rsidRPr="002E6AED">
                <w:rPr>
                  <w:rFonts w:ascii="Courier New" w:hAnsi="Courier New" w:cs="Courier New"/>
                  <w:b/>
                  <w:sz w:val="22"/>
                  <w:rPrChange w:id="5377" w:author="Alexander Thomas Frase" w:date="2012-10-31T16:48:00Z">
                    <w:rPr>
                      <w:rFonts w:eastAsiaTheme="majorEastAsia" w:cstheme="majorBidi"/>
                      <w:b/>
                      <w:bCs/>
                      <w:i/>
                      <w:color w:val="000000" w:themeColor="text1"/>
                    </w:rPr>
                  </w:rPrChange>
                </w:rPr>
                <w:t>input1</w:t>
              </w:r>
            </w:ins>
          </w:p>
        </w:tc>
        <w:tc>
          <w:tcPr>
            <w:tcW w:w="5076" w:type="dxa"/>
            <w:tcPrChange w:id="5378" w:author="Alexander Thomas Frase" w:date="2012-10-31T16:48:00Z">
              <w:tcPr>
                <w:tcW w:w="5076" w:type="dxa"/>
              </w:tcPr>
            </w:tcPrChange>
          </w:tcPr>
          <w:p w14:paraId="6EC90353" w14:textId="372691E8" w:rsidR="002E6AED" w:rsidRPr="002E6AED" w:rsidRDefault="002E6AED" w:rsidP="002E6AED">
            <w:pPr>
              <w:rPr>
                <w:ins w:id="5379" w:author="Alexander Thomas Frase" w:date="2012-10-31T16:45:00Z"/>
                <w:rFonts w:ascii="Courier New" w:hAnsi="Courier New" w:cs="Courier New"/>
                <w:b/>
                <w:sz w:val="22"/>
                <w:rPrChange w:id="5380" w:author="Alexander Thomas Frase" w:date="2012-10-31T16:48:00Z">
                  <w:rPr>
                    <w:ins w:id="5381" w:author="Alexander Thomas Frase" w:date="2012-10-31T16:45:00Z"/>
                  </w:rPr>
                </w:rPrChange>
              </w:rPr>
            </w:pPr>
            <w:ins w:id="5382" w:author="Alexander Thomas Frase" w:date="2012-10-31T16:45:00Z">
              <w:r w:rsidRPr="002E6AED">
                <w:rPr>
                  <w:rFonts w:ascii="Courier New" w:hAnsi="Courier New" w:cs="Courier New"/>
                  <w:b/>
                  <w:sz w:val="22"/>
                  <w:rPrChange w:id="5383" w:author="Alexander Thomas Frase" w:date="2012-10-31T16:48:00Z">
                    <w:rPr>
                      <w:rFonts w:eastAsiaTheme="majorEastAsia" w:cstheme="majorBidi"/>
                      <w:b/>
                      <w:bCs/>
                      <w:i/>
                      <w:color w:val="000000" w:themeColor="text1"/>
                    </w:rPr>
                  </w:rPrChange>
                </w:rPr>
                <w:t>input2</w:t>
              </w:r>
            </w:ins>
          </w:p>
        </w:tc>
      </w:tr>
      <w:tr w:rsidR="002E6AED" w:rsidRPr="002E6AED" w14:paraId="57C8BFF0" w14:textId="77777777" w:rsidTr="002E6AED">
        <w:trPr>
          <w:ins w:id="5384" w:author="Alexander Thomas Frase" w:date="2012-10-31T16:45:00Z"/>
        </w:trPr>
        <w:tc>
          <w:tcPr>
            <w:tcW w:w="5076" w:type="dxa"/>
            <w:tcPrChange w:id="5385" w:author="Alexander Thomas Frase" w:date="2012-10-31T16:48:00Z">
              <w:tcPr>
                <w:tcW w:w="5076" w:type="dxa"/>
              </w:tcPr>
            </w:tcPrChange>
          </w:tcPr>
          <w:p w14:paraId="4D0F603F" w14:textId="1B019FAD" w:rsidR="002E6AED" w:rsidRPr="002E6AED" w:rsidRDefault="002E6AED" w:rsidP="002E6AED">
            <w:pPr>
              <w:rPr>
                <w:ins w:id="5386" w:author="Alexander Thomas Frase" w:date="2012-10-31T16:45:00Z"/>
                <w:rFonts w:ascii="Courier New" w:hAnsi="Courier New" w:cs="Courier New"/>
                <w:sz w:val="22"/>
                <w:rPrChange w:id="5387" w:author="Alexander Thomas Frase" w:date="2012-10-31T16:47:00Z">
                  <w:rPr>
                    <w:ins w:id="5388" w:author="Alexander Thomas Frase" w:date="2012-10-31T16:45:00Z"/>
                  </w:rPr>
                </w:rPrChange>
              </w:rPr>
            </w:pPr>
            <w:ins w:id="5389" w:author="Alexander Thomas Frase" w:date="2012-10-31T16:45:00Z">
              <w:r w:rsidRPr="002E6AED">
                <w:rPr>
                  <w:rFonts w:ascii="Courier New" w:hAnsi="Courier New" w:cs="Courier New"/>
                  <w:sz w:val="22"/>
                  <w:rPrChange w:id="5390" w:author="Alexander Thomas Frase" w:date="2012-10-31T16:47:00Z">
                    <w:rPr>
                      <w:rFonts w:eastAsiaTheme="majorEastAsia" w:cstheme="majorBidi"/>
                      <w:b/>
                      <w:bCs/>
                      <w:i/>
                      <w:color w:val="000000" w:themeColor="text1"/>
                    </w:rPr>
                  </w:rPrChange>
                </w:rPr>
                <w:t>#</w:t>
              </w:r>
              <w:proofErr w:type="spellStart"/>
              <w:r w:rsidRPr="002E6AED">
                <w:rPr>
                  <w:rFonts w:ascii="Courier New" w:hAnsi="Courier New" w:cs="Courier New"/>
                  <w:sz w:val="22"/>
                  <w:rPrChange w:id="5391" w:author="Alexander Thomas Frase" w:date="2012-10-31T16:47:00Z">
                    <w:rPr>
                      <w:rFonts w:eastAsiaTheme="majorEastAsia" w:cstheme="majorBidi"/>
                      <w:b/>
                      <w:bCs/>
                      <w:i/>
                      <w:color w:val="000000" w:themeColor="text1"/>
                    </w:rPr>
                  </w:rPrChange>
                </w:rPr>
                <w:t>snp</w:t>
              </w:r>
              <w:proofErr w:type="spellEnd"/>
            </w:ins>
          </w:p>
          <w:p w14:paraId="6D339DDD" w14:textId="1500A3AA" w:rsidR="002E6AED" w:rsidRPr="002E6AED" w:rsidRDefault="002E6AED" w:rsidP="002E6AED">
            <w:pPr>
              <w:rPr>
                <w:ins w:id="5392" w:author="Alexander Thomas Frase" w:date="2012-10-31T16:45:00Z"/>
                <w:rFonts w:ascii="Courier New" w:hAnsi="Courier New" w:cs="Courier New"/>
                <w:sz w:val="22"/>
                <w:rPrChange w:id="5393" w:author="Alexander Thomas Frase" w:date="2012-10-31T16:47:00Z">
                  <w:rPr>
                    <w:ins w:id="5394" w:author="Alexander Thomas Frase" w:date="2012-10-31T16:45:00Z"/>
                  </w:rPr>
                </w:rPrChange>
              </w:rPr>
            </w:pPr>
            <w:ins w:id="5395" w:author="Alexander Thomas Frase" w:date="2012-10-31T16:45:00Z">
              <w:r w:rsidRPr="002E6AED">
                <w:rPr>
                  <w:rFonts w:ascii="Courier New" w:hAnsi="Courier New" w:cs="Courier New"/>
                  <w:sz w:val="22"/>
                  <w:rPrChange w:id="5396" w:author="Alexander Thomas Frase" w:date="2012-10-31T16:47:00Z">
                    <w:rPr>
                      <w:rFonts w:eastAsiaTheme="majorEastAsia" w:cstheme="majorBidi"/>
                      <w:b/>
                      <w:bCs/>
                      <w:i/>
                      <w:color w:val="000000" w:themeColor="text1"/>
                    </w:rPr>
                  </w:rPrChange>
                </w:rPr>
                <w:t>rs11</w:t>
              </w:r>
            </w:ins>
          </w:p>
          <w:p w14:paraId="716D18FC" w14:textId="209A87D7" w:rsidR="002E6AED" w:rsidRPr="002E6AED" w:rsidRDefault="002E6AED" w:rsidP="002E6AED">
            <w:pPr>
              <w:rPr>
                <w:ins w:id="5397" w:author="Alexander Thomas Frase" w:date="2012-10-31T16:45:00Z"/>
                <w:rFonts w:ascii="Courier New" w:hAnsi="Courier New" w:cs="Courier New"/>
                <w:sz w:val="22"/>
                <w:rPrChange w:id="5398" w:author="Alexander Thomas Frase" w:date="2012-10-31T16:47:00Z">
                  <w:rPr>
                    <w:ins w:id="5399" w:author="Alexander Thomas Frase" w:date="2012-10-31T16:45:00Z"/>
                  </w:rPr>
                </w:rPrChange>
              </w:rPr>
            </w:pPr>
            <w:ins w:id="5400" w:author="Alexander Thomas Frase" w:date="2012-10-31T16:45:00Z">
              <w:r w:rsidRPr="002E6AED">
                <w:rPr>
                  <w:rFonts w:ascii="Courier New" w:hAnsi="Courier New" w:cs="Courier New"/>
                  <w:sz w:val="22"/>
                  <w:rPrChange w:id="5401" w:author="Alexander Thomas Frase" w:date="2012-10-31T16:47:00Z">
                    <w:rPr>
                      <w:rFonts w:eastAsiaTheme="majorEastAsia" w:cstheme="majorBidi"/>
                      <w:b/>
                      <w:bCs/>
                      <w:i/>
                      <w:color w:val="000000" w:themeColor="text1"/>
                    </w:rPr>
                  </w:rPrChange>
                </w:rPr>
                <w:t>rs12</w:t>
              </w:r>
            </w:ins>
          </w:p>
          <w:p w14:paraId="7961C540" w14:textId="589CD8D4" w:rsidR="002E6AED" w:rsidRPr="002E6AED" w:rsidRDefault="002E6AED" w:rsidP="002E6AED">
            <w:pPr>
              <w:rPr>
                <w:ins w:id="5402" w:author="Alexander Thomas Frase" w:date="2012-10-31T16:45:00Z"/>
                <w:rFonts w:ascii="Courier New" w:hAnsi="Courier New" w:cs="Courier New"/>
                <w:sz w:val="22"/>
                <w:rPrChange w:id="5403" w:author="Alexander Thomas Frase" w:date="2012-10-31T16:47:00Z">
                  <w:rPr>
                    <w:ins w:id="5404" w:author="Alexander Thomas Frase" w:date="2012-10-31T16:45:00Z"/>
                  </w:rPr>
                </w:rPrChange>
              </w:rPr>
            </w:pPr>
            <w:ins w:id="5405" w:author="Alexander Thomas Frase" w:date="2012-10-31T16:45:00Z">
              <w:r w:rsidRPr="002E6AED">
                <w:rPr>
                  <w:rFonts w:ascii="Courier New" w:hAnsi="Courier New" w:cs="Courier New"/>
                  <w:sz w:val="22"/>
                  <w:rPrChange w:id="5406" w:author="Alexander Thomas Frase" w:date="2012-10-31T16:47:00Z">
                    <w:rPr>
                      <w:rFonts w:eastAsiaTheme="majorEastAsia" w:cstheme="majorBidi"/>
                      <w:b/>
                      <w:bCs/>
                      <w:i/>
                      <w:color w:val="000000" w:themeColor="text1"/>
                    </w:rPr>
                  </w:rPrChange>
                </w:rPr>
                <w:t>rs13</w:t>
              </w:r>
            </w:ins>
          </w:p>
          <w:p w14:paraId="00086284" w14:textId="09A8A254" w:rsidR="002E6AED" w:rsidRPr="002E6AED" w:rsidRDefault="002E6AED" w:rsidP="002E6AED">
            <w:pPr>
              <w:rPr>
                <w:ins w:id="5407" w:author="Alexander Thomas Frase" w:date="2012-10-31T16:45:00Z"/>
                <w:rFonts w:ascii="Courier New" w:hAnsi="Courier New" w:cs="Courier New"/>
                <w:sz w:val="22"/>
                <w:rPrChange w:id="5408" w:author="Alexander Thomas Frase" w:date="2012-10-31T16:47:00Z">
                  <w:rPr>
                    <w:ins w:id="5409" w:author="Alexander Thomas Frase" w:date="2012-10-31T16:45:00Z"/>
                  </w:rPr>
                </w:rPrChange>
              </w:rPr>
            </w:pPr>
            <w:ins w:id="5410" w:author="Alexander Thomas Frase" w:date="2012-10-31T16:45:00Z">
              <w:r w:rsidRPr="002E6AED">
                <w:rPr>
                  <w:rFonts w:ascii="Courier New" w:hAnsi="Courier New" w:cs="Courier New"/>
                  <w:sz w:val="22"/>
                  <w:rPrChange w:id="5411" w:author="Alexander Thomas Frase" w:date="2012-10-31T16:47:00Z">
                    <w:rPr>
                      <w:rFonts w:eastAsiaTheme="majorEastAsia" w:cstheme="majorBidi"/>
                      <w:b/>
                      <w:bCs/>
                      <w:i/>
                      <w:color w:val="000000" w:themeColor="text1"/>
                    </w:rPr>
                  </w:rPrChange>
                </w:rPr>
                <w:t>rs14</w:t>
              </w:r>
            </w:ins>
          </w:p>
          <w:p w14:paraId="19A99D3B" w14:textId="1470E36C" w:rsidR="002E6AED" w:rsidRPr="002E6AED" w:rsidRDefault="002E6AED" w:rsidP="002E6AED">
            <w:pPr>
              <w:rPr>
                <w:ins w:id="5412" w:author="Alexander Thomas Frase" w:date="2012-10-31T16:45:00Z"/>
                <w:rFonts w:ascii="Courier New" w:hAnsi="Courier New" w:cs="Courier New"/>
                <w:sz w:val="22"/>
                <w:rPrChange w:id="5413" w:author="Alexander Thomas Frase" w:date="2012-10-31T16:47:00Z">
                  <w:rPr>
                    <w:ins w:id="5414" w:author="Alexander Thomas Frase" w:date="2012-10-31T16:45:00Z"/>
                  </w:rPr>
                </w:rPrChange>
              </w:rPr>
            </w:pPr>
            <w:ins w:id="5415" w:author="Alexander Thomas Frase" w:date="2012-10-31T16:45:00Z">
              <w:r w:rsidRPr="002E6AED">
                <w:rPr>
                  <w:rFonts w:ascii="Courier New" w:hAnsi="Courier New" w:cs="Courier New"/>
                  <w:sz w:val="22"/>
                  <w:rPrChange w:id="5416" w:author="Alexander Thomas Frase" w:date="2012-10-31T16:47:00Z">
                    <w:rPr>
                      <w:rFonts w:eastAsiaTheme="majorEastAsia" w:cstheme="majorBidi"/>
                      <w:b/>
                      <w:bCs/>
                      <w:i/>
                      <w:color w:val="000000" w:themeColor="text1"/>
                    </w:rPr>
                  </w:rPrChange>
                </w:rPr>
                <w:t>rs15</w:t>
              </w:r>
            </w:ins>
          </w:p>
          <w:p w14:paraId="56ACC64A" w14:textId="6E69BA70" w:rsidR="002E6AED" w:rsidRPr="002E6AED" w:rsidRDefault="002E6AED" w:rsidP="002E6AED">
            <w:pPr>
              <w:rPr>
                <w:ins w:id="5417" w:author="Alexander Thomas Frase" w:date="2012-10-31T16:45:00Z"/>
                <w:rFonts w:ascii="Courier New" w:hAnsi="Courier New" w:cs="Courier New"/>
                <w:sz w:val="22"/>
                <w:rPrChange w:id="5418" w:author="Alexander Thomas Frase" w:date="2012-10-31T16:47:00Z">
                  <w:rPr>
                    <w:ins w:id="5419" w:author="Alexander Thomas Frase" w:date="2012-10-31T16:45:00Z"/>
                  </w:rPr>
                </w:rPrChange>
              </w:rPr>
            </w:pPr>
            <w:ins w:id="5420" w:author="Alexander Thomas Frase" w:date="2012-10-31T16:45:00Z">
              <w:r w:rsidRPr="002E6AED">
                <w:rPr>
                  <w:rFonts w:ascii="Courier New" w:hAnsi="Courier New" w:cs="Courier New"/>
                  <w:sz w:val="22"/>
                  <w:rPrChange w:id="5421" w:author="Alexander Thomas Frase" w:date="2012-10-31T16:47:00Z">
                    <w:rPr>
                      <w:rFonts w:eastAsiaTheme="majorEastAsia" w:cstheme="majorBidi"/>
                      <w:b/>
                      <w:bCs/>
                      <w:i/>
                      <w:color w:val="000000" w:themeColor="text1"/>
                    </w:rPr>
                  </w:rPrChange>
                </w:rPr>
                <w:t>rs16</w:t>
              </w:r>
            </w:ins>
          </w:p>
        </w:tc>
        <w:tc>
          <w:tcPr>
            <w:tcW w:w="5076" w:type="dxa"/>
            <w:tcPrChange w:id="5422" w:author="Alexander Thomas Frase" w:date="2012-10-31T16:48:00Z">
              <w:tcPr>
                <w:tcW w:w="5076" w:type="dxa"/>
              </w:tcPr>
            </w:tcPrChange>
          </w:tcPr>
          <w:p w14:paraId="038560E4" w14:textId="77777777" w:rsidR="002E6AED" w:rsidRPr="002E6AED" w:rsidRDefault="002E6AED" w:rsidP="002E6AED">
            <w:pPr>
              <w:rPr>
                <w:ins w:id="5423" w:author="Alexander Thomas Frase" w:date="2012-10-31T16:45:00Z"/>
                <w:rFonts w:ascii="Courier New" w:hAnsi="Courier New" w:cs="Courier New"/>
                <w:sz w:val="22"/>
                <w:rPrChange w:id="5424" w:author="Alexander Thomas Frase" w:date="2012-10-31T16:47:00Z">
                  <w:rPr>
                    <w:ins w:id="5425" w:author="Alexander Thomas Frase" w:date="2012-10-31T16:45:00Z"/>
                  </w:rPr>
                </w:rPrChange>
              </w:rPr>
            </w:pPr>
            <w:ins w:id="5426" w:author="Alexander Thomas Frase" w:date="2012-10-31T16:45:00Z">
              <w:r w:rsidRPr="002E6AED">
                <w:rPr>
                  <w:rFonts w:ascii="Courier New" w:hAnsi="Courier New" w:cs="Courier New"/>
                  <w:sz w:val="22"/>
                  <w:rPrChange w:id="5427" w:author="Alexander Thomas Frase" w:date="2012-10-31T16:47:00Z">
                    <w:rPr>
                      <w:rFonts w:eastAsiaTheme="majorEastAsia" w:cstheme="majorBidi"/>
                      <w:b/>
                      <w:bCs/>
                      <w:i/>
                      <w:color w:val="000000" w:themeColor="text1"/>
                    </w:rPr>
                  </w:rPrChange>
                </w:rPr>
                <w:t>#</w:t>
              </w:r>
              <w:proofErr w:type="spellStart"/>
              <w:r w:rsidRPr="002E6AED">
                <w:rPr>
                  <w:rFonts w:ascii="Courier New" w:hAnsi="Courier New" w:cs="Courier New"/>
                  <w:sz w:val="22"/>
                  <w:rPrChange w:id="5428" w:author="Alexander Thomas Frase" w:date="2012-10-31T16:47:00Z">
                    <w:rPr>
                      <w:rFonts w:eastAsiaTheme="majorEastAsia" w:cstheme="majorBidi"/>
                      <w:b/>
                      <w:bCs/>
                      <w:i/>
                      <w:color w:val="000000" w:themeColor="text1"/>
                    </w:rPr>
                  </w:rPrChange>
                </w:rPr>
                <w:t>snp</w:t>
              </w:r>
              <w:proofErr w:type="spellEnd"/>
            </w:ins>
          </w:p>
          <w:p w14:paraId="2D01A739" w14:textId="736ACA03" w:rsidR="002E6AED" w:rsidRPr="002E6AED" w:rsidRDefault="002E6AED" w:rsidP="002E6AED">
            <w:pPr>
              <w:rPr>
                <w:ins w:id="5429" w:author="Alexander Thomas Frase" w:date="2012-10-31T16:46:00Z"/>
                <w:rFonts w:ascii="Courier New" w:hAnsi="Courier New" w:cs="Courier New"/>
                <w:sz w:val="22"/>
                <w:rPrChange w:id="5430" w:author="Alexander Thomas Frase" w:date="2012-10-31T16:47:00Z">
                  <w:rPr>
                    <w:ins w:id="5431" w:author="Alexander Thomas Frase" w:date="2012-10-31T16:46:00Z"/>
                  </w:rPr>
                </w:rPrChange>
              </w:rPr>
            </w:pPr>
            <w:ins w:id="5432" w:author="Alexander Thomas Frase" w:date="2012-10-31T16:46:00Z">
              <w:r w:rsidRPr="002E6AED">
                <w:rPr>
                  <w:rFonts w:ascii="Courier New" w:hAnsi="Courier New" w:cs="Courier New"/>
                  <w:sz w:val="22"/>
                  <w:rPrChange w:id="5433" w:author="Alexander Thomas Frase" w:date="2012-10-31T16:47:00Z">
                    <w:rPr>
                      <w:rFonts w:eastAsiaTheme="majorEastAsia" w:cstheme="majorBidi"/>
                      <w:b/>
                      <w:bCs/>
                      <w:i/>
                      <w:color w:val="000000" w:themeColor="text1"/>
                    </w:rPr>
                  </w:rPrChange>
                </w:rPr>
                <w:t>rs14</w:t>
              </w:r>
            </w:ins>
          </w:p>
          <w:p w14:paraId="14E7D760" w14:textId="77777777" w:rsidR="002E6AED" w:rsidRPr="002E6AED" w:rsidRDefault="002E6AED" w:rsidP="002E6AED">
            <w:pPr>
              <w:rPr>
                <w:ins w:id="5434" w:author="Alexander Thomas Frase" w:date="2012-10-31T16:46:00Z"/>
                <w:rFonts w:ascii="Courier New" w:hAnsi="Courier New" w:cs="Courier New"/>
                <w:sz w:val="22"/>
                <w:rPrChange w:id="5435" w:author="Alexander Thomas Frase" w:date="2012-10-31T16:47:00Z">
                  <w:rPr>
                    <w:ins w:id="5436" w:author="Alexander Thomas Frase" w:date="2012-10-31T16:46:00Z"/>
                  </w:rPr>
                </w:rPrChange>
              </w:rPr>
            </w:pPr>
            <w:ins w:id="5437" w:author="Alexander Thomas Frase" w:date="2012-10-31T16:46:00Z">
              <w:r w:rsidRPr="002E6AED">
                <w:rPr>
                  <w:rFonts w:ascii="Courier New" w:hAnsi="Courier New" w:cs="Courier New"/>
                  <w:sz w:val="22"/>
                  <w:rPrChange w:id="5438" w:author="Alexander Thomas Frase" w:date="2012-10-31T16:47:00Z">
                    <w:rPr>
                      <w:rFonts w:eastAsiaTheme="majorEastAsia" w:cstheme="majorBidi"/>
                      <w:b/>
                      <w:bCs/>
                      <w:i/>
                      <w:color w:val="000000" w:themeColor="text1"/>
                    </w:rPr>
                  </w:rPrChange>
                </w:rPr>
                <w:t>rs15</w:t>
              </w:r>
            </w:ins>
          </w:p>
          <w:p w14:paraId="437DB2DE" w14:textId="77777777" w:rsidR="002E6AED" w:rsidRPr="002E6AED" w:rsidRDefault="002E6AED" w:rsidP="002E6AED">
            <w:pPr>
              <w:rPr>
                <w:ins w:id="5439" w:author="Alexander Thomas Frase" w:date="2012-10-31T16:46:00Z"/>
                <w:rFonts w:ascii="Courier New" w:hAnsi="Courier New" w:cs="Courier New"/>
                <w:sz w:val="22"/>
                <w:rPrChange w:id="5440" w:author="Alexander Thomas Frase" w:date="2012-10-31T16:47:00Z">
                  <w:rPr>
                    <w:ins w:id="5441" w:author="Alexander Thomas Frase" w:date="2012-10-31T16:46:00Z"/>
                  </w:rPr>
                </w:rPrChange>
              </w:rPr>
            </w:pPr>
            <w:ins w:id="5442" w:author="Alexander Thomas Frase" w:date="2012-10-31T16:46:00Z">
              <w:r w:rsidRPr="002E6AED">
                <w:rPr>
                  <w:rFonts w:ascii="Courier New" w:hAnsi="Courier New" w:cs="Courier New"/>
                  <w:sz w:val="22"/>
                  <w:rPrChange w:id="5443" w:author="Alexander Thomas Frase" w:date="2012-10-31T16:47:00Z">
                    <w:rPr>
                      <w:rFonts w:eastAsiaTheme="majorEastAsia" w:cstheme="majorBidi"/>
                      <w:b/>
                      <w:bCs/>
                      <w:i/>
                      <w:color w:val="000000" w:themeColor="text1"/>
                    </w:rPr>
                  </w:rPrChange>
                </w:rPr>
                <w:t>rs16</w:t>
              </w:r>
            </w:ins>
          </w:p>
          <w:p w14:paraId="3C80B2D4" w14:textId="77777777" w:rsidR="002E6AED" w:rsidRPr="002E6AED" w:rsidRDefault="002E6AED" w:rsidP="002E6AED">
            <w:pPr>
              <w:rPr>
                <w:ins w:id="5444" w:author="Alexander Thomas Frase" w:date="2012-10-31T16:46:00Z"/>
                <w:rFonts w:ascii="Courier New" w:hAnsi="Courier New" w:cs="Courier New"/>
                <w:sz w:val="22"/>
                <w:rPrChange w:id="5445" w:author="Alexander Thomas Frase" w:date="2012-10-31T16:47:00Z">
                  <w:rPr>
                    <w:ins w:id="5446" w:author="Alexander Thomas Frase" w:date="2012-10-31T16:46:00Z"/>
                  </w:rPr>
                </w:rPrChange>
              </w:rPr>
            </w:pPr>
            <w:ins w:id="5447" w:author="Alexander Thomas Frase" w:date="2012-10-31T16:46:00Z">
              <w:r w:rsidRPr="002E6AED">
                <w:rPr>
                  <w:rFonts w:ascii="Courier New" w:hAnsi="Courier New" w:cs="Courier New"/>
                  <w:sz w:val="22"/>
                  <w:rPrChange w:id="5448" w:author="Alexander Thomas Frase" w:date="2012-10-31T16:47:00Z">
                    <w:rPr>
                      <w:rFonts w:eastAsiaTheme="majorEastAsia" w:cstheme="majorBidi"/>
                      <w:b/>
                      <w:bCs/>
                      <w:i/>
                      <w:color w:val="000000" w:themeColor="text1"/>
                    </w:rPr>
                  </w:rPrChange>
                </w:rPr>
                <w:t>rs17</w:t>
              </w:r>
            </w:ins>
          </w:p>
          <w:p w14:paraId="05BD0BCF" w14:textId="77777777" w:rsidR="002E6AED" w:rsidRPr="002E6AED" w:rsidRDefault="002E6AED" w:rsidP="002E6AED">
            <w:pPr>
              <w:rPr>
                <w:ins w:id="5449" w:author="Alexander Thomas Frase" w:date="2012-10-31T16:46:00Z"/>
                <w:rFonts w:ascii="Courier New" w:hAnsi="Courier New" w:cs="Courier New"/>
                <w:sz w:val="22"/>
                <w:rPrChange w:id="5450" w:author="Alexander Thomas Frase" w:date="2012-10-31T16:47:00Z">
                  <w:rPr>
                    <w:ins w:id="5451" w:author="Alexander Thomas Frase" w:date="2012-10-31T16:46:00Z"/>
                  </w:rPr>
                </w:rPrChange>
              </w:rPr>
            </w:pPr>
            <w:ins w:id="5452" w:author="Alexander Thomas Frase" w:date="2012-10-31T16:46:00Z">
              <w:r w:rsidRPr="002E6AED">
                <w:rPr>
                  <w:rFonts w:ascii="Courier New" w:hAnsi="Courier New" w:cs="Courier New"/>
                  <w:sz w:val="22"/>
                  <w:rPrChange w:id="5453" w:author="Alexander Thomas Frase" w:date="2012-10-31T16:47:00Z">
                    <w:rPr>
                      <w:rFonts w:eastAsiaTheme="majorEastAsia" w:cstheme="majorBidi"/>
                      <w:b/>
                      <w:bCs/>
                      <w:i/>
                      <w:color w:val="000000" w:themeColor="text1"/>
                    </w:rPr>
                  </w:rPrChange>
                </w:rPr>
                <w:t>rs18</w:t>
              </w:r>
            </w:ins>
          </w:p>
          <w:p w14:paraId="3D3FE88A" w14:textId="2C6DBBF9" w:rsidR="002E6AED" w:rsidRPr="002E6AED" w:rsidRDefault="002E6AED" w:rsidP="002E6AED">
            <w:pPr>
              <w:rPr>
                <w:ins w:id="5454" w:author="Alexander Thomas Frase" w:date="2012-10-31T16:45:00Z"/>
                <w:rFonts w:ascii="Courier New" w:hAnsi="Courier New" w:cs="Courier New"/>
                <w:sz w:val="22"/>
                <w:rPrChange w:id="5455" w:author="Alexander Thomas Frase" w:date="2012-10-31T16:47:00Z">
                  <w:rPr>
                    <w:ins w:id="5456" w:author="Alexander Thomas Frase" w:date="2012-10-31T16:45:00Z"/>
                  </w:rPr>
                </w:rPrChange>
              </w:rPr>
            </w:pPr>
            <w:ins w:id="5457" w:author="Alexander Thomas Frase" w:date="2012-10-31T16:46:00Z">
              <w:r w:rsidRPr="002E6AED">
                <w:rPr>
                  <w:rFonts w:ascii="Courier New" w:hAnsi="Courier New" w:cs="Courier New"/>
                  <w:sz w:val="22"/>
                  <w:rPrChange w:id="5458" w:author="Alexander Thomas Frase" w:date="2012-10-31T16:47:00Z">
                    <w:rPr>
                      <w:rFonts w:eastAsiaTheme="majorEastAsia" w:cstheme="majorBidi"/>
                      <w:b/>
                      <w:bCs/>
                      <w:i/>
                      <w:color w:val="000000" w:themeColor="text1"/>
                    </w:rPr>
                  </w:rPrChange>
                </w:rPr>
                <w:t>rs19</w:t>
              </w:r>
            </w:ins>
          </w:p>
        </w:tc>
      </w:tr>
    </w:tbl>
    <w:p w14:paraId="770EC70C" w14:textId="7F425939" w:rsidR="002E6AED" w:rsidDel="002E6AED" w:rsidRDefault="002E6AED" w:rsidP="002E6AED">
      <w:pPr>
        <w:rPr>
          <w:del w:id="5459" w:author="Alexander Thomas Frase" w:date="2012-10-31T16:46:00Z"/>
        </w:rPr>
      </w:pPr>
    </w:p>
    <w:p w14:paraId="4BBD9930" w14:textId="060C6965" w:rsidR="003C548A" w:rsidDel="002E6AED" w:rsidRDefault="003C548A" w:rsidP="003C548A">
      <w:pPr>
        <w:rPr>
          <w:del w:id="5460" w:author="Alexander Thomas Frase" w:date="2012-10-31T16:46:00Z"/>
          <w:i/>
        </w:rPr>
      </w:pPr>
      <w:del w:id="5461" w:author="Alexander Thomas Frase" w:date="2012-10-31T16:46:00Z">
        <w:r w:rsidRPr="00432A1E" w:rsidDel="002E6AED">
          <w:rPr>
            <w:i/>
          </w:rPr>
          <w:delText>input1</w:delText>
        </w:r>
        <w:r w:rsidDel="002E6AED">
          <w:tab/>
        </w:r>
        <w:r w:rsidDel="002E6AED">
          <w:tab/>
        </w:r>
        <w:r w:rsidDel="002E6AED">
          <w:tab/>
        </w:r>
        <w:r w:rsidDel="002E6AED">
          <w:tab/>
        </w:r>
        <w:r w:rsidDel="002E6AED">
          <w:tab/>
        </w:r>
        <w:r w:rsidRPr="00432A1E" w:rsidDel="002E6AED">
          <w:rPr>
            <w:i/>
          </w:rPr>
          <w:delText>input2</w:delText>
        </w:r>
      </w:del>
    </w:p>
    <w:p w14:paraId="43AA9DE1" w14:textId="57E97EC3" w:rsidR="003C548A" w:rsidRPr="00432A1E" w:rsidDel="002E6AED" w:rsidRDefault="003C548A" w:rsidP="003C548A">
      <w:pPr>
        <w:rPr>
          <w:del w:id="5462" w:author="Alexander Thomas Frase" w:date="2012-10-31T16:46:00Z"/>
        </w:rPr>
      </w:pPr>
      <w:del w:id="5463" w:author="Alexander Thomas Frase" w:date="2012-10-31T16:46:00Z">
        <w:r w:rsidDel="002E6AED">
          <w:rPr>
            <w:i/>
          </w:rPr>
          <w:delText>#snp</w:delText>
        </w:r>
        <w:r w:rsidDel="002E6AED">
          <w:rPr>
            <w:i/>
          </w:rPr>
          <w:tab/>
        </w:r>
        <w:r w:rsidDel="002E6AED">
          <w:rPr>
            <w:i/>
          </w:rPr>
          <w:tab/>
        </w:r>
        <w:r w:rsidDel="002E6AED">
          <w:rPr>
            <w:i/>
          </w:rPr>
          <w:tab/>
        </w:r>
        <w:r w:rsidDel="002E6AED">
          <w:rPr>
            <w:i/>
          </w:rPr>
          <w:tab/>
        </w:r>
        <w:r w:rsidDel="002E6AED">
          <w:rPr>
            <w:i/>
          </w:rPr>
          <w:tab/>
          <w:delText>#snp</w:delText>
        </w:r>
      </w:del>
    </w:p>
    <w:p w14:paraId="0377999B" w14:textId="33B0F620" w:rsidR="003C548A" w:rsidDel="002E6AED" w:rsidRDefault="003C548A" w:rsidP="003C548A">
      <w:pPr>
        <w:rPr>
          <w:del w:id="5464" w:author="Alexander Thomas Frase" w:date="2012-10-31T16:46:00Z"/>
          <w:rFonts w:eastAsia="Courier New" w:cs="Times New Roman"/>
        </w:rPr>
      </w:pPr>
      <w:del w:id="5465" w:author="Alexander Thomas Frase" w:date="2012-10-31T16:46:00Z">
        <w:r w:rsidDel="002E6AED">
          <w:rPr>
            <w:rFonts w:eastAsia="Courier New" w:cs="Times New Roman"/>
          </w:rPr>
          <w:delText>rs11</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rs14</w:delText>
        </w:r>
      </w:del>
    </w:p>
    <w:p w14:paraId="1E4C931F" w14:textId="26DF0A0F" w:rsidR="003C548A" w:rsidDel="002E6AED" w:rsidRDefault="003C548A" w:rsidP="003C548A">
      <w:pPr>
        <w:rPr>
          <w:del w:id="5466" w:author="Alexander Thomas Frase" w:date="2012-10-31T16:46:00Z"/>
          <w:rFonts w:eastAsia="Courier New" w:cs="Times New Roman"/>
        </w:rPr>
      </w:pPr>
      <w:del w:id="5467" w:author="Alexander Thomas Frase" w:date="2012-10-31T16:46:00Z">
        <w:r w:rsidDel="002E6AED">
          <w:rPr>
            <w:rFonts w:eastAsia="Courier New" w:cs="Times New Roman"/>
          </w:rPr>
          <w:delText>rs12</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rs15</w:delText>
        </w:r>
      </w:del>
    </w:p>
    <w:p w14:paraId="7AB4CE7F" w14:textId="5591B285" w:rsidR="003C548A" w:rsidDel="002E6AED" w:rsidRDefault="003C548A" w:rsidP="003C548A">
      <w:pPr>
        <w:rPr>
          <w:del w:id="5468" w:author="Alexander Thomas Frase" w:date="2012-10-31T16:46:00Z"/>
          <w:rFonts w:eastAsia="Courier New" w:cs="Times New Roman"/>
        </w:rPr>
      </w:pPr>
      <w:del w:id="5469" w:author="Alexander Thomas Frase" w:date="2012-10-31T16:46:00Z">
        <w:r w:rsidDel="002E6AED">
          <w:rPr>
            <w:rFonts w:eastAsia="Courier New" w:cs="Times New Roman"/>
          </w:rPr>
          <w:delText>rs13</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rs16</w:delText>
        </w:r>
      </w:del>
    </w:p>
    <w:p w14:paraId="0562CDDC" w14:textId="517A86AF" w:rsidR="003C548A" w:rsidDel="002E6AED" w:rsidRDefault="003C548A" w:rsidP="003C548A">
      <w:pPr>
        <w:rPr>
          <w:del w:id="5470" w:author="Alexander Thomas Frase" w:date="2012-10-31T16:46:00Z"/>
          <w:rFonts w:eastAsia="Courier New" w:cs="Times New Roman"/>
        </w:rPr>
      </w:pPr>
      <w:del w:id="5471" w:author="Alexander Thomas Frase" w:date="2012-10-31T16:46:00Z">
        <w:r w:rsidDel="002E6AED">
          <w:rPr>
            <w:rFonts w:eastAsia="Courier New" w:cs="Times New Roman"/>
          </w:rPr>
          <w:delText>rs14</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rs17</w:delText>
        </w:r>
      </w:del>
    </w:p>
    <w:p w14:paraId="3A801DCE" w14:textId="648DD6C4" w:rsidR="003C548A" w:rsidDel="002E6AED" w:rsidRDefault="003C548A" w:rsidP="003C548A">
      <w:pPr>
        <w:rPr>
          <w:del w:id="5472" w:author="Alexander Thomas Frase" w:date="2012-10-31T16:46:00Z"/>
          <w:rFonts w:eastAsia="Courier New" w:cs="Times New Roman"/>
        </w:rPr>
      </w:pPr>
      <w:del w:id="5473" w:author="Alexander Thomas Frase" w:date="2012-10-31T16:46:00Z">
        <w:r w:rsidDel="002E6AED">
          <w:rPr>
            <w:rFonts w:eastAsia="Courier New" w:cs="Times New Roman"/>
          </w:rPr>
          <w:delText>rs15</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rs18</w:delText>
        </w:r>
      </w:del>
    </w:p>
    <w:p w14:paraId="60043A1B" w14:textId="30750C53" w:rsidR="003C548A" w:rsidDel="002E6AED" w:rsidRDefault="003C548A" w:rsidP="003C548A">
      <w:pPr>
        <w:rPr>
          <w:del w:id="5474" w:author="Alexander Thomas Frase" w:date="2012-10-31T16:46:00Z"/>
          <w:rFonts w:eastAsia="Courier New" w:cs="Times New Roman"/>
        </w:rPr>
      </w:pPr>
      <w:del w:id="5475" w:author="Alexander Thomas Frase" w:date="2012-10-31T16:46:00Z">
        <w:r w:rsidDel="002E6AED">
          <w:rPr>
            <w:rFonts w:eastAsia="Courier New" w:cs="Times New Roman"/>
          </w:rPr>
          <w:delText>rs16</w:delText>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r>
        <w:r w:rsidDel="002E6AED">
          <w:rPr>
            <w:rFonts w:eastAsia="Courier New" w:cs="Times New Roman"/>
          </w:rPr>
          <w:tab/>
          <w:delText>rs19</w:delText>
        </w:r>
      </w:del>
    </w:p>
    <w:p w14:paraId="1D360895" w14:textId="77777777" w:rsidR="003C548A" w:rsidRDefault="003C548A" w:rsidP="002E6AED">
      <w:pPr>
        <w:rPr>
          <w:ins w:id="5476" w:author="Alexander Thomas Frase" w:date="2012-10-31T16:46:00Z"/>
        </w:rPr>
      </w:pPr>
    </w:p>
    <w:p w14:paraId="65B15785" w14:textId="30C72063" w:rsidR="002E6AED" w:rsidRDefault="002E6AED" w:rsidP="002E6AED">
      <w:pPr>
        <w:rPr>
          <w:ins w:id="5477" w:author="Alexander Thomas Frase" w:date="2012-10-31T16:46:00Z"/>
        </w:rPr>
      </w:pPr>
      <w:ins w:id="5478" w:author="Alexander Thomas Frase" w:date="2012-10-31T16:46:00Z">
        <w:r>
          <w:t>Configuration:</w:t>
        </w:r>
      </w:ins>
    </w:p>
    <w:p w14:paraId="76E7AC3A" w14:textId="77777777" w:rsidR="002E6AED" w:rsidRDefault="002E6AED" w:rsidP="002E6AED">
      <w:pPr>
        <w:rPr>
          <w:ins w:id="5479" w:author="Alexander Thomas Frase" w:date="2012-10-31T16:46:00Z"/>
        </w:rPr>
      </w:pPr>
    </w:p>
    <w:tbl>
      <w:tblPr>
        <w:tblStyle w:val="TableGrid"/>
        <w:tblW w:w="8640" w:type="dxa"/>
        <w:tblInd w:w="720" w:type="dxa"/>
        <w:tblLook w:val="04A0" w:firstRow="1" w:lastRow="0" w:firstColumn="1" w:lastColumn="0" w:noHBand="0" w:noVBand="1"/>
        <w:tblPrChange w:id="5480" w:author="Alexander Thomas Frase" w:date="2012-10-31T16:47:00Z">
          <w:tblPr>
            <w:tblStyle w:val="TableGrid"/>
            <w:tblW w:w="0" w:type="auto"/>
            <w:tblLook w:val="04A0" w:firstRow="1" w:lastRow="0" w:firstColumn="1" w:lastColumn="0" w:noHBand="0" w:noVBand="1"/>
          </w:tblPr>
        </w:tblPrChange>
      </w:tblPr>
      <w:tblGrid>
        <w:gridCol w:w="8640"/>
        <w:tblGridChange w:id="5481">
          <w:tblGrid>
            <w:gridCol w:w="10152"/>
          </w:tblGrid>
        </w:tblGridChange>
      </w:tblGrid>
      <w:tr w:rsidR="002E6AED" w:rsidRPr="002E6AED" w14:paraId="038899DC" w14:textId="77777777" w:rsidTr="002E6AED">
        <w:trPr>
          <w:ins w:id="5482" w:author="Alexander Thomas Frase" w:date="2012-10-31T16:46:00Z"/>
        </w:trPr>
        <w:tc>
          <w:tcPr>
            <w:tcW w:w="10152" w:type="dxa"/>
            <w:tcPrChange w:id="5483" w:author="Alexander Thomas Frase" w:date="2012-10-31T16:47:00Z">
              <w:tcPr>
                <w:tcW w:w="10152" w:type="dxa"/>
              </w:tcPr>
            </w:tcPrChange>
          </w:tcPr>
          <w:p w14:paraId="2DDD2426" w14:textId="6B918025" w:rsidR="002E6AED" w:rsidRPr="002E6AED" w:rsidRDefault="002E6AED" w:rsidP="002E6AED">
            <w:pPr>
              <w:rPr>
                <w:ins w:id="5484" w:author="Alexander Thomas Frase" w:date="2012-10-31T16:46:00Z"/>
                <w:rFonts w:ascii="Courier New" w:hAnsi="Courier New" w:cs="Courier New"/>
                <w:sz w:val="22"/>
                <w:rPrChange w:id="5485" w:author="Alexander Thomas Frase" w:date="2012-10-31T16:47:00Z">
                  <w:rPr>
                    <w:ins w:id="5486" w:author="Alexander Thomas Frase" w:date="2012-10-31T16:46:00Z"/>
                  </w:rPr>
                </w:rPrChange>
              </w:rPr>
            </w:pPr>
            <w:ins w:id="5487" w:author="Alexander Thomas Frase" w:date="2012-10-31T16:46:00Z">
              <w:r w:rsidRPr="002E6AED">
                <w:rPr>
                  <w:rFonts w:ascii="Courier New" w:hAnsi="Courier New" w:cs="Courier New"/>
                  <w:sz w:val="22"/>
                  <w:rPrChange w:id="5488" w:author="Alexander Thomas Frase" w:date="2012-10-31T16:47:00Z">
                    <w:rPr>
                      <w:rFonts w:eastAsiaTheme="majorEastAsia" w:cstheme="majorBidi"/>
                      <w:b/>
                      <w:bCs/>
                      <w:i/>
                      <w:color w:val="000000" w:themeColor="text1"/>
                    </w:rPr>
                  </w:rPrChange>
                </w:rPr>
                <w:t xml:space="preserve">KNOWLEDGE </w:t>
              </w:r>
              <w:proofErr w:type="spellStart"/>
              <w:r w:rsidRPr="002E6AED">
                <w:rPr>
                  <w:rFonts w:ascii="Courier New" w:hAnsi="Courier New" w:cs="Courier New"/>
                  <w:sz w:val="22"/>
                  <w:rPrChange w:id="5489" w:author="Alexander Thomas Frase" w:date="2012-10-31T16:47:00Z">
                    <w:rPr>
                      <w:rFonts w:eastAsiaTheme="majorEastAsia" w:cstheme="majorBidi"/>
                      <w:b/>
                      <w:bCs/>
                      <w:i/>
                      <w:color w:val="000000" w:themeColor="text1"/>
                    </w:rPr>
                  </w:rPrChange>
                </w:rPr>
                <w:t>test.db</w:t>
              </w:r>
              <w:proofErr w:type="spellEnd"/>
            </w:ins>
          </w:p>
          <w:p w14:paraId="3EE156E2" w14:textId="77777777" w:rsidR="002E6AED" w:rsidRPr="002E6AED" w:rsidRDefault="002E6AED" w:rsidP="002E6AED">
            <w:pPr>
              <w:rPr>
                <w:ins w:id="5490" w:author="Alexander Thomas Frase" w:date="2012-10-31T16:46:00Z"/>
                <w:rFonts w:ascii="Courier New" w:hAnsi="Courier New" w:cs="Courier New"/>
                <w:sz w:val="22"/>
                <w:rPrChange w:id="5491" w:author="Alexander Thomas Frase" w:date="2012-10-31T16:47:00Z">
                  <w:rPr>
                    <w:ins w:id="5492" w:author="Alexander Thomas Frase" w:date="2012-10-31T16:46:00Z"/>
                  </w:rPr>
                </w:rPrChange>
              </w:rPr>
            </w:pPr>
            <w:ins w:id="5493" w:author="Alexander Thomas Frase" w:date="2012-10-31T16:46:00Z">
              <w:r w:rsidRPr="002E6AED">
                <w:rPr>
                  <w:rFonts w:ascii="Courier New" w:hAnsi="Courier New" w:cs="Courier New"/>
                  <w:sz w:val="22"/>
                  <w:rPrChange w:id="5494" w:author="Alexander Thomas Frase" w:date="2012-10-31T16:47:00Z">
                    <w:rPr>
                      <w:rFonts w:eastAsiaTheme="majorEastAsia" w:cstheme="majorBidi"/>
                      <w:b/>
                      <w:bCs/>
                      <w:i/>
                      <w:color w:val="000000" w:themeColor="text1"/>
                    </w:rPr>
                  </w:rPrChange>
                </w:rPr>
                <w:t>SNP_FILE input1</w:t>
              </w:r>
            </w:ins>
          </w:p>
          <w:p w14:paraId="37E1C6B9" w14:textId="77777777" w:rsidR="002E6AED" w:rsidRPr="002E6AED" w:rsidRDefault="002E6AED" w:rsidP="002E6AED">
            <w:pPr>
              <w:rPr>
                <w:ins w:id="5495" w:author="Alexander Thomas Frase" w:date="2012-10-31T16:46:00Z"/>
                <w:rFonts w:ascii="Courier New" w:hAnsi="Courier New" w:cs="Courier New"/>
                <w:sz w:val="22"/>
                <w:rPrChange w:id="5496" w:author="Alexander Thomas Frase" w:date="2012-10-31T16:47:00Z">
                  <w:rPr>
                    <w:ins w:id="5497" w:author="Alexander Thomas Frase" w:date="2012-10-31T16:46:00Z"/>
                  </w:rPr>
                </w:rPrChange>
              </w:rPr>
            </w:pPr>
            <w:ins w:id="5498" w:author="Alexander Thomas Frase" w:date="2012-10-31T16:46:00Z">
              <w:r w:rsidRPr="002E6AED">
                <w:rPr>
                  <w:rFonts w:ascii="Courier New" w:hAnsi="Courier New" w:cs="Courier New"/>
                  <w:sz w:val="22"/>
                  <w:rPrChange w:id="5499" w:author="Alexander Thomas Frase" w:date="2012-10-31T16:47:00Z">
                    <w:rPr>
                      <w:rFonts w:eastAsiaTheme="majorEastAsia" w:cstheme="majorBidi"/>
                      <w:b/>
                      <w:bCs/>
                      <w:i/>
                      <w:color w:val="000000" w:themeColor="text1"/>
                    </w:rPr>
                  </w:rPrChange>
                </w:rPr>
                <w:t>SNP_FILE input2</w:t>
              </w:r>
            </w:ins>
          </w:p>
          <w:p w14:paraId="0CED37F6" w14:textId="463D38C9" w:rsidR="002E6AED" w:rsidRPr="002E6AED" w:rsidRDefault="002E6AED" w:rsidP="002E6AED">
            <w:pPr>
              <w:rPr>
                <w:ins w:id="5500" w:author="Alexander Thomas Frase" w:date="2012-10-31T16:46:00Z"/>
                <w:rFonts w:ascii="Courier New" w:hAnsi="Courier New" w:cs="Courier New"/>
                <w:sz w:val="22"/>
                <w:rPrChange w:id="5501" w:author="Alexander Thomas Frase" w:date="2012-10-31T16:47:00Z">
                  <w:rPr>
                    <w:ins w:id="5502" w:author="Alexander Thomas Frase" w:date="2012-10-31T16:46:00Z"/>
                  </w:rPr>
                </w:rPrChange>
              </w:rPr>
            </w:pPr>
            <w:ins w:id="5503" w:author="Alexander Thomas Frase" w:date="2012-10-31T16:46:00Z">
              <w:r w:rsidRPr="002E6AED">
                <w:rPr>
                  <w:rFonts w:ascii="Courier New" w:hAnsi="Courier New" w:cs="Courier New"/>
                  <w:sz w:val="22"/>
                  <w:rPrChange w:id="5504" w:author="Alexander Thomas Frase" w:date="2012-10-31T16:47:00Z">
                    <w:rPr>
                      <w:rFonts w:eastAsiaTheme="majorEastAsia" w:cstheme="majorBidi"/>
                      <w:b/>
                      <w:bCs/>
                      <w:i/>
                      <w:color w:val="000000" w:themeColor="text1"/>
                    </w:rPr>
                  </w:rPrChange>
                </w:rPr>
                <w:t xml:space="preserve">FILTER </w:t>
              </w:r>
              <w:proofErr w:type="spellStart"/>
              <w:r w:rsidRPr="002E6AED">
                <w:rPr>
                  <w:rFonts w:ascii="Courier New" w:hAnsi="Courier New" w:cs="Courier New"/>
                  <w:sz w:val="22"/>
                  <w:rPrChange w:id="5505" w:author="Alexander Thomas Frase" w:date="2012-10-31T16:47:00Z">
                    <w:rPr>
                      <w:rFonts w:eastAsiaTheme="majorEastAsia" w:cstheme="majorBidi"/>
                      <w:b/>
                      <w:bCs/>
                      <w:i/>
                      <w:color w:val="000000" w:themeColor="text1"/>
                    </w:rPr>
                  </w:rPrChange>
                </w:rPr>
                <w:t>snp</w:t>
              </w:r>
              <w:proofErr w:type="spellEnd"/>
              <w:r w:rsidRPr="002E6AED">
                <w:rPr>
                  <w:rFonts w:ascii="Courier New" w:hAnsi="Courier New" w:cs="Courier New"/>
                  <w:sz w:val="22"/>
                  <w:rPrChange w:id="5506" w:author="Alexander Thomas Frase" w:date="2012-10-31T16:47:00Z">
                    <w:rPr>
                      <w:rFonts w:eastAsiaTheme="majorEastAsia" w:cstheme="majorBidi"/>
                      <w:b/>
                      <w:bCs/>
                      <w:i/>
                      <w:color w:val="000000" w:themeColor="text1"/>
                    </w:rPr>
                  </w:rPrChange>
                </w:rPr>
                <w:t xml:space="preserve"> gene region</w:t>
              </w:r>
            </w:ins>
          </w:p>
        </w:tc>
      </w:tr>
    </w:tbl>
    <w:p w14:paraId="4D71A749" w14:textId="77777777" w:rsidR="002E6AED" w:rsidRDefault="002E6AED" w:rsidP="002E6AED">
      <w:pPr>
        <w:rPr>
          <w:ins w:id="5507" w:author="Alexander Thomas Frase" w:date="2012-10-31T16:46:00Z"/>
        </w:rPr>
      </w:pPr>
    </w:p>
    <w:p w14:paraId="115CC6EE" w14:textId="45E0E1B1" w:rsidR="002E6AED" w:rsidRDefault="002E6AED" w:rsidP="002E6AED">
      <w:pPr>
        <w:rPr>
          <w:ins w:id="5508" w:author="Alexander Thomas Frase" w:date="2012-10-31T16:46:00Z"/>
        </w:rPr>
      </w:pPr>
      <w:ins w:id="5509" w:author="Alexander Thomas Frase" w:date="2012-10-31T16:46:00Z">
        <w:r>
          <w:t>Output:</w:t>
        </w:r>
      </w:ins>
    </w:p>
    <w:p w14:paraId="2A381DED" w14:textId="77777777" w:rsidR="002E6AED" w:rsidRDefault="002E6AED" w:rsidP="002E6AED">
      <w:pPr>
        <w:rPr>
          <w:ins w:id="5510" w:author="Alexander Thomas Frase" w:date="2012-10-31T16:46: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511" w:author="Alexander Thomas Frase" w:date="2012-10-31T16:48:00Z">
          <w:tblPr>
            <w:tblStyle w:val="TableGrid"/>
            <w:tblW w:w="0" w:type="auto"/>
            <w:tblLook w:val="04A0" w:firstRow="1" w:lastRow="0" w:firstColumn="1" w:lastColumn="0" w:noHBand="0" w:noVBand="1"/>
          </w:tblPr>
        </w:tblPrChange>
      </w:tblPr>
      <w:tblGrid>
        <w:gridCol w:w="877"/>
        <w:gridCol w:w="877"/>
        <w:gridCol w:w="745"/>
        <w:gridCol w:w="1141"/>
        <w:gridCol w:w="1009"/>
        <w:gridCol w:w="4009"/>
        <w:tblGridChange w:id="5512">
          <w:tblGrid>
            <w:gridCol w:w="1692"/>
            <w:gridCol w:w="1692"/>
            <w:gridCol w:w="1692"/>
            <w:gridCol w:w="1692"/>
            <w:gridCol w:w="1692"/>
            <w:gridCol w:w="1692"/>
          </w:tblGrid>
        </w:tblGridChange>
      </w:tblGrid>
      <w:tr w:rsidR="002E6AED" w:rsidRPr="002E6AED" w14:paraId="6231948D" w14:textId="77777777" w:rsidTr="002E6AED">
        <w:trPr>
          <w:ins w:id="5513" w:author="Alexander Thomas Frase" w:date="2012-10-31T16:46:00Z"/>
        </w:trPr>
        <w:tc>
          <w:tcPr>
            <w:tcW w:w="877" w:type="dxa"/>
            <w:tcPrChange w:id="5514" w:author="Alexander Thomas Frase" w:date="2012-10-31T16:48:00Z">
              <w:tcPr>
                <w:tcW w:w="1692" w:type="dxa"/>
              </w:tcPr>
            </w:tcPrChange>
          </w:tcPr>
          <w:p w14:paraId="0AD39DDF" w14:textId="251E0C27" w:rsidR="002E6AED" w:rsidRPr="002E6AED" w:rsidRDefault="002E6AED" w:rsidP="002E6AED">
            <w:pPr>
              <w:rPr>
                <w:ins w:id="5515" w:author="Alexander Thomas Frase" w:date="2012-10-31T16:46:00Z"/>
                <w:rFonts w:ascii="Courier New" w:hAnsi="Courier New" w:cs="Courier New"/>
                <w:sz w:val="22"/>
                <w:rPrChange w:id="5516" w:author="Alexander Thomas Frase" w:date="2012-10-31T16:48:00Z">
                  <w:rPr>
                    <w:ins w:id="5517" w:author="Alexander Thomas Frase" w:date="2012-10-31T16:46:00Z"/>
                  </w:rPr>
                </w:rPrChange>
              </w:rPr>
            </w:pPr>
            <w:ins w:id="5518" w:author="Alexander Thomas Frase" w:date="2012-10-31T16:46:00Z">
              <w:r w:rsidRPr="002E6AED">
                <w:rPr>
                  <w:rFonts w:ascii="Courier New" w:hAnsi="Courier New" w:cs="Courier New"/>
                  <w:sz w:val="22"/>
                  <w:rPrChange w:id="5519" w:author="Alexander Thomas Frase" w:date="2012-10-31T16:48:00Z">
                    <w:rPr>
                      <w:rFonts w:eastAsiaTheme="majorEastAsia" w:cstheme="majorBidi"/>
                      <w:b/>
                      <w:bCs/>
                      <w:i/>
                      <w:color w:val="000000" w:themeColor="text1"/>
                    </w:rPr>
                  </w:rPrChange>
                </w:rPr>
                <w:t>#</w:t>
              </w:r>
              <w:proofErr w:type="spellStart"/>
              <w:r w:rsidRPr="002E6AED">
                <w:rPr>
                  <w:rFonts w:ascii="Courier New" w:hAnsi="Courier New" w:cs="Courier New"/>
                  <w:sz w:val="22"/>
                  <w:rPrChange w:id="5520" w:author="Alexander Thomas Frase" w:date="2012-10-31T16:48:00Z">
                    <w:rPr>
                      <w:rFonts w:eastAsiaTheme="majorEastAsia" w:cstheme="majorBidi"/>
                      <w:b/>
                      <w:bCs/>
                      <w:i/>
                      <w:color w:val="000000" w:themeColor="text1"/>
                    </w:rPr>
                  </w:rPrChange>
                </w:rPr>
                <w:t>snp</w:t>
              </w:r>
              <w:proofErr w:type="spellEnd"/>
            </w:ins>
          </w:p>
          <w:p w14:paraId="40254AE8" w14:textId="68B9675A" w:rsidR="002E6AED" w:rsidRPr="002E6AED" w:rsidRDefault="002E6AED" w:rsidP="002E6AED">
            <w:pPr>
              <w:rPr>
                <w:ins w:id="5521" w:author="Alexander Thomas Frase" w:date="2012-10-31T16:46:00Z"/>
                <w:rFonts w:ascii="Courier New" w:hAnsi="Courier New" w:cs="Courier New"/>
                <w:sz w:val="22"/>
                <w:rPrChange w:id="5522" w:author="Alexander Thomas Frase" w:date="2012-10-31T16:48:00Z">
                  <w:rPr>
                    <w:ins w:id="5523" w:author="Alexander Thomas Frase" w:date="2012-10-31T16:46:00Z"/>
                  </w:rPr>
                </w:rPrChange>
              </w:rPr>
            </w:pPr>
            <w:ins w:id="5524" w:author="Alexander Thomas Frase" w:date="2012-10-31T16:46:00Z">
              <w:r w:rsidRPr="002E6AED">
                <w:rPr>
                  <w:rFonts w:ascii="Courier New" w:hAnsi="Courier New" w:cs="Courier New"/>
                  <w:sz w:val="22"/>
                  <w:rPrChange w:id="5525" w:author="Alexander Thomas Frase" w:date="2012-10-31T16:48:00Z">
                    <w:rPr>
                      <w:rFonts w:eastAsiaTheme="majorEastAsia" w:cstheme="majorBidi"/>
                      <w:b/>
                      <w:bCs/>
                      <w:i/>
                      <w:color w:val="000000" w:themeColor="text1"/>
                    </w:rPr>
                  </w:rPrChange>
                </w:rPr>
                <w:t>rs14</w:t>
              </w:r>
            </w:ins>
          </w:p>
          <w:p w14:paraId="5D092BB4" w14:textId="77777777" w:rsidR="002E6AED" w:rsidRPr="002E6AED" w:rsidRDefault="002E6AED" w:rsidP="002E6AED">
            <w:pPr>
              <w:rPr>
                <w:ins w:id="5526" w:author="Alexander Thomas Frase" w:date="2012-10-31T16:46:00Z"/>
                <w:rFonts w:ascii="Courier New" w:hAnsi="Courier New" w:cs="Courier New"/>
                <w:sz w:val="22"/>
                <w:rPrChange w:id="5527" w:author="Alexander Thomas Frase" w:date="2012-10-31T16:48:00Z">
                  <w:rPr>
                    <w:ins w:id="5528" w:author="Alexander Thomas Frase" w:date="2012-10-31T16:46:00Z"/>
                  </w:rPr>
                </w:rPrChange>
              </w:rPr>
            </w:pPr>
            <w:ins w:id="5529" w:author="Alexander Thomas Frase" w:date="2012-10-31T16:46:00Z">
              <w:r w:rsidRPr="002E6AED">
                <w:rPr>
                  <w:rFonts w:ascii="Courier New" w:hAnsi="Courier New" w:cs="Courier New"/>
                  <w:sz w:val="22"/>
                  <w:rPrChange w:id="5530" w:author="Alexander Thomas Frase" w:date="2012-10-31T16:48:00Z">
                    <w:rPr>
                      <w:rFonts w:eastAsiaTheme="majorEastAsia" w:cstheme="majorBidi"/>
                      <w:b/>
                      <w:bCs/>
                      <w:i/>
                      <w:color w:val="000000" w:themeColor="text1"/>
                    </w:rPr>
                  </w:rPrChange>
                </w:rPr>
                <w:t>rs15</w:t>
              </w:r>
            </w:ins>
          </w:p>
          <w:p w14:paraId="3CDC6088" w14:textId="77777777" w:rsidR="002E6AED" w:rsidRPr="002E6AED" w:rsidRDefault="002E6AED" w:rsidP="002E6AED">
            <w:pPr>
              <w:rPr>
                <w:ins w:id="5531" w:author="Alexander Thomas Frase" w:date="2012-10-31T16:46:00Z"/>
                <w:rFonts w:ascii="Courier New" w:hAnsi="Courier New" w:cs="Courier New"/>
                <w:sz w:val="22"/>
                <w:rPrChange w:id="5532" w:author="Alexander Thomas Frase" w:date="2012-10-31T16:48:00Z">
                  <w:rPr>
                    <w:ins w:id="5533" w:author="Alexander Thomas Frase" w:date="2012-10-31T16:46:00Z"/>
                  </w:rPr>
                </w:rPrChange>
              </w:rPr>
            </w:pPr>
            <w:ins w:id="5534" w:author="Alexander Thomas Frase" w:date="2012-10-31T16:46:00Z">
              <w:r w:rsidRPr="002E6AED">
                <w:rPr>
                  <w:rFonts w:ascii="Courier New" w:hAnsi="Courier New" w:cs="Courier New"/>
                  <w:sz w:val="22"/>
                  <w:rPrChange w:id="5535" w:author="Alexander Thomas Frase" w:date="2012-10-31T16:48:00Z">
                    <w:rPr>
                      <w:rFonts w:eastAsiaTheme="majorEastAsia" w:cstheme="majorBidi"/>
                      <w:b/>
                      <w:bCs/>
                      <w:i/>
                      <w:color w:val="000000" w:themeColor="text1"/>
                    </w:rPr>
                  </w:rPrChange>
                </w:rPr>
                <w:t>rs15</w:t>
              </w:r>
            </w:ins>
          </w:p>
          <w:p w14:paraId="7D6BA175" w14:textId="77777777" w:rsidR="002E6AED" w:rsidRPr="002E6AED" w:rsidRDefault="002E6AED" w:rsidP="002E6AED">
            <w:pPr>
              <w:rPr>
                <w:ins w:id="5536" w:author="Alexander Thomas Frase" w:date="2012-10-31T16:46:00Z"/>
                <w:rFonts w:ascii="Courier New" w:hAnsi="Courier New" w:cs="Courier New"/>
                <w:sz w:val="22"/>
                <w:rPrChange w:id="5537" w:author="Alexander Thomas Frase" w:date="2012-10-31T16:48:00Z">
                  <w:rPr>
                    <w:ins w:id="5538" w:author="Alexander Thomas Frase" w:date="2012-10-31T16:46:00Z"/>
                  </w:rPr>
                </w:rPrChange>
              </w:rPr>
            </w:pPr>
            <w:ins w:id="5539" w:author="Alexander Thomas Frase" w:date="2012-10-31T16:46:00Z">
              <w:r w:rsidRPr="002E6AED">
                <w:rPr>
                  <w:rFonts w:ascii="Courier New" w:hAnsi="Courier New" w:cs="Courier New"/>
                  <w:sz w:val="22"/>
                  <w:rPrChange w:id="5540" w:author="Alexander Thomas Frase" w:date="2012-10-31T16:48:00Z">
                    <w:rPr>
                      <w:rFonts w:eastAsiaTheme="majorEastAsia" w:cstheme="majorBidi"/>
                      <w:b/>
                      <w:bCs/>
                      <w:i/>
                      <w:color w:val="000000" w:themeColor="text1"/>
                    </w:rPr>
                  </w:rPrChange>
                </w:rPr>
                <w:t>rs16</w:t>
              </w:r>
            </w:ins>
          </w:p>
          <w:p w14:paraId="6AC0334A" w14:textId="7E006F18" w:rsidR="002E6AED" w:rsidRPr="002E6AED" w:rsidRDefault="002E6AED" w:rsidP="002E6AED">
            <w:pPr>
              <w:rPr>
                <w:ins w:id="5541" w:author="Alexander Thomas Frase" w:date="2012-10-31T16:46:00Z"/>
                <w:rFonts w:ascii="Courier New" w:hAnsi="Courier New" w:cs="Courier New"/>
                <w:sz w:val="22"/>
                <w:rPrChange w:id="5542" w:author="Alexander Thomas Frase" w:date="2012-10-31T16:48:00Z">
                  <w:rPr>
                    <w:ins w:id="5543" w:author="Alexander Thomas Frase" w:date="2012-10-31T16:46:00Z"/>
                  </w:rPr>
                </w:rPrChange>
              </w:rPr>
            </w:pPr>
            <w:ins w:id="5544" w:author="Alexander Thomas Frase" w:date="2012-10-31T16:46:00Z">
              <w:r w:rsidRPr="002E6AED">
                <w:rPr>
                  <w:rFonts w:ascii="Courier New" w:hAnsi="Courier New" w:cs="Courier New"/>
                  <w:sz w:val="22"/>
                  <w:rPrChange w:id="5545" w:author="Alexander Thomas Frase" w:date="2012-10-31T16:48:00Z">
                    <w:rPr>
                      <w:rFonts w:eastAsiaTheme="majorEastAsia" w:cstheme="majorBidi"/>
                      <w:b/>
                      <w:bCs/>
                      <w:i/>
                      <w:color w:val="000000" w:themeColor="text1"/>
                    </w:rPr>
                  </w:rPrChange>
                </w:rPr>
                <w:t>rs16</w:t>
              </w:r>
            </w:ins>
          </w:p>
        </w:tc>
        <w:tc>
          <w:tcPr>
            <w:tcW w:w="877" w:type="dxa"/>
            <w:tcPrChange w:id="5546" w:author="Alexander Thomas Frase" w:date="2012-10-31T16:48:00Z">
              <w:tcPr>
                <w:tcW w:w="1692" w:type="dxa"/>
              </w:tcPr>
            </w:tcPrChange>
          </w:tcPr>
          <w:p w14:paraId="677C380B" w14:textId="2333020F" w:rsidR="002E6AED" w:rsidRPr="002E6AED" w:rsidRDefault="002E6AED" w:rsidP="002E6AED">
            <w:pPr>
              <w:rPr>
                <w:ins w:id="5547" w:author="Alexander Thomas Frase" w:date="2012-10-31T16:46:00Z"/>
                <w:rFonts w:ascii="Courier New" w:hAnsi="Courier New" w:cs="Courier New"/>
                <w:sz w:val="22"/>
                <w:rPrChange w:id="5548" w:author="Alexander Thomas Frase" w:date="2012-10-31T16:48:00Z">
                  <w:rPr>
                    <w:ins w:id="5549" w:author="Alexander Thomas Frase" w:date="2012-10-31T16:46:00Z"/>
                  </w:rPr>
                </w:rPrChange>
              </w:rPr>
            </w:pPr>
            <w:ins w:id="5550" w:author="Alexander Thomas Frase" w:date="2012-10-31T16:46:00Z">
              <w:r w:rsidRPr="002E6AED">
                <w:rPr>
                  <w:rFonts w:ascii="Courier New" w:hAnsi="Courier New" w:cs="Courier New"/>
                  <w:sz w:val="22"/>
                  <w:rPrChange w:id="5551" w:author="Alexander Thomas Frase" w:date="2012-10-31T16:48:00Z">
                    <w:rPr>
                      <w:rFonts w:eastAsiaTheme="majorEastAsia" w:cstheme="majorBidi"/>
                      <w:b/>
                      <w:bCs/>
                      <w:i/>
                      <w:color w:val="000000" w:themeColor="text1"/>
                    </w:rPr>
                  </w:rPrChange>
                </w:rPr>
                <w:t>gene</w:t>
              </w:r>
            </w:ins>
          </w:p>
          <w:p w14:paraId="0D0EEA5D" w14:textId="77777777" w:rsidR="002E6AED" w:rsidRPr="002E6AED" w:rsidRDefault="002E6AED" w:rsidP="002E6AED">
            <w:pPr>
              <w:rPr>
                <w:ins w:id="5552" w:author="Alexander Thomas Frase" w:date="2012-10-31T16:46:00Z"/>
                <w:rFonts w:ascii="Courier New" w:hAnsi="Courier New" w:cs="Courier New"/>
                <w:sz w:val="22"/>
                <w:rPrChange w:id="5553" w:author="Alexander Thomas Frase" w:date="2012-10-31T16:48:00Z">
                  <w:rPr>
                    <w:ins w:id="5554" w:author="Alexander Thomas Frase" w:date="2012-10-31T16:46:00Z"/>
                  </w:rPr>
                </w:rPrChange>
              </w:rPr>
            </w:pPr>
            <w:ins w:id="5555" w:author="Alexander Thomas Frase" w:date="2012-10-31T16:46:00Z">
              <w:r w:rsidRPr="002E6AED">
                <w:rPr>
                  <w:rFonts w:ascii="Courier New" w:hAnsi="Courier New" w:cs="Courier New"/>
                  <w:sz w:val="22"/>
                  <w:rPrChange w:id="5556" w:author="Alexander Thomas Frase" w:date="2012-10-31T16:48:00Z">
                    <w:rPr>
                      <w:rFonts w:eastAsiaTheme="majorEastAsia" w:cstheme="majorBidi"/>
                      <w:b/>
                      <w:bCs/>
                      <w:i/>
                      <w:color w:val="000000" w:themeColor="text1"/>
                    </w:rPr>
                  </w:rPrChange>
                </w:rPr>
                <w:t>B</w:t>
              </w:r>
            </w:ins>
          </w:p>
          <w:p w14:paraId="3F79A384" w14:textId="77777777" w:rsidR="002E6AED" w:rsidRPr="002E6AED" w:rsidRDefault="002E6AED" w:rsidP="002E6AED">
            <w:pPr>
              <w:rPr>
                <w:ins w:id="5557" w:author="Alexander Thomas Frase" w:date="2012-10-31T16:46:00Z"/>
                <w:rFonts w:ascii="Courier New" w:hAnsi="Courier New" w:cs="Courier New"/>
                <w:sz w:val="22"/>
                <w:rPrChange w:id="5558" w:author="Alexander Thomas Frase" w:date="2012-10-31T16:48:00Z">
                  <w:rPr>
                    <w:ins w:id="5559" w:author="Alexander Thomas Frase" w:date="2012-10-31T16:46:00Z"/>
                  </w:rPr>
                </w:rPrChange>
              </w:rPr>
            </w:pPr>
            <w:ins w:id="5560" w:author="Alexander Thomas Frase" w:date="2012-10-31T16:46:00Z">
              <w:r w:rsidRPr="002E6AED">
                <w:rPr>
                  <w:rFonts w:ascii="Courier New" w:hAnsi="Courier New" w:cs="Courier New"/>
                  <w:sz w:val="22"/>
                  <w:rPrChange w:id="5561" w:author="Alexander Thomas Frase" w:date="2012-10-31T16:48:00Z">
                    <w:rPr>
                      <w:rFonts w:eastAsiaTheme="majorEastAsia" w:cstheme="majorBidi"/>
                      <w:b/>
                      <w:bCs/>
                      <w:i/>
                      <w:color w:val="000000" w:themeColor="text1"/>
                    </w:rPr>
                  </w:rPrChange>
                </w:rPr>
                <w:t>B</w:t>
              </w:r>
            </w:ins>
          </w:p>
          <w:p w14:paraId="45456FF1" w14:textId="77777777" w:rsidR="002E6AED" w:rsidRPr="002E6AED" w:rsidRDefault="002E6AED" w:rsidP="002E6AED">
            <w:pPr>
              <w:rPr>
                <w:ins w:id="5562" w:author="Alexander Thomas Frase" w:date="2012-10-31T16:46:00Z"/>
                <w:rFonts w:ascii="Courier New" w:hAnsi="Courier New" w:cs="Courier New"/>
                <w:sz w:val="22"/>
                <w:rPrChange w:id="5563" w:author="Alexander Thomas Frase" w:date="2012-10-31T16:48:00Z">
                  <w:rPr>
                    <w:ins w:id="5564" w:author="Alexander Thomas Frase" w:date="2012-10-31T16:46:00Z"/>
                  </w:rPr>
                </w:rPrChange>
              </w:rPr>
            </w:pPr>
            <w:ins w:id="5565" w:author="Alexander Thomas Frase" w:date="2012-10-31T16:46:00Z">
              <w:r w:rsidRPr="002E6AED">
                <w:rPr>
                  <w:rFonts w:ascii="Courier New" w:hAnsi="Courier New" w:cs="Courier New"/>
                  <w:sz w:val="22"/>
                  <w:rPrChange w:id="5566" w:author="Alexander Thomas Frase" w:date="2012-10-31T16:48:00Z">
                    <w:rPr>
                      <w:rFonts w:eastAsiaTheme="majorEastAsia" w:cstheme="majorBidi"/>
                      <w:b/>
                      <w:bCs/>
                      <w:i/>
                      <w:color w:val="000000" w:themeColor="text1"/>
                    </w:rPr>
                  </w:rPrChange>
                </w:rPr>
                <w:t>C</w:t>
              </w:r>
            </w:ins>
          </w:p>
          <w:p w14:paraId="3B555311" w14:textId="77777777" w:rsidR="002E6AED" w:rsidRPr="002E6AED" w:rsidRDefault="002E6AED" w:rsidP="002E6AED">
            <w:pPr>
              <w:rPr>
                <w:ins w:id="5567" w:author="Alexander Thomas Frase" w:date="2012-10-31T16:46:00Z"/>
                <w:rFonts w:ascii="Courier New" w:hAnsi="Courier New" w:cs="Courier New"/>
                <w:sz w:val="22"/>
                <w:rPrChange w:id="5568" w:author="Alexander Thomas Frase" w:date="2012-10-31T16:48:00Z">
                  <w:rPr>
                    <w:ins w:id="5569" w:author="Alexander Thomas Frase" w:date="2012-10-31T16:46:00Z"/>
                  </w:rPr>
                </w:rPrChange>
              </w:rPr>
            </w:pPr>
            <w:ins w:id="5570" w:author="Alexander Thomas Frase" w:date="2012-10-31T16:46:00Z">
              <w:r w:rsidRPr="002E6AED">
                <w:rPr>
                  <w:rFonts w:ascii="Courier New" w:hAnsi="Courier New" w:cs="Courier New"/>
                  <w:sz w:val="22"/>
                  <w:rPrChange w:id="5571" w:author="Alexander Thomas Frase" w:date="2012-10-31T16:48:00Z">
                    <w:rPr>
                      <w:rFonts w:eastAsiaTheme="majorEastAsia" w:cstheme="majorBidi"/>
                      <w:b/>
                      <w:bCs/>
                      <w:i/>
                      <w:color w:val="000000" w:themeColor="text1"/>
                    </w:rPr>
                  </w:rPrChange>
                </w:rPr>
                <w:t>C</w:t>
              </w:r>
            </w:ins>
          </w:p>
          <w:p w14:paraId="6A7C9B89" w14:textId="426CB276" w:rsidR="002E6AED" w:rsidRPr="002E6AED" w:rsidRDefault="002E6AED" w:rsidP="002E6AED">
            <w:pPr>
              <w:rPr>
                <w:ins w:id="5572" w:author="Alexander Thomas Frase" w:date="2012-10-31T16:46:00Z"/>
                <w:rFonts w:ascii="Courier New" w:hAnsi="Courier New" w:cs="Courier New"/>
                <w:sz w:val="22"/>
                <w:rPrChange w:id="5573" w:author="Alexander Thomas Frase" w:date="2012-10-31T16:48:00Z">
                  <w:rPr>
                    <w:ins w:id="5574" w:author="Alexander Thomas Frase" w:date="2012-10-31T16:46:00Z"/>
                  </w:rPr>
                </w:rPrChange>
              </w:rPr>
            </w:pPr>
            <w:ins w:id="5575" w:author="Alexander Thomas Frase" w:date="2012-10-31T16:46:00Z">
              <w:r w:rsidRPr="002E6AED">
                <w:rPr>
                  <w:rFonts w:ascii="Courier New" w:hAnsi="Courier New" w:cs="Courier New"/>
                  <w:sz w:val="22"/>
                  <w:rPrChange w:id="5576" w:author="Alexander Thomas Frase" w:date="2012-10-31T16:48:00Z">
                    <w:rPr>
                      <w:rFonts w:eastAsiaTheme="majorEastAsia" w:cstheme="majorBidi"/>
                      <w:b/>
                      <w:bCs/>
                      <w:i/>
                      <w:color w:val="000000" w:themeColor="text1"/>
                    </w:rPr>
                  </w:rPrChange>
                </w:rPr>
                <w:t>D</w:t>
              </w:r>
            </w:ins>
          </w:p>
        </w:tc>
        <w:tc>
          <w:tcPr>
            <w:tcW w:w="745" w:type="dxa"/>
            <w:tcPrChange w:id="5577" w:author="Alexander Thomas Frase" w:date="2012-10-31T16:48:00Z">
              <w:tcPr>
                <w:tcW w:w="1692" w:type="dxa"/>
              </w:tcPr>
            </w:tcPrChange>
          </w:tcPr>
          <w:p w14:paraId="03FE6287" w14:textId="61A37C67" w:rsidR="002E6AED" w:rsidRPr="002E6AED" w:rsidRDefault="002E6AED" w:rsidP="002E6AED">
            <w:pPr>
              <w:rPr>
                <w:ins w:id="5578" w:author="Alexander Thomas Frase" w:date="2012-10-31T16:46:00Z"/>
                <w:rFonts w:ascii="Courier New" w:hAnsi="Courier New" w:cs="Courier New"/>
                <w:sz w:val="22"/>
                <w:rPrChange w:id="5579" w:author="Alexander Thomas Frase" w:date="2012-10-31T16:48:00Z">
                  <w:rPr>
                    <w:ins w:id="5580" w:author="Alexander Thomas Frase" w:date="2012-10-31T16:46:00Z"/>
                  </w:rPr>
                </w:rPrChange>
              </w:rPr>
            </w:pPr>
            <w:proofErr w:type="spellStart"/>
            <w:ins w:id="5581" w:author="Alexander Thomas Frase" w:date="2012-10-31T16:46:00Z">
              <w:r w:rsidRPr="002E6AED">
                <w:rPr>
                  <w:rFonts w:ascii="Courier New" w:hAnsi="Courier New" w:cs="Courier New"/>
                  <w:sz w:val="22"/>
                  <w:rPrChange w:id="5582" w:author="Alexander Thomas Frase" w:date="2012-10-31T16:48:00Z">
                    <w:rPr>
                      <w:rFonts w:eastAsiaTheme="majorEastAsia" w:cstheme="majorBidi"/>
                      <w:b/>
                      <w:bCs/>
                      <w:i/>
                      <w:color w:val="000000" w:themeColor="text1"/>
                    </w:rPr>
                  </w:rPrChange>
                </w:rPr>
                <w:t>chr</w:t>
              </w:r>
              <w:proofErr w:type="spellEnd"/>
            </w:ins>
          </w:p>
          <w:p w14:paraId="7125AC89" w14:textId="77777777" w:rsidR="002E6AED" w:rsidRPr="002E6AED" w:rsidRDefault="002E6AED" w:rsidP="002E6AED">
            <w:pPr>
              <w:rPr>
                <w:ins w:id="5583" w:author="Alexander Thomas Frase" w:date="2012-10-31T16:46:00Z"/>
                <w:rFonts w:ascii="Courier New" w:hAnsi="Courier New" w:cs="Courier New"/>
                <w:sz w:val="22"/>
                <w:rPrChange w:id="5584" w:author="Alexander Thomas Frase" w:date="2012-10-31T16:48:00Z">
                  <w:rPr>
                    <w:ins w:id="5585" w:author="Alexander Thomas Frase" w:date="2012-10-31T16:46:00Z"/>
                  </w:rPr>
                </w:rPrChange>
              </w:rPr>
            </w:pPr>
            <w:ins w:id="5586" w:author="Alexander Thomas Frase" w:date="2012-10-31T16:46:00Z">
              <w:r w:rsidRPr="002E6AED">
                <w:rPr>
                  <w:rFonts w:ascii="Courier New" w:hAnsi="Courier New" w:cs="Courier New"/>
                  <w:sz w:val="22"/>
                  <w:rPrChange w:id="5587" w:author="Alexander Thomas Frase" w:date="2012-10-31T16:48:00Z">
                    <w:rPr>
                      <w:rFonts w:eastAsiaTheme="majorEastAsia" w:cstheme="majorBidi"/>
                      <w:b/>
                      <w:bCs/>
                      <w:i/>
                      <w:color w:val="000000" w:themeColor="text1"/>
                    </w:rPr>
                  </w:rPrChange>
                </w:rPr>
                <w:t>1</w:t>
              </w:r>
            </w:ins>
          </w:p>
          <w:p w14:paraId="40B4F14C" w14:textId="77777777" w:rsidR="002E6AED" w:rsidRPr="002E6AED" w:rsidRDefault="002E6AED" w:rsidP="002E6AED">
            <w:pPr>
              <w:rPr>
                <w:ins w:id="5588" w:author="Alexander Thomas Frase" w:date="2012-10-31T16:47:00Z"/>
                <w:rFonts w:ascii="Courier New" w:hAnsi="Courier New" w:cs="Courier New"/>
                <w:sz w:val="22"/>
                <w:rPrChange w:id="5589" w:author="Alexander Thomas Frase" w:date="2012-10-31T16:48:00Z">
                  <w:rPr>
                    <w:ins w:id="5590" w:author="Alexander Thomas Frase" w:date="2012-10-31T16:47:00Z"/>
                  </w:rPr>
                </w:rPrChange>
              </w:rPr>
            </w:pPr>
            <w:ins w:id="5591" w:author="Alexander Thomas Frase" w:date="2012-10-31T16:47:00Z">
              <w:r w:rsidRPr="002E6AED">
                <w:rPr>
                  <w:rFonts w:ascii="Courier New" w:hAnsi="Courier New" w:cs="Courier New"/>
                  <w:sz w:val="22"/>
                  <w:rPrChange w:id="5592" w:author="Alexander Thomas Frase" w:date="2012-10-31T16:48:00Z">
                    <w:rPr>
                      <w:rFonts w:eastAsiaTheme="majorEastAsia" w:cstheme="majorBidi"/>
                      <w:b/>
                      <w:bCs/>
                      <w:i/>
                      <w:color w:val="000000" w:themeColor="text1"/>
                    </w:rPr>
                  </w:rPrChange>
                </w:rPr>
                <w:t>1</w:t>
              </w:r>
            </w:ins>
          </w:p>
          <w:p w14:paraId="1477B494" w14:textId="77777777" w:rsidR="002E6AED" w:rsidRPr="002E6AED" w:rsidRDefault="002E6AED" w:rsidP="002E6AED">
            <w:pPr>
              <w:rPr>
                <w:ins w:id="5593" w:author="Alexander Thomas Frase" w:date="2012-10-31T16:47:00Z"/>
                <w:rFonts w:ascii="Courier New" w:hAnsi="Courier New" w:cs="Courier New"/>
                <w:sz w:val="22"/>
                <w:rPrChange w:id="5594" w:author="Alexander Thomas Frase" w:date="2012-10-31T16:48:00Z">
                  <w:rPr>
                    <w:ins w:id="5595" w:author="Alexander Thomas Frase" w:date="2012-10-31T16:47:00Z"/>
                  </w:rPr>
                </w:rPrChange>
              </w:rPr>
            </w:pPr>
            <w:ins w:id="5596" w:author="Alexander Thomas Frase" w:date="2012-10-31T16:47:00Z">
              <w:r w:rsidRPr="002E6AED">
                <w:rPr>
                  <w:rFonts w:ascii="Courier New" w:hAnsi="Courier New" w:cs="Courier New"/>
                  <w:sz w:val="22"/>
                  <w:rPrChange w:id="5597" w:author="Alexander Thomas Frase" w:date="2012-10-31T16:48:00Z">
                    <w:rPr>
                      <w:rFonts w:eastAsiaTheme="majorEastAsia" w:cstheme="majorBidi"/>
                      <w:b/>
                      <w:bCs/>
                      <w:i/>
                      <w:color w:val="000000" w:themeColor="text1"/>
                    </w:rPr>
                  </w:rPrChange>
                </w:rPr>
                <w:t>1</w:t>
              </w:r>
            </w:ins>
          </w:p>
          <w:p w14:paraId="306AED69" w14:textId="77777777" w:rsidR="002E6AED" w:rsidRPr="002E6AED" w:rsidRDefault="002E6AED" w:rsidP="002E6AED">
            <w:pPr>
              <w:rPr>
                <w:ins w:id="5598" w:author="Alexander Thomas Frase" w:date="2012-10-31T16:47:00Z"/>
                <w:rFonts w:ascii="Courier New" w:hAnsi="Courier New" w:cs="Courier New"/>
                <w:sz w:val="22"/>
                <w:rPrChange w:id="5599" w:author="Alexander Thomas Frase" w:date="2012-10-31T16:48:00Z">
                  <w:rPr>
                    <w:ins w:id="5600" w:author="Alexander Thomas Frase" w:date="2012-10-31T16:47:00Z"/>
                  </w:rPr>
                </w:rPrChange>
              </w:rPr>
            </w:pPr>
            <w:ins w:id="5601" w:author="Alexander Thomas Frase" w:date="2012-10-31T16:47:00Z">
              <w:r w:rsidRPr="002E6AED">
                <w:rPr>
                  <w:rFonts w:ascii="Courier New" w:hAnsi="Courier New" w:cs="Courier New"/>
                  <w:sz w:val="22"/>
                  <w:rPrChange w:id="5602" w:author="Alexander Thomas Frase" w:date="2012-10-31T16:48:00Z">
                    <w:rPr>
                      <w:rFonts w:eastAsiaTheme="majorEastAsia" w:cstheme="majorBidi"/>
                      <w:b/>
                      <w:bCs/>
                      <w:i/>
                      <w:color w:val="000000" w:themeColor="text1"/>
                    </w:rPr>
                  </w:rPrChange>
                </w:rPr>
                <w:t>1</w:t>
              </w:r>
            </w:ins>
          </w:p>
          <w:p w14:paraId="4967C810" w14:textId="2A84B78F" w:rsidR="002E6AED" w:rsidRPr="002E6AED" w:rsidRDefault="002E6AED" w:rsidP="002E6AED">
            <w:pPr>
              <w:rPr>
                <w:ins w:id="5603" w:author="Alexander Thomas Frase" w:date="2012-10-31T16:46:00Z"/>
                <w:rFonts w:ascii="Courier New" w:hAnsi="Courier New" w:cs="Courier New"/>
                <w:sz w:val="22"/>
                <w:rPrChange w:id="5604" w:author="Alexander Thomas Frase" w:date="2012-10-31T16:48:00Z">
                  <w:rPr>
                    <w:ins w:id="5605" w:author="Alexander Thomas Frase" w:date="2012-10-31T16:46:00Z"/>
                  </w:rPr>
                </w:rPrChange>
              </w:rPr>
            </w:pPr>
            <w:ins w:id="5606" w:author="Alexander Thomas Frase" w:date="2012-10-31T16:47:00Z">
              <w:r w:rsidRPr="002E6AED">
                <w:rPr>
                  <w:rFonts w:ascii="Courier New" w:hAnsi="Courier New" w:cs="Courier New"/>
                  <w:sz w:val="22"/>
                  <w:rPrChange w:id="5607" w:author="Alexander Thomas Frase" w:date="2012-10-31T16:48:00Z">
                    <w:rPr>
                      <w:rFonts w:eastAsiaTheme="majorEastAsia" w:cstheme="majorBidi"/>
                      <w:b/>
                      <w:bCs/>
                      <w:i/>
                      <w:color w:val="000000" w:themeColor="text1"/>
                    </w:rPr>
                  </w:rPrChange>
                </w:rPr>
                <w:t>1</w:t>
              </w:r>
            </w:ins>
          </w:p>
        </w:tc>
        <w:tc>
          <w:tcPr>
            <w:tcW w:w="1141" w:type="dxa"/>
            <w:tcPrChange w:id="5608" w:author="Alexander Thomas Frase" w:date="2012-10-31T16:48:00Z">
              <w:tcPr>
                <w:tcW w:w="1692" w:type="dxa"/>
              </w:tcPr>
            </w:tcPrChange>
          </w:tcPr>
          <w:p w14:paraId="2C9B18A4" w14:textId="605B87ED" w:rsidR="002E6AED" w:rsidRPr="002E6AED" w:rsidRDefault="002E6AED" w:rsidP="002E6AED">
            <w:pPr>
              <w:rPr>
                <w:ins w:id="5609" w:author="Alexander Thomas Frase" w:date="2012-10-31T16:47:00Z"/>
                <w:rFonts w:ascii="Courier New" w:hAnsi="Courier New" w:cs="Courier New"/>
                <w:sz w:val="22"/>
                <w:rPrChange w:id="5610" w:author="Alexander Thomas Frase" w:date="2012-10-31T16:48:00Z">
                  <w:rPr>
                    <w:ins w:id="5611" w:author="Alexander Thomas Frase" w:date="2012-10-31T16:47:00Z"/>
                  </w:rPr>
                </w:rPrChange>
              </w:rPr>
            </w:pPr>
            <w:ins w:id="5612" w:author="Alexander Thomas Frase" w:date="2012-10-31T16:47:00Z">
              <w:r w:rsidRPr="002E6AED">
                <w:rPr>
                  <w:rFonts w:ascii="Courier New" w:hAnsi="Courier New" w:cs="Courier New"/>
                  <w:sz w:val="22"/>
                  <w:rPrChange w:id="5613" w:author="Alexander Thomas Frase" w:date="2012-10-31T16:48:00Z">
                    <w:rPr>
                      <w:rFonts w:eastAsiaTheme="majorEastAsia" w:cstheme="majorBidi"/>
                      <w:b/>
                      <w:bCs/>
                      <w:i/>
                      <w:color w:val="000000" w:themeColor="text1"/>
                    </w:rPr>
                  </w:rPrChange>
                </w:rPr>
                <w:t>region</w:t>
              </w:r>
            </w:ins>
          </w:p>
          <w:p w14:paraId="734ACAAC" w14:textId="77777777" w:rsidR="002E6AED" w:rsidRPr="002E6AED" w:rsidRDefault="002E6AED" w:rsidP="002E6AED">
            <w:pPr>
              <w:rPr>
                <w:ins w:id="5614" w:author="Alexander Thomas Frase" w:date="2012-10-31T16:47:00Z"/>
                <w:rFonts w:ascii="Courier New" w:hAnsi="Courier New" w:cs="Courier New"/>
                <w:sz w:val="22"/>
                <w:rPrChange w:id="5615" w:author="Alexander Thomas Frase" w:date="2012-10-31T16:48:00Z">
                  <w:rPr>
                    <w:ins w:id="5616" w:author="Alexander Thomas Frase" w:date="2012-10-31T16:47:00Z"/>
                  </w:rPr>
                </w:rPrChange>
              </w:rPr>
            </w:pPr>
            <w:ins w:id="5617" w:author="Alexander Thomas Frase" w:date="2012-10-31T16:47:00Z">
              <w:r w:rsidRPr="002E6AED">
                <w:rPr>
                  <w:rFonts w:ascii="Courier New" w:hAnsi="Courier New" w:cs="Courier New"/>
                  <w:sz w:val="22"/>
                  <w:rPrChange w:id="5618" w:author="Alexander Thomas Frase" w:date="2012-10-31T16:48:00Z">
                    <w:rPr>
                      <w:rFonts w:eastAsiaTheme="majorEastAsia" w:cstheme="majorBidi"/>
                      <w:b/>
                      <w:bCs/>
                      <w:i/>
                      <w:color w:val="000000" w:themeColor="text1"/>
                    </w:rPr>
                  </w:rPrChange>
                </w:rPr>
                <w:t>B</w:t>
              </w:r>
            </w:ins>
          </w:p>
          <w:p w14:paraId="2D0B7338" w14:textId="77777777" w:rsidR="002E6AED" w:rsidRPr="002E6AED" w:rsidRDefault="002E6AED" w:rsidP="002E6AED">
            <w:pPr>
              <w:rPr>
                <w:ins w:id="5619" w:author="Alexander Thomas Frase" w:date="2012-10-31T16:47:00Z"/>
                <w:rFonts w:ascii="Courier New" w:hAnsi="Courier New" w:cs="Courier New"/>
                <w:sz w:val="22"/>
                <w:rPrChange w:id="5620" w:author="Alexander Thomas Frase" w:date="2012-10-31T16:48:00Z">
                  <w:rPr>
                    <w:ins w:id="5621" w:author="Alexander Thomas Frase" w:date="2012-10-31T16:47:00Z"/>
                  </w:rPr>
                </w:rPrChange>
              </w:rPr>
            </w:pPr>
            <w:ins w:id="5622" w:author="Alexander Thomas Frase" w:date="2012-10-31T16:47:00Z">
              <w:r w:rsidRPr="002E6AED">
                <w:rPr>
                  <w:rFonts w:ascii="Courier New" w:hAnsi="Courier New" w:cs="Courier New"/>
                  <w:sz w:val="22"/>
                  <w:rPrChange w:id="5623" w:author="Alexander Thomas Frase" w:date="2012-10-31T16:48:00Z">
                    <w:rPr>
                      <w:rFonts w:eastAsiaTheme="majorEastAsia" w:cstheme="majorBidi"/>
                      <w:b/>
                      <w:bCs/>
                      <w:i/>
                      <w:color w:val="000000" w:themeColor="text1"/>
                    </w:rPr>
                  </w:rPrChange>
                </w:rPr>
                <w:t>B</w:t>
              </w:r>
            </w:ins>
          </w:p>
          <w:p w14:paraId="70DC8B87" w14:textId="77777777" w:rsidR="002E6AED" w:rsidRPr="002E6AED" w:rsidRDefault="002E6AED" w:rsidP="002E6AED">
            <w:pPr>
              <w:rPr>
                <w:ins w:id="5624" w:author="Alexander Thomas Frase" w:date="2012-10-31T16:47:00Z"/>
                <w:rFonts w:ascii="Courier New" w:hAnsi="Courier New" w:cs="Courier New"/>
                <w:sz w:val="22"/>
                <w:rPrChange w:id="5625" w:author="Alexander Thomas Frase" w:date="2012-10-31T16:48:00Z">
                  <w:rPr>
                    <w:ins w:id="5626" w:author="Alexander Thomas Frase" w:date="2012-10-31T16:47:00Z"/>
                  </w:rPr>
                </w:rPrChange>
              </w:rPr>
            </w:pPr>
            <w:ins w:id="5627" w:author="Alexander Thomas Frase" w:date="2012-10-31T16:47:00Z">
              <w:r w:rsidRPr="002E6AED">
                <w:rPr>
                  <w:rFonts w:ascii="Courier New" w:hAnsi="Courier New" w:cs="Courier New"/>
                  <w:sz w:val="22"/>
                  <w:rPrChange w:id="5628" w:author="Alexander Thomas Frase" w:date="2012-10-31T16:48:00Z">
                    <w:rPr>
                      <w:rFonts w:eastAsiaTheme="majorEastAsia" w:cstheme="majorBidi"/>
                      <w:b/>
                      <w:bCs/>
                      <w:i/>
                      <w:color w:val="000000" w:themeColor="text1"/>
                    </w:rPr>
                  </w:rPrChange>
                </w:rPr>
                <w:t>C</w:t>
              </w:r>
            </w:ins>
          </w:p>
          <w:p w14:paraId="60A8E1D0" w14:textId="77777777" w:rsidR="002E6AED" w:rsidRPr="002E6AED" w:rsidRDefault="002E6AED" w:rsidP="002E6AED">
            <w:pPr>
              <w:rPr>
                <w:ins w:id="5629" w:author="Alexander Thomas Frase" w:date="2012-10-31T16:47:00Z"/>
                <w:rFonts w:ascii="Courier New" w:hAnsi="Courier New" w:cs="Courier New"/>
                <w:sz w:val="22"/>
                <w:rPrChange w:id="5630" w:author="Alexander Thomas Frase" w:date="2012-10-31T16:48:00Z">
                  <w:rPr>
                    <w:ins w:id="5631" w:author="Alexander Thomas Frase" w:date="2012-10-31T16:47:00Z"/>
                  </w:rPr>
                </w:rPrChange>
              </w:rPr>
            </w:pPr>
            <w:ins w:id="5632" w:author="Alexander Thomas Frase" w:date="2012-10-31T16:47:00Z">
              <w:r w:rsidRPr="002E6AED">
                <w:rPr>
                  <w:rFonts w:ascii="Courier New" w:hAnsi="Courier New" w:cs="Courier New"/>
                  <w:sz w:val="22"/>
                  <w:rPrChange w:id="5633" w:author="Alexander Thomas Frase" w:date="2012-10-31T16:48:00Z">
                    <w:rPr>
                      <w:rFonts w:eastAsiaTheme="majorEastAsia" w:cstheme="majorBidi"/>
                      <w:b/>
                      <w:bCs/>
                      <w:i/>
                      <w:color w:val="000000" w:themeColor="text1"/>
                    </w:rPr>
                  </w:rPrChange>
                </w:rPr>
                <w:t>C</w:t>
              </w:r>
            </w:ins>
          </w:p>
          <w:p w14:paraId="2D72D9DE" w14:textId="3386E903" w:rsidR="002E6AED" w:rsidRPr="002E6AED" w:rsidRDefault="002E6AED" w:rsidP="002E6AED">
            <w:pPr>
              <w:rPr>
                <w:ins w:id="5634" w:author="Alexander Thomas Frase" w:date="2012-10-31T16:46:00Z"/>
                <w:rFonts w:ascii="Courier New" w:hAnsi="Courier New" w:cs="Courier New"/>
                <w:sz w:val="22"/>
                <w:rPrChange w:id="5635" w:author="Alexander Thomas Frase" w:date="2012-10-31T16:48:00Z">
                  <w:rPr>
                    <w:ins w:id="5636" w:author="Alexander Thomas Frase" w:date="2012-10-31T16:46:00Z"/>
                  </w:rPr>
                </w:rPrChange>
              </w:rPr>
            </w:pPr>
            <w:ins w:id="5637" w:author="Alexander Thomas Frase" w:date="2012-10-31T16:47:00Z">
              <w:r w:rsidRPr="002E6AED">
                <w:rPr>
                  <w:rFonts w:ascii="Courier New" w:hAnsi="Courier New" w:cs="Courier New"/>
                  <w:sz w:val="22"/>
                  <w:rPrChange w:id="5638" w:author="Alexander Thomas Frase" w:date="2012-10-31T16:48:00Z">
                    <w:rPr>
                      <w:rFonts w:eastAsiaTheme="majorEastAsia" w:cstheme="majorBidi"/>
                      <w:b/>
                      <w:bCs/>
                      <w:i/>
                      <w:color w:val="000000" w:themeColor="text1"/>
                    </w:rPr>
                  </w:rPrChange>
                </w:rPr>
                <w:t>D</w:t>
              </w:r>
            </w:ins>
          </w:p>
        </w:tc>
        <w:tc>
          <w:tcPr>
            <w:tcW w:w="1009" w:type="dxa"/>
            <w:tcPrChange w:id="5639" w:author="Alexander Thomas Frase" w:date="2012-10-31T16:48:00Z">
              <w:tcPr>
                <w:tcW w:w="1692" w:type="dxa"/>
              </w:tcPr>
            </w:tcPrChange>
          </w:tcPr>
          <w:p w14:paraId="77C69B39" w14:textId="62313468" w:rsidR="002E6AED" w:rsidRPr="002E6AED" w:rsidRDefault="002E6AED" w:rsidP="002E6AED">
            <w:pPr>
              <w:rPr>
                <w:ins w:id="5640" w:author="Alexander Thomas Frase" w:date="2012-10-31T16:47:00Z"/>
                <w:rFonts w:ascii="Courier New" w:hAnsi="Courier New" w:cs="Courier New"/>
                <w:sz w:val="22"/>
                <w:rPrChange w:id="5641" w:author="Alexander Thomas Frase" w:date="2012-10-31T16:48:00Z">
                  <w:rPr>
                    <w:ins w:id="5642" w:author="Alexander Thomas Frase" w:date="2012-10-31T16:47:00Z"/>
                  </w:rPr>
                </w:rPrChange>
              </w:rPr>
            </w:pPr>
            <w:ins w:id="5643" w:author="Alexander Thomas Frase" w:date="2012-10-31T16:47:00Z">
              <w:r w:rsidRPr="002E6AED">
                <w:rPr>
                  <w:rFonts w:ascii="Courier New" w:hAnsi="Courier New" w:cs="Courier New"/>
                  <w:sz w:val="22"/>
                  <w:rPrChange w:id="5644" w:author="Alexander Thomas Frase" w:date="2012-10-31T16:48:00Z">
                    <w:rPr>
                      <w:rFonts w:eastAsiaTheme="majorEastAsia" w:cstheme="majorBidi"/>
                      <w:b/>
                      <w:bCs/>
                      <w:i/>
                      <w:color w:val="000000" w:themeColor="text1"/>
                    </w:rPr>
                  </w:rPrChange>
                </w:rPr>
                <w:t>start</w:t>
              </w:r>
            </w:ins>
          </w:p>
          <w:p w14:paraId="034E757E" w14:textId="77777777" w:rsidR="002E6AED" w:rsidRPr="002E6AED" w:rsidRDefault="002E6AED" w:rsidP="002E6AED">
            <w:pPr>
              <w:rPr>
                <w:ins w:id="5645" w:author="Alexander Thomas Frase" w:date="2012-10-31T16:47:00Z"/>
                <w:rFonts w:ascii="Courier New" w:hAnsi="Courier New" w:cs="Courier New"/>
                <w:sz w:val="22"/>
                <w:rPrChange w:id="5646" w:author="Alexander Thomas Frase" w:date="2012-10-31T16:48:00Z">
                  <w:rPr>
                    <w:ins w:id="5647" w:author="Alexander Thomas Frase" w:date="2012-10-31T16:47:00Z"/>
                  </w:rPr>
                </w:rPrChange>
              </w:rPr>
            </w:pPr>
            <w:ins w:id="5648" w:author="Alexander Thomas Frase" w:date="2012-10-31T16:47:00Z">
              <w:r w:rsidRPr="002E6AED">
                <w:rPr>
                  <w:rFonts w:ascii="Courier New" w:hAnsi="Courier New" w:cs="Courier New"/>
                  <w:sz w:val="22"/>
                  <w:rPrChange w:id="5649" w:author="Alexander Thomas Frase" w:date="2012-10-31T16:48:00Z">
                    <w:rPr>
                      <w:rFonts w:eastAsiaTheme="majorEastAsia" w:cstheme="majorBidi"/>
                      <w:b/>
                      <w:bCs/>
                      <w:i/>
                      <w:color w:val="000000" w:themeColor="text1"/>
                    </w:rPr>
                  </w:rPrChange>
                </w:rPr>
                <w:t>28</w:t>
              </w:r>
            </w:ins>
          </w:p>
          <w:p w14:paraId="7D03FD2F" w14:textId="77777777" w:rsidR="002E6AED" w:rsidRPr="002E6AED" w:rsidRDefault="002E6AED" w:rsidP="002E6AED">
            <w:pPr>
              <w:rPr>
                <w:ins w:id="5650" w:author="Alexander Thomas Frase" w:date="2012-10-31T16:47:00Z"/>
                <w:rFonts w:ascii="Courier New" w:hAnsi="Courier New" w:cs="Courier New"/>
                <w:sz w:val="22"/>
                <w:rPrChange w:id="5651" w:author="Alexander Thomas Frase" w:date="2012-10-31T16:48:00Z">
                  <w:rPr>
                    <w:ins w:id="5652" w:author="Alexander Thomas Frase" w:date="2012-10-31T16:47:00Z"/>
                  </w:rPr>
                </w:rPrChange>
              </w:rPr>
            </w:pPr>
            <w:ins w:id="5653" w:author="Alexander Thomas Frase" w:date="2012-10-31T16:47:00Z">
              <w:r w:rsidRPr="002E6AED">
                <w:rPr>
                  <w:rFonts w:ascii="Courier New" w:hAnsi="Courier New" w:cs="Courier New"/>
                  <w:sz w:val="22"/>
                  <w:rPrChange w:id="5654" w:author="Alexander Thomas Frase" w:date="2012-10-31T16:48:00Z">
                    <w:rPr>
                      <w:rFonts w:eastAsiaTheme="majorEastAsia" w:cstheme="majorBidi"/>
                      <w:b/>
                      <w:bCs/>
                      <w:i/>
                      <w:color w:val="000000" w:themeColor="text1"/>
                    </w:rPr>
                  </w:rPrChange>
                </w:rPr>
                <w:t>28</w:t>
              </w:r>
            </w:ins>
          </w:p>
          <w:p w14:paraId="1B4D5530" w14:textId="77777777" w:rsidR="002E6AED" w:rsidRPr="002E6AED" w:rsidRDefault="002E6AED" w:rsidP="002E6AED">
            <w:pPr>
              <w:rPr>
                <w:ins w:id="5655" w:author="Alexander Thomas Frase" w:date="2012-10-31T16:47:00Z"/>
                <w:rFonts w:ascii="Courier New" w:hAnsi="Courier New" w:cs="Courier New"/>
                <w:sz w:val="22"/>
                <w:rPrChange w:id="5656" w:author="Alexander Thomas Frase" w:date="2012-10-31T16:48:00Z">
                  <w:rPr>
                    <w:ins w:id="5657" w:author="Alexander Thomas Frase" w:date="2012-10-31T16:47:00Z"/>
                  </w:rPr>
                </w:rPrChange>
              </w:rPr>
            </w:pPr>
            <w:ins w:id="5658" w:author="Alexander Thomas Frase" w:date="2012-10-31T16:47:00Z">
              <w:r w:rsidRPr="002E6AED">
                <w:rPr>
                  <w:rFonts w:ascii="Courier New" w:hAnsi="Courier New" w:cs="Courier New"/>
                  <w:sz w:val="22"/>
                  <w:rPrChange w:id="5659" w:author="Alexander Thomas Frase" w:date="2012-10-31T16:48:00Z">
                    <w:rPr>
                      <w:rFonts w:eastAsiaTheme="majorEastAsia" w:cstheme="majorBidi"/>
                      <w:b/>
                      <w:bCs/>
                      <w:i/>
                      <w:color w:val="000000" w:themeColor="text1"/>
                    </w:rPr>
                  </w:rPrChange>
                </w:rPr>
                <w:t>54</w:t>
              </w:r>
            </w:ins>
          </w:p>
          <w:p w14:paraId="39859C39" w14:textId="77777777" w:rsidR="002E6AED" w:rsidRPr="002E6AED" w:rsidRDefault="002E6AED" w:rsidP="002E6AED">
            <w:pPr>
              <w:rPr>
                <w:ins w:id="5660" w:author="Alexander Thomas Frase" w:date="2012-10-31T16:47:00Z"/>
                <w:rFonts w:ascii="Courier New" w:hAnsi="Courier New" w:cs="Courier New"/>
                <w:sz w:val="22"/>
                <w:rPrChange w:id="5661" w:author="Alexander Thomas Frase" w:date="2012-10-31T16:48:00Z">
                  <w:rPr>
                    <w:ins w:id="5662" w:author="Alexander Thomas Frase" w:date="2012-10-31T16:47:00Z"/>
                  </w:rPr>
                </w:rPrChange>
              </w:rPr>
            </w:pPr>
            <w:ins w:id="5663" w:author="Alexander Thomas Frase" w:date="2012-10-31T16:47:00Z">
              <w:r w:rsidRPr="002E6AED">
                <w:rPr>
                  <w:rFonts w:ascii="Courier New" w:hAnsi="Courier New" w:cs="Courier New"/>
                  <w:sz w:val="22"/>
                  <w:rPrChange w:id="5664" w:author="Alexander Thomas Frase" w:date="2012-10-31T16:48:00Z">
                    <w:rPr>
                      <w:rFonts w:eastAsiaTheme="majorEastAsia" w:cstheme="majorBidi"/>
                      <w:b/>
                      <w:bCs/>
                      <w:i/>
                      <w:color w:val="000000" w:themeColor="text1"/>
                    </w:rPr>
                  </w:rPrChange>
                </w:rPr>
                <w:t>54</w:t>
              </w:r>
            </w:ins>
          </w:p>
          <w:p w14:paraId="2A1CDB23" w14:textId="1621FAD1" w:rsidR="002E6AED" w:rsidRPr="002E6AED" w:rsidRDefault="002E6AED" w:rsidP="002E6AED">
            <w:pPr>
              <w:rPr>
                <w:ins w:id="5665" w:author="Alexander Thomas Frase" w:date="2012-10-31T16:46:00Z"/>
                <w:rFonts w:ascii="Courier New" w:hAnsi="Courier New" w:cs="Courier New"/>
                <w:sz w:val="22"/>
                <w:rPrChange w:id="5666" w:author="Alexander Thomas Frase" w:date="2012-10-31T16:48:00Z">
                  <w:rPr>
                    <w:ins w:id="5667" w:author="Alexander Thomas Frase" w:date="2012-10-31T16:46:00Z"/>
                  </w:rPr>
                </w:rPrChange>
              </w:rPr>
            </w:pPr>
            <w:ins w:id="5668" w:author="Alexander Thomas Frase" w:date="2012-10-31T16:47:00Z">
              <w:r w:rsidRPr="002E6AED">
                <w:rPr>
                  <w:rFonts w:ascii="Courier New" w:hAnsi="Courier New" w:cs="Courier New"/>
                  <w:sz w:val="22"/>
                  <w:rPrChange w:id="5669" w:author="Alexander Thomas Frase" w:date="2012-10-31T16:48:00Z">
                    <w:rPr>
                      <w:rFonts w:eastAsiaTheme="majorEastAsia" w:cstheme="majorBidi"/>
                      <w:b/>
                      <w:bCs/>
                      <w:i/>
                      <w:color w:val="000000" w:themeColor="text1"/>
                    </w:rPr>
                  </w:rPrChange>
                </w:rPr>
                <w:t>58</w:t>
              </w:r>
            </w:ins>
          </w:p>
        </w:tc>
        <w:tc>
          <w:tcPr>
            <w:tcW w:w="4009" w:type="dxa"/>
            <w:tcPrChange w:id="5670" w:author="Alexander Thomas Frase" w:date="2012-10-31T16:48:00Z">
              <w:tcPr>
                <w:tcW w:w="1692" w:type="dxa"/>
              </w:tcPr>
            </w:tcPrChange>
          </w:tcPr>
          <w:p w14:paraId="58C71E04" w14:textId="3C58B939" w:rsidR="002E6AED" w:rsidRPr="002E6AED" w:rsidRDefault="002E6AED" w:rsidP="002E6AED">
            <w:pPr>
              <w:rPr>
                <w:ins w:id="5671" w:author="Alexander Thomas Frase" w:date="2012-10-31T16:47:00Z"/>
                <w:rFonts w:ascii="Courier New" w:hAnsi="Courier New" w:cs="Courier New"/>
                <w:sz w:val="22"/>
                <w:rPrChange w:id="5672" w:author="Alexander Thomas Frase" w:date="2012-10-31T16:48:00Z">
                  <w:rPr>
                    <w:ins w:id="5673" w:author="Alexander Thomas Frase" w:date="2012-10-31T16:47:00Z"/>
                  </w:rPr>
                </w:rPrChange>
              </w:rPr>
            </w:pPr>
            <w:ins w:id="5674" w:author="Alexander Thomas Frase" w:date="2012-10-31T16:47:00Z">
              <w:r w:rsidRPr="002E6AED">
                <w:rPr>
                  <w:rFonts w:ascii="Courier New" w:hAnsi="Courier New" w:cs="Courier New"/>
                  <w:sz w:val="22"/>
                  <w:rPrChange w:id="5675" w:author="Alexander Thomas Frase" w:date="2012-10-31T16:48:00Z">
                    <w:rPr>
                      <w:rFonts w:eastAsiaTheme="majorEastAsia" w:cstheme="majorBidi"/>
                      <w:b/>
                      <w:bCs/>
                      <w:i/>
                      <w:color w:val="000000" w:themeColor="text1"/>
                    </w:rPr>
                  </w:rPrChange>
                </w:rPr>
                <w:t>stop</w:t>
              </w:r>
            </w:ins>
          </w:p>
          <w:p w14:paraId="214A3A06" w14:textId="77777777" w:rsidR="002E6AED" w:rsidRPr="002E6AED" w:rsidRDefault="002E6AED" w:rsidP="002E6AED">
            <w:pPr>
              <w:rPr>
                <w:ins w:id="5676" w:author="Alexander Thomas Frase" w:date="2012-10-31T16:47:00Z"/>
                <w:rFonts w:ascii="Courier New" w:hAnsi="Courier New" w:cs="Courier New"/>
                <w:sz w:val="22"/>
                <w:rPrChange w:id="5677" w:author="Alexander Thomas Frase" w:date="2012-10-31T16:48:00Z">
                  <w:rPr>
                    <w:ins w:id="5678" w:author="Alexander Thomas Frase" w:date="2012-10-31T16:47:00Z"/>
                  </w:rPr>
                </w:rPrChange>
              </w:rPr>
            </w:pPr>
            <w:ins w:id="5679" w:author="Alexander Thomas Frase" w:date="2012-10-31T16:47:00Z">
              <w:r w:rsidRPr="002E6AED">
                <w:rPr>
                  <w:rFonts w:ascii="Courier New" w:hAnsi="Courier New" w:cs="Courier New"/>
                  <w:sz w:val="22"/>
                  <w:rPrChange w:id="5680" w:author="Alexander Thomas Frase" w:date="2012-10-31T16:48:00Z">
                    <w:rPr>
                      <w:rFonts w:eastAsiaTheme="majorEastAsia" w:cstheme="majorBidi"/>
                      <w:b/>
                      <w:bCs/>
                      <w:i/>
                      <w:color w:val="000000" w:themeColor="text1"/>
                    </w:rPr>
                  </w:rPrChange>
                </w:rPr>
                <w:t>52</w:t>
              </w:r>
            </w:ins>
          </w:p>
          <w:p w14:paraId="5C79D1CB" w14:textId="77777777" w:rsidR="002E6AED" w:rsidRPr="002E6AED" w:rsidRDefault="002E6AED" w:rsidP="002E6AED">
            <w:pPr>
              <w:rPr>
                <w:ins w:id="5681" w:author="Alexander Thomas Frase" w:date="2012-10-31T16:47:00Z"/>
                <w:rFonts w:ascii="Courier New" w:hAnsi="Courier New" w:cs="Courier New"/>
                <w:sz w:val="22"/>
                <w:rPrChange w:id="5682" w:author="Alexander Thomas Frase" w:date="2012-10-31T16:48:00Z">
                  <w:rPr>
                    <w:ins w:id="5683" w:author="Alexander Thomas Frase" w:date="2012-10-31T16:47:00Z"/>
                  </w:rPr>
                </w:rPrChange>
              </w:rPr>
            </w:pPr>
            <w:ins w:id="5684" w:author="Alexander Thomas Frase" w:date="2012-10-31T16:47:00Z">
              <w:r w:rsidRPr="002E6AED">
                <w:rPr>
                  <w:rFonts w:ascii="Courier New" w:hAnsi="Courier New" w:cs="Courier New"/>
                  <w:sz w:val="22"/>
                  <w:rPrChange w:id="5685" w:author="Alexander Thomas Frase" w:date="2012-10-31T16:48:00Z">
                    <w:rPr>
                      <w:rFonts w:eastAsiaTheme="majorEastAsia" w:cstheme="majorBidi"/>
                      <w:b/>
                      <w:bCs/>
                      <w:i/>
                      <w:color w:val="000000" w:themeColor="text1"/>
                    </w:rPr>
                  </w:rPrChange>
                </w:rPr>
                <w:t>52</w:t>
              </w:r>
            </w:ins>
          </w:p>
          <w:p w14:paraId="2191B987" w14:textId="77777777" w:rsidR="002E6AED" w:rsidRPr="002E6AED" w:rsidRDefault="002E6AED" w:rsidP="002E6AED">
            <w:pPr>
              <w:rPr>
                <w:ins w:id="5686" w:author="Alexander Thomas Frase" w:date="2012-10-31T16:47:00Z"/>
                <w:rFonts w:ascii="Courier New" w:hAnsi="Courier New" w:cs="Courier New"/>
                <w:sz w:val="22"/>
                <w:rPrChange w:id="5687" w:author="Alexander Thomas Frase" w:date="2012-10-31T16:48:00Z">
                  <w:rPr>
                    <w:ins w:id="5688" w:author="Alexander Thomas Frase" w:date="2012-10-31T16:47:00Z"/>
                  </w:rPr>
                </w:rPrChange>
              </w:rPr>
            </w:pPr>
            <w:ins w:id="5689" w:author="Alexander Thomas Frase" w:date="2012-10-31T16:47:00Z">
              <w:r w:rsidRPr="002E6AED">
                <w:rPr>
                  <w:rFonts w:ascii="Courier New" w:hAnsi="Courier New" w:cs="Courier New"/>
                  <w:sz w:val="22"/>
                  <w:rPrChange w:id="5690" w:author="Alexander Thomas Frase" w:date="2012-10-31T16:48:00Z">
                    <w:rPr>
                      <w:rFonts w:eastAsiaTheme="majorEastAsia" w:cstheme="majorBidi"/>
                      <w:b/>
                      <w:bCs/>
                      <w:i/>
                      <w:color w:val="000000" w:themeColor="text1"/>
                    </w:rPr>
                  </w:rPrChange>
                </w:rPr>
                <w:t>62</w:t>
              </w:r>
            </w:ins>
          </w:p>
          <w:p w14:paraId="38D4F0DF" w14:textId="77777777" w:rsidR="002E6AED" w:rsidRPr="002E6AED" w:rsidRDefault="002E6AED" w:rsidP="002E6AED">
            <w:pPr>
              <w:rPr>
                <w:ins w:id="5691" w:author="Alexander Thomas Frase" w:date="2012-10-31T16:47:00Z"/>
                <w:rFonts w:ascii="Courier New" w:hAnsi="Courier New" w:cs="Courier New"/>
                <w:sz w:val="22"/>
                <w:rPrChange w:id="5692" w:author="Alexander Thomas Frase" w:date="2012-10-31T16:48:00Z">
                  <w:rPr>
                    <w:ins w:id="5693" w:author="Alexander Thomas Frase" w:date="2012-10-31T16:47:00Z"/>
                  </w:rPr>
                </w:rPrChange>
              </w:rPr>
            </w:pPr>
            <w:ins w:id="5694" w:author="Alexander Thomas Frase" w:date="2012-10-31T16:47:00Z">
              <w:r w:rsidRPr="002E6AED">
                <w:rPr>
                  <w:rFonts w:ascii="Courier New" w:hAnsi="Courier New" w:cs="Courier New"/>
                  <w:sz w:val="22"/>
                  <w:rPrChange w:id="5695" w:author="Alexander Thomas Frase" w:date="2012-10-31T16:48:00Z">
                    <w:rPr>
                      <w:rFonts w:eastAsiaTheme="majorEastAsia" w:cstheme="majorBidi"/>
                      <w:b/>
                      <w:bCs/>
                      <w:i/>
                      <w:color w:val="000000" w:themeColor="text1"/>
                    </w:rPr>
                  </w:rPrChange>
                </w:rPr>
                <w:t>62</w:t>
              </w:r>
            </w:ins>
          </w:p>
          <w:p w14:paraId="300F9E1D" w14:textId="48656C88" w:rsidR="002E6AED" w:rsidRPr="002E6AED" w:rsidRDefault="002E6AED" w:rsidP="002E6AED">
            <w:pPr>
              <w:rPr>
                <w:ins w:id="5696" w:author="Alexander Thomas Frase" w:date="2012-10-31T16:46:00Z"/>
                <w:rFonts w:ascii="Courier New" w:hAnsi="Courier New" w:cs="Courier New"/>
                <w:sz w:val="22"/>
                <w:rPrChange w:id="5697" w:author="Alexander Thomas Frase" w:date="2012-10-31T16:48:00Z">
                  <w:rPr>
                    <w:ins w:id="5698" w:author="Alexander Thomas Frase" w:date="2012-10-31T16:46:00Z"/>
                  </w:rPr>
                </w:rPrChange>
              </w:rPr>
            </w:pPr>
            <w:ins w:id="5699" w:author="Alexander Thomas Frase" w:date="2012-10-31T16:47:00Z">
              <w:r w:rsidRPr="002E6AED">
                <w:rPr>
                  <w:rFonts w:ascii="Courier New" w:hAnsi="Courier New" w:cs="Courier New"/>
                  <w:sz w:val="22"/>
                  <w:rPrChange w:id="5700" w:author="Alexander Thomas Frase" w:date="2012-10-31T16:48:00Z">
                    <w:rPr>
                      <w:rFonts w:eastAsiaTheme="majorEastAsia" w:cstheme="majorBidi"/>
                      <w:b/>
                      <w:bCs/>
                      <w:i/>
                      <w:color w:val="000000" w:themeColor="text1"/>
                    </w:rPr>
                  </w:rPrChange>
                </w:rPr>
                <w:t>72</w:t>
              </w:r>
            </w:ins>
          </w:p>
        </w:tc>
      </w:tr>
    </w:tbl>
    <w:p w14:paraId="0D59A9AC" w14:textId="6667693E" w:rsidR="002E6AED" w:rsidRPr="005A42CF" w:rsidDel="002E6AED" w:rsidRDefault="002E6AED" w:rsidP="002E6AED">
      <w:pPr>
        <w:rPr>
          <w:del w:id="5701" w:author="Alexander Thomas Frase" w:date="2012-10-31T16:47:00Z"/>
        </w:rPr>
      </w:pPr>
    </w:p>
    <w:p w14:paraId="3CF40FC0" w14:textId="5A621998"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02" w:author="Alexander Thomas Frase" w:date="2012-10-31T16:47:00Z"/>
          <w:rFonts w:ascii="Courier New" w:hAnsi="Courier New" w:cs="Courier New"/>
          <w:sz w:val="20"/>
          <w:szCs w:val="20"/>
        </w:rPr>
      </w:pPr>
      <w:del w:id="5703" w:author="Alexander Thomas Frase" w:date="2012-10-31T16:47:00Z">
        <w:r w:rsidRPr="00E34F27" w:rsidDel="002E6AED">
          <w:rPr>
            <w:rFonts w:ascii="Courier New" w:hAnsi="Courier New" w:cs="Courier New"/>
            <w:sz w:val="20"/>
            <w:szCs w:val="20"/>
          </w:rPr>
          <w:delText>$ biofilter-2 --stdout -</w:delText>
        </w:r>
        <w:r w:rsidDel="002E6AED">
          <w:rPr>
            <w:rFonts w:ascii="Courier New" w:hAnsi="Courier New" w:cs="Courier New"/>
            <w:sz w:val="20"/>
            <w:szCs w:val="20"/>
          </w:rPr>
          <w:delText>-</w:delText>
        </w:r>
        <w:r w:rsidRPr="00E34F27" w:rsidDel="002E6AED">
          <w:rPr>
            <w:rFonts w:ascii="Courier New" w:hAnsi="Courier New" w:cs="Courier New"/>
            <w:sz w:val="20"/>
            <w:szCs w:val="20"/>
          </w:rPr>
          <w:delText>k</w:delText>
        </w:r>
        <w:r w:rsidDel="002E6AED">
          <w:rPr>
            <w:rFonts w:ascii="Courier New" w:hAnsi="Courier New" w:cs="Courier New"/>
            <w:sz w:val="20"/>
            <w:szCs w:val="20"/>
          </w:rPr>
          <w:delText>nowledge</w:delText>
        </w:r>
        <w:r w:rsidRPr="00E34F27" w:rsidDel="002E6AED">
          <w:rPr>
            <w:rFonts w:ascii="Courier New" w:hAnsi="Courier New" w:cs="Courier New"/>
            <w:sz w:val="20"/>
            <w:szCs w:val="20"/>
          </w:rPr>
          <w:delText xml:space="preserve"> test.db -</w:delText>
        </w:r>
        <w:r w:rsidDel="002E6AED">
          <w:rPr>
            <w:rFonts w:ascii="Courier New" w:hAnsi="Courier New" w:cs="Courier New"/>
            <w:sz w:val="20"/>
            <w:szCs w:val="20"/>
          </w:rPr>
          <w:delText>-snp-file</w:delText>
        </w:r>
        <w:r w:rsidRPr="00E34F27" w:rsidDel="002E6AED">
          <w:rPr>
            <w:rFonts w:ascii="Courier New" w:hAnsi="Courier New" w:cs="Courier New"/>
            <w:sz w:val="20"/>
            <w:szCs w:val="20"/>
          </w:rPr>
          <w:delText xml:space="preserve"> input1 -</w:delText>
        </w:r>
        <w:r w:rsidDel="002E6AED">
          <w:rPr>
            <w:rFonts w:ascii="Courier New" w:hAnsi="Courier New" w:cs="Courier New"/>
            <w:sz w:val="20"/>
            <w:szCs w:val="20"/>
          </w:rPr>
          <w:delText>-snp-file</w:delText>
        </w:r>
        <w:r w:rsidRPr="00E34F27" w:rsidDel="002E6AED">
          <w:rPr>
            <w:rFonts w:ascii="Courier New" w:hAnsi="Courier New" w:cs="Courier New"/>
            <w:sz w:val="20"/>
            <w:szCs w:val="20"/>
          </w:rPr>
          <w:delText xml:space="preserve"> input2 -</w:delText>
        </w:r>
        <w:r w:rsidDel="002E6AED">
          <w:rPr>
            <w:rFonts w:ascii="Courier New" w:hAnsi="Courier New" w:cs="Courier New"/>
            <w:sz w:val="20"/>
            <w:szCs w:val="20"/>
          </w:rPr>
          <w:delText>-filter</w:delText>
        </w:r>
        <w:r w:rsidRPr="00E34F27" w:rsidDel="002E6AED">
          <w:rPr>
            <w:rFonts w:ascii="Courier New" w:hAnsi="Courier New" w:cs="Courier New"/>
            <w:sz w:val="20"/>
            <w:szCs w:val="20"/>
          </w:rPr>
          <w:delText xml:space="preserve"> snp gene region</w:delText>
        </w:r>
      </w:del>
    </w:p>
    <w:p w14:paraId="7A0D077F" w14:textId="007CCF3D"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04" w:author="Alexander Thomas Frase" w:date="2012-10-31T16:47:00Z"/>
          <w:rFonts w:ascii="Courier New" w:hAnsi="Courier New" w:cs="Courier New"/>
          <w:sz w:val="20"/>
          <w:szCs w:val="20"/>
        </w:rPr>
      </w:pPr>
      <w:del w:id="5705" w:author="Alexander Thomas Frase" w:date="2012-10-31T16:47:00Z">
        <w:r w:rsidRPr="00E34F27" w:rsidDel="002E6AED">
          <w:rPr>
            <w:rFonts w:ascii="Courier New" w:hAnsi="Courier New" w:cs="Courier New"/>
            <w:sz w:val="20"/>
            <w:szCs w:val="20"/>
          </w:rPr>
          <w:delText>#snp</w:delText>
        </w:r>
        <w:r w:rsidRPr="00E34F27" w:rsidDel="002E6AED">
          <w:rPr>
            <w:rFonts w:ascii="Courier New" w:hAnsi="Courier New" w:cs="Courier New"/>
            <w:sz w:val="20"/>
            <w:szCs w:val="20"/>
          </w:rPr>
          <w:tab/>
          <w:delText>gene</w:delText>
        </w:r>
        <w:r w:rsidRPr="00E34F27" w:rsidDel="002E6AED">
          <w:rPr>
            <w:rFonts w:ascii="Courier New" w:hAnsi="Courier New" w:cs="Courier New"/>
            <w:sz w:val="20"/>
            <w:szCs w:val="20"/>
          </w:rPr>
          <w:tab/>
          <w:delText>chr</w:delText>
        </w:r>
        <w:r w:rsidRPr="00E34F27" w:rsidDel="002E6AED">
          <w:rPr>
            <w:rFonts w:ascii="Courier New" w:hAnsi="Courier New" w:cs="Courier New"/>
            <w:sz w:val="20"/>
            <w:szCs w:val="20"/>
          </w:rPr>
          <w:tab/>
          <w:delText>region</w:delText>
        </w:r>
        <w:r w:rsidRPr="00E34F27" w:rsidDel="002E6AED">
          <w:rPr>
            <w:rFonts w:ascii="Courier New" w:hAnsi="Courier New" w:cs="Courier New"/>
            <w:sz w:val="20"/>
            <w:szCs w:val="20"/>
          </w:rPr>
          <w:tab/>
          <w:delText>posMin</w:delText>
        </w:r>
        <w:r w:rsidRPr="00E34F27" w:rsidDel="002E6AED">
          <w:rPr>
            <w:rFonts w:ascii="Courier New" w:hAnsi="Courier New" w:cs="Courier New"/>
            <w:sz w:val="20"/>
            <w:szCs w:val="20"/>
          </w:rPr>
          <w:tab/>
          <w:delText>posMax</w:delText>
        </w:r>
      </w:del>
    </w:p>
    <w:p w14:paraId="60E58FAA" w14:textId="4F2703AB"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06" w:author="Alexander Thomas Frase" w:date="2012-10-31T16:47:00Z"/>
          <w:rFonts w:ascii="Courier New" w:hAnsi="Courier New" w:cs="Courier New"/>
          <w:sz w:val="20"/>
          <w:szCs w:val="20"/>
        </w:rPr>
      </w:pPr>
      <w:del w:id="5707" w:author="Alexander Thomas Frase" w:date="2012-10-31T16:47:00Z">
        <w:r w:rsidRPr="00E34F27" w:rsidDel="002E6AED">
          <w:rPr>
            <w:rFonts w:ascii="Courier New" w:hAnsi="Courier New" w:cs="Courier New"/>
            <w:sz w:val="20"/>
            <w:szCs w:val="20"/>
          </w:rPr>
          <w:delText>rs14</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28</w:delText>
        </w:r>
        <w:r w:rsidRPr="00E34F27" w:rsidDel="002E6AED">
          <w:rPr>
            <w:rFonts w:ascii="Courier New" w:hAnsi="Courier New" w:cs="Courier New"/>
            <w:sz w:val="20"/>
            <w:szCs w:val="20"/>
          </w:rPr>
          <w:tab/>
          <w:delText>52</w:delText>
        </w:r>
      </w:del>
    </w:p>
    <w:p w14:paraId="61C568C3" w14:textId="26C48CEB"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08" w:author="Alexander Thomas Frase" w:date="2012-10-31T16:47:00Z"/>
          <w:rFonts w:ascii="Courier New" w:hAnsi="Courier New" w:cs="Courier New"/>
          <w:sz w:val="20"/>
          <w:szCs w:val="20"/>
        </w:rPr>
      </w:pPr>
      <w:del w:id="5709" w:author="Alexander Thomas Frase" w:date="2012-10-31T16:47:00Z">
        <w:r w:rsidRPr="00E34F27" w:rsidDel="002E6AED">
          <w:rPr>
            <w:rFonts w:ascii="Courier New" w:hAnsi="Courier New" w:cs="Courier New"/>
            <w:sz w:val="20"/>
            <w:szCs w:val="20"/>
          </w:rPr>
          <w:delText>rs15</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B</w:delText>
        </w:r>
        <w:r w:rsidRPr="00E34F27" w:rsidDel="002E6AED">
          <w:rPr>
            <w:rFonts w:ascii="Courier New" w:hAnsi="Courier New" w:cs="Courier New"/>
            <w:sz w:val="20"/>
            <w:szCs w:val="20"/>
          </w:rPr>
          <w:tab/>
          <w:delText>28</w:delText>
        </w:r>
        <w:r w:rsidRPr="00E34F27" w:rsidDel="002E6AED">
          <w:rPr>
            <w:rFonts w:ascii="Courier New" w:hAnsi="Courier New" w:cs="Courier New"/>
            <w:sz w:val="20"/>
            <w:szCs w:val="20"/>
          </w:rPr>
          <w:tab/>
          <w:delText>52</w:delText>
        </w:r>
      </w:del>
    </w:p>
    <w:p w14:paraId="6D50F247" w14:textId="5D5ED17C"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10" w:author="Alexander Thomas Frase" w:date="2012-10-31T16:47:00Z"/>
          <w:rFonts w:ascii="Courier New" w:hAnsi="Courier New" w:cs="Courier New"/>
          <w:sz w:val="20"/>
          <w:szCs w:val="20"/>
        </w:rPr>
      </w:pPr>
      <w:del w:id="5711" w:author="Alexander Thomas Frase" w:date="2012-10-31T16:47:00Z">
        <w:r w:rsidRPr="00E34F27" w:rsidDel="002E6AED">
          <w:rPr>
            <w:rFonts w:ascii="Courier New" w:hAnsi="Courier New" w:cs="Courier New"/>
            <w:sz w:val="20"/>
            <w:szCs w:val="20"/>
          </w:rPr>
          <w:delText>rs15</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54</w:delText>
        </w:r>
        <w:r w:rsidRPr="00E34F27" w:rsidDel="002E6AED">
          <w:rPr>
            <w:rFonts w:ascii="Courier New" w:hAnsi="Courier New" w:cs="Courier New"/>
            <w:sz w:val="20"/>
            <w:szCs w:val="20"/>
          </w:rPr>
          <w:tab/>
          <w:delText>62</w:delText>
        </w:r>
      </w:del>
    </w:p>
    <w:p w14:paraId="556B8E25" w14:textId="19977224" w:rsidR="003C548A" w:rsidRPr="00E34F27" w:rsidDel="002E6AED" w:rsidRDefault="003C548A" w:rsidP="003C548A">
      <w:pPr>
        <w:pBdr>
          <w:top w:val="single" w:sz="4" w:space="1" w:color="auto"/>
          <w:left w:val="single" w:sz="4" w:space="4" w:color="auto"/>
          <w:bottom w:val="single" w:sz="4" w:space="1" w:color="auto"/>
          <w:right w:val="single" w:sz="4" w:space="4" w:color="auto"/>
        </w:pBdr>
        <w:rPr>
          <w:del w:id="5712" w:author="Alexander Thomas Frase" w:date="2012-10-31T16:47:00Z"/>
          <w:rFonts w:ascii="Courier New" w:hAnsi="Courier New" w:cs="Courier New"/>
          <w:sz w:val="20"/>
          <w:szCs w:val="20"/>
        </w:rPr>
      </w:pPr>
      <w:del w:id="5713" w:author="Alexander Thomas Frase" w:date="2012-10-31T16:47:00Z">
        <w:r w:rsidRPr="00E34F27" w:rsidDel="002E6AED">
          <w:rPr>
            <w:rFonts w:ascii="Courier New" w:hAnsi="Courier New" w:cs="Courier New"/>
            <w:sz w:val="20"/>
            <w:szCs w:val="20"/>
          </w:rPr>
          <w:delText>rs16</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C</w:delText>
        </w:r>
        <w:r w:rsidRPr="00E34F27" w:rsidDel="002E6AED">
          <w:rPr>
            <w:rFonts w:ascii="Courier New" w:hAnsi="Courier New" w:cs="Courier New"/>
            <w:sz w:val="20"/>
            <w:szCs w:val="20"/>
          </w:rPr>
          <w:tab/>
          <w:delText>54</w:delText>
        </w:r>
        <w:r w:rsidRPr="00E34F27" w:rsidDel="002E6AED">
          <w:rPr>
            <w:rFonts w:ascii="Courier New" w:hAnsi="Courier New" w:cs="Courier New"/>
            <w:sz w:val="20"/>
            <w:szCs w:val="20"/>
          </w:rPr>
          <w:tab/>
          <w:delText>62</w:delText>
        </w:r>
      </w:del>
    </w:p>
    <w:p w14:paraId="1A390121" w14:textId="199022A2" w:rsidR="003C548A" w:rsidRPr="005E175C" w:rsidDel="002E6AED" w:rsidRDefault="003C548A" w:rsidP="003C548A">
      <w:pPr>
        <w:pBdr>
          <w:top w:val="single" w:sz="4" w:space="1" w:color="auto"/>
          <w:left w:val="single" w:sz="4" w:space="4" w:color="auto"/>
          <w:bottom w:val="single" w:sz="4" w:space="1" w:color="auto"/>
          <w:right w:val="single" w:sz="4" w:space="4" w:color="auto"/>
        </w:pBdr>
        <w:rPr>
          <w:del w:id="5714" w:author="Alexander Thomas Frase" w:date="2012-10-31T16:47:00Z"/>
          <w:rFonts w:ascii="Courier New" w:hAnsi="Courier New" w:cs="Courier New"/>
        </w:rPr>
      </w:pPr>
      <w:del w:id="5715" w:author="Alexander Thomas Frase" w:date="2012-10-31T16:47:00Z">
        <w:r w:rsidRPr="00E34F27" w:rsidDel="002E6AED">
          <w:rPr>
            <w:rFonts w:ascii="Courier New" w:hAnsi="Courier New" w:cs="Courier New"/>
            <w:sz w:val="20"/>
            <w:szCs w:val="20"/>
          </w:rPr>
          <w:delText>rs16</w:delText>
        </w:r>
        <w:r w:rsidRPr="00E34F27" w:rsidDel="002E6AED">
          <w:rPr>
            <w:rFonts w:ascii="Courier New" w:hAnsi="Courier New" w:cs="Courier New"/>
            <w:sz w:val="20"/>
            <w:szCs w:val="20"/>
          </w:rPr>
          <w:tab/>
          <w:delText>D</w:delText>
        </w:r>
        <w:r w:rsidRPr="00E34F27" w:rsidDel="002E6AED">
          <w:rPr>
            <w:rFonts w:ascii="Courier New" w:hAnsi="Courier New" w:cs="Courier New"/>
            <w:sz w:val="20"/>
            <w:szCs w:val="20"/>
          </w:rPr>
          <w:tab/>
          <w:delText>1</w:delText>
        </w:r>
        <w:r w:rsidRPr="00E34F27" w:rsidDel="002E6AED">
          <w:rPr>
            <w:rFonts w:ascii="Courier New" w:hAnsi="Courier New" w:cs="Courier New"/>
            <w:sz w:val="20"/>
            <w:szCs w:val="20"/>
          </w:rPr>
          <w:tab/>
          <w:delText>D</w:delText>
        </w:r>
        <w:r w:rsidRPr="00E34F27" w:rsidDel="002E6AED">
          <w:rPr>
            <w:rFonts w:ascii="Courier New" w:hAnsi="Courier New" w:cs="Courier New"/>
            <w:sz w:val="20"/>
            <w:szCs w:val="20"/>
          </w:rPr>
          <w:tab/>
          <w:delText>58</w:delText>
        </w:r>
        <w:r w:rsidRPr="00E34F27" w:rsidDel="002E6AED">
          <w:rPr>
            <w:rFonts w:ascii="Courier New" w:hAnsi="Courier New" w:cs="Courier New"/>
            <w:sz w:val="20"/>
            <w:szCs w:val="20"/>
          </w:rPr>
          <w:tab/>
          <w:delText>72</w:delText>
        </w:r>
      </w:del>
    </w:p>
    <w:p w14:paraId="17ED00BE" w14:textId="428ABFCB" w:rsidR="003C548A" w:rsidRPr="005A42CF" w:rsidRDefault="003C548A">
      <w:pPr>
        <w:tabs>
          <w:tab w:val="center" w:pos="4968"/>
        </w:tabs>
        <w:pPrChange w:id="5716" w:author="Alexander Thomas Frase" w:date="2012-10-31T16:48:00Z">
          <w:pPr/>
        </w:pPrChange>
      </w:pPr>
    </w:p>
    <w:p w14:paraId="63637AD2" w14:textId="77777777" w:rsidR="00796263" w:rsidRDefault="003C548A">
      <w:pPr>
        <w:pStyle w:val="Heading3"/>
        <w:rPr>
          <w:ins w:id="5717" w:author="Alexander Thomas Frase" w:date="2012-10-31T17:18:00Z"/>
        </w:rPr>
        <w:pPrChange w:id="5718" w:author="Alexander Thomas Frase" w:date="2012-10-31T17:18:00Z">
          <w:pPr/>
        </w:pPrChange>
      </w:pPr>
      <w:bookmarkStart w:id="5719" w:name="_Toc339626887"/>
      <w:r w:rsidRPr="00A9746B">
        <w:t xml:space="preserve">Example 10: Find overlapping </w:t>
      </w:r>
      <w:r>
        <w:t>SNP</w:t>
      </w:r>
      <w:r w:rsidRPr="00A9746B">
        <w:t xml:space="preserve">s between the two lists and map the overlapping </w:t>
      </w:r>
      <w:r>
        <w:t>SNP</w:t>
      </w:r>
      <w:r w:rsidRPr="00A9746B">
        <w:t>s to the genes, regions, groups and the sources.</w:t>
      </w:r>
      <w:bookmarkEnd w:id="5719"/>
    </w:p>
    <w:p w14:paraId="7F9D7EEB" w14:textId="77777777" w:rsidR="00796263" w:rsidRPr="00796263" w:rsidRDefault="00796263" w:rsidP="00796263">
      <w:pPr>
        <w:rPr>
          <w:ins w:id="5720" w:author="Alexander Thomas Frase" w:date="2012-10-31T17:18:00Z"/>
        </w:rPr>
      </w:pPr>
    </w:p>
    <w:p w14:paraId="68A78CBE" w14:textId="77777777" w:rsidR="00796263" w:rsidRDefault="00796263" w:rsidP="00796263">
      <w:pPr>
        <w:rPr>
          <w:ins w:id="5721" w:author="Alexander Thomas Frase" w:date="2012-10-31T17:20:00Z"/>
        </w:rPr>
      </w:pPr>
      <w:ins w:id="5722" w:author="Alexander Thomas Frase" w:date="2012-10-31T17:20:00Z">
        <w:r>
          <w:t>Configuration:</w:t>
        </w:r>
      </w:ins>
    </w:p>
    <w:p w14:paraId="7ECF4377" w14:textId="77777777" w:rsidR="00796263" w:rsidRDefault="00796263" w:rsidP="00796263">
      <w:pPr>
        <w:rPr>
          <w:ins w:id="5723" w:author="Alexander Thomas Frase" w:date="2012-10-31T17:20:00Z"/>
        </w:rPr>
      </w:pPr>
    </w:p>
    <w:tbl>
      <w:tblPr>
        <w:tblStyle w:val="TableGrid"/>
        <w:tblW w:w="8640" w:type="dxa"/>
        <w:tblInd w:w="720" w:type="dxa"/>
        <w:tblLook w:val="04A0" w:firstRow="1" w:lastRow="0" w:firstColumn="1" w:lastColumn="0" w:noHBand="0" w:noVBand="1"/>
      </w:tblPr>
      <w:tblGrid>
        <w:gridCol w:w="8640"/>
      </w:tblGrid>
      <w:tr w:rsidR="00796263" w:rsidRPr="00313085" w14:paraId="18373CF8" w14:textId="77777777" w:rsidTr="009E2EFE">
        <w:trPr>
          <w:ins w:id="5724" w:author="Alexander Thomas Frase" w:date="2012-10-31T17:20:00Z"/>
        </w:trPr>
        <w:tc>
          <w:tcPr>
            <w:tcW w:w="10152" w:type="dxa"/>
          </w:tcPr>
          <w:p w14:paraId="705C2264" w14:textId="77777777" w:rsidR="00796263" w:rsidRPr="00313085" w:rsidRDefault="00796263" w:rsidP="009E2EFE">
            <w:pPr>
              <w:rPr>
                <w:ins w:id="5725" w:author="Alexander Thomas Frase" w:date="2012-10-31T17:20:00Z"/>
                <w:rFonts w:ascii="Courier New" w:hAnsi="Courier New" w:cs="Courier New"/>
                <w:sz w:val="22"/>
              </w:rPr>
            </w:pPr>
            <w:ins w:id="5726" w:author="Alexander Thomas Frase" w:date="2012-10-31T17:20:00Z">
              <w:r w:rsidRPr="00313085">
                <w:rPr>
                  <w:rFonts w:ascii="Courier New" w:hAnsi="Courier New" w:cs="Courier New"/>
                  <w:sz w:val="22"/>
                </w:rPr>
                <w:t xml:space="preserve">KNOWLEDGE </w:t>
              </w:r>
              <w:proofErr w:type="spellStart"/>
              <w:r w:rsidRPr="00313085">
                <w:rPr>
                  <w:rFonts w:ascii="Courier New" w:hAnsi="Courier New" w:cs="Courier New"/>
                  <w:sz w:val="22"/>
                </w:rPr>
                <w:t>test.db</w:t>
              </w:r>
              <w:proofErr w:type="spellEnd"/>
            </w:ins>
          </w:p>
          <w:p w14:paraId="19A04167" w14:textId="16531145" w:rsidR="00796263" w:rsidRPr="00313085" w:rsidRDefault="00796263" w:rsidP="009E2EFE">
            <w:pPr>
              <w:rPr>
                <w:ins w:id="5727" w:author="Alexander Thomas Frase" w:date="2012-10-31T17:20:00Z"/>
                <w:rFonts w:ascii="Courier New" w:hAnsi="Courier New" w:cs="Courier New"/>
                <w:sz w:val="22"/>
              </w:rPr>
            </w:pPr>
            <w:ins w:id="5728" w:author="Alexander Thomas Frase" w:date="2012-10-31T17:20:00Z">
              <w:r w:rsidRPr="00313085">
                <w:rPr>
                  <w:rFonts w:ascii="Courier New" w:hAnsi="Courier New" w:cs="Courier New"/>
                  <w:sz w:val="22"/>
                </w:rPr>
                <w:t xml:space="preserve">SNP </w:t>
              </w:r>
            </w:ins>
            <w:ins w:id="5729" w:author="Alexander Thomas Frase" w:date="2012-10-31T17:21:00Z">
              <w:r>
                <w:rPr>
                  <w:rFonts w:ascii="Courier New" w:hAnsi="Courier New" w:cs="Courier New"/>
                  <w:sz w:val="22"/>
                </w:rPr>
                <w:t>rs11 rs12 rs13 rs14 rs15 rs16</w:t>
              </w:r>
            </w:ins>
          </w:p>
          <w:p w14:paraId="33F9D5A0" w14:textId="220FF6C5" w:rsidR="00796263" w:rsidRPr="00313085" w:rsidRDefault="00796263" w:rsidP="009E2EFE">
            <w:pPr>
              <w:rPr>
                <w:ins w:id="5730" w:author="Alexander Thomas Frase" w:date="2012-10-31T17:20:00Z"/>
                <w:rFonts w:ascii="Courier New" w:hAnsi="Courier New" w:cs="Courier New"/>
                <w:sz w:val="22"/>
              </w:rPr>
            </w:pPr>
            <w:ins w:id="5731" w:author="Alexander Thomas Frase" w:date="2012-10-31T17:20:00Z">
              <w:r w:rsidRPr="00313085">
                <w:rPr>
                  <w:rFonts w:ascii="Courier New" w:hAnsi="Courier New" w:cs="Courier New"/>
                  <w:sz w:val="22"/>
                </w:rPr>
                <w:t>SNP</w:t>
              </w:r>
              <w:r>
                <w:rPr>
                  <w:rFonts w:ascii="Courier New" w:hAnsi="Courier New" w:cs="Courier New"/>
                  <w:sz w:val="22"/>
                </w:rPr>
                <w:t xml:space="preserve"> </w:t>
              </w:r>
            </w:ins>
            <w:ins w:id="5732" w:author="Alexander Thomas Frase" w:date="2012-10-31T17:21:00Z">
              <w:r>
                <w:rPr>
                  <w:rFonts w:ascii="Courier New" w:hAnsi="Courier New" w:cs="Courier New"/>
                  <w:sz w:val="22"/>
                </w:rPr>
                <w:t>rs14 rs15 rs16 rs17 rs18 rs19</w:t>
              </w:r>
            </w:ins>
          </w:p>
          <w:p w14:paraId="1285205D" w14:textId="027532CA" w:rsidR="00796263" w:rsidRPr="00313085" w:rsidRDefault="00796263" w:rsidP="009E2EFE">
            <w:pPr>
              <w:rPr>
                <w:ins w:id="5733" w:author="Alexander Thomas Frase" w:date="2012-10-31T17:20:00Z"/>
                <w:rFonts w:ascii="Courier New" w:hAnsi="Courier New" w:cs="Courier New"/>
                <w:sz w:val="22"/>
              </w:rPr>
            </w:pPr>
            <w:ins w:id="5734" w:author="Alexander Thomas Frase" w:date="2012-10-31T17:20:00Z">
              <w:r w:rsidRPr="00313085">
                <w:rPr>
                  <w:rFonts w:ascii="Courier New" w:hAnsi="Courier New" w:cs="Courier New"/>
                  <w:sz w:val="22"/>
                </w:rPr>
                <w:t xml:space="preserve">FILTER </w:t>
              </w:r>
              <w:proofErr w:type="spellStart"/>
              <w:r w:rsidRPr="00313085">
                <w:rPr>
                  <w:rFonts w:ascii="Courier New" w:hAnsi="Courier New" w:cs="Courier New"/>
                  <w:sz w:val="22"/>
                </w:rPr>
                <w:t>snp</w:t>
              </w:r>
              <w:proofErr w:type="spellEnd"/>
              <w:r w:rsidRPr="00313085">
                <w:rPr>
                  <w:rFonts w:ascii="Courier New" w:hAnsi="Courier New" w:cs="Courier New"/>
                  <w:sz w:val="22"/>
                </w:rPr>
                <w:t xml:space="preserve"> gene region</w:t>
              </w:r>
            </w:ins>
            <w:ins w:id="5735" w:author="Alexander Thomas Frase" w:date="2012-10-31T17:37:00Z">
              <w:r w:rsidR="009E2EFE">
                <w:rPr>
                  <w:rFonts w:ascii="Courier New" w:hAnsi="Courier New" w:cs="Courier New"/>
                  <w:sz w:val="22"/>
                </w:rPr>
                <w:t xml:space="preserve"> group source</w:t>
              </w:r>
            </w:ins>
          </w:p>
        </w:tc>
      </w:tr>
    </w:tbl>
    <w:p w14:paraId="1A2ABDE1" w14:textId="77777777" w:rsidR="00796263" w:rsidRDefault="00796263" w:rsidP="00796263">
      <w:pPr>
        <w:rPr>
          <w:ins w:id="5736" w:author="Alexander Thomas Frase" w:date="2012-10-31T17:24:00Z"/>
        </w:rPr>
      </w:pPr>
    </w:p>
    <w:p w14:paraId="1C47CE00" w14:textId="77777777" w:rsidR="00796263" w:rsidRDefault="00796263" w:rsidP="00796263">
      <w:pPr>
        <w:rPr>
          <w:ins w:id="5737" w:author="Alexander Thomas Frase" w:date="2012-10-31T17:24:00Z"/>
        </w:rPr>
      </w:pPr>
    </w:p>
    <w:p w14:paraId="5F2BB178" w14:textId="77777777" w:rsidR="00796263" w:rsidRDefault="00796263" w:rsidP="00796263">
      <w:pPr>
        <w:rPr>
          <w:ins w:id="5738" w:author="Alexander Thomas Frase" w:date="2012-10-31T17:21:00Z"/>
        </w:rPr>
      </w:pPr>
    </w:p>
    <w:p w14:paraId="01C72081" w14:textId="3E539B46" w:rsidR="00796263" w:rsidRDefault="00796263" w:rsidP="00796263">
      <w:pPr>
        <w:rPr>
          <w:ins w:id="5739" w:author="Alexander Thomas Frase" w:date="2012-10-31T17:21:00Z"/>
        </w:rPr>
      </w:pPr>
      <w:ins w:id="5740" w:author="Alexander Thomas Frase" w:date="2012-10-31T17:21:00Z">
        <w:r>
          <w:t>Output:</w:t>
        </w:r>
      </w:ins>
    </w:p>
    <w:p w14:paraId="71BEC334" w14:textId="77777777" w:rsidR="00796263" w:rsidRDefault="00796263" w:rsidP="00796263">
      <w:pPr>
        <w:rPr>
          <w:ins w:id="5741" w:author="Alexander Thomas Frase" w:date="2012-10-31T17:21: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5742" w:author="Alexander Thomas Frase" w:date="2012-10-31T17:24:00Z">
          <w:tblPr>
            <w:tblStyle w:val="TableGrid"/>
            <w:tblW w:w="0" w:type="auto"/>
            <w:tblInd w:w="720" w:type="dxa"/>
            <w:tblLook w:val="04A0" w:firstRow="1" w:lastRow="0" w:firstColumn="1" w:lastColumn="0" w:noHBand="0" w:noVBand="1"/>
          </w:tblPr>
        </w:tblPrChange>
      </w:tblPr>
      <w:tblGrid>
        <w:gridCol w:w="877"/>
        <w:gridCol w:w="877"/>
        <w:gridCol w:w="745"/>
        <w:gridCol w:w="1141"/>
        <w:gridCol w:w="1009"/>
        <w:gridCol w:w="877"/>
        <w:gridCol w:w="1009"/>
        <w:gridCol w:w="2123"/>
        <w:tblGridChange w:id="5743">
          <w:tblGrid>
            <w:gridCol w:w="877"/>
            <w:gridCol w:w="877"/>
            <w:gridCol w:w="745"/>
            <w:gridCol w:w="1141"/>
            <w:gridCol w:w="1009"/>
            <w:gridCol w:w="877"/>
            <w:gridCol w:w="1009"/>
            <w:gridCol w:w="1141"/>
          </w:tblGrid>
        </w:tblGridChange>
      </w:tblGrid>
      <w:tr w:rsidR="00796263" w:rsidRPr="00796263" w14:paraId="530364B5" w14:textId="77777777" w:rsidTr="00796263">
        <w:trPr>
          <w:ins w:id="5744" w:author="Alexander Thomas Frase" w:date="2012-10-31T17:21:00Z"/>
        </w:trPr>
        <w:tc>
          <w:tcPr>
            <w:tcW w:w="877" w:type="dxa"/>
            <w:tcPrChange w:id="5745" w:author="Alexander Thomas Frase" w:date="2012-10-31T17:24:00Z">
              <w:tcPr>
                <w:tcW w:w="877" w:type="dxa"/>
              </w:tcPr>
            </w:tcPrChange>
          </w:tcPr>
          <w:p w14:paraId="24D5CB59" w14:textId="2A6C3145" w:rsidR="00796263" w:rsidRPr="00796263" w:rsidRDefault="00796263" w:rsidP="00796263">
            <w:pPr>
              <w:rPr>
                <w:ins w:id="5746" w:author="Alexander Thomas Frase" w:date="2012-10-31T17:21:00Z"/>
                <w:rFonts w:ascii="Courier New" w:hAnsi="Courier New" w:cs="Courier New"/>
                <w:sz w:val="22"/>
                <w:rPrChange w:id="5747" w:author="Alexander Thomas Frase" w:date="2012-10-31T17:24:00Z">
                  <w:rPr>
                    <w:ins w:id="5748" w:author="Alexander Thomas Frase" w:date="2012-10-31T17:21:00Z"/>
                  </w:rPr>
                </w:rPrChange>
              </w:rPr>
            </w:pPr>
            <w:ins w:id="5749" w:author="Alexander Thomas Frase" w:date="2012-10-31T17:21:00Z">
              <w:r w:rsidRPr="00796263">
                <w:rPr>
                  <w:rFonts w:ascii="Courier New" w:hAnsi="Courier New" w:cs="Courier New"/>
                  <w:sz w:val="22"/>
                  <w:rPrChange w:id="5750" w:author="Alexander Thomas Frase" w:date="2012-10-31T17:24:00Z">
                    <w:rPr/>
                  </w:rPrChange>
                </w:rPr>
                <w:t>#</w:t>
              </w:r>
              <w:proofErr w:type="spellStart"/>
              <w:r w:rsidRPr="00796263">
                <w:rPr>
                  <w:rFonts w:ascii="Courier New" w:hAnsi="Courier New" w:cs="Courier New"/>
                  <w:sz w:val="22"/>
                  <w:rPrChange w:id="5751" w:author="Alexander Thomas Frase" w:date="2012-10-31T17:24:00Z">
                    <w:rPr/>
                  </w:rPrChange>
                </w:rPr>
                <w:t>snp</w:t>
              </w:r>
              <w:proofErr w:type="spellEnd"/>
            </w:ins>
          </w:p>
          <w:p w14:paraId="565EC2D5" w14:textId="0290665F" w:rsidR="00796263" w:rsidRPr="00796263" w:rsidRDefault="00796263" w:rsidP="00796263">
            <w:pPr>
              <w:rPr>
                <w:ins w:id="5752" w:author="Alexander Thomas Frase" w:date="2012-10-31T17:21:00Z"/>
                <w:rFonts w:ascii="Courier New" w:hAnsi="Courier New" w:cs="Courier New"/>
                <w:sz w:val="22"/>
                <w:rPrChange w:id="5753" w:author="Alexander Thomas Frase" w:date="2012-10-31T17:24:00Z">
                  <w:rPr>
                    <w:ins w:id="5754" w:author="Alexander Thomas Frase" w:date="2012-10-31T17:21:00Z"/>
                  </w:rPr>
                </w:rPrChange>
              </w:rPr>
            </w:pPr>
            <w:ins w:id="5755" w:author="Alexander Thomas Frase" w:date="2012-10-31T17:21:00Z">
              <w:r w:rsidRPr="00796263">
                <w:rPr>
                  <w:rFonts w:ascii="Courier New" w:hAnsi="Courier New" w:cs="Courier New"/>
                  <w:sz w:val="22"/>
                  <w:rPrChange w:id="5756" w:author="Alexander Thomas Frase" w:date="2012-10-31T17:24:00Z">
                    <w:rPr/>
                  </w:rPrChange>
                </w:rPr>
                <w:t>rs14</w:t>
              </w:r>
            </w:ins>
          </w:p>
          <w:p w14:paraId="0511590C" w14:textId="77777777" w:rsidR="00796263" w:rsidRPr="00796263" w:rsidRDefault="00796263" w:rsidP="00796263">
            <w:pPr>
              <w:rPr>
                <w:ins w:id="5757" w:author="Alexander Thomas Frase" w:date="2012-10-31T17:21:00Z"/>
                <w:rFonts w:ascii="Courier New" w:hAnsi="Courier New" w:cs="Courier New"/>
                <w:sz w:val="22"/>
                <w:rPrChange w:id="5758" w:author="Alexander Thomas Frase" w:date="2012-10-31T17:24:00Z">
                  <w:rPr>
                    <w:ins w:id="5759" w:author="Alexander Thomas Frase" w:date="2012-10-31T17:21:00Z"/>
                  </w:rPr>
                </w:rPrChange>
              </w:rPr>
            </w:pPr>
            <w:ins w:id="5760" w:author="Alexander Thomas Frase" w:date="2012-10-31T17:21:00Z">
              <w:r w:rsidRPr="00796263">
                <w:rPr>
                  <w:rFonts w:ascii="Courier New" w:hAnsi="Courier New" w:cs="Courier New"/>
                  <w:sz w:val="22"/>
                  <w:rPrChange w:id="5761" w:author="Alexander Thomas Frase" w:date="2012-10-31T17:24:00Z">
                    <w:rPr/>
                  </w:rPrChange>
                </w:rPr>
                <w:t>rs14</w:t>
              </w:r>
            </w:ins>
          </w:p>
          <w:p w14:paraId="11F9BA9F" w14:textId="77777777" w:rsidR="00796263" w:rsidRPr="00796263" w:rsidRDefault="00796263" w:rsidP="00796263">
            <w:pPr>
              <w:rPr>
                <w:ins w:id="5762" w:author="Alexander Thomas Frase" w:date="2012-10-31T17:21:00Z"/>
                <w:rFonts w:ascii="Courier New" w:hAnsi="Courier New" w:cs="Courier New"/>
                <w:sz w:val="22"/>
                <w:rPrChange w:id="5763" w:author="Alexander Thomas Frase" w:date="2012-10-31T17:24:00Z">
                  <w:rPr>
                    <w:ins w:id="5764" w:author="Alexander Thomas Frase" w:date="2012-10-31T17:21:00Z"/>
                  </w:rPr>
                </w:rPrChange>
              </w:rPr>
            </w:pPr>
            <w:ins w:id="5765" w:author="Alexander Thomas Frase" w:date="2012-10-31T17:21:00Z">
              <w:r w:rsidRPr="00796263">
                <w:rPr>
                  <w:rFonts w:ascii="Courier New" w:hAnsi="Courier New" w:cs="Courier New"/>
                  <w:sz w:val="22"/>
                  <w:rPrChange w:id="5766" w:author="Alexander Thomas Frase" w:date="2012-10-31T17:24:00Z">
                    <w:rPr/>
                  </w:rPrChange>
                </w:rPr>
                <w:t>rs14</w:t>
              </w:r>
            </w:ins>
          </w:p>
          <w:p w14:paraId="6283E17A" w14:textId="77777777" w:rsidR="00796263" w:rsidRPr="00796263" w:rsidRDefault="00796263" w:rsidP="00796263">
            <w:pPr>
              <w:rPr>
                <w:ins w:id="5767" w:author="Alexander Thomas Frase" w:date="2012-10-31T17:21:00Z"/>
                <w:rFonts w:ascii="Courier New" w:hAnsi="Courier New" w:cs="Courier New"/>
                <w:sz w:val="22"/>
                <w:rPrChange w:id="5768" w:author="Alexander Thomas Frase" w:date="2012-10-31T17:24:00Z">
                  <w:rPr>
                    <w:ins w:id="5769" w:author="Alexander Thomas Frase" w:date="2012-10-31T17:21:00Z"/>
                  </w:rPr>
                </w:rPrChange>
              </w:rPr>
            </w:pPr>
            <w:ins w:id="5770" w:author="Alexander Thomas Frase" w:date="2012-10-31T17:21:00Z">
              <w:r w:rsidRPr="00796263">
                <w:rPr>
                  <w:rFonts w:ascii="Courier New" w:hAnsi="Courier New" w:cs="Courier New"/>
                  <w:sz w:val="22"/>
                  <w:rPrChange w:id="5771" w:author="Alexander Thomas Frase" w:date="2012-10-31T17:24:00Z">
                    <w:rPr/>
                  </w:rPrChange>
                </w:rPr>
                <w:t>rs15</w:t>
              </w:r>
            </w:ins>
          </w:p>
          <w:p w14:paraId="7A9776E6" w14:textId="77777777" w:rsidR="00796263" w:rsidRPr="00796263" w:rsidRDefault="00796263" w:rsidP="00796263">
            <w:pPr>
              <w:rPr>
                <w:ins w:id="5772" w:author="Alexander Thomas Frase" w:date="2012-10-31T17:21:00Z"/>
                <w:rFonts w:ascii="Courier New" w:hAnsi="Courier New" w:cs="Courier New"/>
                <w:sz w:val="22"/>
                <w:rPrChange w:id="5773" w:author="Alexander Thomas Frase" w:date="2012-10-31T17:24:00Z">
                  <w:rPr>
                    <w:ins w:id="5774" w:author="Alexander Thomas Frase" w:date="2012-10-31T17:21:00Z"/>
                  </w:rPr>
                </w:rPrChange>
              </w:rPr>
            </w:pPr>
            <w:ins w:id="5775" w:author="Alexander Thomas Frase" w:date="2012-10-31T17:21:00Z">
              <w:r w:rsidRPr="00796263">
                <w:rPr>
                  <w:rFonts w:ascii="Courier New" w:hAnsi="Courier New" w:cs="Courier New"/>
                  <w:sz w:val="22"/>
                  <w:rPrChange w:id="5776" w:author="Alexander Thomas Frase" w:date="2012-10-31T17:24:00Z">
                    <w:rPr/>
                  </w:rPrChange>
                </w:rPr>
                <w:t>rs15</w:t>
              </w:r>
            </w:ins>
          </w:p>
          <w:p w14:paraId="3C182CD6" w14:textId="77777777" w:rsidR="00796263" w:rsidRPr="00796263" w:rsidRDefault="00796263" w:rsidP="00796263">
            <w:pPr>
              <w:rPr>
                <w:ins w:id="5777" w:author="Alexander Thomas Frase" w:date="2012-10-31T17:21:00Z"/>
                <w:rFonts w:ascii="Courier New" w:hAnsi="Courier New" w:cs="Courier New"/>
                <w:sz w:val="22"/>
                <w:rPrChange w:id="5778" w:author="Alexander Thomas Frase" w:date="2012-10-31T17:24:00Z">
                  <w:rPr>
                    <w:ins w:id="5779" w:author="Alexander Thomas Frase" w:date="2012-10-31T17:21:00Z"/>
                  </w:rPr>
                </w:rPrChange>
              </w:rPr>
            </w:pPr>
            <w:ins w:id="5780" w:author="Alexander Thomas Frase" w:date="2012-10-31T17:21:00Z">
              <w:r w:rsidRPr="00796263">
                <w:rPr>
                  <w:rFonts w:ascii="Courier New" w:hAnsi="Courier New" w:cs="Courier New"/>
                  <w:sz w:val="22"/>
                  <w:rPrChange w:id="5781" w:author="Alexander Thomas Frase" w:date="2012-10-31T17:24:00Z">
                    <w:rPr/>
                  </w:rPrChange>
                </w:rPr>
                <w:t>rs15</w:t>
              </w:r>
            </w:ins>
          </w:p>
          <w:p w14:paraId="5E1628C3" w14:textId="77777777" w:rsidR="00796263" w:rsidRPr="00796263" w:rsidRDefault="00796263" w:rsidP="00796263">
            <w:pPr>
              <w:rPr>
                <w:ins w:id="5782" w:author="Alexander Thomas Frase" w:date="2012-10-31T17:21:00Z"/>
                <w:rFonts w:ascii="Courier New" w:hAnsi="Courier New" w:cs="Courier New"/>
                <w:sz w:val="22"/>
                <w:rPrChange w:id="5783" w:author="Alexander Thomas Frase" w:date="2012-10-31T17:24:00Z">
                  <w:rPr>
                    <w:ins w:id="5784" w:author="Alexander Thomas Frase" w:date="2012-10-31T17:21:00Z"/>
                  </w:rPr>
                </w:rPrChange>
              </w:rPr>
            </w:pPr>
            <w:ins w:id="5785" w:author="Alexander Thomas Frase" w:date="2012-10-31T17:21:00Z">
              <w:r w:rsidRPr="00796263">
                <w:rPr>
                  <w:rFonts w:ascii="Courier New" w:hAnsi="Courier New" w:cs="Courier New"/>
                  <w:sz w:val="22"/>
                  <w:rPrChange w:id="5786" w:author="Alexander Thomas Frase" w:date="2012-10-31T17:24:00Z">
                    <w:rPr/>
                  </w:rPrChange>
                </w:rPr>
                <w:t>rs15</w:t>
              </w:r>
            </w:ins>
          </w:p>
          <w:p w14:paraId="7FEBB3A0" w14:textId="77777777" w:rsidR="00796263" w:rsidRPr="00796263" w:rsidRDefault="00796263" w:rsidP="00796263">
            <w:pPr>
              <w:rPr>
                <w:ins w:id="5787" w:author="Alexander Thomas Frase" w:date="2012-10-31T17:21:00Z"/>
                <w:rFonts w:ascii="Courier New" w:hAnsi="Courier New" w:cs="Courier New"/>
                <w:sz w:val="22"/>
                <w:rPrChange w:id="5788" w:author="Alexander Thomas Frase" w:date="2012-10-31T17:24:00Z">
                  <w:rPr>
                    <w:ins w:id="5789" w:author="Alexander Thomas Frase" w:date="2012-10-31T17:21:00Z"/>
                  </w:rPr>
                </w:rPrChange>
              </w:rPr>
            </w:pPr>
            <w:ins w:id="5790" w:author="Alexander Thomas Frase" w:date="2012-10-31T17:21:00Z">
              <w:r w:rsidRPr="00796263">
                <w:rPr>
                  <w:rFonts w:ascii="Courier New" w:hAnsi="Courier New" w:cs="Courier New"/>
                  <w:sz w:val="22"/>
                  <w:rPrChange w:id="5791" w:author="Alexander Thomas Frase" w:date="2012-10-31T17:24:00Z">
                    <w:rPr/>
                  </w:rPrChange>
                </w:rPr>
                <w:t>rs15</w:t>
              </w:r>
            </w:ins>
          </w:p>
          <w:p w14:paraId="7C7C0A1B" w14:textId="77777777" w:rsidR="00796263" w:rsidRPr="00796263" w:rsidRDefault="00796263" w:rsidP="00796263">
            <w:pPr>
              <w:rPr>
                <w:ins w:id="5792" w:author="Alexander Thomas Frase" w:date="2012-10-31T17:21:00Z"/>
                <w:rFonts w:ascii="Courier New" w:hAnsi="Courier New" w:cs="Courier New"/>
                <w:sz w:val="22"/>
                <w:rPrChange w:id="5793" w:author="Alexander Thomas Frase" w:date="2012-10-31T17:24:00Z">
                  <w:rPr>
                    <w:ins w:id="5794" w:author="Alexander Thomas Frase" w:date="2012-10-31T17:21:00Z"/>
                  </w:rPr>
                </w:rPrChange>
              </w:rPr>
            </w:pPr>
            <w:ins w:id="5795" w:author="Alexander Thomas Frase" w:date="2012-10-31T17:21:00Z">
              <w:r w:rsidRPr="00796263">
                <w:rPr>
                  <w:rFonts w:ascii="Courier New" w:hAnsi="Courier New" w:cs="Courier New"/>
                  <w:sz w:val="22"/>
                  <w:rPrChange w:id="5796" w:author="Alexander Thomas Frase" w:date="2012-10-31T17:24:00Z">
                    <w:rPr/>
                  </w:rPrChange>
                </w:rPr>
                <w:lastRenderedPageBreak/>
                <w:t>rs15</w:t>
              </w:r>
            </w:ins>
          </w:p>
          <w:p w14:paraId="072E9044" w14:textId="77777777" w:rsidR="00796263" w:rsidRPr="00796263" w:rsidRDefault="00796263" w:rsidP="00796263">
            <w:pPr>
              <w:rPr>
                <w:ins w:id="5797" w:author="Alexander Thomas Frase" w:date="2012-10-31T17:21:00Z"/>
                <w:rFonts w:ascii="Courier New" w:hAnsi="Courier New" w:cs="Courier New"/>
                <w:sz w:val="22"/>
                <w:rPrChange w:id="5798" w:author="Alexander Thomas Frase" w:date="2012-10-31T17:24:00Z">
                  <w:rPr>
                    <w:ins w:id="5799" w:author="Alexander Thomas Frase" w:date="2012-10-31T17:21:00Z"/>
                  </w:rPr>
                </w:rPrChange>
              </w:rPr>
            </w:pPr>
            <w:ins w:id="5800" w:author="Alexander Thomas Frase" w:date="2012-10-31T17:21:00Z">
              <w:r w:rsidRPr="00796263">
                <w:rPr>
                  <w:rFonts w:ascii="Courier New" w:hAnsi="Courier New" w:cs="Courier New"/>
                  <w:sz w:val="22"/>
                  <w:rPrChange w:id="5801" w:author="Alexander Thomas Frase" w:date="2012-10-31T17:24:00Z">
                    <w:rPr/>
                  </w:rPrChange>
                </w:rPr>
                <w:t>rs16</w:t>
              </w:r>
            </w:ins>
          </w:p>
          <w:p w14:paraId="07A77F29" w14:textId="77777777" w:rsidR="00796263" w:rsidRPr="00796263" w:rsidRDefault="00796263" w:rsidP="00796263">
            <w:pPr>
              <w:rPr>
                <w:ins w:id="5802" w:author="Alexander Thomas Frase" w:date="2012-10-31T17:21:00Z"/>
                <w:rFonts w:ascii="Courier New" w:hAnsi="Courier New" w:cs="Courier New"/>
                <w:sz w:val="22"/>
                <w:rPrChange w:id="5803" w:author="Alexander Thomas Frase" w:date="2012-10-31T17:24:00Z">
                  <w:rPr>
                    <w:ins w:id="5804" w:author="Alexander Thomas Frase" w:date="2012-10-31T17:21:00Z"/>
                  </w:rPr>
                </w:rPrChange>
              </w:rPr>
            </w:pPr>
            <w:ins w:id="5805" w:author="Alexander Thomas Frase" w:date="2012-10-31T17:21:00Z">
              <w:r w:rsidRPr="00796263">
                <w:rPr>
                  <w:rFonts w:ascii="Courier New" w:hAnsi="Courier New" w:cs="Courier New"/>
                  <w:sz w:val="22"/>
                  <w:rPrChange w:id="5806" w:author="Alexander Thomas Frase" w:date="2012-10-31T17:24:00Z">
                    <w:rPr/>
                  </w:rPrChange>
                </w:rPr>
                <w:t>rs16</w:t>
              </w:r>
            </w:ins>
          </w:p>
          <w:p w14:paraId="79D63996" w14:textId="77777777" w:rsidR="00796263" w:rsidRPr="00796263" w:rsidRDefault="00796263" w:rsidP="00796263">
            <w:pPr>
              <w:rPr>
                <w:ins w:id="5807" w:author="Alexander Thomas Frase" w:date="2012-10-31T17:21:00Z"/>
                <w:rFonts w:ascii="Courier New" w:hAnsi="Courier New" w:cs="Courier New"/>
                <w:sz w:val="22"/>
                <w:rPrChange w:id="5808" w:author="Alexander Thomas Frase" w:date="2012-10-31T17:24:00Z">
                  <w:rPr>
                    <w:ins w:id="5809" w:author="Alexander Thomas Frase" w:date="2012-10-31T17:21:00Z"/>
                  </w:rPr>
                </w:rPrChange>
              </w:rPr>
            </w:pPr>
            <w:ins w:id="5810" w:author="Alexander Thomas Frase" w:date="2012-10-31T17:21:00Z">
              <w:r w:rsidRPr="00796263">
                <w:rPr>
                  <w:rFonts w:ascii="Courier New" w:hAnsi="Courier New" w:cs="Courier New"/>
                  <w:sz w:val="22"/>
                  <w:rPrChange w:id="5811" w:author="Alexander Thomas Frase" w:date="2012-10-31T17:24:00Z">
                    <w:rPr/>
                  </w:rPrChange>
                </w:rPr>
                <w:t>rs16</w:t>
              </w:r>
            </w:ins>
          </w:p>
          <w:p w14:paraId="172A3799" w14:textId="15685916" w:rsidR="00796263" w:rsidRPr="00796263" w:rsidRDefault="00796263" w:rsidP="00796263">
            <w:pPr>
              <w:rPr>
                <w:ins w:id="5812" w:author="Alexander Thomas Frase" w:date="2012-10-31T17:21:00Z"/>
                <w:rFonts w:ascii="Courier New" w:hAnsi="Courier New" w:cs="Courier New"/>
                <w:sz w:val="22"/>
                <w:rPrChange w:id="5813" w:author="Alexander Thomas Frase" w:date="2012-10-31T17:24:00Z">
                  <w:rPr>
                    <w:ins w:id="5814" w:author="Alexander Thomas Frase" w:date="2012-10-31T17:21:00Z"/>
                  </w:rPr>
                </w:rPrChange>
              </w:rPr>
            </w:pPr>
            <w:ins w:id="5815" w:author="Alexander Thomas Frase" w:date="2012-10-31T17:21:00Z">
              <w:r w:rsidRPr="00796263">
                <w:rPr>
                  <w:rFonts w:ascii="Courier New" w:hAnsi="Courier New" w:cs="Courier New"/>
                  <w:sz w:val="22"/>
                  <w:rPrChange w:id="5816" w:author="Alexander Thomas Frase" w:date="2012-10-31T17:24:00Z">
                    <w:rPr/>
                  </w:rPrChange>
                </w:rPr>
                <w:t>rs16</w:t>
              </w:r>
            </w:ins>
          </w:p>
        </w:tc>
        <w:tc>
          <w:tcPr>
            <w:tcW w:w="877" w:type="dxa"/>
            <w:tcPrChange w:id="5817" w:author="Alexander Thomas Frase" w:date="2012-10-31T17:24:00Z">
              <w:tcPr>
                <w:tcW w:w="877" w:type="dxa"/>
              </w:tcPr>
            </w:tcPrChange>
          </w:tcPr>
          <w:p w14:paraId="702D668C" w14:textId="2ABEA451" w:rsidR="00796263" w:rsidRPr="00796263" w:rsidRDefault="00796263" w:rsidP="00796263">
            <w:pPr>
              <w:rPr>
                <w:ins w:id="5818" w:author="Alexander Thomas Frase" w:date="2012-10-31T17:21:00Z"/>
                <w:rFonts w:ascii="Courier New" w:hAnsi="Courier New" w:cs="Courier New"/>
                <w:sz w:val="22"/>
                <w:rPrChange w:id="5819" w:author="Alexander Thomas Frase" w:date="2012-10-31T17:24:00Z">
                  <w:rPr>
                    <w:ins w:id="5820" w:author="Alexander Thomas Frase" w:date="2012-10-31T17:21:00Z"/>
                  </w:rPr>
                </w:rPrChange>
              </w:rPr>
            </w:pPr>
            <w:ins w:id="5821" w:author="Alexander Thomas Frase" w:date="2012-10-31T17:21:00Z">
              <w:r w:rsidRPr="00796263">
                <w:rPr>
                  <w:rFonts w:ascii="Courier New" w:hAnsi="Courier New" w:cs="Courier New"/>
                  <w:sz w:val="22"/>
                  <w:rPrChange w:id="5822" w:author="Alexander Thomas Frase" w:date="2012-10-31T17:24:00Z">
                    <w:rPr/>
                  </w:rPrChange>
                </w:rPr>
                <w:lastRenderedPageBreak/>
                <w:t>gene</w:t>
              </w:r>
            </w:ins>
          </w:p>
          <w:p w14:paraId="2EFBAB0E" w14:textId="77777777" w:rsidR="00796263" w:rsidRPr="00796263" w:rsidRDefault="00796263" w:rsidP="00796263">
            <w:pPr>
              <w:rPr>
                <w:ins w:id="5823" w:author="Alexander Thomas Frase" w:date="2012-10-31T17:21:00Z"/>
                <w:rFonts w:ascii="Courier New" w:hAnsi="Courier New" w:cs="Courier New"/>
                <w:sz w:val="22"/>
                <w:rPrChange w:id="5824" w:author="Alexander Thomas Frase" w:date="2012-10-31T17:24:00Z">
                  <w:rPr>
                    <w:ins w:id="5825" w:author="Alexander Thomas Frase" w:date="2012-10-31T17:21:00Z"/>
                  </w:rPr>
                </w:rPrChange>
              </w:rPr>
            </w:pPr>
            <w:ins w:id="5826" w:author="Alexander Thomas Frase" w:date="2012-10-31T17:21:00Z">
              <w:r w:rsidRPr="00796263">
                <w:rPr>
                  <w:rFonts w:ascii="Courier New" w:hAnsi="Courier New" w:cs="Courier New"/>
                  <w:sz w:val="22"/>
                  <w:rPrChange w:id="5827" w:author="Alexander Thomas Frase" w:date="2012-10-31T17:24:00Z">
                    <w:rPr/>
                  </w:rPrChange>
                </w:rPr>
                <w:t>B</w:t>
              </w:r>
            </w:ins>
          </w:p>
          <w:p w14:paraId="6F09904A" w14:textId="77777777" w:rsidR="00796263" w:rsidRPr="00796263" w:rsidRDefault="00796263" w:rsidP="00796263">
            <w:pPr>
              <w:rPr>
                <w:ins w:id="5828" w:author="Alexander Thomas Frase" w:date="2012-10-31T17:21:00Z"/>
                <w:rFonts w:ascii="Courier New" w:hAnsi="Courier New" w:cs="Courier New"/>
                <w:sz w:val="22"/>
                <w:rPrChange w:id="5829" w:author="Alexander Thomas Frase" w:date="2012-10-31T17:24:00Z">
                  <w:rPr>
                    <w:ins w:id="5830" w:author="Alexander Thomas Frase" w:date="2012-10-31T17:21:00Z"/>
                  </w:rPr>
                </w:rPrChange>
              </w:rPr>
            </w:pPr>
            <w:ins w:id="5831" w:author="Alexander Thomas Frase" w:date="2012-10-31T17:21:00Z">
              <w:r w:rsidRPr="00796263">
                <w:rPr>
                  <w:rFonts w:ascii="Courier New" w:hAnsi="Courier New" w:cs="Courier New"/>
                  <w:sz w:val="22"/>
                  <w:rPrChange w:id="5832" w:author="Alexander Thomas Frase" w:date="2012-10-31T17:24:00Z">
                    <w:rPr/>
                  </w:rPrChange>
                </w:rPr>
                <w:t>B</w:t>
              </w:r>
            </w:ins>
          </w:p>
          <w:p w14:paraId="18D2D710" w14:textId="77777777" w:rsidR="00796263" w:rsidRPr="00796263" w:rsidRDefault="00796263" w:rsidP="00796263">
            <w:pPr>
              <w:rPr>
                <w:ins w:id="5833" w:author="Alexander Thomas Frase" w:date="2012-10-31T17:21:00Z"/>
                <w:rFonts w:ascii="Courier New" w:hAnsi="Courier New" w:cs="Courier New"/>
                <w:sz w:val="22"/>
                <w:rPrChange w:id="5834" w:author="Alexander Thomas Frase" w:date="2012-10-31T17:24:00Z">
                  <w:rPr>
                    <w:ins w:id="5835" w:author="Alexander Thomas Frase" w:date="2012-10-31T17:21:00Z"/>
                  </w:rPr>
                </w:rPrChange>
              </w:rPr>
            </w:pPr>
            <w:ins w:id="5836" w:author="Alexander Thomas Frase" w:date="2012-10-31T17:21:00Z">
              <w:r w:rsidRPr="00796263">
                <w:rPr>
                  <w:rFonts w:ascii="Courier New" w:hAnsi="Courier New" w:cs="Courier New"/>
                  <w:sz w:val="22"/>
                  <w:rPrChange w:id="5837" w:author="Alexander Thomas Frase" w:date="2012-10-31T17:24:00Z">
                    <w:rPr/>
                  </w:rPrChange>
                </w:rPr>
                <w:t>B</w:t>
              </w:r>
            </w:ins>
          </w:p>
          <w:p w14:paraId="17EF58DD" w14:textId="77777777" w:rsidR="00796263" w:rsidRPr="00796263" w:rsidRDefault="00796263" w:rsidP="00796263">
            <w:pPr>
              <w:rPr>
                <w:ins w:id="5838" w:author="Alexander Thomas Frase" w:date="2012-10-31T17:21:00Z"/>
                <w:rFonts w:ascii="Courier New" w:hAnsi="Courier New" w:cs="Courier New"/>
                <w:sz w:val="22"/>
                <w:rPrChange w:id="5839" w:author="Alexander Thomas Frase" w:date="2012-10-31T17:24:00Z">
                  <w:rPr>
                    <w:ins w:id="5840" w:author="Alexander Thomas Frase" w:date="2012-10-31T17:21:00Z"/>
                  </w:rPr>
                </w:rPrChange>
              </w:rPr>
            </w:pPr>
            <w:ins w:id="5841" w:author="Alexander Thomas Frase" w:date="2012-10-31T17:21:00Z">
              <w:r w:rsidRPr="00796263">
                <w:rPr>
                  <w:rFonts w:ascii="Courier New" w:hAnsi="Courier New" w:cs="Courier New"/>
                  <w:sz w:val="22"/>
                  <w:rPrChange w:id="5842" w:author="Alexander Thomas Frase" w:date="2012-10-31T17:24:00Z">
                    <w:rPr/>
                  </w:rPrChange>
                </w:rPr>
                <w:t>B</w:t>
              </w:r>
            </w:ins>
          </w:p>
          <w:p w14:paraId="01748B59" w14:textId="77777777" w:rsidR="00796263" w:rsidRPr="00796263" w:rsidRDefault="00796263" w:rsidP="00796263">
            <w:pPr>
              <w:rPr>
                <w:ins w:id="5843" w:author="Alexander Thomas Frase" w:date="2012-10-31T17:21:00Z"/>
                <w:rFonts w:ascii="Courier New" w:hAnsi="Courier New" w:cs="Courier New"/>
                <w:sz w:val="22"/>
                <w:rPrChange w:id="5844" w:author="Alexander Thomas Frase" w:date="2012-10-31T17:24:00Z">
                  <w:rPr>
                    <w:ins w:id="5845" w:author="Alexander Thomas Frase" w:date="2012-10-31T17:21:00Z"/>
                  </w:rPr>
                </w:rPrChange>
              </w:rPr>
            </w:pPr>
            <w:ins w:id="5846" w:author="Alexander Thomas Frase" w:date="2012-10-31T17:21:00Z">
              <w:r w:rsidRPr="00796263">
                <w:rPr>
                  <w:rFonts w:ascii="Courier New" w:hAnsi="Courier New" w:cs="Courier New"/>
                  <w:sz w:val="22"/>
                  <w:rPrChange w:id="5847" w:author="Alexander Thomas Frase" w:date="2012-10-31T17:24:00Z">
                    <w:rPr/>
                  </w:rPrChange>
                </w:rPr>
                <w:t>B</w:t>
              </w:r>
            </w:ins>
          </w:p>
          <w:p w14:paraId="4825806E" w14:textId="77777777" w:rsidR="00796263" w:rsidRPr="00796263" w:rsidRDefault="00796263" w:rsidP="00796263">
            <w:pPr>
              <w:rPr>
                <w:ins w:id="5848" w:author="Alexander Thomas Frase" w:date="2012-10-31T17:21:00Z"/>
                <w:rFonts w:ascii="Courier New" w:hAnsi="Courier New" w:cs="Courier New"/>
                <w:sz w:val="22"/>
                <w:rPrChange w:id="5849" w:author="Alexander Thomas Frase" w:date="2012-10-31T17:24:00Z">
                  <w:rPr>
                    <w:ins w:id="5850" w:author="Alexander Thomas Frase" w:date="2012-10-31T17:21:00Z"/>
                  </w:rPr>
                </w:rPrChange>
              </w:rPr>
            </w:pPr>
            <w:ins w:id="5851" w:author="Alexander Thomas Frase" w:date="2012-10-31T17:21:00Z">
              <w:r w:rsidRPr="00796263">
                <w:rPr>
                  <w:rFonts w:ascii="Courier New" w:hAnsi="Courier New" w:cs="Courier New"/>
                  <w:sz w:val="22"/>
                  <w:rPrChange w:id="5852" w:author="Alexander Thomas Frase" w:date="2012-10-31T17:24:00Z">
                    <w:rPr/>
                  </w:rPrChange>
                </w:rPr>
                <w:t>B</w:t>
              </w:r>
            </w:ins>
          </w:p>
          <w:p w14:paraId="3C2DEF7B" w14:textId="77777777" w:rsidR="00796263" w:rsidRPr="00796263" w:rsidRDefault="00796263" w:rsidP="00796263">
            <w:pPr>
              <w:rPr>
                <w:ins w:id="5853" w:author="Alexander Thomas Frase" w:date="2012-10-31T17:21:00Z"/>
                <w:rFonts w:ascii="Courier New" w:hAnsi="Courier New" w:cs="Courier New"/>
                <w:sz w:val="22"/>
                <w:rPrChange w:id="5854" w:author="Alexander Thomas Frase" w:date="2012-10-31T17:24:00Z">
                  <w:rPr>
                    <w:ins w:id="5855" w:author="Alexander Thomas Frase" w:date="2012-10-31T17:21:00Z"/>
                  </w:rPr>
                </w:rPrChange>
              </w:rPr>
            </w:pPr>
            <w:ins w:id="5856" w:author="Alexander Thomas Frase" w:date="2012-10-31T17:21:00Z">
              <w:r w:rsidRPr="00796263">
                <w:rPr>
                  <w:rFonts w:ascii="Courier New" w:hAnsi="Courier New" w:cs="Courier New"/>
                  <w:sz w:val="22"/>
                  <w:rPrChange w:id="5857" w:author="Alexander Thomas Frase" w:date="2012-10-31T17:24:00Z">
                    <w:rPr/>
                  </w:rPrChange>
                </w:rPr>
                <w:t>C</w:t>
              </w:r>
            </w:ins>
          </w:p>
          <w:p w14:paraId="1E652C7D" w14:textId="77777777" w:rsidR="00796263" w:rsidRPr="00796263" w:rsidRDefault="00796263" w:rsidP="00796263">
            <w:pPr>
              <w:rPr>
                <w:ins w:id="5858" w:author="Alexander Thomas Frase" w:date="2012-10-31T17:21:00Z"/>
                <w:rFonts w:ascii="Courier New" w:hAnsi="Courier New" w:cs="Courier New"/>
                <w:sz w:val="22"/>
                <w:rPrChange w:id="5859" w:author="Alexander Thomas Frase" w:date="2012-10-31T17:24:00Z">
                  <w:rPr>
                    <w:ins w:id="5860" w:author="Alexander Thomas Frase" w:date="2012-10-31T17:21:00Z"/>
                  </w:rPr>
                </w:rPrChange>
              </w:rPr>
            </w:pPr>
            <w:ins w:id="5861" w:author="Alexander Thomas Frase" w:date="2012-10-31T17:21:00Z">
              <w:r w:rsidRPr="00796263">
                <w:rPr>
                  <w:rFonts w:ascii="Courier New" w:hAnsi="Courier New" w:cs="Courier New"/>
                  <w:sz w:val="22"/>
                  <w:rPrChange w:id="5862" w:author="Alexander Thomas Frase" w:date="2012-10-31T17:24:00Z">
                    <w:rPr/>
                  </w:rPrChange>
                </w:rPr>
                <w:t>C</w:t>
              </w:r>
            </w:ins>
          </w:p>
          <w:p w14:paraId="6A02618C" w14:textId="77777777" w:rsidR="00796263" w:rsidRPr="00796263" w:rsidRDefault="00796263" w:rsidP="00796263">
            <w:pPr>
              <w:rPr>
                <w:ins w:id="5863" w:author="Alexander Thomas Frase" w:date="2012-10-31T17:21:00Z"/>
                <w:rFonts w:ascii="Courier New" w:hAnsi="Courier New" w:cs="Courier New"/>
                <w:sz w:val="22"/>
                <w:rPrChange w:id="5864" w:author="Alexander Thomas Frase" w:date="2012-10-31T17:24:00Z">
                  <w:rPr>
                    <w:ins w:id="5865" w:author="Alexander Thomas Frase" w:date="2012-10-31T17:21:00Z"/>
                  </w:rPr>
                </w:rPrChange>
              </w:rPr>
            </w:pPr>
            <w:ins w:id="5866" w:author="Alexander Thomas Frase" w:date="2012-10-31T17:21:00Z">
              <w:r w:rsidRPr="00796263">
                <w:rPr>
                  <w:rFonts w:ascii="Courier New" w:hAnsi="Courier New" w:cs="Courier New"/>
                  <w:sz w:val="22"/>
                  <w:rPrChange w:id="5867" w:author="Alexander Thomas Frase" w:date="2012-10-31T17:24:00Z">
                    <w:rPr/>
                  </w:rPrChange>
                </w:rPr>
                <w:lastRenderedPageBreak/>
                <w:t>C</w:t>
              </w:r>
            </w:ins>
          </w:p>
          <w:p w14:paraId="415AA914" w14:textId="77777777" w:rsidR="00796263" w:rsidRPr="00796263" w:rsidRDefault="00796263" w:rsidP="00796263">
            <w:pPr>
              <w:rPr>
                <w:ins w:id="5868" w:author="Alexander Thomas Frase" w:date="2012-10-31T17:21:00Z"/>
                <w:rFonts w:ascii="Courier New" w:hAnsi="Courier New" w:cs="Courier New"/>
                <w:sz w:val="22"/>
                <w:rPrChange w:id="5869" w:author="Alexander Thomas Frase" w:date="2012-10-31T17:24:00Z">
                  <w:rPr>
                    <w:ins w:id="5870" w:author="Alexander Thomas Frase" w:date="2012-10-31T17:21:00Z"/>
                  </w:rPr>
                </w:rPrChange>
              </w:rPr>
            </w:pPr>
            <w:ins w:id="5871" w:author="Alexander Thomas Frase" w:date="2012-10-31T17:21:00Z">
              <w:r w:rsidRPr="00796263">
                <w:rPr>
                  <w:rFonts w:ascii="Courier New" w:hAnsi="Courier New" w:cs="Courier New"/>
                  <w:sz w:val="22"/>
                  <w:rPrChange w:id="5872" w:author="Alexander Thomas Frase" w:date="2012-10-31T17:24:00Z">
                    <w:rPr/>
                  </w:rPrChange>
                </w:rPr>
                <w:t>C</w:t>
              </w:r>
            </w:ins>
          </w:p>
          <w:p w14:paraId="048F42AD" w14:textId="77777777" w:rsidR="00796263" w:rsidRPr="00796263" w:rsidRDefault="00796263" w:rsidP="00796263">
            <w:pPr>
              <w:rPr>
                <w:ins w:id="5873" w:author="Alexander Thomas Frase" w:date="2012-10-31T17:22:00Z"/>
                <w:rFonts w:ascii="Courier New" w:hAnsi="Courier New" w:cs="Courier New"/>
                <w:sz w:val="22"/>
                <w:rPrChange w:id="5874" w:author="Alexander Thomas Frase" w:date="2012-10-31T17:24:00Z">
                  <w:rPr>
                    <w:ins w:id="5875" w:author="Alexander Thomas Frase" w:date="2012-10-31T17:22:00Z"/>
                  </w:rPr>
                </w:rPrChange>
              </w:rPr>
            </w:pPr>
            <w:ins w:id="5876" w:author="Alexander Thomas Frase" w:date="2012-10-31T17:22:00Z">
              <w:r w:rsidRPr="00796263">
                <w:rPr>
                  <w:rFonts w:ascii="Courier New" w:hAnsi="Courier New" w:cs="Courier New"/>
                  <w:sz w:val="22"/>
                  <w:rPrChange w:id="5877" w:author="Alexander Thomas Frase" w:date="2012-10-31T17:24:00Z">
                    <w:rPr/>
                  </w:rPrChange>
                </w:rPr>
                <w:t>C</w:t>
              </w:r>
            </w:ins>
          </w:p>
          <w:p w14:paraId="43EEC7F8" w14:textId="77777777" w:rsidR="00796263" w:rsidRPr="00796263" w:rsidRDefault="00796263" w:rsidP="00796263">
            <w:pPr>
              <w:rPr>
                <w:ins w:id="5878" w:author="Alexander Thomas Frase" w:date="2012-10-31T17:22:00Z"/>
                <w:rFonts w:ascii="Courier New" w:hAnsi="Courier New" w:cs="Courier New"/>
                <w:sz w:val="22"/>
                <w:rPrChange w:id="5879" w:author="Alexander Thomas Frase" w:date="2012-10-31T17:24:00Z">
                  <w:rPr>
                    <w:ins w:id="5880" w:author="Alexander Thomas Frase" w:date="2012-10-31T17:22:00Z"/>
                  </w:rPr>
                </w:rPrChange>
              </w:rPr>
            </w:pPr>
            <w:ins w:id="5881" w:author="Alexander Thomas Frase" w:date="2012-10-31T17:22:00Z">
              <w:r w:rsidRPr="00796263">
                <w:rPr>
                  <w:rFonts w:ascii="Courier New" w:hAnsi="Courier New" w:cs="Courier New"/>
                  <w:sz w:val="22"/>
                  <w:rPrChange w:id="5882" w:author="Alexander Thomas Frase" w:date="2012-10-31T17:24:00Z">
                    <w:rPr/>
                  </w:rPrChange>
                </w:rPr>
                <w:t>C</w:t>
              </w:r>
            </w:ins>
          </w:p>
          <w:p w14:paraId="49A3AAE5" w14:textId="5D30BDA9" w:rsidR="00796263" w:rsidRPr="00796263" w:rsidRDefault="00796263" w:rsidP="00796263">
            <w:pPr>
              <w:rPr>
                <w:ins w:id="5883" w:author="Alexander Thomas Frase" w:date="2012-10-31T17:21:00Z"/>
                <w:rFonts w:ascii="Courier New" w:hAnsi="Courier New" w:cs="Courier New"/>
                <w:sz w:val="22"/>
                <w:rPrChange w:id="5884" w:author="Alexander Thomas Frase" w:date="2012-10-31T17:24:00Z">
                  <w:rPr>
                    <w:ins w:id="5885" w:author="Alexander Thomas Frase" w:date="2012-10-31T17:21:00Z"/>
                  </w:rPr>
                </w:rPrChange>
              </w:rPr>
            </w:pPr>
            <w:ins w:id="5886" w:author="Alexander Thomas Frase" w:date="2012-10-31T17:22:00Z">
              <w:r w:rsidRPr="00796263">
                <w:rPr>
                  <w:rFonts w:ascii="Courier New" w:hAnsi="Courier New" w:cs="Courier New"/>
                  <w:sz w:val="22"/>
                  <w:rPrChange w:id="5887" w:author="Alexander Thomas Frase" w:date="2012-10-31T17:24:00Z">
                    <w:rPr/>
                  </w:rPrChange>
                </w:rPr>
                <w:t>D</w:t>
              </w:r>
            </w:ins>
          </w:p>
        </w:tc>
        <w:tc>
          <w:tcPr>
            <w:tcW w:w="745" w:type="dxa"/>
            <w:tcPrChange w:id="5888" w:author="Alexander Thomas Frase" w:date="2012-10-31T17:24:00Z">
              <w:tcPr>
                <w:tcW w:w="745" w:type="dxa"/>
              </w:tcPr>
            </w:tcPrChange>
          </w:tcPr>
          <w:p w14:paraId="790C4547" w14:textId="57F0ACD1" w:rsidR="00796263" w:rsidRPr="00796263" w:rsidRDefault="00796263" w:rsidP="00796263">
            <w:pPr>
              <w:rPr>
                <w:ins w:id="5889" w:author="Alexander Thomas Frase" w:date="2012-10-31T17:22:00Z"/>
                <w:rFonts w:ascii="Courier New" w:hAnsi="Courier New" w:cs="Courier New"/>
                <w:sz w:val="22"/>
                <w:rPrChange w:id="5890" w:author="Alexander Thomas Frase" w:date="2012-10-31T17:24:00Z">
                  <w:rPr>
                    <w:ins w:id="5891" w:author="Alexander Thomas Frase" w:date="2012-10-31T17:22:00Z"/>
                  </w:rPr>
                </w:rPrChange>
              </w:rPr>
            </w:pPr>
            <w:proofErr w:type="spellStart"/>
            <w:ins w:id="5892" w:author="Alexander Thomas Frase" w:date="2012-10-31T17:22:00Z">
              <w:r w:rsidRPr="00796263">
                <w:rPr>
                  <w:rFonts w:ascii="Courier New" w:hAnsi="Courier New" w:cs="Courier New"/>
                  <w:sz w:val="22"/>
                  <w:rPrChange w:id="5893" w:author="Alexander Thomas Frase" w:date="2012-10-31T17:24:00Z">
                    <w:rPr/>
                  </w:rPrChange>
                </w:rPr>
                <w:lastRenderedPageBreak/>
                <w:t>chr</w:t>
              </w:r>
              <w:proofErr w:type="spellEnd"/>
            </w:ins>
          </w:p>
          <w:p w14:paraId="3819F2FD" w14:textId="77777777" w:rsidR="00796263" w:rsidRPr="00796263" w:rsidRDefault="00796263" w:rsidP="00796263">
            <w:pPr>
              <w:rPr>
                <w:ins w:id="5894" w:author="Alexander Thomas Frase" w:date="2012-10-31T17:22:00Z"/>
                <w:rFonts w:ascii="Courier New" w:hAnsi="Courier New" w:cs="Courier New"/>
                <w:sz w:val="22"/>
                <w:rPrChange w:id="5895" w:author="Alexander Thomas Frase" w:date="2012-10-31T17:24:00Z">
                  <w:rPr>
                    <w:ins w:id="5896" w:author="Alexander Thomas Frase" w:date="2012-10-31T17:22:00Z"/>
                  </w:rPr>
                </w:rPrChange>
              </w:rPr>
            </w:pPr>
            <w:ins w:id="5897" w:author="Alexander Thomas Frase" w:date="2012-10-31T17:22:00Z">
              <w:r w:rsidRPr="00796263">
                <w:rPr>
                  <w:rFonts w:ascii="Courier New" w:hAnsi="Courier New" w:cs="Courier New"/>
                  <w:sz w:val="22"/>
                  <w:rPrChange w:id="5898" w:author="Alexander Thomas Frase" w:date="2012-10-31T17:24:00Z">
                    <w:rPr/>
                  </w:rPrChange>
                </w:rPr>
                <w:t>1</w:t>
              </w:r>
            </w:ins>
          </w:p>
          <w:p w14:paraId="6F8F0BF2" w14:textId="77777777" w:rsidR="00796263" w:rsidRPr="00796263" w:rsidRDefault="00796263" w:rsidP="00796263">
            <w:pPr>
              <w:rPr>
                <w:ins w:id="5899" w:author="Alexander Thomas Frase" w:date="2012-10-31T17:22:00Z"/>
                <w:rFonts w:ascii="Courier New" w:hAnsi="Courier New" w:cs="Courier New"/>
                <w:sz w:val="22"/>
                <w:rPrChange w:id="5900" w:author="Alexander Thomas Frase" w:date="2012-10-31T17:24:00Z">
                  <w:rPr>
                    <w:ins w:id="5901" w:author="Alexander Thomas Frase" w:date="2012-10-31T17:22:00Z"/>
                  </w:rPr>
                </w:rPrChange>
              </w:rPr>
            </w:pPr>
            <w:ins w:id="5902" w:author="Alexander Thomas Frase" w:date="2012-10-31T17:22:00Z">
              <w:r w:rsidRPr="00796263">
                <w:rPr>
                  <w:rFonts w:ascii="Courier New" w:hAnsi="Courier New" w:cs="Courier New"/>
                  <w:sz w:val="22"/>
                  <w:rPrChange w:id="5903" w:author="Alexander Thomas Frase" w:date="2012-10-31T17:24:00Z">
                    <w:rPr/>
                  </w:rPrChange>
                </w:rPr>
                <w:t>1</w:t>
              </w:r>
            </w:ins>
          </w:p>
          <w:p w14:paraId="26FA6586" w14:textId="77777777" w:rsidR="00796263" w:rsidRPr="00796263" w:rsidRDefault="00796263" w:rsidP="00796263">
            <w:pPr>
              <w:rPr>
                <w:ins w:id="5904" w:author="Alexander Thomas Frase" w:date="2012-10-31T17:22:00Z"/>
                <w:rFonts w:ascii="Courier New" w:hAnsi="Courier New" w:cs="Courier New"/>
                <w:sz w:val="22"/>
                <w:rPrChange w:id="5905" w:author="Alexander Thomas Frase" w:date="2012-10-31T17:24:00Z">
                  <w:rPr>
                    <w:ins w:id="5906" w:author="Alexander Thomas Frase" w:date="2012-10-31T17:22:00Z"/>
                  </w:rPr>
                </w:rPrChange>
              </w:rPr>
            </w:pPr>
            <w:ins w:id="5907" w:author="Alexander Thomas Frase" w:date="2012-10-31T17:22:00Z">
              <w:r w:rsidRPr="00796263">
                <w:rPr>
                  <w:rFonts w:ascii="Courier New" w:hAnsi="Courier New" w:cs="Courier New"/>
                  <w:sz w:val="22"/>
                  <w:rPrChange w:id="5908" w:author="Alexander Thomas Frase" w:date="2012-10-31T17:24:00Z">
                    <w:rPr/>
                  </w:rPrChange>
                </w:rPr>
                <w:t>1</w:t>
              </w:r>
            </w:ins>
          </w:p>
          <w:p w14:paraId="62A1ED28" w14:textId="77777777" w:rsidR="00796263" w:rsidRPr="00796263" w:rsidRDefault="00796263" w:rsidP="00796263">
            <w:pPr>
              <w:rPr>
                <w:ins w:id="5909" w:author="Alexander Thomas Frase" w:date="2012-10-31T17:22:00Z"/>
                <w:rFonts w:ascii="Courier New" w:hAnsi="Courier New" w:cs="Courier New"/>
                <w:sz w:val="22"/>
                <w:rPrChange w:id="5910" w:author="Alexander Thomas Frase" w:date="2012-10-31T17:24:00Z">
                  <w:rPr>
                    <w:ins w:id="5911" w:author="Alexander Thomas Frase" w:date="2012-10-31T17:22:00Z"/>
                  </w:rPr>
                </w:rPrChange>
              </w:rPr>
            </w:pPr>
            <w:ins w:id="5912" w:author="Alexander Thomas Frase" w:date="2012-10-31T17:22:00Z">
              <w:r w:rsidRPr="00796263">
                <w:rPr>
                  <w:rFonts w:ascii="Courier New" w:hAnsi="Courier New" w:cs="Courier New"/>
                  <w:sz w:val="22"/>
                  <w:rPrChange w:id="5913" w:author="Alexander Thomas Frase" w:date="2012-10-31T17:24:00Z">
                    <w:rPr/>
                  </w:rPrChange>
                </w:rPr>
                <w:t>1</w:t>
              </w:r>
            </w:ins>
          </w:p>
          <w:p w14:paraId="107ABEA0" w14:textId="77777777" w:rsidR="00796263" w:rsidRPr="00796263" w:rsidRDefault="00796263" w:rsidP="00796263">
            <w:pPr>
              <w:rPr>
                <w:ins w:id="5914" w:author="Alexander Thomas Frase" w:date="2012-10-31T17:22:00Z"/>
                <w:rFonts w:ascii="Courier New" w:hAnsi="Courier New" w:cs="Courier New"/>
                <w:sz w:val="22"/>
                <w:rPrChange w:id="5915" w:author="Alexander Thomas Frase" w:date="2012-10-31T17:24:00Z">
                  <w:rPr>
                    <w:ins w:id="5916" w:author="Alexander Thomas Frase" w:date="2012-10-31T17:22:00Z"/>
                  </w:rPr>
                </w:rPrChange>
              </w:rPr>
            </w:pPr>
            <w:ins w:id="5917" w:author="Alexander Thomas Frase" w:date="2012-10-31T17:22:00Z">
              <w:r w:rsidRPr="00796263">
                <w:rPr>
                  <w:rFonts w:ascii="Courier New" w:hAnsi="Courier New" w:cs="Courier New"/>
                  <w:sz w:val="22"/>
                  <w:rPrChange w:id="5918" w:author="Alexander Thomas Frase" w:date="2012-10-31T17:24:00Z">
                    <w:rPr/>
                  </w:rPrChange>
                </w:rPr>
                <w:t>1</w:t>
              </w:r>
            </w:ins>
          </w:p>
          <w:p w14:paraId="16F1E99D" w14:textId="77777777" w:rsidR="00796263" w:rsidRPr="00796263" w:rsidRDefault="00796263" w:rsidP="00796263">
            <w:pPr>
              <w:rPr>
                <w:ins w:id="5919" w:author="Alexander Thomas Frase" w:date="2012-10-31T17:22:00Z"/>
                <w:rFonts w:ascii="Courier New" w:hAnsi="Courier New" w:cs="Courier New"/>
                <w:sz w:val="22"/>
                <w:rPrChange w:id="5920" w:author="Alexander Thomas Frase" w:date="2012-10-31T17:24:00Z">
                  <w:rPr>
                    <w:ins w:id="5921" w:author="Alexander Thomas Frase" w:date="2012-10-31T17:22:00Z"/>
                  </w:rPr>
                </w:rPrChange>
              </w:rPr>
            </w:pPr>
            <w:ins w:id="5922" w:author="Alexander Thomas Frase" w:date="2012-10-31T17:22:00Z">
              <w:r w:rsidRPr="00796263">
                <w:rPr>
                  <w:rFonts w:ascii="Courier New" w:hAnsi="Courier New" w:cs="Courier New"/>
                  <w:sz w:val="22"/>
                  <w:rPrChange w:id="5923" w:author="Alexander Thomas Frase" w:date="2012-10-31T17:24:00Z">
                    <w:rPr/>
                  </w:rPrChange>
                </w:rPr>
                <w:t>1</w:t>
              </w:r>
            </w:ins>
          </w:p>
          <w:p w14:paraId="59982E00" w14:textId="77777777" w:rsidR="00796263" w:rsidRPr="00796263" w:rsidRDefault="00796263" w:rsidP="00796263">
            <w:pPr>
              <w:rPr>
                <w:ins w:id="5924" w:author="Alexander Thomas Frase" w:date="2012-10-31T17:22:00Z"/>
                <w:rFonts w:ascii="Courier New" w:hAnsi="Courier New" w:cs="Courier New"/>
                <w:sz w:val="22"/>
                <w:rPrChange w:id="5925" w:author="Alexander Thomas Frase" w:date="2012-10-31T17:24:00Z">
                  <w:rPr>
                    <w:ins w:id="5926" w:author="Alexander Thomas Frase" w:date="2012-10-31T17:22:00Z"/>
                  </w:rPr>
                </w:rPrChange>
              </w:rPr>
            </w:pPr>
            <w:ins w:id="5927" w:author="Alexander Thomas Frase" w:date="2012-10-31T17:22:00Z">
              <w:r w:rsidRPr="00796263">
                <w:rPr>
                  <w:rFonts w:ascii="Courier New" w:hAnsi="Courier New" w:cs="Courier New"/>
                  <w:sz w:val="22"/>
                  <w:rPrChange w:id="5928" w:author="Alexander Thomas Frase" w:date="2012-10-31T17:24:00Z">
                    <w:rPr/>
                  </w:rPrChange>
                </w:rPr>
                <w:t>1</w:t>
              </w:r>
            </w:ins>
          </w:p>
          <w:p w14:paraId="2D096536" w14:textId="77777777" w:rsidR="00796263" w:rsidRPr="00796263" w:rsidRDefault="00796263" w:rsidP="00796263">
            <w:pPr>
              <w:rPr>
                <w:ins w:id="5929" w:author="Alexander Thomas Frase" w:date="2012-10-31T17:22:00Z"/>
                <w:rFonts w:ascii="Courier New" w:hAnsi="Courier New" w:cs="Courier New"/>
                <w:sz w:val="22"/>
                <w:rPrChange w:id="5930" w:author="Alexander Thomas Frase" w:date="2012-10-31T17:24:00Z">
                  <w:rPr>
                    <w:ins w:id="5931" w:author="Alexander Thomas Frase" w:date="2012-10-31T17:22:00Z"/>
                  </w:rPr>
                </w:rPrChange>
              </w:rPr>
            </w:pPr>
            <w:ins w:id="5932" w:author="Alexander Thomas Frase" w:date="2012-10-31T17:22:00Z">
              <w:r w:rsidRPr="00796263">
                <w:rPr>
                  <w:rFonts w:ascii="Courier New" w:hAnsi="Courier New" w:cs="Courier New"/>
                  <w:sz w:val="22"/>
                  <w:rPrChange w:id="5933" w:author="Alexander Thomas Frase" w:date="2012-10-31T17:24:00Z">
                    <w:rPr/>
                  </w:rPrChange>
                </w:rPr>
                <w:t>1</w:t>
              </w:r>
            </w:ins>
          </w:p>
          <w:p w14:paraId="311B7A96" w14:textId="77777777" w:rsidR="00796263" w:rsidRPr="00796263" w:rsidRDefault="00796263" w:rsidP="00796263">
            <w:pPr>
              <w:rPr>
                <w:ins w:id="5934" w:author="Alexander Thomas Frase" w:date="2012-10-31T17:22:00Z"/>
                <w:rFonts w:ascii="Courier New" w:hAnsi="Courier New" w:cs="Courier New"/>
                <w:sz w:val="22"/>
                <w:rPrChange w:id="5935" w:author="Alexander Thomas Frase" w:date="2012-10-31T17:24:00Z">
                  <w:rPr>
                    <w:ins w:id="5936" w:author="Alexander Thomas Frase" w:date="2012-10-31T17:22:00Z"/>
                  </w:rPr>
                </w:rPrChange>
              </w:rPr>
            </w:pPr>
            <w:ins w:id="5937" w:author="Alexander Thomas Frase" w:date="2012-10-31T17:22:00Z">
              <w:r w:rsidRPr="00796263">
                <w:rPr>
                  <w:rFonts w:ascii="Courier New" w:hAnsi="Courier New" w:cs="Courier New"/>
                  <w:sz w:val="22"/>
                  <w:rPrChange w:id="5938" w:author="Alexander Thomas Frase" w:date="2012-10-31T17:24:00Z">
                    <w:rPr/>
                  </w:rPrChange>
                </w:rPr>
                <w:lastRenderedPageBreak/>
                <w:t>1</w:t>
              </w:r>
            </w:ins>
          </w:p>
          <w:p w14:paraId="1BC03A12" w14:textId="77777777" w:rsidR="00796263" w:rsidRPr="00796263" w:rsidRDefault="00796263" w:rsidP="00796263">
            <w:pPr>
              <w:rPr>
                <w:ins w:id="5939" w:author="Alexander Thomas Frase" w:date="2012-10-31T17:22:00Z"/>
                <w:rFonts w:ascii="Courier New" w:hAnsi="Courier New" w:cs="Courier New"/>
                <w:sz w:val="22"/>
                <w:rPrChange w:id="5940" w:author="Alexander Thomas Frase" w:date="2012-10-31T17:24:00Z">
                  <w:rPr>
                    <w:ins w:id="5941" w:author="Alexander Thomas Frase" w:date="2012-10-31T17:22:00Z"/>
                  </w:rPr>
                </w:rPrChange>
              </w:rPr>
            </w:pPr>
            <w:ins w:id="5942" w:author="Alexander Thomas Frase" w:date="2012-10-31T17:22:00Z">
              <w:r w:rsidRPr="00796263">
                <w:rPr>
                  <w:rFonts w:ascii="Courier New" w:hAnsi="Courier New" w:cs="Courier New"/>
                  <w:sz w:val="22"/>
                  <w:rPrChange w:id="5943" w:author="Alexander Thomas Frase" w:date="2012-10-31T17:24:00Z">
                    <w:rPr/>
                  </w:rPrChange>
                </w:rPr>
                <w:t>1</w:t>
              </w:r>
            </w:ins>
          </w:p>
          <w:p w14:paraId="7B3FCE35" w14:textId="77777777" w:rsidR="00796263" w:rsidRPr="00796263" w:rsidRDefault="00796263" w:rsidP="00796263">
            <w:pPr>
              <w:rPr>
                <w:ins w:id="5944" w:author="Alexander Thomas Frase" w:date="2012-10-31T17:22:00Z"/>
                <w:rFonts w:ascii="Courier New" w:hAnsi="Courier New" w:cs="Courier New"/>
                <w:sz w:val="22"/>
                <w:rPrChange w:id="5945" w:author="Alexander Thomas Frase" w:date="2012-10-31T17:24:00Z">
                  <w:rPr>
                    <w:ins w:id="5946" w:author="Alexander Thomas Frase" w:date="2012-10-31T17:22:00Z"/>
                  </w:rPr>
                </w:rPrChange>
              </w:rPr>
            </w:pPr>
            <w:ins w:id="5947" w:author="Alexander Thomas Frase" w:date="2012-10-31T17:22:00Z">
              <w:r w:rsidRPr="00796263">
                <w:rPr>
                  <w:rFonts w:ascii="Courier New" w:hAnsi="Courier New" w:cs="Courier New"/>
                  <w:sz w:val="22"/>
                  <w:rPrChange w:id="5948" w:author="Alexander Thomas Frase" w:date="2012-10-31T17:24:00Z">
                    <w:rPr/>
                  </w:rPrChange>
                </w:rPr>
                <w:t>1</w:t>
              </w:r>
            </w:ins>
          </w:p>
          <w:p w14:paraId="758EE675" w14:textId="77777777" w:rsidR="00796263" w:rsidRPr="00796263" w:rsidRDefault="00796263" w:rsidP="00796263">
            <w:pPr>
              <w:rPr>
                <w:ins w:id="5949" w:author="Alexander Thomas Frase" w:date="2012-10-31T17:22:00Z"/>
                <w:rFonts w:ascii="Courier New" w:hAnsi="Courier New" w:cs="Courier New"/>
                <w:sz w:val="22"/>
                <w:rPrChange w:id="5950" w:author="Alexander Thomas Frase" w:date="2012-10-31T17:24:00Z">
                  <w:rPr>
                    <w:ins w:id="5951" w:author="Alexander Thomas Frase" w:date="2012-10-31T17:22:00Z"/>
                  </w:rPr>
                </w:rPrChange>
              </w:rPr>
            </w:pPr>
            <w:ins w:id="5952" w:author="Alexander Thomas Frase" w:date="2012-10-31T17:22:00Z">
              <w:r w:rsidRPr="00796263">
                <w:rPr>
                  <w:rFonts w:ascii="Courier New" w:hAnsi="Courier New" w:cs="Courier New"/>
                  <w:sz w:val="22"/>
                  <w:rPrChange w:id="5953" w:author="Alexander Thomas Frase" w:date="2012-10-31T17:24:00Z">
                    <w:rPr/>
                  </w:rPrChange>
                </w:rPr>
                <w:t>1</w:t>
              </w:r>
            </w:ins>
          </w:p>
          <w:p w14:paraId="26DFE384" w14:textId="5F8FD365" w:rsidR="00796263" w:rsidRPr="00796263" w:rsidRDefault="00796263" w:rsidP="00796263">
            <w:pPr>
              <w:rPr>
                <w:ins w:id="5954" w:author="Alexander Thomas Frase" w:date="2012-10-31T17:21:00Z"/>
                <w:rFonts w:ascii="Courier New" w:hAnsi="Courier New" w:cs="Courier New"/>
                <w:sz w:val="22"/>
                <w:rPrChange w:id="5955" w:author="Alexander Thomas Frase" w:date="2012-10-31T17:24:00Z">
                  <w:rPr>
                    <w:ins w:id="5956" w:author="Alexander Thomas Frase" w:date="2012-10-31T17:21:00Z"/>
                  </w:rPr>
                </w:rPrChange>
              </w:rPr>
            </w:pPr>
            <w:ins w:id="5957" w:author="Alexander Thomas Frase" w:date="2012-10-31T17:22:00Z">
              <w:r w:rsidRPr="00796263">
                <w:rPr>
                  <w:rFonts w:ascii="Courier New" w:hAnsi="Courier New" w:cs="Courier New"/>
                  <w:sz w:val="22"/>
                  <w:rPrChange w:id="5958" w:author="Alexander Thomas Frase" w:date="2012-10-31T17:24:00Z">
                    <w:rPr/>
                  </w:rPrChange>
                </w:rPr>
                <w:t>1</w:t>
              </w:r>
            </w:ins>
          </w:p>
        </w:tc>
        <w:tc>
          <w:tcPr>
            <w:tcW w:w="1141" w:type="dxa"/>
            <w:tcPrChange w:id="5959" w:author="Alexander Thomas Frase" w:date="2012-10-31T17:24:00Z">
              <w:tcPr>
                <w:tcW w:w="1141" w:type="dxa"/>
              </w:tcPr>
            </w:tcPrChange>
          </w:tcPr>
          <w:p w14:paraId="28D4888E" w14:textId="790290AB" w:rsidR="00796263" w:rsidRPr="00796263" w:rsidRDefault="00796263" w:rsidP="00796263">
            <w:pPr>
              <w:rPr>
                <w:ins w:id="5960" w:author="Alexander Thomas Frase" w:date="2012-10-31T17:22:00Z"/>
                <w:rFonts w:ascii="Courier New" w:hAnsi="Courier New" w:cs="Courier New"/>
                <w:sz w:val="22"/>
                <w:rPrChange w:id="5961" w:author="Alexander Thomas Frase" w:date="2012-10-31T17:24:00Z">
                  <w:rPr>
                    <w:ins w:id="5962" w:author="Alexander Thomas Frase" w:date="2012-10-31T17:22:00Z"/>
                  </w:rPr>
                </w:rPrChange>
              </w:rPr>
            </w:pPr>
            <w:ins w:id="5963" w:author="Alexander Thomas Frase" w:date="2012-10-31T17:22:00Z">
              <w:r w:rsidRPr="00796263">
                <w:rPr>
                  <w:rFonts w:ascii="Courier New" w:hAnsi="Courier New" w:cs="Courier New"/>
                  <w:sz w:val="22"/>
                  <w:rPrChange w:id="5964" w:author="Alexander Thomas Frase" w:date="2012-10-31T17:24:00Z">
                    <w:rPr/>
                  </w:rPrChange>
                </w:rPr>
                <w:lastRenderedPageBreak/>
                <w:t>region</w:t>
              </w:r>
            </w:ins>
          </w:p>
          <w:p w14:paraId="06C1E5CB" w14:textId="77777777" w:rsidR="00796263" w:rsidRPr="00796263" w:rsidRDefault="00796263" w:rsidP="00796263">
            <w:pPr>
              <w:rPr>
                <w:ins w:id="5965" w:author="Alexander Thomas Frase" w:date="2012-10-31T17:22:00Z"/>
                <w:rFonts w:ascii="Courier New" w:hAnsi="Courier New" w:cs="Courier New"/>
                <w:sz w:val="22"/>
                <w:rPrChange w:id="5966" w:author="Alexander Thomas Frase" w:date="2012-10-31T17:24:00Z">
                  <w:rPr>
                    <w:ins w:id="5967" w:author="Alexander Thomas Frase" w:date="2012-10-31T17:22:00Z"/>
                  </w:rPr>
                </w:rPrChange>
              </w:rPr>
            </w:pPr>
            <w:ins w:id="5968" w:author="Alexander Thomas Frase" w:date="2012-10-31T17:22:00Z">
              <w:r w:rsidRPr="00796263">
                <w:rPr>
                  <w:rFonts w:ascii="Courier New" w:hAnsi="Courier New" w:cs="Courier New"/>
                  <w:sz w:val="22"/>
                  <w:rPrChange w:id="5969" w:author="Alexander Thomas Frase" w:date="2012-10-31T17:24:00Z">
                    <w:rPr/>
                  </w:rPrChange>
                </w:rPr>
                <w:t>B</w:t>
              </w:r>
            </w:ins>
          </w:p>
          <w:p w14:paraId="579960A1" w14:textId="77777777" w:rsidR="00796263" w:rsidRPr="00796263" w:rsidRDefault="00796263" w:rsidP="00796263">
            <w:pPr>
              <w:rPr>
                <w:ins w:id="5970" w:author="Alexander Thomas Frase" w:date="2012-10-31T17:22:00Z"/>
                <w:rFonts w:ascii="Courier New" w:hAnsi="Courier New" w:cs="Courier New"/>
                <w:sz w:val="22"/>
                <w:rPrChange w:id="5971" w:author="Alexander Thomas Frase" w:date="2012-10-31T17:24:00Z">
                  <w:rPr>
                    <w:ins w:id="5972" w:author="Alexander Thomas Frase" w:date="2012-10-31T17:22:00Z"/>
                  </w:rPr>
                </w:rPrChange>
              </w:rPr>
            </w:pPr>
            <w:ins w:id="5973" w:author="Alexander Thomas Frase" w:date="2012-10-31T17:22:00Z">
              <w:r w:rsidRPr="00796263">
                <w:rPr>
                  <w:rFonts w:ascii="Courier New" w:hAnsi="Courier New" w:cs="Courier New"/>
                  <w:sz w:val="22"/>
                  <w:rPrChange w:id="5974" w:author="Alexander Thomas Frase" w:date="2012-10-31T17:24:00Z">
                    <w:rPr/>
                  </w:rPrChange>
                </w:rPr>
                <w:t>B</w:t>
              </w:r>
            </w:ins>
          </w:p>
          <w:p w14:paraId="321CF00F" w14:textId="77777777" w:rsidR="00796263" w:rsidRPr="00796263" w:rsidRDefault="00796263" w:rsidP="00796263">
            <w:pPr>
              <w:rPr>
                <w:ins w:id="5975" w:author="Alexander Thomas Frase" w:date="2012-10-31T17:22:00Z"/>
                <w:rFonts w:ascii="Courier New" w:hAnsi="Courier New" w:cs="Courier New"/>
                <w:sz w:val="22"/>
                <w:rPrChange w:id="5976" w:author="Alexander Thomas Frase" w:date="2012-10-31T17:24:00Z">
                  <w:rPr>
                    <w:ins w:id="5977" w:author="Alexander Thomas Frase" w:date="2012-10-31T17:22:00Z"/>
                  </w:rPr>
                </w:rPrChange>
              </w:rPr>
            </w:pPr>
            <w:ins w:id="5978" w:author="Alexander Thomas Frase" w:date="2012-10-31T17:22:00Z">
              <w:r w:rsidRPr="00796263">
                <w:rPr>
                  <w:rFonts w:ascii="Courier New" w:hAnsi="Courier New" w:cs="Courier New"/>
                  <w:sz w:val="22"/>
                  <w:rPrChange w:id="5979" w:author="Alexander Thomas Frase" w:date="2012-10-31T17:24:00Z">
                    <w:rPr/>
                  </w:rPrChange>
                </w:rPr>
                <w:t>B</w:t>
              </w:r>
            </w:ins>
          </w:p>
          <w:p w14:paraId="1B3234AF" w14:textId="77777777" w:rsidR="00796263" w:rsidRPr="00796263" w:rsidRDefault="00796263" w:rsidP="00796263">
            <w:pPr>
              <w:rPr>
                <w:ins w:id="5980" w:author="Alexander Thomas Frase" w:date="2012-10-31T17:22:00Z"/>
                <w:rFonts w:ascii="Courier New" w:hAnsi="Courier New" w:cs="Courier New"/>
                <w:sz w:val="22"/>
                <w:rPrChange w:id="5981" w:author="Alexander Thomas Frase" w:date="2012-10-31T17:24:00Z">
                  <w:rPr>
                    <w:ins w:id="5982" w:author="Alexander Thomas Frase" w:date="2012-10-31T17:22:00Z"/>
                  </w:rPr>
                </w:rPrChange>
              </w:rPr>
            </w:pPr>
            <w:ins w:id="5983" w:author="Alexander Thomas Frase" w:date="2012-10-31T17:22:00Z">
              <w:r w:rsidRPr="00796263">
                <w:rPr>
                  <w:rFonts w:ascii="Courier New" w:hAnsi="Courier New" w:cs="Courier New"/>
                  <w:sz w:val="22"/>
                  <w:rPrChange w:id="5984" w:author="Alexander Thomas Frase" w:date="2012-10-31T17:24:00Z">
                    <w:rPr/>
                  </w:rPrChange>
                </w:rPr>
                <w:t>B</w:t>
              </w:r>
            </w:ins>
          </w:p>
          <w:p w14:paraId="701BF11E" w14:textId="77777777" w:rsidR="00796263" w:rsidRPr="00796263" w:rsidRDefault="00796263" w:rsidP="00796263">
            <w:pPr>
              <w:rPr>
                <w:ins w:id="5985" w:author="Alexander Thomas Frase" w:date="2012-10-31T17:22:00Z"/>
                <w:rFonts w:ascii="Courier New" w:hAnsi="Courier New" w:cs="Courier New"/>
                <w:sz w:val="22"/>
                <w:rPrChange w:id="5986" w:author="Alexander Thomas Frase" w:date="2012-10-31T17:24:00Z">
                  <w:rPr>
                    <w:ins w:id="5987" w:author="Alexander Thomas Frase" w:date="2012-10-31T17:22:00Z"/>
                  </w:rPr>
                </w:rPrChange>
              </w:rPr>
            </w:pPr>
            <w:ins w:id="5988" w:author="Alexander Thomas Frase" w:date="2012-10-31T17:22:00Z">
              <w:r w:rsidRPr="00796263">
                <w:rPr>
                  <w:rFonts w:ascii="Courier New" w:hAnsi="Courier New" w:cs="Courier New"/>
                  <w:sz w:val="22"/>
                  <w:rPrChange w:id="5989" w:author="Alexander Thomas Frase" w:date="2012-10-31T17:24:00Z">
                    <w:rPr/>
                  </w:rPrChange>
                </w:rPr>
                <w:t>B</w:t>
              </w:r>
            </w:ins>
          </w:p>
          <w:p w14:paraId="7AFDFA0A" w14:textId="77777777" w:rsidR="00796263" w:rsidRPr="00796263" w:rsidRDefault="00796263" w:rsidP="00796263">
            <w:pPr>
              <w:rPr>
                <w:ins w:id="5990" w:author="Alexander Thomas Frase" w:date="2012-10-31T17:22:00Z"/>
                <w:rFonts w:ascii="Courier New" w:hAnsi="Courier New" w:cs="Courier New"/>
                <w:sz w:val="22"/>
                <w:rPrChange w:id="5991" w:author="Alexander Thomas Frase" w:date="2012-10-31T17:24:00Z">
                  <w:rPr>
                    <w:ins w:id="5992" w:author="Alexander Thomas Frase" w:date="2012-10-31T17:22:00Z"/>
                  </w:rPr>
                </w:rPrChange>
              </w:rPr>
            </w:pPr>
            <w:ins w:id="5993" w:author="Alexander Thomas Frase" w:date="2012-10-31T17:22:00Z">
              <w:r w:rsidRPr="00796263">
                <w:rPr>
                  <w:rFonts w:ascii="Courier New" w:hAnsi="Courier New" w:cs="Courier New"/>
                  <w:sz w:val="22"/>
                  <w:rPrChange w:id="5994" w:author="Alexander Thomas Frase" w:date="2012-10-31T17:24:00Z">
                    <w:rPr/>
                  </w:rPrChange>
                </w:rPr>
                <w:t>B</w:t>
              </w:r>
            </w:ins>
          </w:p>
          <w:p w14:paraId="7C6E526E" w14:textId="77777777" w:rsidR="00796263" w:rsidRPr="00796263" w:rsidRDefault="00796263" w:rsidP="00796263">
            <w:pPr>
              <w:rPr>
                <w:ins w:id="5995" w:author="Alexander Thomas Frase" w:date="2012-10-31T17:22:00Z"/>
                <w:rFonts w:ascii="Courier New" w:hAnsi="Courier New" w:cs="Courier New"/>
                <w:sz w:val="22"/>
                <w:rPrChange w:id="5996" w:author="Alexander Thomas Frase" w:date="2012-10-31T17:24:00Z">
                  <w:rPr>
                    <w:ins w:id="5997" w:author="Alexander Thomas Frase" w:date="2012-10-31T17:22:00Z"/>
                  </w:rPr>
                </w:rPrChange>
              </w:rPr>
            </w:pPr>
            <w:ins w:id="5998" w:author="Alexander Thomas Frase" w:date="2012-10-31T17:22:00Z">
              <w:r w:rsidRPr="00796263">
                <w:rPr>
                  <w:rFonts w:ascii="Courier New" w:hAnsi="Courier New" w:cs="Courier New"/>
                  <w:sz w:val="22"/>
                  <w:rPrChange w:id="5999" w:author="Alexander Thomas Frase" w:date="2012-10-31T17:24:00Z">
                    <w:rPr/>
                  </w:rPrChange>
                </w:rPr>
                <w:t>C</w:t>
              </w:r>
            </w:ins>
          </w:p>
          <w:p w14:paraId="2F5D4F75" w14:textId="77777777" w:rsidR="00796263" w:rsidRPr="00796263" w:rsidRDefault="00796263" w:rsidP="00796263">
            <w:pPr>
              <w:rPr>
                <w:ins w:id="6000" w:author="Alexander Thomas Frase" w:date="2012-10-31T17:22:00Z"/>
                <w:rFonts w:ascii="Courier New" w:hAnsi="Courier New" w:cs="Courier New"/>
                <w:sz w:val="22"/>
                <w:rPrChange w:id="6001" w:author="Alexander Thomas Frase" w:date="2012-10-31T17:24:00Z">
                  <w:rPr>
                    <w:ins w:id="6002" w:author="Alexander Thomas Frase" w:date="2012-10-31T17:22:00Z"/>
                  </w:rPr>
                </w:rPrChange>
              </w:rPr>
            </w:pPr>
            <w:ins w:id="6003" w:author="Alexander Thomas Frase" w:date="2012-10-31T17:22:00Z">
              <w:r w:rsidRPr="00796263">
                <w:rPr>
                  <w:rFonts w:ascii="Courier New" w:hAnsi="Courier New" w:cs="Courier New"/>
                  <w:sz w:val="22"/>
                  <w:rPrChange w:id="6004" w:author="Alexander Thomas Frase" w:date="2012-10-31T17:24:00Z">
                    <w:rPr/>
                  </w:rPrChange>
                </w:rPr>
                <w:t>C</w:t>
              </w:r>
            </w:ins>
          </w:p>
          <w:p w14:paraId="29BDFAF8" w14:textId="77777777" w:rsidR="00796263" w:rsidRPr="00796263" w:rsidRDefault="00796263" w:rsidP="00796263">
            <w:pPr>
              <w:rPr>
                <w:ins w:id="6005" w:author="Alexander Thomas Frase" w:date="2012-10-31T17:22:00Z"/>
                <w:rFonts w:ascii="Courier New" w:hAnsi="Courier New" w:cs="Courier New"/>
                <w:sz w:val="22"/>
                <w:rPrChange w:id="6006" w:author="Alexander Thomas Frase" w:date="2012-10-31T17:24:00Z">
                  <w:rPr>
                    <w:ins w:id="6007" w:author="Alexander Thomas Frase" w:date="2012-10-31T17:22:00Z"/>
                  </w:rPr>
                </w:rPrChange>
              </w:rPr>
            </w:pPr>
            <w:ins w:id="6008" w:author="Alexander Thomas Frase" w:date="2012-10-31T17:22:00Z">
              <w:r w:rsidRPr="00796263">
                <w:rPr>
                  <w:rFonts w:ascii="Courier New" w:hAnsi="Courier New" w:cs="Courier New"/>
                  <w:sz w:val="22"/>
                  <w:rPrChange w:id="6009" w:author="Alexander Thomas Frase" w:date="2012-10-31T17:24:00Z">
                    <w:rPr/>
                  </w:rPrChange>
                </w:rPr>
                <w:lastRenderedPageBreak/>
                <w:t>C</w:t>
              </w:r>
            </w:ins>
          </w:p>
          <w:p w14:paraId="7851D029" w14:textId="77777777" w:rsidR="00796263" w:rsidRPr="00796263" w:rsidRDefault="00796263" w:rsidP="00796263">
            <w:pPr>
              <w:rPr>
                <w:ins w:id="6010" w:author="Alexander Thomas Frase" w:date="2012-10-31T17:22:00Z"/>
                <w:rFonts w:ascii="Courier New" w:hAnsi="Courier New" w:cs="Courier New"/>
                <w:sz w:val="22"/>
                <w:rPrChange w:id="6011" w:author="Alexander Thomas Frase" w:date="2012-10-31T17:24:00Z">
                  <w:rPr>
                    <w:ins w:id="6012" w:author="Alexander Thomas Frase" w:date="2012-10-31T17:22:00Z"/>
                  </w:rPr>
                </w:rPrChange>
              </w:rPr>
            </w:pPr>
            <w:ins w:id="6013" w:author="Alexander Thomas Frase" w:date="2012-10-31T17:22:00Z">
              <w:r w:rsidRPr="00796263">
                <w:rPr>
                  <w:rFonts w:ascii="Courier New" w:hAnsi="Courier New" w:cs="Courier New"/>
                  <w:sz w:val="22"/>
                  <w:rPrChange w:id="6014" w:author="Alexander Thomas Frase" w:date="2012-10-31T17:24:00Z">
                    <w:rPr/>
                  </w:rPrChange>
                </w:rPr>
                <w:t>C</w:t>
              </w:r>
            </w:ins>
          </w:p>
          <w:p w14:paraId="75ABAD74" w14:textId="77777777" w:rsidR="00796263" w:rsidRPr="00796263" w:rsidRDefault="00796263" w:rsidP="00796263">
            <w:pPr>
              <w:rPr>
                <w:ins w:id="6015" w:author="Alexander Thomas Frase" w:date="2012-10-31T17:22:00Z"/>
                <w:rFonts w:ascii="Courier New" w:hAnsi="Courier New" w:cs="Courier New"/>
                <w:sz w:val="22"/>
                <w:rPrChange w:id="6016" w:author="Alexander Thomas Frase" w:date="2012-10-31T17:24:00Z">
                  <w:rPr>
                    <w:ins w:id="6017" w:author="Alexander Thomas Frase" w:date="2012-10-31T17:22:00Z"/>
                  </w:rPr>
                </w:rPrChange>
              </w:rPr>
            </w:pPr>
            <w:ins w:id="6018" w:author="Alexander Thomas Frase" w:date="2012-10-31T17:22:00Z">
              <w:r w:rsidRPr="00796263">
                <w:rPr>
                  <w:rFonts w:ascii="Courier New" w:hAnsi="Courier New" w:cs="Courier New"/>
                  <w:sz w:val="22"/>
                  <w:rPrChange w:id="6019" w:author="Alexander Thomas Frase" w:date="2012-10-31T17:24:00Z">
                    <w:rPr/>
                  </w:rPrChange>
                </w:rPr>
                <w:t>C</w:t>
              </w:r>
            </w:ins>
          </w:p>
          <w:p w14:paraId="562A1F05" w14:textId="77777777" w:rsidR="00796263" w:rsidRPr="00796263" w:rsidRDefault="00796263" w:rsidP="00796263">
            <w:pPr>
              <w:rPr>
                <w:ins w:id="6020" w:author="Alexander Thomas Frase" w:date="2012-10-31T17:22:00Z"/>
                <w:rFonts w:ascii="Courier New" w:hAnsi="Courier New" w:cs="Courier New"/>
                <w:sz w:val="22"/>
                <w:rPrChange w:id="6021" w:author="Alexander Thomas Frase" w:date="2012-10-31T17:24:00Z">
                  <w:rPr>
                    <w:ins w:id="6022" w:author="Alexander Thomas Frase" w:date="2012-10-31T17:22:00Z"/>
                  </w:rPr>
                </w:rPrChange>
              </w:rPr>
            </w:pPr>
            <w:ins w:id="6023" w:author="Alexander Thomas Frase" w:date="2012-10-31T17:22:00Z">
              <w:r w:rsidRPr="00796263">
                <w:rPr>
                  <w:rFonts w:ascii="Courier New" w:hAnsi="Courier New" w:cs="Courier New"/>
                  <w:sz w:val="22"/>
                  <w:rPrChange w:id="6024" w:author="Alexander Thomas Frase" w:date="2012-10-31T17:24:00Z">
                    <w:rPr/>
                  </w:rPrChange>
                </w:rPr>
                <w:t>C</w:t>
              </w:r>
            </w:ins>
          </w:p>
          <w:p w14:paraId="76280E00" w14:textId="28F4E19A" w:rsidR="00796263" w:rsidRPr="00796263" w:rsidRDefault="00796263" w:rsidP="00796263">
            <w:pPr>
              <w:rPr>
                <w:ins w:id="6025" w:author="Alexander Thomas Frase" w:date="2012-10-31T17:21:00Z"/>
                <w:rFonts w:ascii="Courier New" w:hAnsi="Courier New" w:cs="Courier New"/>
                <w:sz w:val="22"/>
                <w:rPrChange w:id="6026" w:author="Alexander Thomas Frase" w:date="2012-10-31T17:24:00Z">
                  <w:rPr>
                    <w:ins w:id="6027" w:author="Alexander Thomas Frase" w:date="2012-10-31T17:21:00Z"/>
                  </w:rPr>
                </w:rPrChange>
              </w:rPr>
            </w:pPr>
            <w:ins w:id="6028" w:author="Alexander Thomas Frase" w:date="2012-10-31T17:22:00Z">
              <w:r w:rsidRPr="00796263">
                <w:rPr>
                  <w:rFonts w:ascii="Courier New" w:hAnsi="Courier New" w:cs="Courier New"/>
                  <w:sz w:val="22"/>
                  <w:rPrChange w:id="6029" w:author="Alexander Thomas Frase" w:date="2012-10-31T17:24:00Z">
                    <w:rPr/>
                  </w:rPrChange>
                </w:rPr>
                <w:t>D</w:t>
              </w:r>
            </w:ins>
          </w:p>
        </w:tc>
        <w:tc>
          <w:tcPr>
            <w:tcW w:w="1009" w:type="dxa"/>
            <w:tcPrChange w:id="6030" w:author="Alexander Thomas Frase" w:date="2012-10-31T17:24:00Z">
              <w:tcPr>
                <w:tcW w:w="1009" w:type="dxa"/>
              </w:tcPr>
            </w:tcPrChange>
          </w:tcPr>
          <w:p w14:paraId="66533B6E" w14:textId="77777777" w:rsidR="00796263" w:rsidRPr="00796263" w:rsidRDefault="00796263" w:rsidP="00796263">
            <w:pPr>
              <w:rPr>
                <w:ins w:id="6031" w:author="Alexander Thomas Frase" w:date="2012-10-31T17:22:00Z"/>
                <w:rFonts w:ascii="Courier New" w:hAnsi="Courier New" w:cs="Courier New"/>
                <w:sz w:val="22"/>
                <w:rPrChange w:id="6032" w:author="Alexander Thomas Frase" w:date="2012-10-31T17:24:00Z">
                  <w:rPr>
                    <w:ins w:id="6033" w:author="Alexander Thomas Frase" w:date="2012-10-31T17:22:00Z"/>
                  </w:rPr>
                </w:rPrChange>
              </w:rPr>
            </w:pPr>
            <w:ins w:id="6034" w:author="Alexander Thomas Frase" w:date="2012-10-31T17:22:00Z">
              <w:r w:rsidRPr="00796263">
                <w:rPr>
                  <w:rFonts w:ascii="Courier New" w:hAnsi="Courier New" w:cs="Courier New"/>
                  <w:sz w:val="22"/>
                  <w:rPrChange w:id="6035" w:author="Alexander Thomas Frase" w:date="2012-10-31T17:24:00Z">
                    <w:rPr/>
                  </w:rPrChange>
                </w:rPr>
                <w:lastRenderedPageBreak/>
                <w:t>start</w:t>
              </w:r>
            </w:ins>
          </w:p>
          <w:p w14:paraId="6B527F1B" w14:textId="77777777" w:rsidR="00796263" w:rsidRPr="00796263" w:rsidRDefault="00796263" w:rsidP="00796263">
            <w:pPr>
              <w:rPr>
                <w:ins w:id="6036" w:author="Alexander Thomas Frase" w:date="2012-10-31T17:22:00Z"/>
                <w:rFonts w:ascii="Courier New" w:hAnsi="Courier New" w:cs="Courier New"/>
                <w:sz w:val="22"/>
                <w:rPrChange w:id="6037" w:author="Alexander Thomas Frase" w:date="2012-10-31T17:24:00Z">
                  <w:rPr>
                    <w:ins w:id="6038" w:author="Alexander Thomas Frase" w:date="2012-10-31T17:22:00Z"/>
                  </w:rPr>
                </w:rPrChange>
              </w:rPr>
            </w:pPr>
            <w:ins w:id="6039" w:author="Alexander Thomas Frase" w:date="2012-10-31T17:22:00Z">
              <w:r w:rsidRPr="00796263">
                <w:rPr>
                  <w:rFonts w:ascii="Courier New" w:hAnsi="Courier New" w:cs="Courier New"/>
                  <w:sz w:val="22"/>
                  <w:rPrChange w:id="6040" w:author="Alexander Thomas Frase" w:date="2012-10-31T17:24:00Z">
                    <w:rPr/>
                  </w:rPrChange>
                </w:rPr>
                <w:t>28</w:t>
              </w:r>
            </w:ins>
          </w:p>
          <w:p w14:paraId="49FDF528" w14:textId="77777777" w:rsidR="00796263" w:rsidRPr="00796263" w:rsidRDefault="00796263" w:rsidP="00796263">
            <w:pPr>
              <w:rPr>
                <w:ins w:id="6041" w:author="Alexander Thomas Frase" w:date="2012-10-31T17:22:00Z"/>
                <w:rFonts w:ascii="Courier New" w:hAnsi="Courier New" w:cs="Courier New"/>
                <w:sz w:val="22"/>
                <w:rPrChange w:id="6042" w:author="Alexander Thomas Frase" w:date="2012-10-31T17:24:00Z">
                  <w:rPr>
                    <w:ins w:id="6043" w:author="Alexander Thomas Frase" w:date="2012-10-31T17:22:00Z"/>
                  </w:rPr>
                </w:rPrChange>
              </w:rPr>
            </w:pPr>
            <w:ins w:id="6044" w:author="Alexander Thomas Frase" w:date="2012-10-31T17:22:00Z">
              <w:r w:rsidRPr="00796263">
                <w:rPr>
                  <w:rFonts w:ascii="Courier New" w:hAnsi="Courier New" w:cs="Courier New"/>
                  <w:sz w:val="22"/>
                  <w:rPrChange w:id="6045" w:author="Alexander Thomas Frase" w:date="2012-10-31T17:24:00Z">
                    <w:rPr/>
                  </w:rPrChange>
                </w:rPr>
                <w:t>28</w:t>
              </w:r>
            </w:ins>
          </w:p>
          <w:p w14:paraId="7CF2C2ED" w14:textId="77777777" w:rsidR="00796263" w:rsidRPr="00796263" w:rsidRDefault="00796263" w:rsidP="00796263">
            <w:pPr>
              <w:rPr>
                <w:ins w:id="6046" w:author="Alexander Thomas Frase" w:date="2012-10-31T17:22:00Z"/>
                <w:rFonts w:ascii="Courier New" w:hAnsi="Courier New" w:cs="Courier New"/>
                <w:sz w:val="22"/>
                <w:rPrChange w:id="6047" w:author="Alexander Thomas Frase" w:date="2012-10-31T17:24:00Z">
                  <w:rPr>
                    <w:ins w:id="6048" w:author="Alexander Thomas Frase" w:date="2012-10-31T17:22:00Z"/>
                  </w:rPr>
                </w:rPrChange>
              </w:rPr>
            </w:pPr>
            <w:ins w:id="6049" w:author="Alexander Thomas Frase" w:date="2012-10-31T17:22:00Z">
              <w:r w:rsidRPr="00796263">
                <w:rPr>
                  <w:rFonts w:ascii="Courier New" w:hAnsi="Courier New" w:cs="Courier New"/>
                  <w:sz w:val="22"/>
                  <w:rPrChange w:id="6050" w:author="Alexander Thomas Frase" w:date="2012-10-31T17:24:00Z">
                    <w:rPr/>
                  </w:rPrChange>
                </w:rPr>
                <w:t>28</w:t>
              </w:r>
            </w:ins>
          </w:p>
          <w:p w14:paraId="14D76FCD" w14:textId="77777777" w:rsidR="00796263" w:rsidRPr="00796263" w:rsidRDefault="00796263" w:rsidP="00796263">
            <w:pPr>
              <w:rPr>
                <w:ins w:id="6051" w:author="Alexander Thomas Frase" w:date="2012-10-31T17:22:00Z"/>
                <w:rFonts w:ascii="Courier New" w:hAnsi="Courier New" w:cs="Courier New"/>
                <w:sz w:val="22"/>
                <w:rPrChange w:id="6052" w:author="Alexander Thomas Frase" w:date="2012-10-31T17:24:00Z">
                  <w:rPr>
                    <w:ins w:id="6053" w:author="Alexander Thomas Frase" w:date="2012-10-31T17:22:00Z"/>
                  </w:rPr>
                </w:rPrChange>
              </w:rPr>
            </w:pPr>
            <w:ins w:id="6054" w:author="Alexander Thomas Frase" w:date="2012-10-31T17:22:00Z">
              <w:r w:rsidRPr="00796263">
                <w:rPr>
                  <w:rFonts w:ascii="Courier New" w:hAnsi="Courier New" w:cs="Courier New"/>
                  <w:sz w:val="22"/>
                  <w:rPrChange w:id="6055" w:author="Alexander Thomas Frase" w:date="2012-10-31T17:24:00Z">
                    <w:rPr/>
                  </w:rPrChange>
                </w:rPr>
                <w:t>28</w:t>
              </w:r>
            </w:ins>
          </w:p>
          <w:p w14:paraId="547BD52F" w14:textId="77777777" w:rsidR="00796263" w:rsidRPr="00796263" w:rsidRDefault="00796263" w:rsidP="00796263">
            <w:pPr>
              <w:rPr>
                <w:ins w:id="6056" w:author="Alexander Thomas Frase" w:date="2012-10-31T17:22:00Z"/>
                <w:rFonts w:ascii="Courier New" w:hAnsi="Courier New" w:cs="Courier New"/>
                <w:sz w:val="22"/>
                <w:rPrChange w:id="6057" w:author="Alexander Thomas Frase" w:date="2012-10-31T17:24:00Z">
                  <w:rPr>
                    <w:ins w:id="6058" w:author="Alexander Thomas Frase" w:date="2012-10-31T17:22:00Z"/>
                  </w:rPr>
                </w:rPrChange>
              </w:rPr>
            </w:pPr>
            <w:ins w:id="6059" w:author="Alexander Thomas Frase" w:date="2012-10-31T17:22:00Z">
              <w:r w:rsidRPr="00796263">
                <w:rPr>
                  <w:rFonts w:ascii="Courier New" w:hAnsi="Courier New" w:cs="Courier New"/>
                  <w:sz w:val="22"/>
                  <w:rPrChange w:id="6060" w:author="Alexander Thomas Frase" w:date="2012-10-31T17:24:00Z">
                    <w:rPr/>
                  </w:rPrChange>
                </w:rPr>
                <w:t>28</w:t>
              </w:r>
            </w:ins>
          </w:p>
          <w:p w14:paraId="76E860DD" w14:textId="77777777" w:rsidR="00796263" w:rsidRPr="00796263" w:rsidRDefault="00796263" w:rsidP="00796263">
            <w:pPr>
              <w:rPr>
                <w:ins w:id="6061" w:author="Alexander Thomas Frase" w:date="2012-10-31T17:22:00Z"/>
                <w:rFonts w:ascii="Courier New" w:hAnsi="Courier New" w:cs="Courier New"/>
                <w:sz w:val="22"/>
                <w:rPrChange w:id="6062" w:author="Alexander Thomas Frase" w:date="2012-10-31T17:24:00Z">
                  <w:rPr>
                    <w:ins w:id="6063" w:author="Alexander Thomas Frase" w:date="2012-10-31T17:22:00Z"/>
                  </w:rPr>
                </w:rPrChange>
              </w:rPr>
            </w:pPr>
            <w:ins w:id="6064" w:author="Alexander Thomas Frase" w:date="2012-10-31T17:22:00Z">
              <w:r w:rsidRPr="00796263">
                <w:rPr>
                  <w:rFonts w:ascii="Courier New" w:hAnsi="Courier New" w:cs="Courier New"/>
                  <w:sz w:val="22"/>
                  <w:rPrChange w:id="6065" w:author="Alexander Thomas Frase" w:date="2012-10-31T17:24:00Z">
                    <w:rPr/>
                  </w:rPrChange>
                </w:rPr>
                <w:t>28</w:t>
              </w:r>
            </w:ins>
          </w:p>
          <w:p w14:paraId="28EEEA00" w14:textId="77777777" w:rsidR="00796263" w:rsidRPr="00796263" w:rsidRDefault="00796263" w:rsidP="00796263">
            <w:pPr>
              <w:rPr>
                <w:ins w:id="6066" w:author="Alexander Thomas Frase" w:date="2012-10-31T17:22:00Z"/>
                <w:rFonts w:ascii="Courier New" w:hAnsi="Courier New" w:cs="Courier New"/>
                <w:sz w:val="22"/>
                <w:rPrChange w:id="6067" w:author="Alexander Thomas Frase" w:date="2012-10-31T17:24:00Z">
                  <w:rPr>
                    <w:ins w:id="6068" w:author="Alexander Thomas Frase" w:date="2012-10-31T17:22:00Z"/>
                  </w:rPr>
                </w:rPrChange>
              </w:rPr>
            </w:pPr>
            <w:ins w:id="6069" w:author="Alexander Thomas Frase" w:date="2012-10-31T17:22:00Z">
              <w:r w:rsidRPr="00796263">
                <w:rPr>
                  <w:rFonts w:ascii="Courier New" w:hAnsi="Courier New" w:cs="Courier New"/>
                  <w:sz w:val="22"/>
                  <w:rPrChange w:id="6070" w:author="Alexander Thomas Frase" w:date="2012-10-31T17:24:00Z">
                    <w:rPr/>
                  </w:rPrChange>
                </w:rPr>
                <w:t>54</w:t>
              </w:r>
            </w:ins>
          </w:p>
          <w:p w14:paraId="612D7F92" w14:textId="77777777" w:rsidR="00796263" w:rsidRPr="00796263" w:rsidRDefault="00796263" w:rsidP="00796263">
            <w:pPr>
              <w:rPr>
                <w:ins w:id="6071" w:author="Alexander Thomas Frase" w:date="2012-10-31T17:22:00Z"/>
                <w:rFonts w:ascii="Courier New" w:hAnsi="Courier New" w:cs="Courier New"/>
                <w:sz w:val="22"/>
                <w:rPrChange w:id="6072" w:author="Alexander Thomas Frase" w:date="2012-10-31T17:24:00Z">
                  <w:rPr>
                    <w:ins w:id="6073" w:author="Alexander Thomas Frase" w:date="2012-10-31T17:22:00Z"/>
                  </w:rPr>
                </w:rPrChange>
              </w:rPr>
            </w:pPr>
            <w:ins w:id="6074" w:author="Alexander Thomas Frase" w:date="2012-10-31T17:22:00Z">
              <w:r w:rsidRPr="00796263">
                <w:rPr>
                  <w:rFonts w:ascii="Courier New" w:hAnsi="Courier New" w:cs="Courier New"/>
                  <w:sz w:val="22"/>
                  <w:rPrChange w:id="6075" w:author="Alexander Thomas Frase" w:date="2012-10-31T17:24:00Z">
                    <w:rPr/>
                  </w:rPrChange>
                </w:rPr>
                <w:t>54</w:t>
              </w:r>
            </w:ins>
          </w:p>
          <w:p w14:paraId="45CF30C9" w14:textId="77777777" w:rsidR="00796263" w:rsidRPr="00796263" w:rsidRDefault="00796263" w:rsidP="00796263">
            <w:pPr>
              <w:rPr>
                <w:ins w:id="6076" w:author="Alexander Thomas Frase" w:date="2012-10-31T17:22:00Z"/>
                <w:rFonts w:ascii="Courier New" w:hAnsi="Courier New" w:cs="Courier New"/>
                <w:sz w:val="22"/>
                <w:rPrChange w:id="6077" w:author="Alexander Thomas Frase" w:date="2012-10-31T17:24:00Z">
                  <w:rPr>
                    <w:ins w:id="6078" w:author="Alexander Thomas Frase" w:date="2012-10-31T17:22:00Z"/>
                  </w:rPr>
                </w:rPrChange>
              </w:rPr>
            </w:pPr>
            <w:ins w:id="6079" w:author="Alexander Thomas Frase" w:date="2012-10-31T17:22:00Z">
              <w:r w:rsidRPr="00796263">
                <w:rPr>
                  <w:rFonts w:ascii="Courier New" w:hAnsi="Courier New" w:cs="Courier New"/>
                  <w:sz w:val="22"/>
                  <w:rPrChange w:id="6080" w:author="Alexander Thomas Frase" w:date="2012-10-31T17:24:00Z">
                    <w:rPr/>
                  </w:rPrChange>
                </w:rPr>
                <w:lastRenderedPageBreak/>
                <w:t>54</w:t>
              </w:r>
            </w:ins>
          </w:p>
          <w:p w14:paraId="3EA22B66" w14:textId="77777777" w:rsidR="00796263" w:rsidRPr="00796263" w:rsidRDefault="00796263" w:rsidP="00796263">
            <w:pPr>
              <w:rPr>
                <w:ins w:id="6081" w:author="Alexander Thomas Frase" w:date="2012-10-31T17:22:00Z"/>
                <w:rFonts w:ascii="Courier New" w:hAnsi="Courier New" w:cs="Courier New"/>
                <w:sz w:val="22"/>
                <w:rPrChange w:id="6082" w:author="Alexander Thomas Frase" w:date="2012-10-31T17:24:00Z">
                  <w:rPr>
                    <w:ins w:id="6083" w:author="Alexander Thomas Frase" w:date="2012-10-31T17:22:00Z"/>
                  </w:rPr>
                </w:rPrChange>
              </w:rPr>
            </w:pPr>
            <w:ins w:id="6084" w:author="Alexander Thomas Frase" w:date="2012-10-31T17:22:00Z">
              <w:r w:rsidRPr="00796263">
                <w:rPr>
                  <w:rFonts w:ascii="Courier New" w:hAnsi="Courier New" w:cs="Courier New"/>
                  <w:sz w:val="22"/>
                  <w:rPrChange w:id="6085" w:author="Alexander Thomas Frase" w:date="2012-10-31T17:24:00Z">
                    <w:rPr/>
                  </w:rPrChange>
                </w:rPr>
                <w:t>54</w:t>
              </w:r>
            </w:ins>
          </w:p>
          <w:p w14:paraId="7A9EA8E8" w14:textId="77777777" w:rsidR="00796263" w:rsidRPr="00796263" w:rsidRDefault="00796263" w:rsidP="00796263">
            <w:pPr>
              <w:rPr>
                <w:ins w:id="6086" w:author="Alexander Thomas Frase" w:date="2012-10-31T17:22:00Z"/>
                <w:rFonts w:ascii="Courier New" w:hAnsi="Courier New" w:cs="Courier New"/>
                <w:sz w:val="22"/>
                <w:rPrChange w:id="6087" w:author="Alexander Thomas Frase" w:date="2012-10-31T17:24:00Z">
                  <w:rPr>
                    <w:ins w:id="6088" w:author="Alexander Thomas Frase" w:date="2012-10-31T17:22:00Z"/>
                  </w:rPr>
                </w:rPrChange>
              </w:rPr>
            </w:pPr>
            <w:ins w:id="6089" w:author="Alexander Thomas Frase" w:date="2012-10-31T17:22:00Z">
              <w:r w:rsidRPr="00796263">
                <w:rPr>
                  <w:rFonts w:ascii="Courier New" w:hAnsi="Courier New" w:cs="Courier New"/>
                  <w:sz w:val="22"/>
                  <w:rPrChange w:id="6090" w:author="Alexander Thomas Frase" w:date="2012-10-31T17:24:00Z">
                    <w:rPr/>
                  </w:rPrChange>
                </w:rPr>
                <w:t>54</w:t>
              </w:r>
            </w:ins>
          </w:p>
          <w:p w14:paraId="137C9F36" w14:textId="77777777" w:rsidR="00796263" w:rsidRPr="00796263" w:rsidRDefault="00796263" w:rsidP="00796263">
            <w:pPr>
              <w:rPr>
                <w:ins w:id="6091" w:author="Alexander Thomas Frase" w:date="2012-10-31T17:22:00Z"/>
                <w:rFonts w:ascii="Courier New" w:hAnsi="Courier New" w:cs="Courier New"/>
                <w:sz w:val="22"/>
                <w:rPrChange w:id="6092" w:author="Alexander Thomas Frase" w:date="2012-10-31T17:24:00Z">
                  <w:rPr>
                    <w:ins w:id="6093" w:author="Alexander Thomas Frase" w:date="2012-10-31T17:22:00Z"/>
                  </w:rPr>
                </w:rPrChange>
              </w:rPr>
            </w:pPr>
            <w:ins w:id="6094" w:author="Alexander Thomas Frase" w:date="2012-10-31T17:22:00Z">
              <w:r w:rsidRPr="00796263">
                <w:rPr>
                  <w:rFonts w:ascii="Courier New" w:hAnsi="Courier New" w:cs="Courier New"/>
                  <w:sz w:val="22"/>
                  <w:rPrChange w:id="6095" w:author="Alexander Thomas Frase" w:date="2012-10-31T17:24:00Z">
                    <w:rPr/>
                  </w:rPrChange>
                </w:rPr>
                <w:t>54</w:t>
              </w:r>
            </w:ins>
          </w:p>
          <w:p w14:paraId="79AE080A" w14:textId="0C9CF6E4" w:rsidR="00796263" w:rsidRPr="00796263" w:rsidRDefault="00796263" w:rsidP="00796263">
            <w:pPr>
              <w:rPr>
                <w:ins w:id="6096" w:author="Alexander Thomas Frase" w:date="2012-10-31T17:21:00Z"/>
                <w:rFonts w:ascii="Courier New" w:hAnsi="Courier New" w:cs="Courier New"/>
                <w:sz w:val="22"/>
                <w:rPrChange w:id="6097" w:author="Alexander Thomas Frase" w:date="2012-10-31T17:24:00Z">
                  <w:rPr>
                    <w:ins w:id="6098" w:author="Alexander Thomas Frase" w:date="2012-10-31T17:21:00Z"/>
                  </w:rPr>
                </w:rPrChange>
              </w:rPr>
            </w:pPr>
            <w:ins w:id="6099" w:author="Alexander Thomas Frase" w:date="2012-10-31T17:22:00Z">
              <w:r w:rsidRPr="00796263">
                <w:rPr>
                  <w:rFonts w:ascii="Courier New" w:hAnsi="Courier New" w:cs="Courier New"/>
                  <w:sz w:val="22"/>
                  <w:rPrChange w:id="6100" w:author="Alexander Thomas Frase" w:date="2012-10-31T17:24:00Z">
                    <w:rPr/>
                  </w:rPrChange>
                </w:rPr>
                <w:t>58</w:t>
              </w:r>
            </w:ins>
          </w:p>
        </w:tc>
        <w:tc>
          <w:tcPr>
            <w:tcW w:w="877" w:type="dxa"/>
            <w:tcPrChange w:id="6101" w:author="Alexander Thomas Frase" w:date="2012-10-31T17:24:00Z">
              <w:tcPr>
                <w:tcW w:w="877" w:type="dxa"/>
              </w:tcPr>
            </w:tcPrChange>
          </w:tcPr>
          <w:p w14:paraId="3EC41CC3" w14:textId="72ECA648" w:rsidR="00796263" w:rsidRPr="00796263" w:rsidRDefault="00796263" w:rsidP="00796263">
            <w:pPr>
              <w:rPr>
                <w:ins w:id="6102" w:author="Alexander Thomas Frase" w:date="2012-10-31T17:22:00Z"/>
                <w:rFonts w:ascii="Courier New" w:hAnsi="Courier New" w:cs="Courier New"/>
                <w:sz w:val="22"/>
                <w:rPrChange w:id="6103" w:author="Alexander Thomas Frase" w:date="2012-10-31T17:24:00Z">
                  <w:rPr>
                    <w:ins w:id="6104" w:author="Alexander Thomas Frase" w:date="2012-10-31T17:22:00Z"/>
                  </w:rPr>
                </w:rPrChange>
              </w:rPr>
            </w:pPr>
            <w:ins w:id="6105" w:author="Alexander Thomas Frase" w:date="2012-10-31T17:22:00Z">
              <w:r w:rsidRPr="00796263">
                <w:rPr>
                  <w:rFonts w:ascii="Courier New" w:hAnsi="Courier New" w:cs="Courier New"/>
                  <w:sz w:val="22"/>
                  <w:rPrChange w:id="6106" w:author="Alexander Thomas Frase" w:date="2012-10-31T17:24:00Z">
                    <w:rPr/>
                  </w:rPrChange>
                </w:rPr>
                <w:lastRenderedPageBreak/>
                <w:t>stop</w:t>
              </w:r>
            </w:ins>
          </w:p>
          <w:p w14:paraId="17F777AC" w14:textId="77777777" w:rsidR="00796263" w:rsidRPr="00796263" w:rsidRDefault="00796263" w:rsidP="00796263">
            <w:pPr>
              <w:rPr>
                <w:ins w:id="6107" w:author="Alexander Thomas Frase" w:date="2012-10-31T17:22:00Z"/>
                <w:rFonts w:ascii="Courier New" w:hAnsi="Courier New" w:cs="Courier New"/>
                <w:sz w:val="22"/>
                <w:rPrChange w:id="6108" w:author="Alexander Thomas Frase" w:date="2012-10-31T17:24:00Z">
                  <w:rPr>
                    <w:ins w:id="6109" w:author="Alexander Thomas Frase" w:date="2012-10-31T17:22:00Z"/>
                  </w:rPr>
                </w:rPrChange>
              </w:rPr>
            </w:pPr>
            <w:ins w:id="6110" w:author="Alexander Thomas Frase" w:date="2012-10-31T17:22:00Z">
              <w:r w:rsidRPr="00796263">
                <w:rPr>
                  <w:rFonts w:ascii="Courier New" w:hAnsi="Courier New" w:cs="Courier New"/>
                  <w:sz w:val="22"/>
                  <w:rPrChange w:id="6111" w:author="Alexander Thomas Frase" w:date="2012-10-31T17:24:00Z">
                    <w:rPr/>
                  </w:rPrChange>
                </w:rPr>
                <w:t>52</w:t>
              </w:r>
            </w:ins>
          </w:p>
          <w:p w14:paraId="6EF595E5" w14:textId="77777777" w:rsidR="00796263" w:rsidRPr="00796263" w:rsidRDefault="00796263" w:rsidP="00796263">
            <w:pPr>
              <w:rPr>
                <w:ins w:id="6112" w:author="Alexander Thomas Frase" w:date="2012-10-31T17:22:00Z"/>
                <w:rFonts w:ascii="Courier New" w:hAnsi="Courier New" w:cs="Courier New"/>
                <w:sz w:val="22"/>
                <w:rPrChange w:id="6113" w:author="Alexander Thomas Frase" w:date="2012-10-31T17:24:00Z">
                  <w:rPr>
                    <w:ins w:id="6114" w:author="Alexander Thomas Frase" w:date="2012-10-31T17:22:00Z"/>
                  </w:rPr>
                </w:rPrChange>
              </w:rPr>
            </w:pPr>
            <w:ins w:id="6115" w:author="Alexander Thomas Frase" w:date="2012-10-31T17:22:00Z">
              <w:r w:rsidRPr="00796263">
                <w:rPr>
                  <w:rFonts w:ascii="Courier New" w:hAnsi="Courier New" w:cs="Courier New"/>
                  <w:sz w:val="22"/>
                  <w:rPrChange w:id="6116" w:author="Alexander Thomas Frase" w:date="2012-10-31T17:24:00Z">
                    <w:rPr/>
                  </w:rPrChange>
                </w:rPr>
                <w:t>52</w:t>
              </w:r>
            </w:ins>
          </w:p>
          <w:p w14:paraId="18E9C01F" w14:textId="77777777" w:rsidR="00796263" w:rsidRPr="00796263" w:rsidRDefault="00796263" w:rsidP="00796263">
            <w:pPr>
              <w:rPr>
                <w:ins w:id="6117" w:author="Alexander Thomas Frase" w:date="2012-10-31T17:22:00Z"/>
                <w:rFonts w:ascii="Courier New" w:hAnsi="Courier New" w:cs="Courier New"/>
                <w:sz w:val="22"/>
                <w:rPrChange w:id="6118" w:author="Alexander Thomas Frase" w:date="2012-10-31T17:24:00Z">
                  <w:rPr>
                    <w:ins w:id="6119" w:author="Alexander Thomas Frase" w:date="2012-10-31T17:22:00Z"/>
                  </w:rPr>
                </w:rPrChange>
              </w:rPr>
            </w:pPr>
            <w:ins w:id="6120" w:author="Alexander Thomas Frase" w:date="2012-10-31T17:22:00Z">
              <w:r w:rsidRPr="00796263">
                <w:rPr>
                  <w:rFonts w:ascii="Courier New" w:hAnsi="Courier New" w:cs="Courier New"/>
                  <w:sz w:val="22"/>
                  <w:rPrChange w:id="6121" w:author="Alexander Thomas Frase" w:date="2012-10-31T17:24:00Z">
                    <w:rPr/>
                  </w:rPrChange>
                </w:rPr>
                <w:t>52</w:t>
              </w:r>
            </w:ins>
          </w:p>
          <w:p w14:paraId="4F4E00BE" w14:textId="77777777" w:rsidR="00796263" w:rsidRPr="00796263" w:rsidRDefault="00796263" w:rsidP="00796263">
            <w:pPr>
              <w:rPr>
                <w:ins w:id="6122" w:author="Alexander Thomas Frase" w:date="2012-10-31T17:22:00Z"/>
                <w:rFonts w:ascii="Courier New" w:hAnsi="Courier New" w:cs="Courier New"/>
                <w:sz w:val="22"/>
                <w:rPrChange w:id="6123" w:author="Alexander Thomas Frase" w:date="2012-10-31T17:24:00Z">
                  <w:rPr>
                    <w:ins w:id="6124" w:author="Alexander Thomas Frase" w:date="2012-10-31T17:22:00Z"/>
                  </w:rPr>
                </w:rPrChange>
              </w:rPr>
            </w:pPr>
            <w:ins w:id="6125" w:author="Alexander Thomas Frase" w:date="2012-10-31T17:22:00Z">
              <w:r w:rsidRPr="00796263">
                <w:rPr>
                  <w:rFonts w:ascii="Courier New" w:hAnsi="Courier New" w:cs="Courier New"/>
                  <w:sz w:val="22"/>
                  <w:rPrChange w:id="6126" w:author="Alexander Thomas Frase" w:date="2012-10-31T17:24:00Z">
                    <w:rPr/>
                  </w:rPrChange>
                </w:rPr>
                <w:t>52</w:t>
              </w:r>
            </w:ins>
          </w:p>
          <w:p w14:paraId="6AE254EE" w14:textId="77777777" w:rsidR="00796263" w:rsidRPr="00796263" w:rsidRDefault="00796263" w:rsidP="00796263">
            <w:pPr>
              <w:rPr>
                <w:ins w:id="6127" w:author="Alexander Thomas Frase" w:date="2012-10-31T17:22:00Z"/>
                <w:rFonts w:ascii="Courier New" w:hAnsi="Courier New" w:cs="Courier New"/>
                <w:sz w:val="22"/>
                <w:rPrChange w:id="6128" w:author="Alexander Thomas Frase" w:date="2012-10-31T17:24:00Z">
                  <w:rPr>
                    <w:ins w:id="6129" w:author="Alexander Thomas Frase" w:date="2012-10-31T17:22:00Z"/>
                  </w:rPr>
                </w:rPrChange>
              </w:rPr>
            </w:pPr>
            <w:ins w:id="6130" w:author="Alexander Thomas Frase" w:date="2012-10-31T17:22:00Z">
              <w:r w:rsidRPr="00796263">
                <w:rPr>
                  <w:rFonts w:ascii="Courier New" w:hAnsi="Courier New" w:cs="Courier New"/>
                  <w:sz w:val="22"/>
                  <w:rPrChange w:id="6131" w:author="Alexander Thomas Frase" w:date="2012-10-31T17:24:00Z">
                    <w:rPr/>
                  </w:rPrChange>
                </w:rPr>
                <w:t>52</w:t>
              </w:r>
            </w:ins>
          </w:p>
          <w:p w14:paraId="4E0AC59B" w14:textId="77777777" w:rsidR="00796263" w:rsidRPr="00796263" w:rsidRDefault="00796263" w:rsidP="00796263">
            <w:pPr>
              <w:rPr>
                <w:ins w:id="6132" w:author="Alexander Thomas Frase" w:date="2012-10-31T17:22:00Z"/>
                <w:rFonts w:ascii="Courier New" w:hAnsi="Courier New" w:cs="Courier New"/>
                <w:sz w:val="22"/>
                <w:rPrChange w:id="6133" w:author="Alexander Thomas Frase" w:date="2012-10-31T17:24:00Z">
                  <w:rPr>
                    <w:ins w:id="6134" w:author="Alexander Thomas Frase" w:date="2012-10-31T17:22:00Z"/>
                  </w:rPr>
                </w:rPrChange>
              </w:rPr>
            </w:pPr>
            <w:ins w:id="6135" w:author="Alexander Thomas Frase" w:date="2012-10-31T17:22:00Z">
              <w:r w:rsidRPr="00796263">
                <w:rPr>
                  <w:rFonts w:ascii="Courier New" w:hAnsi="Courier New" w:cs="Courier New"/>
                  <w:sz w:val="22"/>
                  <w:rPrChange w:id="6136" w:author="Alexander Thomas Frase" w:date="2012-10-31T17:24:00Z">
                    <w:rPr/>
                  </w:rPrChange>
                </w:rPr>
                <w:t>52</w:t>
              </w:r>
            </w:ins>
          </w:p>
          <w:p w14:paraId="01E73012" w14:textId="77777777" w:rsidR="00796263" w:rsidRPr="00796263" w:rsidRDefault="00796263" w:rsidP="00796263">
            <w:pPr>
              <w:rPr>
                <w:ins w:id="6137" w:author="Alexander Thomas Frase" w:date="2012-10-31T17:22:00Z"/>
                <w:rFonts w:ascii="Courier New" w:hAnsi="Courier New" w:cs="Courier New"/>
                <w:sz w:val="22"/>
                <w:rPrChange w:id="6138" w:author="Alexander Thomas Frase" w:date="2012-10-31T17:24:00Z">
                  <w:rPr>
                    <w:ins w:id="6139" w:author="Alexander Thomas Frase" w:date="2012-10-31T17:22:00Z"/>
                  </w:rPr>
                </w:rPrChange>
              </w:rPr>
            </w:pPr>
            <w:ins w:id="6140" w:author="Alexander Thomas Frase" w:date="2012-10-31T17:22:00Z">
              <w:r w:rsidRPr="00796263">
                <w:rPr>
                  <w:rFonts w:ascii="Courier New" w:hAnsi="Courier New" w:cs="Courier New"/>
                  <w:sz w:val="22"/>
                  <w:rPrChange w:id="6141" w:author="Alexander Thomas Frase" w:date="2012-10-31T17:24:00Z">
                    <w:rPr/>
                  </w:rPrChange>
                </w:rPr>
                <w:t>62</w:t>
              </w:r>
            </w:ins>
          </w:p>
          <w:p w14:paraId="5D39A011" w14:textId="77777777" w:rsidR="00796263" w:rsidRPr="00796263" w:rsidRDefault="00796263" w:rsidP="00796263">
            <w:pPr>
              <w:rPr>
                <w:ins w:id="6142" w:author="Alexander Thomas Frase" w:date="2012-10-31T17:22:00Z"/>
                <w:rFonts w:ascii="Courier New" w:hAnsi="Courier New" w:cs="Courier New"/>
                <w:sz w:val="22"/>
                <w:rPrChange w:id="6143" w:author="Alexander Thomas Frase" w:date="2012-10-31T17:24:00Z">
                  <w:rPr>
                    <w:ins w:id="6144" w:author="Alexander Thomas Frase" w:date="2012-10-31T17:22:00Z"/>
                  </w:rPr>
                </w:rPrChange>
              </w:rPr>
            </w:pPr>
            <w:ins w:id="6145" w:author="Alexander Thomas Frase" w:date="2012-10-31T17:22:00Z">
              <w:r w:rsidRPr="00796263">
                <w:rPr>
                  <w:rFonts w:ascii="Courier New" w:hAnsi="Courier New" w:cs="Courier New"/>
                  <w:sz w:val="22"/>
                  <w:rPrChange w:id="6146" w:author="Alexander Thomas Frase" w:date="2012-10-31T17:24:00Z">
                    <w:rPr/>
                  </w:rPrChange>
                </w:rPr>
                <w:t>62</w:t>
              </w:r>
            </w:ins>
          </w:p>
          <w:p w14:paraId="0232E520" w14:textId="77777777" w:rsidR="00796263" w:rsidRPr="00796263" w:rsidRDefault="00796263" w:rsidP="00796263">
            <w:pPr>
              <w:rPr>
                <w:ins w:id="6147" w:author="Alexander Thomas Frase" w:date="2012-10-31T17:22:00Z"/>
                <w:rFonts w:ascii="Courier New" w:hAnsi="Courier New" w:cs="Courier New"/>
                <w:sz w:val="22"/>
                <w:rPrChange w:id="6148" w:author="Alexander Thomas Frase" w:date="2012-10-31T17:24:00Z">
                  <w:rPr>
                    <w:ins w:id="6149" w:author="Alexander Thomas Frase" w:date="2012-10-31T17:22:00Z"/>
                  </w:rPr>
                </w:rPrChange>
              </w:rPr>
            </w:pPr>
            <w:ins w:id="6150" w:author="Alexander Thomas Frase" w:date="2012-10-31T17:22:00Z">
              <w:r w:rsidRPr="00796263">
                <w:rPr>
                  <w:rFonts w:ascii="Courier New" w:hAnsi="Courier New" w:cs="Courier New"/>
                  <w:sz w:val="22"/>
                  <w:rPrChange w:id="6151" w:author="Alexander Thomas Frase" w:date="2012-10-31T17:24:00Z">
                    <w:rPr/>
                  </w:rPrChange>
                </w:rPr>
                <w:lastRenderedPageBreak/>
                <w:t>62</w:t>
              </w:r>
            </w:ins>
          </w:p>
          <w:p w14:paraId="7019FB8F" w14:textId="77777777" w:rsidR="00796263" w:rsidRPr="00796263" w:rsidRDefault="00796263" w:rsidP="00796263">
            <w:pPr>
              <w:rPr>
                <w:ins w:id="6152" w:author="Alexander Thomas Frase" w:date="2012-10-31T17:22:00Z"/>
                <w:rFonts w:ascii="Courier New" w:hAnsi="Courier New" w:cs="Courier New"/>
                <w:sz w:val="22"/>
                <w:rPrChange w:id="6153" w:author="Alexander Thomas Frase" w:date="2012-10-31T17:24:00Z">
                  <w:rPr>
                    <w:ins w:id="6154" w:author="Alexander Thomas Frase" w:date="2012-10-31T17:22:00Z"/>
                  </w:rPr>
                </w:rPrChange>
              </w:rPr>
            </w:pPr>
            <w:ins w:id="6155" w:author="Alexander Thomas Frase" w:date="2012-10-31T17:22:00Z">
              <w:r w:rsidRPr="00796263">
                <w:rPr>
                  <w:rFonts w:ascii="Courier New" w:hAnsi="Courier New" w:cs="Courier New"/>
                  <w:sz w:val="22"/>
                  <w:rPrChange w:id="6156" w:author="Alexander Thomas Frase" w:date="2012-10-31T17:24:00Z">
                    <w:rPr/>
                  </w:rPrChange>
                </w:rPr>
                <w:t>62</w:t>
              </w:r>
            </w:ins>
          </w:p>
          <w:p w14:paraId="49F7C9AE" w14:textId="77777777" w:rsidR="00796263" w:rsidRPr="00796263" w:rsidRDefault="00796263" w:rsidP="00796263">
            <w:pPr>
              <w:rPr>
                <w:ins w:id="6157" w:author="Alexander Thomas Frase" w:date="2012-10-31T17:22:00Z"/>
                <w:rFonts w:ascii="Courier New" w:hAnsi="Courier New" w:cs="Courier New"/>
                <w:sz w:val="22"/>
                <w:rPrChange w:id="6158" w:author="Alexander Thomas Frase" w:date="2012-10-31T17:24:00Z">
                  <w:rPr>
                    <w:ins w:id="6159" w:author="Alexander Thomas Frase" w:date="2012-10-31T17:22:00Z"/>
                  </w:rPr>
                </w:rPrChange>
              </w:rPr>
            </w:pPr>
            <w:ins w:id="6160" w:author="Alexander Thomas Frase" w:date="2012-10-31T17:22:00Z">
              <w:r w:rsidRPr="00796263">
                <w:rPr>
                  <w:rFonts w:ascii="Courier New" w:hAnsi="Courier New" w:cs="Courier New"/>
                  <w:sz w:val="22"/>
                  <w:rPrChange w:id="6161" w:author="Alexander Thomas Frase" w:date="2012-10-31T17:24:00Z">
                    <w:rPr/>
                  </w:rPrChange>
                </w:rPr>
                <w:t>62</w:t>
              </w:r>
            </w:ins>
          </w:p>
          <w:p w14:paraId="51A8BA6E" w14:textId="77777777" w:rsidR="00796263" w:rsidRPr="00796263" w:rsidRDefault="00796263" w:rsidP="00796263">
            <w:pPr>
              <w:rPr>
                <w:ins w:id="6162" w:author="Alexander Thomas Frase" w:date="2012-10-31T17:22:00Z"/>
                <w:rFonts w:ascii="Courier New" w:hAnsi="Courier New" w:cs="Courier New"/>
                <w:sz w:val="22"/>
                <w:rPrChange w:id="6163" w:author="Alexander Thomas Frase" w:date="2012-10-31T17:24:00Z">
                  <w:rPr>
                    <w:ins w:id="6164" w:author="Alexander Thomas Frase" w:date="2012-10-31T17:22:00Z"/>
                  </w:rPr>
                </w:rPrChange>
              </w:rPr>
            </w:pPr>
            <w:ins w:id="6165" w:author="Alexander Thomas Frase" w:date="2012-10-31T17:22:00Z">
              <w:r w:rsidRPr="00796263">
                <w:rPr>
                  <w:rFonts w:ascii="Courier New" w:hAnsi="Courier New" w:cs="Courier New"/>
                  <w:sz w:val="22"/>
                  <w:rPrChange w:id="6166" w:author="Alexander Thomas Frase" w:date="2012-10-31T17:24:00Z">
                    <w:rPr/>
                  </w:rPrChange>
                </w:rPr>
                <w:t>62</w:t>
              </w:r>
            </w:ins>
          </w:p>
          <w:p w14:paraId="24775328" w14:textId="37B17374" w:rsidR="00796263" w:rsidRPr="00796263" w:rsidRDefault="00796263" w:rsidP="00796263">
            <w:pPr>
              <w:rPr>
                <w:ins w:id="6167" w:author="Alexander Thomas Frase" w:date="2012-10-31T17:21:00Z"/>
                <w:rFonts w:ascii="Courier New" w:hAnsi="Courier New" w:cs="Courier New"/>
                <w:sz w:val="22"/>
                <w:rPrChange w:id="6168" w:author="Alexander Thomas Frase" w:date="2012-10-31T17:24:00Z">
                  <w:rPr>
                    <w:ins w:id="6169" w:author="Alexander Thomas Frase" w:date="2012-10-31T17:21:00Z"/>
                  </w:rPr>
                </w:rPrChange>
              </w:rPr>
            </w:pPr>
            <w:ins w:id="6170" w:author="Alexander Thomas Frase" w:date="2012-10-31T17:23:00Z">
              <w:r w:rsidRPr="00796263">
                <w:rPr>
                  <w:rFonts w:ascii="Courier New" w:hAnsi="Courier New" w:cs="Courier New"/>
                  <w:sz w:val="22"/>
                  <w:rPrChange w:id="6171" w:author="Alexander Thomas Frase" w:date="2012-10-31T17:24:00Z">
                    <w:rPr/>
                  </w:rPrChange>
                </w:rPr>
                <w:t>72</w:t>
              </w:r>
            </w:ins>
          </w:p>
        </w:tc>
        <w:tc>
          <w:tcPr>
            <w:tcW w:w="1009" w:type="dxa"/>
            <w:tcPrChange w:id="6172" w:author="Alexander Thomas Frase" w:date="2012-10-31T17:24:00Z">
              <w:tcPr>
                <w:tcW w:w="1009" w:type="dxa"/>
              </w:tcPr>
            </w:tcPrChange>
          </w:tcPr>
          <w:p w14:paraId="2375CA46" w14:textId="37326A40" w:rsidR="00796263" w:rsidRPr="00796263" w:rsidRDefault="00796263" w:rsidP="00796263">
            <w:pPr>
              <w:rPr>
                <w:ins w:id="6173" w:author="Alexander Thomas Frase" w:date="2012-10-31T17:23:00Z"/>
                <w:rFonts w:ascii="Courier New" w:hAnsi="Courier New" w:cs="Courier New"/>
                <w:sz w:val="22"/>
                <w:rPrChange w:id="6174" w:author="Alexander Thomas Frase" w:date="2012-10-31T17:24:00Z">
                  <w:rPr>
                    <w:ins w:id="6175" w:author="Alexander Thomas Frase" w:date="2012-10-31T17:23:00Z"/>
                  </w:rPr>
                </w:rPrChange>
              </w:rPr>
            </w:pPr>
            <w:ins w:id="6176" w:author="Alexander Thomas Frase" w:date="2012-10-31T17:23:00Z">
              <w:r w:rsidRPr="00796263">
                <w:rPr>
                  <w:rFonts w:ascii="Courier New" w:hAnsi="Courier New" w:cs="Courier New"/>
                  <w:sz w:val="22"/>
                  <w:rPrChange w:id="6177" w:author="Alexander Thomas Frase" w:date="2012-10-31T17:24:00Z">
                    <w:rPr/>
                  </w:rPrChange>
                </w:rPr>
                <w:lastRenderedPageBreak/>
                <w:t>group</w:t>
              </w:r>
            </w:ins>
          </w:p>
          <w:p w14:paraId="16823936" w14:textId="77777777" w:rsidR="00796263" w:rsidRPr="00796263" w:rsidRDefault="00796263" w:rsidP="00796263">
            <w:pPr>
              <w:rPr>
                <w:ins w:id="6178" w:author="Alexander Thomas Frase" w:date="2012-10-31T17:23:00Z"/>
                <w:rFonts w:ascii="Courier New" w:hAnsi="Courier New" w:cs="Courier New"/>
                <w:sz w:val="22"/>
                <w:rPrChange w:id="6179" w:author="Alexander Thomas Frase" w:date="2012-10-31T17:24:00Z">
                  <w:rPr>
                    <w:ins w:id="6180" w:author="Alexander Thomas Frase" w:date="2012-10-31T17:23:00Z"/>
                  </w:rPr>
                </w:rPrChange>
              </w:rPr>
            </w:pPr>
            <w:ins w:id="6181" w:author="Alexander Thomas Frase" w:date="2012-10-31T17:23:00Z">
              <w:r w:rsidRPr="00796263">
                <w:rPr>
                  <w:rFonts w:ascii="Courier New" w:hAnsi="Courier New" w:cs="Courier New"/>
                  <w:sz w:val="22"/>
                  <w:rPrChange w:id="6182" w:author="Alexander Thomas Frase" w:date="2012-10-31T17:24:00Z">
                    <w:rPr/>
                  </w:rPrChange>
                </w:rPr>
                <w:t>red</w:t>
              </w:r>
            </w:ins>
          </w:p>
          <w:p w14:paraId="179F00CC" w14:textId="77777777" w:rsidR="00796263" w:rsidRPr="00796263" w:rsidRDefault="00796263" w:rsidP="00796263">
            <w:pPr>
              <w:rPr>
                <w:ins w:id="6183" w:author="Alexander Thomas Frase" w:date="2012-10-31T17:23:00Z"/>
                <w:rFonts w:ascii="Courier New" w:hAnsi="Courier New" w:cs="Courier New"/>
                <w:sz w:val="22"/>
                <w:rPrChange w:id="6184" w:author="Alexander Thomas Frase" w:date="2012-10-31T17:24:00Z">
                  <w:rPr>
                    <w:ins w:id="6185" w:author="Alexander Thomas Frase" w:date="2012-10-31T17:23:00Z"/>
                  </w:rPr>
                </w:rPrChange>
              </w:rPr>
            </w:pPr>
            <w:ins w:id="6186" w:author="Alexander Thomas Frase" w:date="2012-10-31T17:23:00Z">
              <w:r w:rsidRPr="00796263">
                <w:rPr>
                  <w:rFonts w:ascii="Courier New" w:hAnsi="Courier New" w:cs="Courier New"/>
                  <w:sz w:val="22"/>
                  <w:rPrChange w:id="6187" w:author="Alexander Thomas Frase" w:date="2012-10-31T17:24:00Z">
                    <w:rPr/>
                  </w:rPrChange>
                </w:rPr>
                <w:t>green</w:t>
              </w:r>
            </w:ins>
          </w:p>
          <w:p w14:paraId="276A71B0" w14:textId="77777777" w:rsidR="00796263" w:rsidRPr="00796263" w:rsidRDefault="00796263" w:rsidP="00796263">
            <w:pPr>
              <w:rPr>
                <w:ins w:id="6188" w:author="Alexander Thomas Frase" w:date="2012-10-31T17:23:00Z"/>
                <w:rFonts w:ascii="Courier New" w:hAnsi="Courier New" w:cs="Courier New"/>
                <w:sz w:val="22"/>
                <w:rPrChange w:id="6189" w:author="Alexander Thomas Frase" w:date="2012-10-31T17:24:00Z">
                  <w:rPr>
                    <w:ins w:id="6190" w:author="Alexander Thomas Frase" w:date="2012-10-31T17:23:00Z"/>
                  </w:rPr>
                </w:rPrChange>
              </w:rPr>
            </w:pPr>
            <w:ins w:id="6191" w:author="Alexander Thomas Frase" w:date="2012-10-31T17:23:00Z">
              <w:r w:rsidRPr="00796263">
                <w:rPr>
                  <w:rFonts w:ascii="Courier New" w:hAnsi="Courier New" w:cs="Courier New"/>
                  <w:sz w:val="22"/>
                  <w:rPrChange w:id="6192" w:author="Alexander Thomas Frase" w:date="2012-10-31T17:24:00Z">
                    <w:rPr/>
                  </w:rPrChange>
                </w:rPr>
                <w:t>gray</w:t>
              </w:r>
            </w:ins>
          </w:p>
          <w:p w14:paraId="1EDDA193" w14:textId="77777777" w:rsidR="00796263" w:rsidRPr="00796263" w:rsidRDefault="00796263" w:rsidP="00796263">
            <w:pPr>
              <w:rPr>
                <w:ins w:id="6193" w:author="Alexander Thomas Frase" w:date="2012-10-31T17:23:00Z"/>
                <w:rFonts w:ascii="Courier New" w:hAnsi="Courier New" w:cs="Courier New"/>
                <w:sz w:val="22"/>
                <w:rPrChange w:id="6194" w:author="Alexander Thomas Frase" w:date="2012-10-31T17:24:00Z">
                  <w:rPr>
                    <w:ins w:id="6195" w:author="Alexander Thomas Frase" w:date="2012-10-31T17:23:00Z"/>
                  </w:rPr>
                </w:rPrChange>
              </w:rPr>
            </w:pPr>
            <w:ins w:id="6196" w:author="Alexander Thomas Frase" w:date="2012-10-31T17:23:00Z">
              <w:r w:rsidRPr="00796263">
                <w:rPr>
                  <w:rFonts w:ascii="Courier New" w:hAnsi="Courier New" w:cs="Courier New"/>
                  <w:sz w:val="22"/>
                  <w:rPrChange w:id="6197" w:author="Alexander Thomas Frase" w:date="2012-10-31T17:24:00Z">
                    <w:rPr/>
                  </w:rPrChange>
                </w:rPr>
                <w:t>red</w:t>
              </w:r>
            </w:ins>
          </w:p>
          <w:p w14:paraId="012C62CC" w14:textId="77777777" w:rsidR="00796263" w:rsidRPr="00796263" w:rsidRDefault="00796263" w:rsidP="00796263">
            <w:pPr>
              <w:rPr>
                <w:ins w:id="6198" w:author="Alexander Thomas Frase" w:date="2012-10-31T17:23:00Z"/>
                <w:rFonts w:ascii="Courier New" w:hAnsi="Courier New" w:cs="Courier New"/>
                <w:sz w:val="22"/>
                <w:rPrChange w:id="6199" w:author="Alexander Thomas Frase" w:date="2012-10-31T17:24:00Z">
                  <w:rPr>
                    <w:ins w:id="6200" w:author="Alexander Thomas Frase" w:date="2012-10-31T17:23:00Z"/>
                  </w:rPr>
                </w:rPrChange>
              </w:rPr>
            </w:pPr>
            <w:ins w:id="6201" w:author="Alexander Thomas Frase" w:date="2012-10-31T17:23:00Z">
              <w:r w:rsidRPr="00796263">
                <w:rPr>
                  <w:rFonts w:ascii="Courier New" w:hAnsi="Courier New" w:cs="Courier New"/>
                  <w:sz w:val="22"/>
                  <w:rPrChange w:id="6202" w:author="Alexander Thomas Frase" w:date="2012-10-31T17:24:00Z">
                    <w:rPr/>
                  </w:rPrChange>
                </w:rPr>
                <w:t>green</w:t>
              </w:r>
            </w:ins>
          </w:p>
          <w:p w14:paraId="586E3EA7" w14:textId="77777777" w:rsidR="00796263" w:rsidRPr="00796263" w:rsidRDefault="00796263" w:rsidP="00796263">
            <w:pPr>
              <w:rPr>
                <w:ins w:id="6203" w:author="Alexander Thomas Frase" w:date="2012-10-31T17:23:00Z"/>
                <w:rFonts w:ascii="Courier New" w:hAnsi="Courier New" w:cs="Courier New"/>
                <w:sz w:val="22"/>
                <w:rPrChange w:id="6204" w:author="Alexander Thomas Frase" w:date="2012-10-31T17:24:00Z">
                  <w:rPr>
                    <w:ins w:id="6205" w:author="Alexander Thomas Frase" w:date="2012-10-31T17:23:00Z"/>
                  </w:rPr>
                </w:rPrChange>
              </w:rPr>
            </w:pPr>
            <w:ins w:id="6206" w:author="Alexander Thomas Frase" w:date="2012-10-31T17:23:00Z">
              <w:r w:rsidRPr="00796263">
                <w:rPr>
                  <w:rFonts w:ascii="Courier New" w:hAnsi="Courier New" w:cs="Courier New"/>
                  <w:sz w:val="22"/>
                  <w:rPrChange w:id="6207" w:author="Alexander Thomas Frase" w:date="2012-10-31T17:24:00Z">
                    <w:rPr/>
                  </w:rPrChange>
                </w:rPr>
                <w:t>gray</w:t>
              </w:r>
            </w:ins>
          </w:p>
          <w:p w14:paraId="305F5C84" w14:textId="77777777" w:rsidR="00796263" w:rsidRPr="00796263" w:rsidRDefault="00796263" w:rsidP="00796263">
            <w:pPr>
              <w:rPr>
                <w:ins w:id="6208" w:author="Alexander Thomas Frase" w:date="2012-10-31T17:23:00Z"/>
                <w:rFonts w:ascii="Courier New" w:hAnsi="Courier New" w:cs="Courier New"/>
                <w:sz w:val="22"/>
                <w:rPrChange w:id="6209" w:author="Alexander Thomas Frase" w:date="2012-10-31T17:24:00Z">
                  <w:rPr>
                    <w:ins w:id="6210" w:author="Alexander Thomas Frase" w:date="2012-10-31T17:23:00Z"/>
                  </w:rPr>
                </w:rPrChange>
              </w:rPr>
            </w:pPr>
            <w:ins w:id="6211" w:author="Alexander Thomas Frase" w:date="2012-10-31T17:23:00Z">
              <w:r w:rsidRPr="00796263">
                <w:rPr>
                  <w:rFonts w:ascii="Courier New" w:hAnsi="Courier New" w:cs="Courier New"/>
                  <w:sz w:val="22"/>
                  <w:rPrChange w:id="6212" w:author="Alexander Thomas Frase" w:date="2012-10-31T17:24:00Z">
                    <w:rPr/>
                  </w:rPrChange>
                </w:rPr>
                <w:t>blue</w:t>
              </w:r>
            </w:ins>
          </w:p>
          <w:p w14:paraId="45155E2D" w14:textId="77777777" w:rsidR="00796263" w:rsidRPr="00796263" w:rsidRDefault="00796263" w:rsidP="00796263">
            <w:pPr>
              <w:rPr>
                <w:ins w:id="6213" w:author="Alexander Thomas Frase" w:date="2012-10-31T17:23:00Z"/>
                <w:rFonts w:ascii="Courier New" w:hAnsi="Courier New" w:cs="Courier New"/>
                <w:sz w:val="22"/>
                <w:rPrChange w:id="6214" w:author="Alexander Thomas Frase" w:date="2012-10-31T17:24:00Z">
                  <w:rPr>
                    <w:ins w:id="6215" w:author="Alexander Thomas Frase" w:date="2012-10-31T17:23:00Z"/>
                  </w:rPr>
                </w:rPrChange>
              </w:rPr>
            </w:pPr>
            <w:ins w:id="6216" w:author="Alexander Thomas Frase" w:date="2012-10-31T17:23:00Z">
              <w:r w:rsidRPr="00796263">
                <w:rPr>
                  <w:rFonts w:ascii="Courier New" w:hAnsi="Courier New" w:cs="Courier New"/>
                  <w:sz w:val="22"/>
                  <w:rPrChange w:id="6217" w:author="Alexander Thomas Frase" w:date="2012-10-31T17:24:00Z">
                    <w:rPr/>
                  </w:rPrChange>
                </w:rPr>
                <w:t>gray</w:t>
              </w:r>
            </w:ins>
          </w:p>
          <w:p w14:paraId="5B7992F7" w14:textId="77777777" w:rsidR="00796263" w:rsidRPr="00796263" w:rsidRDefault="00796263" w:rsidP="00796263">
            <w:pPr>
              <w:rPr>
                <w:ins w:id="6218" w:author="Alexander Thomas Frase" w:date="2012-10-31T17:23:00Z"/>
                <w:rFonts w:ascii="Courier New" w:hAnsi="Courier New" w:cs="Courier New"/>
                <w:sz w:val="22"/>
                <w:rPrChange w:id="6219" w:author="Alexander Thomas Frase" w:date="2012-10-31T17:24:00Z">
                  <w:rPr>
                    <w:ins w:id="6220" w:author="Alexander Thomas Frase" w:date="2012-10-31T17:23:00Z"/>
                  </w:rPr>
                </w:rPrChange>
              </w:rPr>
            </w:pPr>
            <w:ins w:id="6221" w:author="Alexander Thomas Frase" w:date="2012-10-31T17:23:00Z">
              <w:r w:rsidRPr="00796263">
                <w:rPr>
                  <w:rFonts w:ascii="Courier New" w:hAnsi="Courier New" w:cs="Courier New"/>
                  <w:sz w:val="22"/>
                  <w:rPrChange w:id="6222" w:author="Alexander Thomas Frase" w:date="2012-10-31T17:24:00Z">
                    <w:rPr/>
                  </w:rPrChange>
                </w:rPr>
                <w:lastRenderedPageBreak/>
                <w:t>cyan</w:t>
              </w:r>
            </w:ins>
          </w:p>
          <w:p w14:paraId="6EBC778C" w14:textId="77777777" w:rsidR="00796263" w:rsidRPr="00796263" w:rsidRDefault="00796263" w:rsidP="00796263">
            <w:pPr>
              <w:rPr>
                <w:ins w:id="6223" w:author="Alexander Thomas Frase" w:date="2012-10-31T17:23:00Z"/>
                <w:rFonts w:ascii="Courier New" w:hAnsi="Courier New" w:cs="Courier New"/>
                <w:sz w:val="22"/>
                <w:rPrChange w:id="6224" w:author="Alexander Thomas Frase" w:date="2012-10-31T17:24:00Z">
                  <w:rPr>
                    <w:ins w:id="6225" w:author="Alexander Thomas Frase" w:date="2012-10-31T17:23:00Z"/>
                  </w:rPr>
                </w:rPrChange>
              </w:rPr>
            </w:pPr>
            <w:ins w:id="6226" w:author="Alexander Thomas Frase" w:date="2012-10-31T17:23:00Z">
              <w:r w:rsidRPr="00796263">
                <w:rPr>
                  <w:rFonts w:ascii="Courier New" w:hAnsi="Courier New" w:cs="Courier New"/>
                  <w:sz w:val="22"/>
                  <w:rPrChange w:id="6227" w:author="Alexander Thomas Frase" w:date="2012-10-31T17:24:00Z">
                    <w:rPr/>
                  </w:rPrChange>
                </w:rPr>
                <w:t>blue</w:t>
              </w:r>
            </w:ins>
          </w:p>
          <w:p w14:paraId="210CE5D7" w14:textId="77777777" w:rsidR="00796263" w:rsidRPr="00796263" w:rsidRDefault="00796263" w:rsidP="00796263">
            <w:pPr>
              <w:rPr>
                <w:ins w:id="6228" w:author="Alexander Thomas Frase" w:date="2012-10-31T17:23:00Z"/>
                <w:rFonts w:ascii="Courier New" w:hAnsi="Courier New" w:cs="Courier New"/>
                <w:sz w:val="22"/>
                <w:rPrChange w:id="6229" w:author="Alexander Thomas Frase" w:date="2012-10-31T17:24:00Z">
                  <w:rPr>
                    <w:ins w:id="6230" w:author="Alexander Thomas Frase" w:date="2012-10-31T17:23:00Z"/>
                  </w:rPr>
                </w:rPrChange>
              </w:rPr>
            </w:pPr>
            <w:ins w:id="6231" w:author="Alexander Thomas Frase" w:date="2012-10-31T17:23:00Z">
              <w:r w:rsidRPr="00796263">
                <w:rPr>
                  <w:rFonts w:ascii="Courier New" w:hAnsi="Courier New" w:cs="Courier New"/>
                  <w:sz w:val="22"/>
                  <w:rPrChange w:id="6232" w:author="Alexander Thomas Frase" w:date="2012-10-31T17:24:00Z">
                    <w:rPr/>
                  </w:rPrChange>
                </w:rPr>
                <w:t>gray</w:t>
              </w:r>
            </w:ins>
          </w:p>
          <w:p w14:paraId="05E4A374" w14:textId="77777777" w:rsidR="00796263" w:rsidRPr="00796263" w:rsidRDefault="00796263" w:rsidP="00796263">
            <w:pPr>
              <w:rPr>
                <w:ins w:id="6233" w:author="Alexander Thomas Frase" w:date="2012-10-31T17:23:00Z"/>
                <w:rFonts w:ascii="Courier New" w:hAnsi="Courier New" w:cs="Courier New"/>
                <w:sz w:val="22"/>
                <w:rPrChange w:id="6234" w:author="Alexander Thomas Frase" w:date="2012-10-31T17:24:00Z">
                  <w:rPr>
                    <w:ins w:id="6235" w:author="Alexander Thomas Frase" w:date="2012-10-31T17:23:00Z"/>
                  </w:rPr>
                </w:rPrChange>
              </w:rPr>
            </w:pPr>
            <w:ins w:id="6236" w:author="Alexander Thomas Frase" w:date="2012-10-31T17:23:00Z">
              <w:r w:rsidRPr="00796263">
                <w:rPr>
                  <w:rFonts w:ascii="Courier New" w:hAnsi="Courier New" w:cs="Courier New"/>
                  <w:sz w:val="22"/>
                  <w:rPrChange w:id="6237" w:author="Alexander Thomas Frase" w:date="2012-10-31T17:24:00Z">
                    <w:rPr/>
                  </w:rPrChange>
                </w:rPr>
                <w:t>cyan</w:t>
              </w:r>
            </w:ins>
          </w:p>
          <w:p w14:paraId="10BDF230" w14:textId="17EA3A17" w:rsidR="00796263" w:rsidRPr="00796263" w:rsidRDefault="00796263" w:rsidP="00796263">
            <w:pPr>
              <w:rPr>
                <w:ins w:id="6238" w:author="Alexander Thomas Frase" w:date="2012-10-31T17:21:00Z"/>
                <w:rFonts w:ascii="Courier New" w:hAnsi="Courier New" w:cs="Courier New"/>
                <w:sz w:val="22"/>
                <w:rPrChange w:id="6239" w:author="Alexander Thomas Frase" w:date="2012-10-31T17:24:00Z">
                  <w:rPr>
                    <w:ins w:id="6240" w:author="Alexander Thomas Frase" w:date="2012-10-31T17:21:00Z"/>
                  </w:rPr>
                </w:rPrChange>
              </w:rPr>
            </w:pPr>
            <w:ins w:id="6241" w:author="Alexander Thomas Frase" w:date="2012-10-31T17:23:00Z">
              <w:r w:rsidRPr="00796263">
                <w:rPr>
                  <w:rFonts w:ascii="Courier New" w:hAnsi="Courier New" w:cs="Courier New"/>
                  <w:sz w:val="22"/>
                  <w:rPrChange w:id="6242" w:author="Alexander Thomas Frase" w:date="2012-10-31T17:24:00Z">
                    <w:rPr/>
                  </w:rPrChange>
                </w:rPr>
                <w:t>gray</w:t>
              </w:r>
            </w:ins>
          </w:p>
        </w:tc>
        <w:tc>
          <w:tcPr>
            <w:tcW w:w="2123" w:type="dxa"/>
            <w:tcPrChange w:id="6243" w:author="Alexander Thomas Frase" w:date="2012-10-31T17:24:00Z">
              <w:tcPr>
                <w:tcW w:w="1141" w:type="dxa"/>
              </w:tcPr>
            </w:tcPrChange>
          </w:tcPr>
          <w:p w14:paraId="1F23976F" w14:textId="3952FC38" w:rsidR="00796263" w:rsidRPr="00796263" w:rsidRDefault="00796263" w:rsidP="00796263">
            <w:pPr>
              <w:rPr>
                <w:ins w:id="6244" w:author="Alexander Thomas Frase" w:date="2012-10-31T17:23:00Z"/>
                <w:rFonts w:ascii="Courier New" w:hAnsi="Courier New" w:cs="Courier New"/>
                <w:sz w:val="22"/>
                <w:rPrChange w:id="6245" w:author="Alexander Thomas Frase" w:date="2012-10-31T17:24:00Z">
                  <w:rPr>
                    <w:ins w:id="6246" w:author="Alexander Thomas Frase" w:date="2012-10-31T17:23:00Z"/>
                  </w:rPr>
                </w:rPrChange>
              </w:rPr>
            </w:pPr>
            <w:ins w:id="6247" w:author="Alexander Thomas Frase" w:date="2012-10-31T17:23:00Z">
              <w:r w:rsidRPr="00796263">
                <w:rPr>
                  <w:rFonts w:ascii="Courier New" w:hAnsi="Courier New" w:cs="Courier New"/>
                  <w:sz w:val="22"/>
                  <w:rPrChange w:id="6248" w:author="Alexander Thomas Frase" w:date="2012-10-31T17:24:00Z">
                    <w:rPr/>
                  </w:rPrChange>
                </w:rPr>
                <w:lastRenderedPageBreak/>
                <w:t>source</w:t>
              </w:r>
            </w:ins>
          </w:p>
          <w:p w14:paraId="7647D040" w14:textId="77777777" w:rsidR="00796263" w:rsidRPr="00796263" w:rsidRDefault="00796263" w:rsidP="00796263">
            <w:pPr>
              <w:rPr>
                <w:ins w:id="6249" w:author="Alexander Thomas Frase" w:date="2012-10-31T17:23:00Z"/>
                <w:rFonts w:ascii="Courier New" w:hAnsi="Courier New" w:cs="Courier New"/>
                <w:sz w:val="22"/>
                <w:rPrChange w:id="6250" w:author="Alexander Thomas Frase" w:date="2012-10-31T17:24:00Z">
                  <w:rPr>
                    <w:ins w:id="6251" w:author="Alexander Thomas Frase" w:date="2012-10-31T17:23:00Z"/>
                  </w:rPr>
                </w:rPrChange>
              </w:rPr>
            </w:pPr>
            <w:ins w:id="6252" w:author="Alexander Thomas Frase" w:date="2012-10-31T17:23:00Z">
              <w:r w:rsidRPr="00796263">
                <w:rPr>
                  <w:rFonts w:ascii="Courier New" w:hAnsi="Courier New" w:cs="Courier New"/>
                  <w:sz w:val="22"/>
                  <w:rPrChange w:id="6253" w:author="Alexander Thomas Frase" w:date="2012-10-31T17:24:00Z">
                    <w:rPr/>
                  </w:rPrChange>
                </w:rPr>
                <w:t>light</w:t>
              </w:r>
            </w:ins>
          </w:p>
          <w:p w14:paraId="3ED1FF87" w14:textId="77777777" w:rsidR="00796263" w:rsidRPr="00796263" w:rsidRDefault="00796263" w:rsidP="00796263">
            <w:pPr>
              <w:rPr>
                <w:ins w:id="6254" w:author="Alexander Thomas Frase" w:date="2012-10-31T17:23:00Z"/>
                <w:rFonts w:ascii="Courier New" w:hAnsi="Courier New" w:cs="Courier New"/>
                <w:sz w:val="22"/>
                <w:rPrChange w:id="6255" w:author="Alexander Thomas Frase" w:date="2012-10-31T17:24:00Z">
                  <w:rPr>
                    <w:ins w:id="6256" w:author="Alexander Thomas Frase" w:date="2012-10-31T17:23:00Z"/>
                  </w:rPr>
                </w:rPrChange>
              </w:rPr>
            </w:pPr>
            <w:ins w:id="6257" w:author="Alexander Thomas Frase" w:date="2012-10-31T17:23:00Z">
              <w:r w:rsidRPr="00796263">
                <w:rPr>
                  <w:rFonts w:ascii="Courier New" w:hAnsi="Courier New" w:cs="Courier New"/>
                  <w:sz w:val="22"/>
                  <w:rPrChange w:id="6258" w:author="Alexander Thomas Frase" w:date="2012-10-31T17:24:00Z">
                    <w:rPr/>
                  </w:rPrChange>
                </w:rPr>
                <w:t>light</w:t>
              </w:r>
            </w:ins>
          </w:p>
          <w:p w14:paraId="0777FB78" w14:textId="77777777" w:rsidR="00796263" w:rsidRPr="00796263" w:rsidRDefault="00796263" w:rsidP="00796263">
            <w:pPr>
              <w:rPr>
                <w:ins w:id="6259" w:author="Alexander Thomas Frase" w:date="2012-10-31T17:23:00Z"/>
                <w:rFonts w:ascii="Courier New" w:hAnsi="Courier New" w:cs="Courier New"/>
                <w:sz w:val="22"/>
                <w:rPrChange w:id="6260" w:author="Alexander Thomas Frase" w:date="2012-10-31T17:24:00Z">
                  <w:rPr>
                    <w:ins w:id="6261" w:author="Alexander Thomas Frase" w:date="2012-10-31T17:23:00Z"/>
                  </w:rPr>
                </w:rPrChange>
              </w:rPr>
            </w:pPr>
            <w:ins w:id="6262" w:author="Alexander Thomas Frase" w:date="2012-10-31T17:23:00Z">
              <w:r w:rsidRPr="00796263">
                <w:rPr>
                  <w:rFonts w:ascii="Courier New" w:hAnsi="Courier New" w:cs="Courier New"/>
                  <w:sz w:val="22"/>
                  <w:rPrChange w:id="6263" w:author="Alexander Thomas Frase" w:date="2012-10-31T17:24:00Z">
                    <w:rPr/>
                  </w:rPrChange>
                </w:rPr>
                <w:t>light</w:t>
              </w:r>
            </w:ins>
          </w:p>
          <w:p w14:paraId="400B2A8E" w14:textId="77777777" w:rsidR="00796263" w:rsidRPr="00796263" w:rsidRDefault="00796263" w:rsidP="00796263">
            <w:pPr>
              <w:rPr>
                <w:ins w:id="6264" w:author="Alexander Thomas Frase" w:date="2012-10-31T17:23:00Z"/>
                <w:rFonts w:ascii="Courier New" w:hAnsi="Courier New" w:cs="Courier New"/>
                <w:sz w:val="22"/>
                <w:rPrChange w:id="6265" w:author="Alexander Thomas Frase" w:date="2012-10-31T17:24:00Z">
                  <w:rPr>
                    <w:ins w:id="6266" w:author="Alexander Thomas Frase" w:date="2012-10-31T17:23:00Z"/>
                  </w:rPr>
                </w:rPrChange>
              </w:rPr>
            </w:pPr>
            <w:ins w:id="6267" w:author="Alexander Thomas Frase" w:date="2012-10-31T17:23:00Z">
              <w:r w:rsidRPr="00796263">
                <w:rPr>
                  <w:rFonts w:ascii="Courier New" w:hAnsi="Courier New" w:cs="Courier New"/>
                  <w:sz w:val="22"/>
                  <w:rPrChange w:id="6268" w:author="Alexander Thomas Frase" w:date="2012-10-31T17:24:00Z">
                    <w:rPr/>
                  </w:rPrChange>
                </w:rPr>
                <w:t>light</w:t>
              </w:r>
            </w:ins>
          </w:p>
          <w:p w14:paraId="2FBC41B8" w14:textId="77777777" w:rsidR="00796263" w:rsidRPr="00796263" w:rsidRDefault="00796263" w:rsidP="00796263">
            <w:pPr>
              <w:rPr>
                <w:ins w:id="6269" w:author="Alexander Thomas Frase" w:date="2012-10-31T17:23:00Z"/>
                <w:rFonts w:ascii="Courier New" w:hAnsi="Courier New" w:cs="Courier New"/>
                <w:sz w:val="22"/>
                <w:rPrChange w:id="6270" w:author="Alexander Thomas Frase" w:date="2012-10-31T17:24:00Z">
                  <w:rPr>
                    <w:ins w:id="6271" w:author="Alexander Thomas Frase" w:date="2012-10-31T17:23:00Z"/>
                  </w:rPr>
                </w:rPrChange>
              </w:rPr>
            </w:pPr>
            <w:ins w:id="6272" w:author="Alexander Thomas Frase" w:date="2012-10-31T17:23:00Z">
              <w:r w:rsidRPr="00796263">
                <w:rPr>
                  <w:rFonts w:ascii="Courier New" w:hAnsi="Courier New" w:cs="Courier New"/>
                  <w:sz w:val="22"/>
                  <w:rPrChange w:id="6273" w:author="Alexander Thomas Frase" w:date="2012-10-31T17:24:00Z">
                    <w:rPr/>
                  </w:rPrChange>
                </w:rPr>
                <w:t>light</w:t>
              </w:r>
            </w:ins>
          </w:p>
          <w:p w14:paraId="29FC5420" w14:textId="77777777" w:rsidR="00796263" w:rsidRPr="00796263" w:rsidRDefault="00796263" w:rsidP="00796263">
            <w:pPr>
              <w:rPr>
                <w:ins w:id="6274" w:author="Alexander Thomas Frase" w:date="2012-10-31T17:23:00Z"/>
                <w:rFonts w:ascii="Courier New" w:hAnsi="Courier New" w:cs="Courier New"/>
                <w:sz w:val="22"/>
                <w:rPrChange w:id="6275" w:author="Alexander Thomas Frase" w:date="2012-10-31T17:24:00Z">
                  <w:rPr>
                    <w:ins w:id="6276" w:author="Alexander Thomas Frase" w:date="2012-10-31T17:23:00Z"/>
                  </w:rPr>
                </w:rPrChange>
              </w:rPr>
            </w:pPr>
            <w:ins w:id="6277" w:author="Alexander Thomas Frase" w:date="2012-10-31T17:23:00Z">
              <w:r w:rsidRPr="00796263">
                <w:rPr>
                  <w:rFonts w:ascii="Courier New" w:hAnsi="Courier New" w:cs="Courier New"/>
                  <w:sz w:val="22"/>
                  <w:rPrChange w:id="6278" w:author="Alexander Thomas Frase" w:date="2012-10-31T17:24:00Z">
                    <w:rPr/>
                  </w:rPrChange>
                </w:rPr>
                <w:t>light</w:t>
              </w:r>
            </w:ins>
          </w:p>
          <w:p w14:paraId="72ACD0A3" w14:textId="77777777" w:rsidR="00796263" w:rsidRPr="00796263" w:rsidRDefault="00796263" w:rsidP="00796263">
            <w:pPr>
              <w:rPr>
                <w:ins w:id="6279" w:author="Alexander Thomas Frase" w:date="2012-10-31T17:23:00Z"/>
                <w:rFonts w:ascii="Courier New" w:hAnsi="Courier New" w:cs="Courier New"/>
                <w:sz w:val="22"/>
                <w:rPrChange w:id="6280" w:author="Alexander Thomas Frase" w:date="2012-10-31T17:24:00Z">
                  <w:rPr>
                    <w:ins w:id="6281" w:author="Alexander Thomas Frase" w:date="2012-10-31T17:23:00Z"/>
                  </w:rPr>
                </w:rPrChange>
              </w:rPr>
            </w:pPr>
            <w:ins w:id="6282" w:author="Alexander Thomas Frase" w:date="2012-10-31T17:23:00Z">
              <w:r w:rsidRPr="00796263">
                <w:rPr>
                  <w:rFonts w:ascii="Courier New" w:hAnsi="Courier New" w:cs="Courier New"/>
                  <w:sz w:val="22"/>
                  <w:rPrChange w:id="6283" w:author="Alexander Thomas Frase" w:date="2012-10-31T17:24:00Z">
                    <w:rPr/>
                  </w:rPrChange>
                </w:rPr>
                <w:t>light</w:t>
              </w:r>
            </w:ins>
          </w:p>
          <w:p w14:paraId="1E06915D" w14:textId="77777777" w:rsidR="00796263" w:rsidRPr="00796263" w:rsidRDefault="00796263" w:rsidP="00796263">
            <w:pPr>
              <w:rPr>
                <w:ins w:id="6284" w:author="Alexander Thomas Frase" w:date="2012-10-31T17:23:00Z"/>
                <w:rFonts w:ascii="Courier New" w:hAnsi="Courier New" w:cs="Courier New"/>
                <w:sz w:val="22"/>
                <w:rPrChange w:id="6285" w:author="Alexander Thomas Frase" w:date="2012-10-31T17:24:00Z">
                  <w:rPr>
                    <w:ins w:id="6286" w:author="Alexander Thomas Frase" w:date="2012-10-31T17:23:00Z"/>
                  </w:rPr>
                </w:rPrChange>
              </w:rPr>
            </w:pPr>
            <w:ins w:id="6287" w:author="Alexander Thomas Frase" w:date="2012-10-31T17:23:00Z">
              <w:r w:rsidRPr="00796263">
                <w:rPr>
                  <w:rFonts w:ascii="Courier New" w:hAnsi="Courier New" w:cs="Courier New"/>
                  <w:sz w:val="22"/>
                  <w:rPrChange w:id="6288" w:author="Alexander Thomas Frase" w:date="2012-10-31T17:24:00Z">
                    <w:rPr/>
                  </w:rPrChange>
                </w:rPr>
                <w:t>light</w:t>
              </w:r>
            </w:ins>
          </w:p>
          <w:p w14:paraId="16B00469" w14:textId="77777777" w:rsidR="00796263" w:rsidRPr="00796263" w:rsidRDefault="00796263" w:rsidP="00796263">
            <w:pPr>
              <w:rPr>
                <w:ins w:id="6289" w:author="Alexander Thomas Frase" w:date="2012-10-31T17:23:00Z"/>
                <w:rFonts w:ascii="Courier New" w:hAnsi="Courier New" w:cs="Courier New"/>
                <w:sz w:val="22"/>
                <w:rPrChange w:id="6290" w:author="Alexander Thomas Frase" w:date="2012-10-31T17:24:00Z">
                  <w:rPr>
                    <w:ins w:id="6291" w:author="Alexander Thomas Frase" w:date="2012-10-31T17:23:00Z"/>
                  </w:rPr>
                </w:rPrChange>
              </w:rPr>
            </w:pPr>
            <w:ins w:id="6292" w:author="Alexander Thomas Frase" w:date="2012-10-31T17:23:00Z">
              <w:r w:rsidRPr="00796263">
                <w:rPr>
                  <w:rFonts w:ascii="Courier New" w:hAnsi="Courier New" w:cs="Courier New"/>
                  <w:sz w:val="22"/>
                  <w:rPrChange w:id="6293" w:author="Alexander Thomas Frase" w:date="2012-10-31T17:24:00Z">
                    <w:rPr/>
                  </w:rPrChange>
                </w:rPr>
                <w:lastRenderedPageBreak/>
                <w:t>paint</w:t>
              </w:r>
            </w:ins>
          </w:p>
          <w:p w14:paraId="35BC4ABB" w14:textId="77777777" w:rsidR="00796263" w:rsidRPr="00796263" w:rsidRDefault="00796263" w:rsidP="00796263">
            <w:pPr>
              <w:rPr>
                <w:ins w:id="6294" w:author="Alexander Thomas Frase" w:date="2012-10-31T17:23:00Z"/>
                <w:rFonts w:ascii="Courier New" w:hAnsi="Courier New" w:cs="Courier New"/>
                <w:sz w:val="22"/>
                <w:rPrChange w:id="6295" w:author="Alexander Thomas Frase" w:date="2012-10-31T17:24:00Z">
                  <w:rPr>
                    <w:ins w:id="6296" w:author="Alexander Thomas Frase" w:date="2012-10-31T17:23:00Z"/>
                  </w:rPr>
                </w:rPrChange>
              </w:rPr>
            </w:pPr>
            <w:ins w:id="6297" w:author="Alexander Thomas Frase" w:date="2012-10-31T17:23:00Z">
              <w:r w:rsidRPr="00796263">
                <w:rPr>
                  <w:rFonts w:ascii="Courier New" w:hAnsi="Courier New" w:cs="Courier New"/>
                  <w:sz w:val="22"/>
                  <w:rPrChange w:id="6298" w:author="Alexander Thomas Frase" w:date="2012-10-31T17:24:00Z">
                    <w:rPr/>
                  </w:rPrChange>
                </w:rPr>
                <w:t>light</w:t>
              </w:r>
            </w:ins>
          </w:p>
          <w:p w14:paraId="69D1C140" w14:textId="77777777" w:rsidR="00796263" w:rsidRPr="00796263" w:rsidRDefault="00796263" w:rsidP="00796263">
            <w:pPr>
              <w:rPr>
                <w:ins w:id="6299" w:author="Alexander Thomas Frase" w:date="2012-10-31T17:23:00Z"/>
                <w:rFonts w:ascii="Courier New" w:hAnsi="Courier New" w:cs="Courier New"/>
                <w:sz w:val="22"/>
                <w:rPrChange w:id="6300" w:author="Alexander Thomas Frase" w:date="2012-10-31T17:24:00Z">
                  <w:rPr>
                    <w:ins w:id="6301" w:author="Alexander Thomas Frase" w:date="2012-10-31T17:23:00Z"/>
                  </w:rPr>
                </w:rPrChange>
              </w:rPr>
            </w:pPr>
            <w:ins w:id="6302" w:author="Alexander Thomas Frase" w:date="2012-10-31T17:23:00Z">
              <w:r w:rsidRPr="00796263">
                <w:rPr>
                  <w:rFonts w:ascii="Courier New" w:hAnsi="Courier New" w:cs="Courier New"/>
                  <w:sz w:val="22"/>
                  <w:rPrChange w:id="6303" w:author="Alexander Thomas Frase" w:date="2012-10-31T17:24:00Z">
                    <w:rPr/>
                  </w:rPrChange>
                </w:rPr>
                <w:t>light</w:t>
              </w:r>
            </w:ins>
          </w:p>
          <w:p w14:paraId="068C92B7" w14:textId="77777777" w:rsidR="00796263" w:rsidRPr="00796263" w:rsidRDefault="00796263" w:rsidP="00796263">
            <w:pPr>
              <w:rPr>
                <w:ins w:id="6304" w:author="Alexander Thomas Frase" w:date="2012-10-31T17:23:00Z"/>
                <w:rFonts w:ascii="Courier New" w:hAnsi="Courier New" w:cs="Courier New"/>
                <w:sz w:val="22"/>
                <w:rPrChange w:id="6305" w:author="Alexander Thomas Frase" w:date="2012-10-31T17:24:00Z">
                  <w:rPr>
                    <w:ins w:id="6306" w:author="Alexander Thomas Frase" w:date="2012-10-31T17:23:00Z"/>
                  </w:rPr>
                </w:rPrChange>
              </w:rPr>
            </w:pPr>
            <w:ins w:id="6307" w:author="Alexander Thomas Frase" w:date="2012-10-31T17:23:00Z">
              <w:r w:rsidRPr="00796263">
                <w:rPr>
                  <w:rFonts w:ascii="Courier New" w:hAnsi="Courier New" w:cs="Courier New"/>
                  <w:sz w:val="22"/>
                  <w:rPrChange w:id="6308" w:author="Alexander Thomas Frase" w:date="2012-10-31T17:24:00Z">
                    <w:rPr/>
                  </w:rPrChange>
                </w:rPr>
                <w:t>paint</w:t>
              </w:r>
            </w:ins>
          </w:p>
          <w:p w14:paraId="6200C7F1" w14:textId="362B6C83" w:rsidR="00796263" w:rsidRPr="00796263" w:rsidRDefault="00796263" w:rsidP="00796263">
            <w:pPr>
              <w:rPr>
                <w:ins w:id="6309" w:author="Alexander Thomas Frase" w:date="2012-10-31T17:21:00Z"/>
                <w:rFonts w:ascii="Courier New" w:hAnsi="Courier New" w:cs="Courier New"/>
                <w:sz w:val="22"/>
                <w:rPrChange w:id="6310" w:author="Alexander Thomas Frase" w:date="2012-10-31T17:24:00Z">
                  <w:rPr>
                    <w:ins w:id="6311" w:author="Alexander Thomas Frase" w:date="2012-10-31T17:21:00Z"/>
                  </w:rPr>
                </w:rPrChange>
              </w:rPr>
            </w:pPr>
            <w:ins w:id="6312" w:author="Alexander Thomas Frase" w:date="2012-10-31T17:23:00Z">
              <w:r w:rsidRPr="00796263">
                <w:rPr>
                  <w:rFonts w:ascii="Courier New" w:hAnsi="Courier New" w:cs="Courier New"/>
                  <w:sz w:val="22"/>
                  <w:rPrChange w:id="6313" w:author="Alexander Thomas Frase" w:date="2012-10-31T17:24:00Z">
                    <w:rPr/>
                  </w:rPrChange>
                </w:rPr>
                <w:t>light</w:t>
              </w:r>
            </w:ins>
          </w:p>
        </w:tc>
      </w:tr>
    </w:tbl>
    <w:p w14:paraId="7A4243E0" w14:textId="7E17D4C8" w:rsidR="003C548A" w:rsidRPr="00A9746B" w:rsidDel="00796263" w:rsidRDefault="003C548A" w:rsidP="00796263">
      <w:pPr>
        <w:rPr>
          <w:del w:id="6314" w:author="Alexander Thomas Frase" w:date="2012-10-31T17:23:00Z"/>
        </w:rPr>
      </w:pPr>
      <w:del w:id="6315" w:author="Alexander Thomas Frase" w:date="2012-10-31T17:18:00Z">
        <w:r w:rsidRPr="00A9746B" w:rsidDel="00796263">
          <w:lastRenderedPageBreak/>
          <w:br/>
        </w:r>
      </w:del>
    </w:p>
    <w:p w14:paraId="5B32D3D2" w14:textId="7AA0AA33" w:rsidR="003C548A" w:rsidDel="00796263" w:rsidRDefault="003C548A" w:rsidP="003C548A">
      <w:pPr>
        <w:pBdr>
          <w:top w:val="single" w:sz="4" w:space="1" w:color="auto"/>
          <w:left w:val="single" w:sz="4" w:space="4" w:color="auto"/>
          <w:bottom w:val="single" w:sz="4" w:space="1" w:color="auto"/>
          <w:right w:val="single" w:sz="4" w:space="4" w:color="auto"/>
        </w:pBdr>
        <w:rPr>
          <w:del w:id="6316" w:author="Alexander Thomas Frase" w:date="2012-10-31T17:23:00Z"/>
          <w:rFonts w:ascii="Courier New" w:hAnsi="Courier New" w:cs="Courier New"/>
          <w:sz w:val="20"/>
          <w:szCs w:val="20"/>
        </w:rPr>
      </w:pPr>
      <w:del w:id="6317" w:author="Alexander Thomas Frase" w:date="2012-10-31T17:23:00Z">
        <w:r w:rsidRPr="00E34F27" w:rsidDel="00796263">
          <w:rPr>
            <w:rFonts w:ascii="Courier New" w:hAnsi="Courier New" w:cs="Courier New"/>
            <w:sz w:val="20"/>
            <w:szCs w:val="20"/>
          </w:rPr>
          <w:delText xml:space="preserve">$ biofilter-2 --stdout </w:delText>
        </w:r>
        <w:r w:rsidDel="00796263">
          <w:rPr>
            <w:rFonts w:ascii="Courier New" w:hAnsi="Courier New" w:cs="Courier New"/>
            <w:sz w:val="20"/>
            <w:szCs w:val="20"/>
          </w:rPr>
          <w:delText>-</w:delText>
        </w:r>
        <w:r w:rsidRPr="00E34F27" w:rsidDel="00796263">
          <w:rPr>
            <w:rFonts w:ascii="Courier New" w:hAnsi="Courier New" w:cs="Courier New"/>
            <w:sz w:val="20"/>
            <w:szCs w:val="20"/>
          </w:rPr>
          <w:delText>-k</w:delText>
        </w:r>
        <w:r w:rsidDel="00796263">
          <w:rPr>
            <w:rFonts w:ascii="Courier New" w:hAnsi="Courier New" w:cs="Courier New"/>
            <w:sz w:val="20"/>
            <w:szCs w:val="20"/>
          </w:rPr>
          <w:delText>nowledge</w:delText>
        </w:r>
        <w:r w:rsidRPr="00E34F27" w:rsidDel="00796263">
          <w:rPr>
            <w:rFonts w:ascii="Courier New" w:hAnsi="Courier New" w:cs="Courier New"/>
            <w:sz w:val="20"/>
            <w:szCs w:val="20"/>
          </w:rPr>
          <w:delText xml:space="preserve"> test.db -</w:delText>
        </w:r>
        <w:r w:rsidDel="00796263">
          <w:rPr>
            <w:rFonts w:ascii="Courier New" w:hAnsi="Courier New" w:cs="Courier New"/>
            <w:sz w:val="20"/>
            <w:szCs w:val="20"/>
          </w:rPr>
          <w:delText>-snp-file</w:delText>
        </w:r>
        <w:r w:rsidRPr="00E34F27" w:rsidDel="00796263">
          <w:rPr>
            <w:rFonts w:ascii="Courier New" w:hAnsi="Courier New" w:cs="Courier New"/>
            <w:sz w:val="20"/>
            <w:szCs w:val="20"/>
          </w:rPr>
          <w:delText xml:space="preserve"> input1 -</w:delText>
        </w:r>
        <w:r w:rsidDel="00796263">
          <w:rPr>
            <w:rFonts w:ascii="Courier New" w:hAnsi="Courier New" w:cs="Courier New"/>
            <w:sz w:val="20"/>
            <w:szCs w:val="20"/>
          </w:rPr>
          <w:delText>-snp-file</w:delText>
        </w:r>
        <w:r w:rsidRPr="00E34F27" w:rsidDel="00796263">
          <w:rPr>
            <w:rFonts w:ascii="Courier New" w:hAnsi="Courier New" w:cs="Courier New"/>
            <w:sz w:val="20"/>
            <w:szCs w:val="20"/>
          </w:rPr>
          <w:delText xml:space="preserve"> input2 </w:delText>
        </w:r>
        <w:r w:rsidDel="00796263">
          <w:rPr>
            <w:rFonts w:ascii="Courier New" w:hAnsi="Courier New" w:cs="Courier New"/>
            <w:sz w:val="20"/>
            <w:szCs w:val="20"/>
          </w:rPr>
          <w:delText xml:space="preserve">   </w:delText>
        </w:r>
        <w:r w:rsidRPr="00E34F27" w:rsidDel="00796263">
          <w:rPr>
            <w:rFonts w:ascii="Courier New" w:hAnsi="Courier New" w:cs="Courier New"/>
            <w:sz w:val="20"/>
            <w:szCs w:val="20"/>
          </w:rPr>
          <w:delText>-</w:delText>
        </w:r>
        <w:r w:rsidDel="00796263">
          <w:rPr>
            <w:rFonts w:ascii="Courier New" w:hAnsi="Courier New" w:cs="Courier New"/>
            <w:sz w:val="20"/>
            <w:szCs w:val="20"/>
          </w:rPr>
          <w:delText>-filter</w:delText>
        </w:r>
        <w:r w:rsidRPr="00E34F27" w:rsidDel="00796263">
          <w:rPr>
            <w:rFonts w:ascii="Courier New" w:hAnsi="Courier New" w:cs="Courier New"/>
            <w:sz w:val="20"/>
            <w:szCs w:val="20"/>
          </w:rPr>
          <w:delText xml:space="preserve"> snp gene region group source</w:delText>
        </w:r>
        <w:r w:rsidDel="00796263">
          <w:rPr>
            <w:rFonts w:ascii="Courier New" w:hAnsi="Courier New" w:cs="Courier New"/>
            <w:sz w:val="20"/>
            <w:szCs w:val="20"/>
          </w:rPr>
          <w:delText xml:space="preserve"> </w:delText>
        </w:r>
      </w:del>
    </w:p>
    <w:p w14:paraId="47F50B69" w14:textId="00AE6BD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18" w:author="Alexander Thomas Frase" w:date="2012-10-31T17:23:00Z"/>
        </w:rPr>
      </w:pPr>
    </w:p>
    <w:p w14:paraId="1EC3991B" w14:textId="3E6CCCC9"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19" w:author="Alexander Thomas Frase" w:date="2012-10-31T17:23:00Z"/>
          <w:rFonts w:ascii="Courier New" w:hAnsi="Courier New" w:cs="Courier New"/>
          <w:sz w:val="20"/>
          <w:szCs w:val="20"/>
        </w:rPr>
      </w:pPr>
      <w:del w:id="6320" w:author="Alexander Thomas Frase" w:date="2012-10-31T17:23:00Z">
        <w:r w:rsidRPr="00E34F27" w:rsidDel="00796263">
          <w:rPr>
            <w:rFonts w:ascii="Courier New" w:hAnsi="Courier New" w:cs="Courier New"/>
            <w:sz w:val="20"/>
            <w:szCs w:val="20"/>
          </w:rPr>
          <w:delText>#snp</w:delText>
        </w:r>
        <w:r w:rsidRPr="00E34F27" w:rsidDel="00796263">
          <w:rPr>
            <w:rFonts w:ascii="Courier New" w:hAnsi="Courier New" w:cs="Courier New"/>
            <w:sz w:val="20"/>
            <w:szCs w:val="20"/>
          </w:rPr>
          <w:tab/>
          <w:delText>gene</w:delText>
        </w:r>
        <w:r w:rsidRPr="00E34F27" w:rsidDel="00796263">
          <w:rPr>
            <w:rFonts w:ascii="Courier New" w:hAnsi="Courier New" w:cs="Courier New"/>
            <w:sz w:val="20"/>
            <w:szCs w:val="20"/>
          </w:rPr>
          <w:tab/>
          <w:delText>chr</w:delText>
        </w:r>
        <w:r w:rsidRPr="00E34F27" w:rsidDel="00796263">
          <w:rPr>
            <w:rFonts w:ascii="Courier New" w:hAnsi="Courier New" w:cs="Courier New"/>
            <w:sz w:val="20"/>
            <w:szCs w:val="20"/>
          </w:rPr>
          <w:tab/>
          <w:delText>region</w:delText>
        </w:r>
        <w:r w:rsidRPr="00E34F27" w:rsidDel="00796263">
          <w:rPr>
            <w:rFonts w:ascii="Courier New" w:hAnsi="Courier New" w:cs="Courier New"/>
            <w:sz w:val="20"/>
            <w:szCs w:val="20"/>
          </w:rPr>
          <w:tab/>
          <w:delText>posMin</w:delText>
        </w:r>
        <w:r w:rsidRPr="00E34F27" w:rsidDel="00796263">
          <w:rPr>
            <w:rFonts w:ascii="Courier New" w:hAnsi="Courier New" w:cs="Courier New"/>
            <w:sz w:val="20"/>
            <w:szCs w:val="20"/>
          </w:rPr>
          <w:tab/>
          <w:delText>posMax</w:delText>
        </w:r>
        <w:r w:rsidRPr="00E34F27" w:rsidDel="00796263">
          <w:rPr>
            <w:rFonts w:ascii="Courier New" w:hAnsi="Courier New" w:cs="Courier New"/>
            <w:sz w:val="20"/>
            <w:szCs w:val="20"/>
          </w:rPr>
          <w:tab/>
          <w:delText>group</w:delText>
        </w:r>
        <w:r w:rsidRPr="00E34F27" w:rsidDel="00796263">
          <w:rPr>
            <w:rFonts w:ascii="Courier New" w:hAnsi="Courier New" w:cs="Courier New"/>
            <w:sz w:val="20"/>
            <w:szCs w:val="20"/>
          </w:rPr>
          <w:tab/>
          <w:delText>source</w:delText>
        </w:r>
      </w:del>
    </w:p>
    <w:p w14:paraId="50D5721B" w14:textId="6EF90A24"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21" w:author="Alexander Thomas Frase" w:date="2012-10-31T17:23:00Z"/>
          <w:rFonts w:ascii="Courier New" w:hAnsi="Courier New" w:cs="Courier New"/>
          <w:sz w:val="20"/>
          <w:szCs w:val="20"/>
        </w:rPr>
      </w:pPr>
      <w:del w:id="6322"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red</w:delText>
        </w:r>
        <w:r w:rsidRPr="00E34F27" w:rsidDel="00796263">
          <w:rPr>
            <w:rFonts w:ascii="Courier New" w:hAnsi="Courier New" w:cs="Courier New"/>
            <w:sz w:val="20"/>
            <w:szCs w:val="20"/>
          </w:rPr>
          <w:tab/>
          <w:delText>light</w:delText>
        </w:r>
      </w:del>
    </w:p>
    <w:p w14:paraId="278752B9" w14:textId="63070B8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23" w:author="Alexander Thomas Frase" w:date="2012-10-31T17:23:00Z"/>
          <w:rFonts w:ascii="Courier New" w:hAnsi="Courier New" w:cs="Courier New"/>
          <w:sz w:val="20"/>
          <w:szCs w:val="20"/>
        </w:rPr>
      </w:pPr>
      <w:del w:id="6324"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green</w:delText>
        </w:r>
        <w:r w:rsidRPr="00E34F27" w:rsidDel="00796263">
          <w:rPr>
            <w:rFonts w:ascii="Courier New" w:hAnsi="Courier New" w:cs="Courier New"/>
            <w:sz w:val="20"/>
            <w:szCs w:val="20"/>
          </w:rPr>
          <w:tab/>
          <w:delText>light</w:delText>
        </w:r>
      </w:del>
    </w:p>
    <w:p w14:paraId="0D7D3FAD" w14:textId="2052FF7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25" w:author="Alexander Thomas Frase" w:date="2012-10-31T17:23:00Z"/>
          <w:rFonts w:ascii="Courier New" w:hAnsi="Courier New" w:cs="Courier New"/>
          <w:sz w:val="20"/>
          <w:szCs w:val="20"/>
        </w:rPr>
      </w:pPr>
      <w:del w:id="6326" w:author="Alexander Thomas Frase" w:date="2012-10-31T17:23:00Z">
        <w:r w:rsidRPr="00E34F27" w:rsidDel="00796263">
          <w:rPr>
            <w:rFonts w:ascii="Courier New" w:hAnsi="Courier New" w:cs="Courier New"/>
            <w:sz w:val="20"/>
            <w:szCs w:val="20"/>
          </w:rPr>
          <w:delText>rs14</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190099BB" w14:textId="2B1F002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27" w:author="Alexander Thomas Frase" w:date="2012-10-31T17:23:00Z"/>
          <w:rFonts w:ascii="Courier New" w:hAnsi="Courier New" w:cs="Courier New"/>
          <w:sz w:val="20"/>
          <w:szCs w:val="20"/>
        </w:rPr>
      </w:pPr>
      <w:del w:id="6328"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red</w:delText>
        </w:r>
        <w:r w:rsidRPr="00E34F27" w:rsidDel="00796263">
          <w:rPr>
            <w:rFonts w:ascii="Courier New" w:hAnsi="Courier New" w:cs="Courier New"/>
            <w:sz w:val="20"/>
            <w:szCs w:val="20"/>
          </w:rPr>
          <w:tab/>
          <w:delText>light</w:delText>
        </w:r>
      </w:del>
    </w:p>
    <w:p w14:paraId="47165228" w14:textId="13CF2C84"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29" w:author="Alexander Thomas Frase" w:date="2012-10-31T17:23:00Z"/>
          <w:rFonts w:ascii="Courier New" w:hAnsi="Courier New" w:cs="Courier New"/>
          <w:sz w:val="20"/>
          <w:szCs w:val="20"/>
        </w:rPr>
      </w:pPr>
      <w:del w:id="6330"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green</w:delText>
        </w:r>
        <w:r w:rsidRPr="00E34F27" w:rsidDel="00796263">
          <w:rPr>
            <w:rFonts w:ascii="Courier New" w:hAnsi="Courier New" w:cs="Courier New"/>
            <w:sz w:val="20"/>
            <w:szCs w:val="20"/>
          </w:rPr>
          <w:tab/>
          <w:delText>light</w:delText>
        </w:r>
      </w:del>
    </w:p>
    <w:p w14:paraId="3E5A9D5A" w14:textId="0DEB785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31" w:author="Alexander Thomas Frase" w:date="2012-10-31T17:23:00Z"/>
          <w:rFonts w:ascii="Courier New" w:hAnsi="Courier New" w:cs="Courier New"/>
          <w:sz w:val="20"/>
          <w:szCs w:val="20"/>
        </w:rPr>
      </w:pPr>
      <w:del w:id="6332"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B</w:delText>
        </w:r>
        <w:r w:rsidRPr="00E34F27" w:rsidDel="00796263">
          <w:rPr>
            <w:rFonts w:ascii="Courier New" w:hAnsi="Courier New" w:cs="Courier New"/>
            <w:sz w:val="20"/>
            <w:szCs w:val="20"/>
          </w:rPr>
          <w:tab/>
          <w:delText>28</w:delText>
        </w:r>
        <w:r w:rsidRPr="00E34F27" w:rsidDel="00796263">
          <w:rPr>
            <w:rFonts w:ascii="Courier New" w:hAnsi="Courier New" w:cs="Courier New"/>
            <w:sz w:val="20"/>
            <w:szCs w:val="20"/>
          </w:rPr>
          <w:tab/>
          <w:delText>52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355350D9" w14:textId="1D740715"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33" w:author="Alexander Thomas Frase" w:date="2012-10-31T17:23:00Z"/>
          <w:rFonts w:ascii="Courier New" w:hAnsi="Courier New" w:cs="Courier New"/>
          <w:sz w:val="20"/>
          <w:szCs w:val="20"/>
        </w:rPr>
      </w:pPr>
      <w:del w:id="6334"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blue</w:delText>
        </w:r>
        <w:r w:rsidRPr="00E34F27" w:rsidDel="00796263">
          <w:rPr>
            <w:rFonts w:ascii="Courier New" w:hAnsi="Courier New" w:cs="Courier New"/>
            <w:sz w:val="20"/>
            <w:szCs w:val="20"/>
          </w:rPr>
          <w:tab/>
          <w:delText>light</w:delText>
        </w:r>
      </w:del>
    </w:p>
    <w:p w14:paraId="585175CA" w14:textId="07407EEF"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35" w:author="Alexander Thomas Frase" w:date="2012-10-31T17:23:00Z"/>
          <w:rFonts w:ascii="Courier New" w:hAnsi="Courier New" w:cs="Courier New"/>
          <w:sz w:val="20"/>
          <w:szCs w:val="20"/>
        </w:rPr>
      </w:pPr>
      <w:del w:id="6336"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4820A1DF" w14:textId="5052432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37" w:author="Alexander Thomas Frase" w:date="2012-10-31T17:23:00Z"/>
          <w:rFonts w:ascii="Courier New" w:hAnsi="Courier New" w:cs="Courier New"/>
          <w:sz w:val="20"/>
          <w:szCs w:val="20"/>
        </w:rPr>
      </w:pPr>
      <w:del w:id="6338" w:author="Alexander Thomas Frase" w:date="2012-10-31T17:23:00Z">
        <w:r w:rsidRPr="00E34F27" w:rsidDel="00796263">
          <w:rPr>
            <w:rFonts w:ascii="Courier New" w:hAnsi="Courier New" w:cs="Courier New"/>
            <w:sz w:val="20"/>
            <w:szCs w:val="20"/>
          </w:rPr>
          <w:delText>rs15</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cyan</w:delText>
        </w:r>
        <w:r w:rsidRPr="00E34F27" w:rsidDel="00796263">
          <w:rPr>
            <w:rFonts w:ascii="Courier New" w:hAnsi="Courier New" w:cs="Courier New"/>
            <w:sz w:val="20"/>
            <w:szCs w:val="20"/>
          </w:rPr>
          <w:tab/>
          <w:delText>paint</w:delText>
        </w:r>
      </w:del>
    </w:p>
    <w:p w14:paraId="26EEB989" w14:textId="7EE829ED"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39" w:author="Alexander Thomas Frase" w:date="2012-10-31T17:23:00Z"/>
          <w:rFonts w:ascii="Courier New" w:hAnsi="Courier New" w:cs="Courier New"/>
          <w:sz w:val="20"/>
          <w:szCs w:val="20"/>
        </w:rPr>
      </w:pPr>
      <w:del w:id="6340"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blue</w:delText>
        </w:r>
        <w:r w:rsidRPr="00E34F27" w:rsidDel="00796263">
          <w:rPr>
            <w:rFonts w:ascii="Courier New" w:hAnsi="Courier New" w:cs="Courier New"/>
            <w:sz w:val="20"/>
            <w:szCs w:val="20"/>
          </w:rPr>
          <w:tab/>
          <w:delText>light</w:delText>
        </w:r>
      </w:del>
    </w:p>
    <w:p w14:paraId="2F508839" w14:textId="2B9D70B8"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41" w:author="Alexander Thomas Frase" w:date="2012-10-31T17:23:00Z"/>
          <w:rFonts w:ascii="Courier New" w:hAnsi="Courier New" w:cs="Courier New"/>
          <w:sz w:val="20"/>
          <w:szCs w:val="20"/>
        </w:rPr>
      </w:pPr>
      <w:del w:id="6342"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light</w:delText>
        </w:r>
      </w:del>
    </w:p>
    <w:p w14:paraId="3F86C92D" w14:textId="51FA13FE"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43" w:author="Alexander Thomas Frase" w:date="2012-10-31T17:23:00Z"/>
          <w:rFonts w:ascii="Courier New" w:hAnsi="Courier New" w:cs="Courier New"/>
          <w:sz w:val="20"/>
          <w:szCs w:val="20"/>
        </w:rPr>
      </w:pPr>
      <w:del w:id="6344"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C</w:delText>
        </w:r>
        <w:r w:rsidRPr="00E34F27" w:rsidDel="00796263">
          <w:rPr>
            <w:rFonts w:ascii="Courier New" w:hAnsi="Courier New" w:cs="Courier New"/>
            <w:sz w:val="20"/>
            <w:szCs w:val="20"/>
          </w:rPr>
          <w:tab/>
          <w:delText>54</w:delText>
        </w:r>
        <w:r w:rsidRPr="00E34F27" w:rsidDel="00796263">
          <w:rPr>
            <w:rFonts w:ascii="Courier New" w:hAnsi="Courier New" w:cs="Courier New"/>
            <w:sz w:val="20"/>
            <w:szCs w:val="20"/>
          </w:rPr>
          <w:tab/>
          <w:delText>62</w:delText>
        </w:r>
        <w:r w:rsidRPr="00E34F27" w:rsidDel="00796263">
          <w:rPr>
            <w:rFonts w:ascii="Courier New" w:hAnsi="Courier New" w:cs="Courier New"/>
            <w:sz w:val="20"/>
            <w:szCs w:val="20"/>
          </w:rPr>
          <w:tab/>
          <w:delText>cyan</w:delText>
        </w:r>
        <w:r w:rsidRPr="00E34F27" w:rsidDel="00796263">
          <w:rPr>
            <w:rFonts w:ascii="Courier New" w:hAnsi="Courier New" w:cs="Courier New"/>
            <w:sz w:val="20"/>
            <w:szCs w:val="20"/>
          </w:rPr>
          <w:tab/>
          <w:delText>paint</w:delText>
        </w:r>
      </w:del>
    </w:p>
    <w:p w14:paraId="30E08E5A" w14:textId="01DDC641" w:rsidR="003C548A" w:rsidRPr="00E34F27" w:rsidDel="00796263" w:rsidRDefault="003C548A" w:rsidP="003C548A">
      <w:pPr>
        <w:pBdr>
          <w:top w:val="single" w:sz="4" w:space="1" w:color="auto"/>
          <w:left w:val="single" w:sz="4" w:space="4" w:color="auto"/>
          <w:bottom w:val="single" w:sz="4" w:space="1" w:color="auto"/>
          <w:right w:val="single" w:sz="4" w:space="4" w:color="auto"/>
        </w:pBdr>
        <w:rPr>
          <w:del w:id="6345" w:author="Alexander Thomas Frase" w:date="2012-10-31T17:23:00Z"/>
          <w:rFonts w:ascii="Courier New" w:hAnsi="Courier New" w:cs="Courier New"/>
          <w:sz w:val="20"/>
          <w:szCs w:val="20"/>
        </w:rPr>
      </w:pPr>
      <w:del w:id="6346" w:author="Alexander Thomas Frase" w:date="2012-10-31T17:23:00Z">
        <w:r w:rsidRPr="00E34F27" w:rsidDel="00796263">
          <w:rPr>
            <w:rFonts w:ascii="Courier New" w:hAnsi="Courier New" w:cs="Courier New"/>
            <w:sz w:val="20"/>
            <w:szCs w:val="20"/>
          </w:rPr>
          <w:delText>rs16</w:delText>
        </w:r>
        <w:r w:rsidRPr="00E34F27" w:rsidDel="00796263">
          <w:rPr>
            <w:rFonts w:ascii="Courier New" w:hAnsi="Courier New" w:cs="Courier New"/>
            <w:sz w:val="20"/>
            <w:szCs w:val="20"/>
          </w:rPr>
          <w:tab/>
          <w:delText>D</w:delText>
        </w:r>
        <w:r w:rsidRPr="00E34F27" w:rsidDel="00796263">
          <w:rPr>
            <w:rFonts w:ascii="Courier New" w:hAnsi="Courier New" w:cs="Courier New"/>
            <w:sz w:val="20"/>
            <w:szCs w:val="20"/>
          </w:rPr>
          <w:tab/>
          <w:delText>1</w:delText>
        </w:r>
        <w:r w:rsidRPr="00E34F27" w:rsidDel="00796263">
          <w:rPr>
            <w:rFonts w:ascii="Courier New" w:hAnsi="Courier New" w:cs="Courier New"/>
            <w:sz w:val="20"/>
            <w:szCs w:val="20"/>
          </w:rPr>
          <w:tab/>
          <w:delText>D</w:delText>
        </w:r>
        <w:r w:rsidRPr="00E34F27" w:rsidDel="00796263">
          <w:rPr>
            <w:rFonts w:ascii="Courier New" w:hAnsi="Courier New" w:cs="Courier New"/>
            <w:sz w:val="20"/>
            <w:szCs w:val="20"/>
          </w:rPr>
          <w:tab/>
          <w:delText>58</w:delText>
        </w:r>
        <w:r w:rsidRPr="00E34F27" w:rsidDel="00796263">
          <w:rPr>
            <w:rFonts w:ascii="Courier New" w:hAnsi="Courier New" w:cs="Courier New"/>
            <w:sz w:val="20"/>
            <w:szCs w:val="20"/>
          </w:rPr>
          <w:tab/>
          <w:delText>72</w:delText>
        </w:r>
        <w:r w:rsidRPr="00E34F27" w:rsidDel="00796263">
          <w:rPr>
            <w:rFonts w:ascii="Courier New" w:hAnsi="Courier New" w:cs="Courier New"/>
            <w:sz w:val="20"/>
            <w:szCs w:val="20"/>
          </w:rPr>
          <w:tab/>
          <w:delText>gray</w:delText>
        </w:r>
        <w:r w:rsidRPr="00E34F27" w:rsidDel="00796263">
          <w:rPr>
            <w:rFonts w:ascii="Courier New" w:hAnsi="Courier New" w:cs="Courier New"/>
            <w:sz w:val="20"/>
            <w:szCs w:val="20"/>
          </w:rPr>
          <w:tab/>
          <w:delText xml:space="preserve">light </w:delText>
        </w:r>
      </w:del>
    </w:p>
    <w:p w14:paraId="31C1E5B8" w14:textId="77777777" w:rsidR="003C548A" w:rsidRDefault="003C548A" w:rsidP="003C548A">
      <w:pPr>
        <w:widowControl/>
        <w:suppressAutoHyphens w:val="0"/>
        <w:rPr>
          <w:rFonts w:eastAsiaTheme="majorEastAsia" w:cstheme="majorBidi"/>
          <w:bCs/>
          <w:color w:val="000000" w:themeColor="text1"/>
        </w:rPr>
      </w:pPr>
    </w:p>
    <w:p w14:paraId="76968135" w14:textId="77777777" w:rsidR="003C548A" w:rsidRPr="00485426" w:rsidRDefault="003C548A" w:rsidP="003B534B">
      <w:pPr>
        <w:pStyle w:val="Heading3"/>
      </w:pPr>
      <w:bookmarkStart w:id="6347" w:name="_Toc339626888"/>
      <w:r w:rsidRPr="00485426">
        <w:t xml:space="preserve">Example </w:t>
      </w:r>
      <w:r>
        <w:t>11</w:t>
      </w:r>
      <w:r w:rsidRPr="00485426">
        <w:t xml:space="preserve">: Mapping </w:t>
      </w:r>
      <w:r>
        <w:t>r</w:t>
      </w:r>
      <w:r w:rsidRPr="00485426">
        <w:t xml:space="preserve">egions to </w:t>
      </w:r>
      <w:r>
        <w:t>g</w:t>
      </w:r>
      <w:r w:rsidRPr="00485426">
        <w:t xml:space="preserve">enes </w:t>
      </w:r>
      <w:r>
        <w:t>u</w:t>
      </w:r>
      <w:r w:rsidRPr="00485426">
        <w:t xml:space="preserve">sing </w:t>
      </w:r>
      <w:proofErr w:type="spellStart"/>
      <w:r>
        <w:t>B</w:t>
      </w:r>
      <w:r w:rsidRPr="00485426">
        <w:t>iofilter</w:t>
      </w:r>
      <w:proofErr w:type="spellEnd"/>
      <w:r w:rsidRPr="00485426">
        <w:t xml:space="preserve"> </w:t>
      </w:r>
      <w:r>
        <w:t>b</w:t>
      </w:r>
      <w:r w:rsidRPr="00485426">
        <w:t xml:space="preserve">ased on </w:t>
      </w:r>
      <w:r>
        <w:t>p</w:t>
      </w:r>
      <w:r w:rsidRPr="00485426">
        <w:t xml:space="preserve">ercent of </w:t>
      </w:r>
      <w:r>
        <w:t>o</w:t>
      </w:r>
      <w:r w:rsidRPr="00485426">
        <w:t>verlap.</w:t>
      </w:r>
      <w:bookmarkEnd w:id="6347"/>
    </w:p>
    <w:p w14:paraId="61D9B471" w14:textId="77777777" w:rsidR="009E2EFE" w:rsidRDefault="009E2EFE" w:rsidP="003C548A">
      <w:pPr>
        <w:rPr>
          <w:ins w:id="6348" w:author="Alexander Thomas Frase" w:date="2012-10-31T17:30:00Z"/>
          <w:rFonts w:cs="Times New Roman"/>
          <w:bCs/>
        </w:rPr>
      </w:pPr>
    </w:p>
    <w:p w14:paraId="06E7C565" w14:textId="77777777" w:rsidR="003C548A" w:rsidRDefault="003C548A" w:rsidP="003C548A">
      <w:pPr>
        <w:rPr>
          <w:rFonts w:cs="Times New Roman"/>
          <w:bCs/>
        </w:rPr>
      </w:pPr>
      <w:r>
        <w:rPr>
          <w:rFonts w:cs="Times New Roman"/>
          <w:bCs/>
        </w:rPr>
        <w:t>Re</w:t>
      </w:r>
      <w:r w:rsidRPr="00787CED">
        <w:rPr>
          <w:rFonts w:cs="Times New Roman"/>
          <w:bCs/>
        </w:rPr>
        <w:t>gions</w:t>
      </w:r>
      <w:r>
        <w:rPr>
          <w:rFonts w:cs="Times New Roman"/>
          <w:bCs/>
        </w:rPr>
        <w:t xml:space="preserve"> such as copy number variations can be mapped to genes using </w:t>
      </w:r>
      <w:proofErr w:type="spellStart"/>
      <w:r>
        <w:rPr>
          <w:rFonts w:cs="Times New Roman"/>
          <w:bCs/>
        </w:rPr>
        <w:t>Biofilter</w:t>
      </w:r>
      <w:proofErr w:type="spellEnd"/>
      <w:r>
        <w:rPr>
          <w:rFonts w:cs="Times New Roman"/>
          <w:bCs/>
        </w:rPr>
        <w:t xml:space="preserve">, carried out based on percent of overlap of the genes with the CNV region or based on the number of base pairs overlapped.  </w:t>
      </w:r>
    </w:p>
    <w:p w14:paraId="048C5FFA" w14:textId="77777777" w:rsidR="003C548A" w:rsidRDefault="003C548A" w:rsidP="003C548A">
      <w:pPr>
        <w:rPr>
          <w:rFonts w:cs="Times New Roman"/>
          <w:bCs/>
        </w:rPr>
      </w:pPr>
    </w:p>
    <w:p w14:paraId="151F1003" w14:textId="77777777" w:rsidR="009E2EFE" w:rsidRDefault="009E2EFE" w:rsidP="003C548A">
      <w:pPr>
        <w:rPr>
          <w:ins w:id="6349" w:author="Alexander Thomas Frase" w:date="2012-10-31T17:30:00Z"/>
          <w:rFonts w:cs="Times New Roman"/>
          <w:bCs/>
        </w:rPr>
      </w:pPr>
      <w:ins w:id="6350" w:author="Alexander Thomas Frase" w:date="2012-10-31T17:30:00Z">
        <w:r>
          <w:rPr>
            <w:rFonts w:cs="Times New Roman"/>
            <w:bCs/>
          </w:rPr>
          <w:t xml:space="preserve">For reference, here </w:t>
        </w:r>
      </w:ins>
      <w:del w:id="6351" w:author="Alexander Thomas Frase" w:date="2012-10-31T17:30:00Z">
        <w:r w:rsidR="003C548A" w:rsidDel="009E2EFE">
          <w:rPr>
            <w:rFonts w:cs="Times New Roman"/>
            <w:bCs/>
          </w:rPr>
          <w:delText xml:space="preserve">Below </w:delText>
        </w:r>
      </w:del>
      <w:r w:rsidR="003C548A">
        <w:rPr>
          <w:rFonts w:cs="Times New Roman"/>
          <w:bCs/>
        </w:rPr>
        <w:t>are the boundary positions for the genes in chromosome 1</w:t>
      </w:r>
      <w:ins w:id="6352" w:author="Alexander Thomas Frase" w:date="2012-10-31T17:30:00Z">
        <w:r>
          <w:rPr>
            <w:rFonts w:cs="Times New Roman"/>
            <w:bCs/>
          </w:rPr>
          <w:t>:</w:t>
        </w:r>
      </w:ins>
    </w:p>
    <w:p w14:paraId="4CEF32F0" w14:textId="77777777" w:rsidR="009E2EFE" w:rsidRDefault="009E2EFE" w:rsidP="003C548A">
      <w:pPr>
        <w:rPr>
          <w:ins w:id="6353" w:author="Alexander Thomas Frase" w:date="2012-10-31T17:30:00Z"/>
          <w:rFonts w:cs="Times New Roman"/>
          <w:bCs/>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6354" w:author="Alexander Thomas Frase" w:date="2012-10-31T17:32:00Z">
          <w:tblPr>
            <w:tblStyle w:val="TableGrid"/>
            <w:tblW w:w="0" w:type="auto"/>
            <w:tblLook w:val="04A0" w:firstRow="1" w:lastRow="0" w:firstColumn="1" w:lastColumn="0" w:noHBand="0" w:noVBand="1"/>
          </w:tblPr>
        </w:tblPrChange>
      </w:tblPr>
      <w:tblGrid>
        <w:gridCol w:w="877"/>
        <w:gridCol w:w="877"/>
        <w:gridCol w:w="1009"/>
        <w:gridCol w:w="5895"/>
        <w:tblGridChange w:id="6355">
          <w:tblGrid>
            <w:gridCol w:w="2538"/>
            <w:gridCol w:w="2538"/>
            <w:gridCol w:w="2538"/>
            <w:gridCol w:w="2538"/>
          </w:tblGrid>
        </w:tblGridChange>
      </w:tblGrid>
      <w:tr w:rsidR="009E2EFE" w:rsidRPr="009E2EFE" w14:paraId="00047549" w14:textId="77777777" w:rsidTr="009E2EFE">
        <w:trPr>
          <w:ins w:id="6356" w:author="Alexander Thomas Frase" w:date="2012-10-31T17:31:00Z"/>
        </w:trPr>
        <w:tc>
          <w:tcPr>
            <w:tcW w:w="877" w:type="dxa"/>
            <w:tcPrChange w:id="6357" w:author="Alexander Thomas Frase" w:date="2012-10-31T17:32:00Z">
              <w:tcPr>
                <w:tcW w:w="2538" w:type="dxa"/>
              </w:tcPr>
            </w:tcPrChange>
          </w:tcPr>
          <w:p w14:paraId="03AF4B07" w14:textId="6436C2A7" w:rsidR="009E2EFE" w:rsidRPr="009E2EFE" w:rsidRDefault="009E2EFE" w:rsidP="003C548A">
            <w:pPr>
              <w:rPr>
                <w:ins w:id="6358" w:author="Alexander Thomas Frase" w:date="2012-10-31T17:31:00Z"/>
                <w:rFonts w:ascii="Courier New" w:hAnsi="Courier New" w:cs="Courier New"/>
                <w:bCs/>
                <w:sz w:val="22"/>
                <w:rPrChange w:id="6359" w:author="Alexander Thomas Frase" w:date="2012-10-31T17:32:00Z">
                  <w:rPr>
                    <w:ins w:id="6360" w:author="Alexander Thomas Frase" w:date="2012-10-31T17:31:00Z"/>
                    <w:rFonts w:cs="Times New Roman"/>
                    <w:bCs/>
                  </w:rPr>
                </w:rPrChange>
              </w:rPr>
            </w:pPr>
            <w:ins w:id="6361" w:author="Alexander Thomas Frase" w:date="2012-10-31T17:31:00Z">
              <w:r w:rsidRPr="009E2EFE">
                <w:rPr>
                  <w:rFonts w:ascii="Courier New" w:hAnsi="Courier New" w:cs="Courier New"/>
                  <w:bCs/>
                  <w:sz w:val="22"/>
                  <w:rPrChange w:id="6362" w:author="Alexander Thomas Frase" w:date="2012-10-31T17:32:00Z">
                    <w:rPr>
                      <w:rFonts w:cs="Times New Roman"/>
                      <w:bCs/>
                    </w:rPr>
                  </w:rPrChange>
                </w:rPr>
                <w:t>#</w:t>
              </w:r>
              <w:proofErr w:type="spellStart"/>
              <w:r w:rsidRPr="009E2EFE">
                <w:rPr>
                  <w:rFonts w:ascii="Courier New" w:hAnsi="Courier New" w:cs="Courier New"/>
                  <w:bCs/>
                  <w:sz w:val="22"/>
                  <w:rPrChange w:id="6363" w:author="Alexander Thomas Frase" w:date="2012-10-31T17:32:00Z">
                    <w:rPr>
                      <w:rFonts w:cs="Times New Roman"/>
                      <w:bCs/>
                    </w:rPr>
                  </w:rPrChange>
                </w:rPr>
                <w:t>chr</w:t>
              </w:r>
              <w:proofErr w:type="spellEnd"/>
            </w:ins>
          </w:p>
          <w:p w14:paraId="44827FEE" w14:textId="77777777" w:rsidR="009E2EFE" w:rsidRPr="009E2EFE" w:rsidRDefault="009E2EFE" w:rsidP="003C548A">
            <w:pPr>
              <w:rPr>
                <w:ins w:id="6364" w:author="Alexander Thomas Frase" w:date="2012-10-31T17:31:00Z"/>
                <w:rFonts w:ascii="Courier New" w:hAnsi="Courier New" w:cs="Courier New"/>
                <w:bCs/>
                <w:sz w:val="22"/>
                <w:rPrChange w:id="6365" w:author="Alexander Thomas Frase" w:date="2012-10-31T17:32:00Z">
                  <w:rPr>
                    <w:ins w:id="6366" w:author="Alexander Thomas Frase" w:date="2012-10-31T17:31:00Z"/>
                    <w:rFonts w:cs="Times New Roman"/>
                    <w:bCs/>
                  </w:rPr>
                </w:rPrChange>
              </w:rPr>
            </w:pPr>
            <w:ins w:id="6367" w:author="Alexander Thomas Frase" w:date="2012-10-31T17:31:00Z">
              <w:r w:rsidRPr="009E2EFE">
                <w:rPr>
                  <w:rFonts w:ascii="Courier New" w:hAnsi="Courier New" w:cs="Courier New"/>
                  <w:bCs/>
                  <w:sz w:val="22"/>
                  <w:rPrChange w:id="6368" w:author="Alexander Thomas Frase" w:date="2012-10-31T17:32:00Z">
                    <w:rPr>
                      <w:rFonts w:cs="Times New Roman"/>
                      <w:bCs/>
                    </w:rPr>
                  </w:rPrChange>
                </w:rPr>
                <w:t>1</w:t>
              </w:r>
            </w:ins>
          </w:p>
          <w:p w14:paraId="674B0EC2" w14:textId="77777777" w:rsidR="009E2EFE" w:rsidRPr="009E2EFE" w:rsidRDefault="009E2EFE" w:rsidP="003C548A">
            <w:pPr>
              <w:rPr>
                <w:ins w:id="6369" w:author="Alexander Thomas Frase" w:date="2012-10-31T17:31:00Z"/>
                <w:rFonts w:ascii="Courier New" w:hAnsi="Courier New" w:cs="Courier New"/>
                <w:bCs/>
                <w:sz w:val="22"/>
                <w:rPrChange w:id="6370" w:author="Alexander Thomas Frase" w:date="2012-10-31T17:32:00Z">
                  <w:rPr>
                    <w:ins w:id="6371" w:author="Alexander Thomas Frase" w:date="2012-10-31T17:31:00Z"/>
                    <w:rFonts w:cs="Times New Roman"/>
                    <w:bCs/>
                  </w:rPr>
                </w:rPrChange>
              </w:rPr>
            </w:pPr>
            <w:ins w:id="6372" w:author="Alexander Thomas Frase" w:date="2012-10-31T17:31:00Z">
              <w:r w:rsidRPr="009E2EFE">
                <w:rPr>
                  <w:rFonts w:ascii="Courier New" w:hAnsi="Courier New" w:cs="Courier New"/>
                  <w:bCs/>
                  <w:sz w:val="22"/>
                  <w:rPrChange w:id="6373" w:author="Alexander Thomas Frase" w:date="2012-10-31T17:32:00Z">
                    <w:rPr>
                      <w:rFonts w:cs="Times New Roman"/>
                      <w:bCs/>
                    </w:rPr>
                  </w:rPrChange>
                </w:rPr>
                <w:t>1</w:t>
              </w:r>
            </w:ins>
          </w:p>
          <w:p w14:paraId="18572D01" w14:textId="77777777" w:rsidR="009E2EFE" w:rsidRPr="009E2EFE" w:rsidRDefault="009E2EFE" w:rsidP="003C548A">
            <w:pPr>
              <w:rPr>
                <w:ins w:id="6374" w:author="Alexander Thomas Frase" w:date="2012-10-31T17:31:00Z"/>
                <w:rFonts w:ascii="Courier New" w:hAnsi="Courier New" w:cs="Courier New"/>
                <w:bCs/>
                <w:sz w:val="22"/>
                <w:rPrChange w:id="6375" w:author="Alexander Thomas Frase" w:date="2012-10-31T17:32:00Z">
                  <w:rPr>
                    <w:ins w:id="6376" w:author="Alexander Thomas Frase" w:date="2012-10-31T17:31:00Z"/>
                    <w:rFonts w:cs="Times New Roman"/>
                    <w:bCs/>
                  </w:rPr>
                </w:rPrChange>
              </w:rPr>
            </w:pPr>
            <w:ins w:id="6377" w:author="Alexander Thomas Frase" w:date="2012-10-31T17:31:00Z">
              <w:r w:rsidRPr="009E2EFE">
                <w:rPr>
                  <w:rFonts w:ascii="Courier New" w:hAnsi="Courier New" w:cs="Courier New"/>
                  <w:bCs/>
                  <w:sz w:val="22"/>
                  <w:rPrChange w:id="6378" w:author="Alexander Thomas Frase" w:date="2012-10-31T17:32:00Z">
                    <w:rPr>
                      <w:rFonts w:cs="Times New Roman"/>
                      <w:bCs/>
                    </w:rPr>
                  </w:rPrChange>
                </w:rPr>
                <w:t>1</w:t>
              </w:r>
            </w:ins>
          </w:p>
          <w:p w14:paraId="5015A591" w14:textId="77777777" w:rsidR="009E2EFE" w:rsidRPr="009E2EFE" w:rsidRDefault="009E2EFE" w:rsidP="003C548A">
            <w:pPr>
              <w:rPr>
                <w:ins w:id="6379" w:author="Alexander Thomas Frase" w:date="2012-10-31T17:31:00Z"/>
                <w:rFonts w:ascii="Courier New" w:hAnsi="Courier New" w:cs="Courier New"/>
                <w:bCs/>
                <w:sz w:val="22"/>
                <w:rPrChange w:id="6380" w:author="Alexander Thomas Frase" w:date="2012-10-31T17:32:00Z">
                  <w:rPr>
                    <w:ins w:id="6381" w:author="Alexander Thomas Frase" w:date="2012-10-31T17:31:00Z"/>
                    <w:rFonts w:cs="Times New Roman"/>
                    <w:bCs/>
                  </w:rPr>
                </w:rPrChange>
              </w:rPr>
            </w:pPr>
            <w:ins w:id="6382" w:author="Alexander Thomas Frase" w:date="2012-10-31T17:31:00Z">
              <w:r w:rsidRPr="009E2EFE">
                <w:rPr>
                  <w:rFonts w:ascii="Courier New" w:hAnsi="Courier New" w:cs="Courier New"/>
                  <w:bCs/>
                  <w:sz w:val="22"/>
                  <w:rPrChange w:id="6383" w:author="Alexander Thomas Frase" w:date="2012-10-31T17:32:00Z">
                    <w:rPr>
                      <w:rFonts w:cs="Times New Roman"/>
                      <w:bCs/>
                    </w:rPr>
                  </w:rPrChange>
                </w:rPr>
                <w:t>1</w:t>
              </w:r>
            </w:ins>
          </w:p>
          <w:p w14:paraId="3A324AC2" w14:textId="77777777" w:rsidR="009E2EFE" w:rsidRPr="009E2EFE" w:rsidRDefault="009E2EFE" w:rsidP="003C548A">
            <w:pPr>
              <w:rPr>
                <w:ins w:id="6384" w:author="Alexander Thomas Frase" w:date="2012-10-31T17:31:00Z"/>
                <w:rFonts w:ascii="Courier New" w:hAnsi="Courier New" w:cs="Courier New"/>
                <w:bCs/>
                <w:sz w:val="22"/>
                <w:rPrChange w:id="6385" w:author="Alexander Thomas Frase" w:date="2012-10-31T17:32:00Z">
                  <w:rPr>
                    <w:ins w:id="6386" w:author="Alexander Thomas Frase" w:date="2012-10-31T17:31:00Z"/>
                    <w:rFonts w:cs="Times New Roman"/>
                    <w:bCs/>
                  </w:rPr>
                </w:rPrChange>
              </w:rPr>
            </w:pPr>
            <w:ins w:id="6387" w:author="Alexander Thomas Frase" w:date="2012-10-31T17:31:00Z">
              <w:r w:rsidRPr="009E2EFE">
                <w:rPr>
                  <w:rFonts w:ascii="Courier New" w:hAnsi="Courier New" w:cs="Courier New"/>
                  <w:bCs/>
                  <w:sz w:val="22"/>
                  <w:rPrChange w:id="6388" w:author="Alexander Thomas Frase" w:date="2012-10-31T17:32:00Z">
                    <w:rPr>
                      <w:rFonts w:cs="Times New Roman"/>
                      <w:bCs/>
                    </w:rPr>
                  </w:rPrChange>
                </w:rPr>
                <w:t>1</w:t>
              </w:r>
            </w:ins>
          </w:p>
          <w:p w14:paraId="6B923CE3" w14:textId="77777777" w:rsidR="009E2EFE" w:rsidRPr="009E2EFE" w:rsidRDefault="009E2EFE" w:rsidP="003C548A">
            <w:pPr>
              <w:rPr>
                <w:ins w:id="6389" w:author="Alexander Thomas Frase" w:date="2012-10-31T17:31:00Z"/>
                <w:rFonts w:ascii="Courier New" w:hAnsi="Courier New" w:cs="Courier New"/>
                <w:bCs/>
                <w:sz w:val="22"/>
                <w:rPrChange w:id="6390" w:author="Alexander Thomas Frase" w:date="2012-10-31T17:32:00Z">
                  <w:rPr>
                    <w:ins w:id="6391" w:author="Alexander Thomas Frase" w:date="2012-10-31T17:31:00Z"/>
                    <w:rFonts w:cs="Times New Roman"/>
                    <w:bCs/>
                  </w:rPr>
                </w:rPrChange>
              </w:rPr>
            </w:pPr>
            <w:ins w:id="6392" w:author="Alexander Thomas Frase" w:date="2012-10-31T17:31:00Z">
              <w:r w:rsidRPr="009E2EFE">
                <w:rPr>
                  <w:rFonts w:ascii="Courier New" w:hAnsi="Courier New" w:cs="Courier New"/>
                  <w:bCs/>
                  <w:sz w:val="22"/>
                  <w:rPrChange w:id="6393" w:author="Alexander Thomas Frase" w:date="2012-10-31T17:32:00Z">
                    <w:rPr>
                      <w:rFonts w:cs="Times New Roman"/>
                      <w:bCs/>
                    </w:rPr>
                  </w:rPrChange>
                </w:rPr>
                <w:t>1</w:t>
              </w:r>
            </w:ins>
          </w:p>
          <w:p w14:paraId="364D9A44" w14:textId="71798E63" w:rsidR="009E2EFE" w:rsidRPr="009E2EFE" w:rsidRDefault="009E2EFE" w:rsidP="003C548A">
            <w:pPr>
              <w:rPr>
                <w:ins w:id="6394" w:author="Alexander Thomas Frase" w:date="2012-10-31T17:31:00Z"/>
                <w:rFonts w:ascii="Courier New" w:hAnsi="Courier New" w:cs="Courier New"/>
                <w:bCs/>
                <w:sz w:val="22"/>
                <w:rPrChange w:id="6395" w:author="Alexander Thomas Frase" w:date="2012-10-31T17:32:00Z">
                  <w:rPr>
                    <w:ins w:id="6396" w:author="Alexander Thomas Frase" w:date="2012-10-31T17:31:00Z"/>
                    <w:rFonts w:cs="Times New Roman"/>
                    <w:bCs/>
                  </w:rPr>
                </w:rPrChange>
              </w:rPr>
            </w:pPr>
            <w:ins w:id="6397" w:author="Alexander Thomas Frase" w:date="2012-10-31T17:31:00Z">
              <w:r w:rsidRPr="009E2EFE">
                <w:rPr>
                  <w:rFonts w:ascii="Courier New" w:hAnsi="Courier New" w:cs="Courier New"/>
                  <w:bCs/>
                  <w:sz w:val="22"/>
                  <w:rPrChange w:id="6398" w:author="Alexander Thomas Frase" w:date="2012-10-31T17:32:00Z">
                    <w:rPr>
                      <w:rFonts w:cs="Times New Roman"/>
                      <w:bCs/>
                    </w:rPr>
                  </w:rPrChange>
                </w:rPr>
                <w:t>1</w:t>
              </w:r>
            </w:ins>
          </w:p>
        </w:tc>
        <w:tc>
          <w:tcPr>
            <w:tcW w:w="877" w:type="dxa"/>
            <w:tcPrChange w:id="6399" w:author="Alexander Thomas Frase" w:date="2012-10-31T17:32:00Z">
              <w:tcPr>
                <w:tcW w:w="2538" w:type="dxa"/>
              </w:tcPr>
            </w:tcPrChange>
          </w:tcPr>
          <w:p w14:paraId="447CA10C" w14:textId="723922EA" w:rsidR="009E2EFE" w:rsidRPr="009E2EFE" w:rsidRDefault="009E2EFE" w:rsidP="003C548A">
            <w:pPr>
              <w:rPr>
                <w:ins w:id="6400" w:author="Alexander Thomas Frase" w:date="2012-10-31T17:31:00Z"/>
                <w:rFonts w:ascii="Courier New" w:hAnsi="Courier New" w:cs="Courier New"/>
                <w:bCs/>
                <w:sz w:val="22"/>
                <w:rPrChange w:id="6401" w:author="Alexander Thomas Frase" w:date="2012-10-31T17:32:00Z">
                  <w:rPr>
                    <w:ins w:id="6402" w:author="Alexander Thomas Frase" w:date="2012-10-31T17:31:00Z"/>
                    <w:rFonts w:cs="Times New Roman"/>
                    <w:bCs/>
                  </w:rPr>
                </w:rPrChange>
              </w:rPr>
            </w:pPr>
            <w:ins w:id="6403" w:author="Alexander Thomas Frase" w:date="2012-10-31T17:31:00Z">
              <w:r w:rsidRPr="009E2EFE">
                <w:rPr>
                  <w:rFonts w:ascii="Courier New" w:hAnsi="Courier New" w:cs="Courier New"/>
                  <w:bCs/>
                  <w:sz w:val="22"/>
                  <w:rPrChange w:id="6404" w:author="Alexander Thomas Frase" w:date="2012-10-31T17:32:00Z">
                    <w:rPr>
                      <w:rFonts w:cs="Times New Roman"/>
                      <w:bCs/>
                    </w:rPr>
                  </w:rPrChange>
                </w:rPr>
                <w:t>gene</w:t>
              </w:r>
            </w:ins>
          </w:p>
          <w:p w14:paraId="454A6AF4" w14:textId="77777777" w:rsidR="009E2EFE" w:rsidRPr="009E2EFE" w:rsidRDefault="009E2EFE" w:rsidP="003C548A">
            <w:pPr>
              <w:rPr>
                <w:ins w:id="6405" w:author="Alexander Thomas Frase" w:date="2012-10-31T17:31:00Z"/>
                <w:rFonts w:ascii="Courier New" w:hAnsi="Courier New" w:cs="Courier New"/>
                <w:bCs/>
                <w:sz w:val="22"/>
                <w:rPrChange w:id="6406" w:author="Alexander Thomas Frase" w:date="2012-10-31T17:32:00Z">
                  <w:rPr>
                    <w:ins w:id="6407" w:author="Alexander Thomas Frase" w:date="2012-10-31T17:31:00Z"/>
                    <w:rFonts w:cs="Times New Roman"/>
                    <w:bCs/>
                  </w:rPr>
                </w:rPrChange>
              </w:rPr>
            </w:pPr>
            <w:ins w:id="6408" w:author="Alexander Thomas Frase" w:date="2012-10-31T17:31:00Z">
              <w:r w:rsidRPr="009E2EFE">
                <w:rPr>
                  <w:rFonts w:ascii="Courier New" w:hAnsi="Courier New" w:cs="Courier New"/>
                  <w:bCs/>
                  <w:sz w:val="22"/>
                  <w:rPrChange w:id="6409" w:author="Alexander Thomas Frase" w:date="2012-10-31T17:32:00Z">
                    <w:rPr>
                      <w:rFonts w:cs="Times New Roman"/>
                      <w:bCs/>
                    </w:rPr>
                  </w:rPrChange>
                </w:rPr>
                <w:t>A</w:t>
              </w:r>
            </w:ins>
          </w:p>
          <w:p w14:paraId="3B77537A" w14:textId="77777777" w:rsidR="009E2EFE" w:rsidRPr="009E2EFE" w:rsidRDefault="009E2EFE" w:rsidP="003C548A">
            <w:pPr>
              <w:rPr>
                <w:ins w:id="6410" w:author="Alexander Thomas Frase" w:date="2012-10-31T17:31:00Z"/>
                <w:rFonts w:ascii="Courier New" w:hAnsi="Courier New" w:cs="Courier New"/>
                <w:bCs/>
                <w:sz w:val="22"/>
                <w:rPrChange w:id="6411" w:author="Alexander Thomas Frase" w:date="2012-10-31T17:32:00Z">
                  <w:rPr>
                    <w:ins w:id="6412" w:author="Alexander Thomas Frase" w:date="2012-10-31T17:31:00Z"/>
                    <w:rFonts w:cs="Times New Roman"/>
                    <w:bCs/>
                  </w:rPr>
                </w:rPrChange>
              </w:rPr>
            </w:pPr>
            <w:ins w:id="6413" w:author="Alexander Thomas Frase" w:date="2012-10-31T17:31:00Z">
              <w:r w:rsidRPr="009E2EFE">
                <w:rPr>
                  <w:rFonts w:ascii="Courier New" w:hAnsi="Courier New" w:cs="Courier New"/>
                  <w:bCs/>
                  <w:sz w:val="22"/>
                  <w:rPrChange w:id="6414" w:author="Alexander Thomas Frase" w:date="2012-10-31T17:32:00Z">
                    <w:rPr>
                      <w:rFonts w:cs="Times New Roman"/>
                      <w:bCs/>
                    </w:rPr>
                  </w:rPrChange>
                </w:rPr>
                <w:t>B</w:t>
              </w:r>
            </w:ins>
          </w:p>
          <w:p w14:paraId="7DEA4B62" w14:textId="77777777" w:rsidR="009E2EFE" w:rsidRPr="009E2EFE" w:rsidRDefault="009E2EFE" w:rsidP="003C548A">
            <w:pPr>
              <w:rPr>
                <w:ins w:id="6415" w:author="Alexander Thomas Frase" w:date="2012-10-31T17:31:00Z"/>
                <w:rFonts w:ascii="Courier New" w:hAnsi="Courier New" w:cs="Courier New"/>
                <w:bCs/>
                <w:sz w:val="22"/>
                <w:rPrChange w:id="6416" w:author="Alexander Thomas Frase" w:date="2012-10-31T17:32:00Z">
                  <w:rPr>
                    <w:ins w:id="6417" w:author="Alexander Thomas Frase" w:date="2012-10-31T17:31:00Z"/>
                    <w:rFonts w:cs="Times New Roman"/>
                    <w:bCs/>
                  </w:rPr>
                </w:rPrChange>
              </w:rPr>
            </w:pPr>
            <w:ins w:id="6418" w:author="Alexander Thomas Frase" w:date="2012-10-31T17:31:00Z">
              <w:r w:rsidRPr="009E2EFE">
                <w:rPr>
                  <w:rFonts w:ascii="Courier New" w:hAnsi="Courier New" w:cs="Courier New"/>
                  <w:bCs/>
                  <w:sz w:val="22"/>
                  <w:rPrChange w:id="6419" w:author="Alexander Thomas Frase" w:date="2012-10-31T17:32:00Z">
                    <w:rPr>
                      <w:rFonts w:cs="Times New Roman"/>
                      <w:bCs/>
                    </w:rPr>
                  </w:rPrChange>
                </w:rPr>
                <w:t>C</w:t>
              </w:r>
            </w:ins>
          </w:p>
          <w:p w14:paraId="4466C803" w14:textId="77777777" w:rsidR="009E2EFE" w:rsidRPr="009E2EFE" w:rsidRDefault="009E2EFE" w:rsidP="003C548A">
            <w:pPr>
              <w:rPr>
                <w:ins w:id="6420" w:author="Alexander Thomas Frase" w:date="2012-10-31T17:31:00Z"/>
                <w:rFonts w:ascii="Courier New" w:hAnsi="Courier New" w:cs="Courier New"/>
                <w:bCs/>
                <w:sz w:val="22"/>
                <w:rPrChange w:id="6421" w:author="Alexander Thomas Frase" w:date="2012-10-31T17:32:00Z">
                  <w:rPr>
                    <w:ins w:id="6422" w:author="Alexander Thomas Frase" w:date="2012-10-31T17:31:00Z"/>
                    <w:rFonts w:cs="Times New Roman"/>
                    <w:bCs/>
                  </w:rPr>
                </w:rPrChange>
              </w:rPr>
            </w:pPr>
            <w:ins w:id="6423" w:author="Alexander Thomas Frase" w:date="2012-10-31T17:31:00Z">
              <w:r w:rsidRPr="009E2EFE">
                <w:rPr>
                  <w:rFonts w:ascii="Courier New" w:hAnsi="Courier New" w:cs="Courier New"/>
                  <w:bCs/>
                  <w:sz w:val="22"/>
                  <w:rPrChange w:id="6424" w:author="Alexander Thomas Frase" w:date="2012-10-31T17:32:00Z">
                    <w:rPr>
                      <w:rFonts w:cs="Times New Roman"/>
                      <w:bCs/>
                    </w:rPr>
                  </w:rPrChange>
                </w:rPr>
                <w:t>D</w:t>
              </w:r>
            </w:ins>
          </w:p>
          <w:p w14:paraId="32E76859" w14:textId="77777777" w:rsidR="009E2EFE" w:rsidRPr="009E2EFE" w:rsidRDefault="009E2EFE" w:rsidP="003C548A">
            <w:pPr>
              <w:rPr>
                <w:ins w:id="6425" w:author="Alexander Thomas Frase" w:date="2012-10-31T17:31:00Z"/>
                <w:rFonts w:ascii="Courier New" w:hAnsi="Courier New" w:cs="Courier New"/>
                <w:bCs/>
                <w:sz w:val="22"/>
                <w:rPrChange w:id="6426" w:author="Alexander Thomas Frase" w:date="2012-10-31T17:32:00Z">
                  <w:rPr>
                    <w:ins w:id="6427" w:author="Alexander Thomas Frase" w:date="2012-10-31T17:31:00Z"/>
                    <w:rFonts w:cs="Times New Roman"/>
                    <w:bCs/>
                  </w:rPr>
                </w:rPrChange>
              </w:rPr>
            </w:pPr>
            <w:ins w:id="6428" w:author="Alexander Thomas Frase" w:date="2012-10-31T17:31:00Z">
              <w:r w:rsidRPr="009E2EFE">
                <w:rPr>
                  <w:rFonts w:ascii="Courier New" w:hAnsi="Courier New" w:cs="Courier New"/>
                  <w:bCs/>
                  <w:sz w:val="22"/>
                  <w:rPrChange w:id="6429" w:author="Alexander Thomas Frase" w:date="2012-10-31T17:32:00Z">
                    <w:rPr>
                      <w:rFonts w:cs="Times New Roman"/>
                      <w:bCs/>
                    </w:rPr>
                  </w:rPrChange>
                </w:rPr>
                <w:t>E</w:t>
              </w:r>
            </w:ins>
          </w:p>
          <w:p w14:paraId="6CA10BE3" w14:textId="77777777" w:rsidR="009E2EFE" w:rsidRPr="009E2EFE" w:rsidRDefault="009E2EFE" w:rsidP="003C548A">
            <w:pPr>
              <w:rPr>
                <w:ins w:id="6430" w:author="Alexander Thomas Frase" w:date="2012-10-31T17:31:00Z"/>
                <w:rFonts w:ascii="Courier New" w:hAnsi="Courier New" w:cs="Courier New"/>
                <w:bCs/>
                <w:sz w:val="22"/>
                <w:rPrChange w:id="6431" w:author="Alexander Thomas Frase" w:date="2012-10-31T17:32:00Z">
                  <w:rPr>
                    <w:ins w:id="6432" w:author="Alexander Thomas Frase" w:date="2012-10-31T17:31:00Z"/>
                    <w:rFonts w:cs="Times New Roman"/>
                    <w:bCs/>
                  </w:rPr>
                </w:rPrChange>
              </w:rPr>
            </w:pPr>
            <w:ins w:id="6433" w:author="Alexander Thomas Frase" w:date="2012-10-31T17:31:00Z">
              <w:r w:rsidRPr="009E2EFE">
                <w:rPr>
                  <w:rFonts w:ascii="Courier New" w:hAnsi="Courier New" w:cs="Courier New"/>
                  <w:bCs/>
                  <w:sz w:val="22"/>
                  <w:rPrChange w:id="6434" w:author="Alexander Thomas Frase" w:date="2012-10-31T17:32:00Z">
                    <w:rPr>
                      <w:rFonts w:cs="Times New Roman"/>
                      <w:bCs/>
                    </w:rPr>
                  </w:rPrChange>
                </w:rPr>
                <w:t>E</w:t>
              </w:r>
            </w:ins>
          </w:p>
          <w:p w14:paraId="5A23E5FD" w14:textId="0624D403" w:rsidR="009E2EFE" w:rsidRPr="009E2EFE" w:rsidRDefault="009E2EFE" w:rsidP="003C548A">
            <w:pPr>
              <w:rPr>
                <w:ins w:id="6435" w:author="Alexander Thomas Frase" w:date="2012-10-31T17:31:00Z"/>
                <w:rFonts w:ascii="Courier New" w:hAnsi="Courier New" w:cs="Courier New"/>
                <w:bCs/>
                <w:sz w:val="22"/>
                <w:rPrChange w:id="6436" w:author="Alexander Thomas Frase" w:date="2012-10-31T17:32:00Z">
                  <w:rPr>
                    <w:ins w:id="6437" w:author="Alexander Thomas Frase" w:date="2012-10-31T17:31:00Z"/>
                    <w:rFonts w:cs="Times New Roman"/>
                    <w:bCs/>
                  </w:rPr>
                </w:rPrChange>
              </w:rPr>
            </w:pPr>
            <w:ins w:id="6438" w:author="Alexander Thomas Frase" w:date="2012-10-31T17:31:00Z">
              <w:r w:rsidRPr="009E2EFE">
                <w:rPr>
                  <w:rFonts w:ascii="Courier New" w:hAnsi="Courier New" w:cs="Courier New"/>
                  <w:bCs/>
                  <w:sz w:val="22"/>
                  <w:rPrChange w:id="6439" w:author="Alexander Thomas Frase" w:date="2012-10-31T17:32:00Z">
                    <w:rPr>
                      <w:rFonts w:cs="Times New Roman"/>
                      <w:bCs/>
                    </w:rPr>
                  </w:rPrChange>
                </w:rPr>
                <w:t>F</w:t>
              </w:r>
            </w:ins>
          </w:p>
        </w:tc>
        <w:tc>
          <w:tcPr>
            <w:tcW w:w="1009" w:type="dxa"/>
            <w:tcPrChange w:id="6440" w:author="Alexander Thomas Frase" w:date="2012-10-31T17:32:00Z">
              <w:tcPr>
                <w:tcW w:w="2538" w:type="dxa"/>
              </w:tcPr>
            </w:tcPrChange>
          </w:tcPr>
          <w:p w14:paraId="44A9BF9E" w14:textId="1C763DA3" w:rsidR="009E2EFE" w:rsidRPr="009E2EFE" w:rsidRDefault="009E2EFE" w:rsidP="003C548A">
            <w:pPr>
              <w:rPr>
                <w:ins w:id="6441" w:author="Alexander Thomas Frase" w:date="2012-10-31T17:31:00Z"/>
                <w:rFonts w:ascii="Courier New" w:hAnsi="Courier New" w:cs="Courier New"/>
                <w:bCs/>
                <w:sz w:val="22"/>
                <w:rPrChange w:id="6442" w:author="Alexander Thomas Frase" w:date="2012-10-31T17:32:00Z">
                  <w:rPr>
                    <w:ins w:id="6443" w:author="Alexander Thomas Frase" w:date="2012-10-31T17:31:00Z"/>
                    <w:rFonts w:cs="Times New Roman"/>
                    <w:bCs/>
                  </w:rPr>
                </w:rPrChange>
              </w:rPr>
            </w:pPr>
            <w:ins w:id="6444" w:author="Alexander Thomas Frase" w:date="2012-10-31T17:31:00Z">
              <w:r w:rsidRPr="009E2EFE">
                <w:rPr>
                  <w:rFonts w:ascii="Courier New" w:hAnsi="Courier New" w:cs="Courier New"/>
                  <w:bCs/>
                  <w:sz w:val="22"/>
                  <w:rPrChange w:id="6445" w:author="Alexander Thomas Frase" w:date="2012-10-31T17:32:00Z">
                    <w:rPr>
                      <w:rFonts w:cs="Times New Roman"/>
                      <w:bCs/>
                    </w:rPr>
                  </w:rPrChange>
                </w:rPr>
                <w:t>start</w:t>
              </w:r>
            </w:ins>
          </w:p>
          <w:p w14:paraId="2E528FD2" w14:textId="77777777" w:rsidR="009E2EFE" w:rsidRPr="009E2EFE" w:rsidRDefault="009E2EFE" w:rsidP="003C548A">
            <w:pPr>
              <w:rPr>
                <w:ins w:id="6446" w:author="Alexander Thomas Frase" w:date="2012-10-31T17:31:00Z"/>
                <w:rFonts w:ascii="Courier New" w:hAnsi="Courier New" w:cs="Courier New"/>
                <w:bCs/>
                <w:sz w:val="22"/>
                <w:rPrChange w:id="6447" w:author="Alexander Thomas Frase" w:date="2012-10-31T17:32:00Z">
                  <w:rPr>
                    <w:ins w:id="6448" w:author="Alexander Thomas Frase" w:date="2012-10-31T17:31:00Z"/>
                    <w:rFonts w:cs="Times New Roman"/>
                    <w:bCs/>
                  </w:rPr>
                </w:rPrChange>
              </w:rPr>
            </w:pPr>
            <w:ins w:id="6449" w:author="Alexander Thomas Frase" w:date="2012-10-31T17:31:00Z">
              <w:r w:rsidRPr="009E2EFE">
                <w:rPr>
                  <w:rFonts w:ascii="Courier New" w:hAnsi="Courier New" w:cs="Courier New"/>
                  <w:bCs/>
                  <w:sz w:val="22"/>
                  <w:rPrChange w:id="6450" w:author="Alexander Thomas Frase" w:date="2012-10-31T17:32:00Z">
                    <w:rPr>
                      <w:rFonts w:cs="Times New Roman"/>
                      <w:bCs/>
                    </w:rPr>
                  </w:rPrChange>
                </w:rPr>
                <w:t>8</w:t>
              </w:r>
            </w:ins>
          </w:p>
          <w:p w14:paraId="646747FA" w14:textId="77777777" w:rsidR="009E2EFE" w:rsidRPr="009E2EFE" w:rsidRDefault="009E2EFE" w:rsidP="003C548A">
            <w:pPr>
              <w:rPr>
                <w:ins w:id="6451" w:author="Alexander Thomas Frase" w:date="2012-10-31T17:31:00Z"/>
                <w:rFonts w:ascii="Courier New" w:hAnsi="Courier New" w:cs="Courier New"/>
                <w:bCs/>
                <w:sz w:val="22"/>
                <w:rPrChange w:id="6452" w:author="Alexander Thomas Frase" w:date="2012-10-31T17:32:00Z">
                  <w:rPr>
                    <w:ins w:id="6453" w:author="Alexander Thomas Frase" w:date="2012-10-31T17:31:00Z"/>
                    <w:rFonts w:cs="Times New Roman"/>
                    <w:bCs/>
                  </w:rPr>
                </w:rPrChange>
              </w:rPr>
            </w:pPr>
            <w:ins w:id="6454" w:author="Alexander Thomas Frase" w:date="2012-10-31T17:31:00Z">
              <w:r w:rsidRPr="009E2EFE">
                <w:rPr>
                  <w:rFonts w:ascii="Courier New" w:hAnsi="Courier New" w:cs="Courier New"/>
                  <w:bCs/>
                  <w:sz w:val="22"/>
                  <w:rPrChange w:id="6455" w:author="Alexander Thomas Frase" w:date="2012-10-31T17:32:00Z">
                    <w:rPr>
                      <w:rFonts w:cs="Times New Roman"/>
                      <w:bCs/>
                    </w:rPr>
                  </w:rPrChange>
                </w:rPr>
                <w:t>28</w:t>
              </w:r>
            </w:ins>
          </w:p>
          <w:p w14:paraId="7BEA16FA" w14:textId="77777777" w:rsidR="009E2EFE" w:rsidRPr="009E2EFE" w:rsidRDefault="009E2EFE" w:rsidP="003C548A">
            <w:pPr>
              <w:rPr>
                <w:ins w:id="6456" w:author="Alexander Thomas Frase" w:date="2012-10-31T17:31:00Z"/>
                <w:rFonts w:ascii="Courier New" w:hAnsi="Courier New" w:cs="Courier New"/>
                <w:bCs/>
                <w:sz w:val="22"/>
                <w:rPrChange w:id="6457" w:author="Alexander Thomas Frase" w:date="2012-10-31T17:32:00Z">
                  <w:rPr>
                    <w:ins w:id="6458" w:author="Alexander Thomas Frase" w:date="2012-10-31T17:31:00Z"/>
                    <w:rFonts w:cs="Times New Roman"/>
                    <w:bCs/>
                  </w:rPr>
                </w:rPrChange>
              </w:rPr>
            </w:pPr>
            <w:ins w:id="6459" w:author="Alexander Thomas Frase" w:date="2012-10-31T17:31:00Z">
              <w:r w:rsidRPr="009E2EFE">
                <w:rPr>
                  <w:rFonts w:ascii="Courier New" w:hAnsi="Courier New" w:cs="Courier New"/>
                  <w:bCs/>
                  <w:sz w:val="22"/>
                  <w:rPrChange w:id="6460" w:author="Alexander Thomas Frase" w:date="2012-10-31T17:32:00Z">
                    <w:rPr>
                      <w:rFonts w:cs="Times New Roman"/>
                      <w:bCs/>
                    </w:rPr>
                  </w:rPrChange>
                </w:rPr>
                <w:t>54</w:t>
              </w:r>
            </w:ins>
          </w:p>
          <w:p w14:paraId="03A2DCBE" w14:textId="77777777" w:rsidR="009E2EFE" w:rsidRPr="009E2EFE" w:rsidRDefault="009E2EFE" w:rsidP="003C548A">
            <w:pPr>
              <w:rPr>
                <w:ins w:id="6461" w:author="Alexander Thomas Frase" w:date="2012-10-31T17:31:00Z"/>
                <w:rFonts w:ascii="Courier New" w:hAnsi="Courier New" w:cs="Courier New"/>
                <w:bCs/>
                <w:sz w:val="22"/>
                <w:rPrChange w:id="6462" w:author="Alexander Thomas Frase" w:date="2012-10-31T17:32:00Z">
                  <w:rPr>
                    <w:ins w:id="6463" w:author="Alexander Thomas Frase" w:date="2012-10-31T17:31:00Z"/>
                    <w:rFonts w:cs="Times New Roman"/>
                    <w:bCs/>
                  </w:rPr>
                </w:rPrChange>
              </w:rPr>
            </w:pPr>
            <w:ins w:id="6464" w:author="Alexander Thomas Frase" w:date="2012-10-31T17:31:00Z">
              <w:r w:rsidRPr="009E2EFE">
                <w:rPr>
                  <w:rFonts w:ascii="Courier New" w:hAnsi="Courier New" w:cs="Courier New"/>
                  <w:bCs/>
                  <w:sz w:val="22"/>
                  <w:rPrChange w:id="6465" w:author="Alexander Thomas Frase" w:date="2012-10-31T17:32:00Z">
                    <w:rPr>
                      <w:rFonts w:cs="Times New Roman"/>
                      <w:bCs/>
                    </w:rPr>
                  </w:rPrChange>
                </w:rPr>
                <w:t>58</w:t>
              </w:r>
            </w:ins>
          </w:p>
          <w:p w14:paraId="570470DA" w14:textId="77777777" w:rsidR="009E2EFE" w:rsidRPr="009E2EFE" w:rsidRDefault="009E2EFE" w:rsidP="003C548A">
            <w:pPr>
              <w:rPr>
                <w:ins w:id="6466" w:author="Alexander Thomas Frase" w:date="2012-10-31T17:31:00Z"/>
                <w:rFonts w:ascii="Courier New" w:hAnsi="Courier New" w:cs="Courier New"/>
                <w:bCs/>
                <w:sz w:val="22"/>
                <w:rPrChange w:id="6467" w:author="Alexander Thomas Frase" w:date="2012-10-31T17:32:00Z">
                  <w:rPr>
                    <w:ins w:id="6468" w:author="Alexander Thomas Frase" w:date="2012-10-31T17:31:00Z"/>
                    <w:rFonts w:cs="Times New Roman"/>
                    <w:bCs/>
                  </w:rPr>
                </w:rPrChange>
              </w:rPr>
            </w:pPr>
            <w:ins w:id="6469" w:author="Alexander Thomas Frase" w:date="2012-10-31T17:31:00Z">
              <w:r w:rsidRPr="009E2EFE">
                <w:rPr>
                  <w:rFonts w:ascii="Courier New" w:hAnsi="Courier New" w:cs="Courier New"/>
                  <w:bCs/>
                  <w:sz w:val="22"/>
                  <w:rPrChange w:id="6470" w:author="Alexander Thomas Frase" w:date="2012-10-31T17:32:00Z">
                    <w:rPr>
                      <w:rFonts w:cs="Times New Roman"/>
                      <w:bCs/>
                    </w:rPr>
                  </w:rPrChange>
                </w:rPr>
                <w:t>78</w:t>
              </w:r>
            </w:ins>
          </w:p>
          <w:p w14:paraId="18FEE772" w14:textId="77777777" w:rsidR="009E2EFE" w:rsidRPr="009E2EFE" w:rsidRDefault="009E2EFE" w:rsidP="003C548A">
            <w:pPr>
              <w:rPr>
                <w:ins w:id="6471" w:author="Alexander Thomas Frase" w:date="2012-10-31T17:31:00Z"/>
                <w:rFonts w:ascii="Courier New" w:hAnsi="Courier New" w:cs="Courier New"/>
                <w:bCs/>
                <w:sz w:val="22"/>
                <w:rPrChange w:id="6472" w:author="Alexander Thomas Frase" w:date="2012-10-31T17:32:00Z">
                  <w:rPr>
                    <w:ins w:id="6473" w:author="Alexander Thomas Frase" w:date="2012-10-31T17:31:00Z"/>
                    <w:rFonts w:cs="Times New Roman"/>
                    <w:bCs/>
                  </w:rPr>
                </w:rPrChange>
              </w:rPr>
            </w:pPr>
            <w:ins w:id="6474" w:author="Alexander Thomas Frase" w:date="2012-10-31T17:31:00Z">
              <w:r w:rsidRPr="009E2EFE">
                <w:rPr>
                  <w:rFonts w:ascii="Courier New" w:hAnsi="Courier New" w:cs="Courier New"/>
                  <w:bCs/>
                  <w:sz w:val="22"/>
                  <w:rPrChange w:id="6475" w:author="Alexander Thomas Frase" w:date="2012-10-31T17:32:00Z">
                    <w:rPr>
                      <w:rFonts w:cs="Times New Roman"/>
                      <w:bCs/>
                    </w:rPr>
                  </w:rPrChange>
                </w:rPr>
                <w:t>84</w:t>
              </w:r>
            </w:ins>
          </w:p>
          <w:p w14:paraId="2E3AF919" w14:textId="2343F4B2" w:rsidR="009E2EFE" w:rsidRPr="009E2EFE" w:rsidRDefault="009E2EFE" w:rsidP="003C548A">
            <w:pPr>
              <w:rPr>
                <w:ins w:id="6476" w:author="Alexander Thomas Frase" w:date="2012-10-31T17:31:00Z"/>
                <w:rFonts w:ascii="Courier New" w:hAnsi="Courier New" w:cs="Courier New"/>
                <w:bCs/>
                <w:sz w:val="22"/>
                <w:rPrChange w:id="6477" w:author="Alexander Thomas Frase" w:date="2012-10-31T17:32:00Z">
                  <w:rPr>
                    <w:ins w:id="6478" w:author="Alexander Thomas Frase" w:date="2012-10-31T17:31:00Z"/>
                    <w:rFonts w:cs="Times New Roman"/>
                    <w:bCs/>
                  </w:rPr>
                </w:rPrChange>
              </w:rPr>
            </w:pPr>
            <w:ins w:id="6479" w:author="Alexander Thomas Frase" w:date="2012-10-31T17:31:00Z">
              <w:r w:rsidRPr="009E2EFE">
                <w:rPr>
                  <w:rFonts w:ascii="Courier New" w:hAnsi="Courier New" w:cs="Courier New"/>
                  <w:bCs/>
                  <w:sz w:val="22"/>
                  <w:rPrChange w:id="6480" w:author="Alexander Thomas Frase" w:date="2012-10-31T17:32:00Z">
                    <w:rPr>
                      <w:rFonts w:cs="Times New Roman"/>
                      <w:bCs/>
                    </w:rPr>
                  </w:rPrChange>
                </w:rPr>
                <w:t>94</w:t>
              </w:r>
            </w:ins>
          </w:p>
        </w:tc>
        <w:tc>
          <w:tcPr>
            <w:tcW w:w="5895" w:type="dxa"/>
            <w:tcPrChange w:id="6481" w:author="Alexander Thomas Frase" w:date="2012-10-31T17:32:00Z">
              <w:tcPr>
                <w:tcW w:w="2538" w:type="dxa"/>
              </w:tcPr>
            </w:tcPrChange>
          </w:tcPr>
          <w:p w14:paraId="19FF4636" w14:textId="14B6E429" w:rsidR="009E2EFE" w:rsidRPr="009E2EFE" w:rsidRDefault="009E2EFE" w:rsidP="003C548A">
            <w:pPr>
              <w:rPr>
                <w:ins w:id="6482" w:author="Alexander Thomas Frase" w:date="2012-10-31T17:31:00Z"/>
                <w:rFonts w:ascii="Courier New" w:hAnsi="Courier New" w:cs="Courier New"/>
                <w:bCs/>
                <w:sz w:val="22"/>
                <w:rPrChange w:id="6483" w:author="Alexander Thomas Frase" w:date="2012-10-31T17:32:00Z">
                  <w:rPr>
                    <w:ins w:id="6484" w:author="Alexander Thomas Frase" w:date="2012-10-31T17:31:00Z"/>
                    <w:rFonts w:cs="Times New Roman"/>
                    <w:bCs/>
                  </w:rPr>
                </w:rPrChange>
              </w:rPr>
            </w:pPr>
            <w:ins w:id="6485" w:author="Alexander Thomas Frase" w:date="2012-10-31T17:31:00Z">
              <w:r w:rsidRPr="009E2EFE">
                <w:rPr>
                  <w:rFonts w:ascii="Courier New" w:hAnsi="Courier New" w:cs="Courier New"/>
                  <w:bCs/>
                  <w:sz w:val="22"/>
                  <w:rPrChange w:id="6486" w:author="Alexander Thomas Frase" w:date="2012-10-31T17:32:00Z">
                    <w:rPr>
                      <w:rFonts w:cs="Times New Roman"/>
                      <w:bCs/>
                    </w:rPr>
                  </w:rPrChange>
                </w:rPr>
                <w:t>stop</w:t>
              </w:r>
            </w:ins>
          </w:p>
          <w:p w14:paraId="328DBFEC" w14:textId="77777777" w:rsidR="009E2EFE" w:rsidRPr="009E2EFE" w:rsidRDefault="009E2EFE" w:rsidP="003C548A">
            <w:pPr>
              <w:rPr>
                <w:ins w:id="6487" w:author="Alexander Thomas Frase" w:date="2012-10-31T17:31:00Z"/>
                <w:rFonts w:ascii="Courier New" w:hAnsi="Courier New" w:cs="Courier New"/>
                <w:bCs/>
                <w:sz w:val="22"/>
                <w:rPrChange w:id="6488" w:author="Alexander Thomas Frase" w:date="2012-10-31T17:32:00Z">
                  <w:rPr>
                    <w:ins w:id="6489" w:author="Alexander Thomas Frase" w:date="2012-10-31T17:31:00Z"/>
                    <w:rFonts w:cs="Times New Roman"/>
                    <w:bCs/>
                  </w:rPr>
                </w:rPrChange>
              </w:rPr>
            </w:pPr>
            <w:ins w:id="6490" w:author="Alexander Thomas Frase" w:date="2012-10-31T17:31:00Z">
              <w:r w:rsidRPr="009E2EFE">
                <w:rPr>
                  <w:rFonts w:ascii="Courier New" w:hAnsi="Courier New" w:cs="Courier New"/>
                  <w:bCs/>
                  <w:sz w:val="22"/>
                  <w:rPrChange w:id="6491" w:author="Alexander Thomas Frase" w:date="2012-10-31T17:32:00Z">
                    <w:rPr>
                      <w:rFonts w:cs="Times New Roman"/>
                      <w:bCs/>
                    </w:rPr>
                  </w:rPrChange>
                </w:rPr>
                <w:t>22</w:t>
              </w:r>
            </w:ins>
          </w:p>
          <w:p w14:paraId="31C44DF9" w14:textId="77777777" w:rsidR="009E2EFE" w:rsidRPr="009E2EFE" w:rsidRDefault="009E2EFE" w:rsidP="003C548A">
            <w:pPr>
              <w:rPr>
                <w:ins w:id="6492" w:author="Alexander Thomas Frase" w:date="2012-10-31T17:31:00Z"/>
                <w:rFonts w:ascii="Courier New" w:hAnsi="Courier New" w:cs="Courier New"/>
                <w:bCs/>
                <w:sz w:val="22"/>
                <w:rPrChange w:id="6493" w:author="Alexander Thomas Frase" w:date="2012-10-31T17:32:00Z">
                  <w:rPr>
                    <w:ins w:id="6494" w:author="Alexander Thomas Frase" w:date="2012-10-31T17:31:00Z"/>
                    <w:rFonts w:cs="Times New Roman"/>
                    <w:bCs/>
                  </w:rPr>
                </w:rPrChange>
              </w:rPr>
            </w:pPr>
            <w:ins w:id="6495" w:author="Alexander Thomas Frase" w:date="2012-10-31T17:31:00Z">
              <w:r w:rsidRPr="009E2EFE">
                <w:rPr>
                  <w:rFonts w:ascii="Courier New" w:hAnsi="Courier New" w:cs="Courier New"/>
                  <w:bCs/>
                  <w:sz w:val="22"/>
                  <w:rPrChange w:id="6496" w:author="Alexander Thomas Frase" w:date="2012-10-31T17:32:00Z">
                    <w:rPr>
                      <w:rFonts w:cs="Times New Roman"/>
                      <w:bCs/>
                    </w:rPr>
                  </w:rPrChange>
                </w:rPr>
                <w:t>54</w:t>
              </w:r>
            </w:ins>
          </w:p>
          <w:p w14:paraId="7A0AB891" w14:textId="77777777" w:rsidR="009E2EFE" w:rsidRPr="009E2EFE" w:rsidRDefault="009E2EFE" w:rsidP="003C548A">
            <w:pPr>
              <w:rPr>
                <w:ins w:id="6497" w:author="Alexander Thomas Frase" w:date="2012-10-31T17:31:00Z"/>
                <w:rFonts w:ascii="Courier New" w:hAnsi="Courier New" w:cs="Courier New"/>
                <w:bCs/>
                <w:sz w:val="22"/>
                <w:rPrChange w:id="6498" w:author="Alexander Thomas Frase" w:date="2012-10-31T17:32:00Z">
                  <w:rPr>
                    <w:ins w:id="6499" w:author="Alexander Thomas Frase" w:date="2012-10-31T17:31:00Z"/>
                    <w:rFonts w:cs="Times New Roman"/>
                    <w:bCs/>
                  </w:rPr>
                </w:rPrChange>
              </w:rPr>
            </w:pPr>
            <w:ins w:id="6500" w:author="Alexander Thomas Frase" w:date="2012-10-31T17:31:00Z">
              <w:r w:rsidRPr="009E2EFE">
                <w:rPr>
                  <w:rFonts w:ascii="Courier New" w:hAnsi="Courier New" w:cs="Courier New"/>
                  <w:bCs/>
                  <w:sz w:val="22"/>
                  <w:rPrChange w:id="6501" w:author="Alexander Thomas Frase" w:date="2012-10-31T17:32:00Z">
                    <w:rPr>
                      <w:rFonts w:cs="Times New Roman"/>
                      <w:bCs/>
                    </w:rPr>
                  </w:rPrChange>
                </w:rPr>
                <w:t>62</w:t>
              </w:r>
            </w:ins>
          </w:p>
          <w:p w14:paraId="53424A8C" w14:textId="77777777" w:rsidR="009E2EFE" w:rsidRPr="009E2EFE" w:rsidRDefault="009E2EFE" w:rsidP="003C548A">
            <w:pPr>
              <w:rPr>
                <w:ins w:id="6502" w:author="Alexander Thomas Frase" w:date="2012-10-31T17:31:00Z"/>
                <w:rFonts w:ascii="Courier New" w:hAnsi="Courier New" w:cs="Courier New"/>
                <w:bCs/>
                <w:sz w:val="22"/>
                <w:rPrChange w:id="6503" w:author="Alexander Thomas Frase" w:date="2012-10-31T17:32:00Z">
                  <w:rPr>
                    <w:ins w:id="6504" w:author="Alexander Thomas Frase" w:date="2012-10-31T17:31:00Z"/>
                    <w:rFonts w:cs="Times New Roman"/>
                    <w:bCs/>
                  </w:rPr>
                </w:rPrChange>
              </w:rPr>
            </w:pPr>
            <w:ins w:id="6505" w:author="Alexander Thomas Frase" w:date="2012-10-31T17:31:00Z">
              <w:r w:rsidRPr="009E2EFE">
                <w:rPr>
                  <w:rFonts w:ascii="Courier New" w:hAnsi="Courier New" w:cs="Courier New"/>
                  <w:bCs/>
                  <w:sz w:val="22"/>
                  <w:rPrChange w:id="6506" w:author="Alexander Thomas Frase" w:date="2012-10-31T17:32:00Z">
                    <w:rPr>
                      <w:rFonts w:cs="Times New Roman"/>
                      <w:bCs/>
                    </w:rPr>
                  </w:rPrChange>
                </w:rPr>
                <w:t>72</w:t>
              </w:r>
            </w:ins>
          </w:p>
          <w:p w14:paraId="6E332046" w14:textId="77777777" w:rsidR="009E2EFE" w:rsidRPr="009E2EFE" w:rsidRDefault="009E2EFE" w:rsidP="003C548A">
            <w:pPr>
              <w:rPr>
                <w:ins w:id="6507" w:author="Alexander Thomas Frase" w:date="2012-10-31T17:31:00Z"/>
                <w:rFonts w:ascii="Courier New" w:hAnsi="Courier New" w:cs="Courier New"/>
                <w:bCs/>
                <w:sz w:val="22"/>
                <w:rPrChange w:id="6508" w:author="Alexander Thomas Frase" w:date="2012-10-31T17:32:00Z">
                  <w:rPr>
                    <w:ins w:id="6509" w:author="Alexander Thomas Frase" w:date="2012-10-31T17:31:00Z"/>
                    <w:rFonts w:cs="Times New Roman"/>
                    <w:bCs/>
                  </w:rPr>
                </w:rPrChange>
              </w:rPr>
            </w:pPr>
            <w:ins w:id="6510" w:author="Alexander Thomas Frase" w:date="2012-10-31T17:31:00Z">
              <w:r w:rsidRPr="009E2EFE">
                <w:rPr>
                  <w:rFonts w:ascii="Courier New" w:hAnsi="Courier New" w:cs="Courier New"/>
                  <w:bCs/>
                  <w:sz w:val="22"/>
                  <w:rPrChange w:id="6511" w:author="Alexander Thomas Frase" w:date="2012-10-31T17:32:00Z">
                    <w:rPr>
                      <w:rFonts w:cs="Times New Roman"/>
                      <w:bCs/>
                    </w:rPr>
                  </w:rPrChange>
                </w:rPr>
                <w:t>82</w:t>
              </w:r>
            </w:ins>
          </w:p>
          <w:p w14:paraId="60B4CFBC" w14:textId="77777777" w:rsidR="009E2EFE" w:rsidRPr="009E2EFE" w:rsidRDefault="009E2EFE" w:rsidP="003C548A">
            <w:pPr>
              <w:rPr>
                <w:ins w:id="6512" w:author="Alexander Thomas Frase" w:date="2012-10-31T17:31:00Z"/>
                <w:rFonts w:ascii="Courier New" w:hAnsi="Courier New" w:cs="Courier New"/>
                <w:bCs/>
                <w:sz w:val="22"/>
                <w:rPrChange w:id="6513" w:author="Alexander Thomas Frase" w:date="2012-10-31T17:32:00Z">
                  <w:rPr>
                    <w:ins w:id="6514" w:author="Alexander Thomas Frase" w:date="2012-10-31T17:31:00Z"/>
                    <w:rFonts w:cs="Times New Roman"/>
                    <w:bCs/>
                  </w:rPr>
                </w:rPrChange>
              </w:rPr>
            </w:pPr>
            <w:ins w:id="6515" w:author="Alexander Thomas Frase" w:date="2012-10-31T17:31:00Z">
              <w:r w:rsidRPr="009E2EFE">
                <w:rPr>
                  <w:rFonts w:ascii="Courier New" w:hAnsi="Courier New" w:cs="Courier New"/>
                  <w:bCs/>
                  <w:sz w:val="22"/>
                  <w:rPrChange w:id="6516" w:author="Alexander Thomas Frase" w:date="2012-10-31T17:32:00Z">
                    <w:rPr>
                      <w:rFonts w:cs="Times New Roman"/>
                      <w:bCs/>
                    </w:rPr>
                  </w:rPrChange>
                </w:rPr>
                <w:t>92</w:t>
              </w:r>
            </w:ins>
          </w:p>
          <w:p w14:paraId="2772F3EC" w14:textId="7A470A55" w:rsidR="009E2EFE" w:rsidRPr="009E2EFE" w:rsidRDefault="009E2EFE" w:rsidP="003C548A">
            <w:pPr>
              <w:rPr>
                <w:ins w:id="6517" w:author="Alexander Thomas Frase" w:date="2012-10-31T17:31:00Z"/>
                <w:rFonts w:ascii="Courier New" w:hAnsi="Courier New" w:cs="Courier New"/>
                <w:bCs/>
                <w:sz w:val="22"/>
                <w:rPrChange w:id="6518" w:author="Alexander Thomas Frase" w:date="2012-10-31T17:32:00Z">
                  <w:rPr>
                    <w:ins w:id="6519" w:author="Alexander Thomas Frase" w:date="2012-10-31T17:31:00Z"/>
                    <w:rFonts w:cs="Times New Roman"/>
                    <w:bCs/>
                  </w:rPr>
                </w:rPrChange>
              </w:rPr>
            </w:pPr>
            <w:ins w:id="6520" w:author="Alexander Thomas Frase" w:date="2012-10-31T17:31:00Z">
              <w:r w:rsidRPr="009E2EFE">
                <w:rPr>
                  <w:rFonts w:ascii="Courier New" w:hAnsi="Courier New" w:cs="Courier New"/>
                  <w:bCs/>
                  <w:sz w:val="22"/>
                  <w:rPrChange w:id="6521" w:author="Alexander Thomas Frase" w:date="2012-10-31T17:32:00Z">
                    <w:rPr>
                      <w:rFonts w:cs="Times New Roman"/>
                      <w:bCs/>
                    </w:rPr>
                  </w:rPrChange>
                </w:rPr>
                <w:t>98</w:t>
              </w:r>
            </w:ins>
          </w:p>
        </w:tc>
      </w:tr>
    </w:tbl>
    <w:p w14:paraId="184ABAB6" w14:textId="78EFA2BF" w:rsidR="003C548A" w:rsidDel="009E2EFE" w:rsidRDefault="003C548A" w:rsidP="003C548A">
      <w:pPr>
        <w:rPr>
          <w:del w:id="6522" w:author="Alexander Thomas Frase" w:date="2012-10-31T17:31:00Z"/>
          <w:rFonts w:cs="Times New Roman"/>
          <w:bCs/>
        </w:rPr>
      </w:pPr>
      <w:del w:id="6523" w:author="Alexander Thomas Frase" w:date="2012-10-31T17:30:00Z">
        <w:r w:rsidDel="009E2EFE">
          <w:rPr>
            <w:rFonts w:cs="Times New Roman"/>
            <w:bCs/>
          </w:rPr>
          <w:delText xml:space="preserve">. </w:delText>
        </w:r>
      </w:del>
    </w:p>
    <w:p w14:paraId="05E99723" w14:textId="1C438462" w:rsidR="003C548A" w:rsidDel="009E2EFE" w:rsidRDefault="003C548A" w:rsidP="003C548A">
      <w:pPr>
        <w:rPr>
          <w:del w:id="6524" w:author="Alexander Thomas Frase" w:date="2012-10-31T17:31:00Z"/>
          <w:rFonts w:cs="Times New Roman"/>
          <w:bCs/>
        </w:rPr>
      </w:pPr>
    </w:p>
    <w:p w14:paraId="6D57C3F9" w14:textId="653A6BE8" w:rsidR="003C548A" w:rsidRPr="004431C9" w:rsidDel="009E2EFE" w:rsidRDefault="003C548A" w:rsidP="003C548A">
      <w:pPr>
        <w:rPr>
          <w:del w:id="6525" w:author="Alexander Thomas Frase" w:date="2012-10-31T17:31:00Z"/>
          <w:rFonts w:cs="Times New Roman"/>
          <w:bCs/>
        </w:rPr>
      </w:pPr>
      <w:del w:id="6526" w:author="Alexander Thomas Frase" w:date="2012-10-31T17:31:00Z">
        <w:r w:rsidRPr="004431C9" w:rsidDel="009E2EFE">
          <w:rPr>
            <w:rFonts w:cs="Times New Roman"/>
            <w:bCs/>
          </w:rPr>
          <w:delText>#chr</w:delText>
        </w:r>
        <w:r w:rsidRPr="004431C9" w:rsidDel="009E2EFE">
          <w:rPr>
            <w:rFonts w:cs="Times New Roman"/>
            <w:bCs/>
          </w:rPr>
          <w:tab/>
          <w:delText>gene</w:delText>
        </w:r>
        <w:r w:rsidRPr="004431C9" w:rsidDel="009E2EFE">
          <w:rPr>
            <w:rFonts w:cs="Times New Roman"/>
            <w:bCs/>
          </w:rPr>
          <w:tab/>
          <w:delText>start</w:delText>
        </w:r>
        <w:r w:rsidRPr="004431C9" w:rsidDel="009E2EFE">
          <w:rPr>
            <w:rFonts w:cs="Times New Roman"/>
            <w:bCs/>
          </w:rPr>
          <w:tab/>
          <w:delText>stop</w:delText>
        </w:r>
      </w:del>
    </w:p>
    <w:p w14:paraId="5B061261" w14:textId="0D4A87FD" w:rsidR="003C548A" w:rsidRPr="004431C9" w:rsidDel="009E2EFE" w:rsidRDefault="003C548A" w:rsidP="003C548A">
      <w:pPr>
        <w:rPr>
          <w:del w:id="6527" w:author="Alexander Thomas Frase" w:date="2012-10-31T17:31:00Z"/>
          <w:rFonts w:cs="Times New Roman"/>
          <w:bCs/>
        </w:rPr>
      </w:pPr>
      <w:del w:id="6528" w:author="Alexander Thomas Frase" w:date="2012-10-31T17:31:00Z">
        <w:r w:rsidRPr="004431C9" w:rsidDel="009E2EFE">
          <w:rPr>
            <w:rFonts w:cs="Times New Roman"/>
            <w:bCs/>
          </w:rPr>
          <w:delText>chr1</w:delText>
        </w:r>
        <w:r w:rsidRPr="004431C9" w:rsidDel="009E2EFE">
          <w:rPr>
            <w:rFonts w:cs="Times New Roman"/>
            <w:bCs/>
          </w:rPr>
          <w:tab/>
          <w:delText>A</w:delText>
        </w:r>
        <w:r w:rsidRPr="004431C9" w:rsidDel="009E2EFE">
          <w:rPr>
            <w:rFonts w:cs="Times New Roman"/>
            <w:bCs/>
          </w:rPr>
          <w:tab/>
          <w:delText>8</w:delText>
        </w:r>
        <w:r w:rsidRPr="004431C9" w:rsidDel="009E2EFE">
          <w:rPr>
            <w:rFonts w:cs="Times New Roman"/>
            <w:bCs/>
          </w:rPr>
          <w:tab/>
          <w:delText>22</w:delText>
        </w:r>
      </w:del>
    </w:p>
    <w:p w14:paraId="12FBF4DF" w14:textId="7F4FAD2E" w:rsidR="003C548A" w:rsidRPr="004431C9" w:rsidDel="009E2EFE" w:rsidRDefault="003C548A" w:rsidP="003C548A">
      <w:pPr>
        <w:rPr>
          <w:del w:id="6529" w:author="Alexander Thomas Frase" w:date="2012-10-31T17:31:00Z"/>
          <w:rFonts w:cs="Times New Roman"/>
          <w:bCs/>
        </w:rPr>
      </w:pPr>
      <w:del w:id="6530" w:author="Alexander Thomas Frase" w:date="2012-10-31T17:31:00Z">
        <w:r w:rsidRPr="004431C9" w:rsidDel="009E2EFE">
          <w:rPr>
            <w:rFonts w:cs="Times New Roman"/>
            <w:bCs/>
          </w:rPr>
          <w:delText>chr1</w:delText>
        </w:r>
        <w:r w:rsidRPr="004431C9" w:rsidDel="009E2EFE">
          <w:rPr>
            <w:rFonts w:cs="Times New Roman"/>
            <w:bCs/>
          </w:rPr>
          <w:tab/>
          <w:delText>B</w:delText>
        </w:r>
        <w:r w:rsidRPr="004431C9" w:rsidDel="009E2EFE">
          <w:rPr>
            <w:rFonts w:cs="Times New Roman"/>
            <w:bCs/>
          </w:rPr>
          <w:tab/>
          <w:delText>28</w:delText>
        </w:r>
        <w:r w:rsidRPr="004431C9" w:rsidDel="009E2EFE">
          <w:rPr>
            <w:rFonts w:cs="Times New Roman"/>
            <w:bCs/>
          </w:rPr>
          <w:tab/>
          <w:delText>54</w:delText>
        </w:r>
      </w:del>
    </w:p>
    <w:p w14:paraId="66EDDC7C" w14:textId="2EB3A75C" w:rsidR="003C548A" w:rsidRPr="004431C9" w:rsidDel="009E2EFE" w:rsidRDefault="003C548A" w:rsidP="003C548A">
      <w:pPr>
        <w:rPr>
          <w:del w:id="6531" w:author="Alexander Thomas Frase" w:date="2012-10-31T17:31:00Z"/>
          <w:rFonts w:cs="Times New Roman"/>
          <w:bCs/>
        </w:rPr>
      </w:pPr>
      <w:del w:id="6532" w:author="Alexander Thomas Frase" w:date="2012-10-31T17:31:00Z">
        <w:r w:rsidRPr="004431C9" w:rsidDel="009E2EFE">
          <w:rPr>
            <w:rFonts w:cs="Times New Roman"/>
            <w:bCs/>
          </w:rPr>
          <w:delText>chr1</w:delText>
        </w:r>
        <w:r w:rsidRPr="004431C9" w:rsidDel="009E2EFE">
          <w:rPr>
            <w:rFonts w:cs="Times New Roman"/>
            <w:bCs/>
          </w:rPr>
          <w:tab/>
          <w:delText>C</w:delText>
        </w:r>
        <w:r w:rsidRPr="004431C9" w:rsidDel="009E2EFE">
          <w:rPr>
            <w:rFonts w:cs="Times New Roman"/>
            <w:bCs/>
          </w:rPr>
          <w:tab/>
          <w:delText>54</w:delText>
        </w:r>
        <w:r w:rsidRPr="004431C9" w:rsidDel="009E2EFE">
          <w:rPr>
            <w:rFonts w:cs="Times New Roman"/>
            <w:bCs/>
          </w:rPr>
          <w:tab/>
          <w:delText>62</w:delText>
        </w:r>
      </w:del>
    </w:p>
    <w:p w14:paraId="4E307A35" w14:textId="3D2852C2" w:rsidR="003C548A" w:rsidRPr="004431C9" w:rsidDel="009E2EFE" w:rsidRDefault="003C548A" w:rsidP="003C548A">
      <w:pPr>
        <w:rPr>
          <w:del w:id="6533" w:author="Alexander Thomas Frase" w:date="2012-10-31T17:31:00Z"/>
          <w:rFonts w:cs="Times New Roman"/>
          <w:bCs/>
        </w:rPr>
      </w:pPr>
      <w:del w:id="6534" w:author="Alexander Thomas Frase" w:date="2012-10-31T17:31:00Z">
        <w:r w:rsidRPr="004431C9" w:rsidDel="009E2EFE">
          <w:rPr>
            <w:rFonts w:cs="Times New Roman"/>
            <w:bCs/>
          </w:rPr>
          <w:delText>chr1</w:delText>
        </w:r>
        <w:r w:rsidRPr="004431C9" w:rsidDel="009E2EFE">
          <w:rPr>
            <w:rFonts w:cs="Times New Roman"/>
            <w:bCs/>
          </w:rPr>
          <w:tab/>
          <w:delText>D</w:delText>
        </w:r>
        <w:r w:rsidRPr="004431C9" w:rsidDel="009E2EFE">
          <w:rPr>
            <w:rFonts w:cs="Times New Roman"/>
            <w:bCs/>
          </w:rPr>
          <w:tab/>
          <w:delText>58</w:delText>
        </w:r>
        <w:r w:rsidRPr="004431C9" w:rsidDel="009E2EFE">
          <w:rPr>
            <w:rFonts w:cs="Times New Roman"/>
            <w:bCs/>
          </w:rPr>
          <w:tab/>
          <w:delText>72</w:delText>
        </w:r>
      </w:del>
    </w:p>
    <w:p w14:paraId="34CD1214" w14:textId="4EFBAA40" w:rsidR="003C548A" w:rsidRPr="004431C9" w:rsidDel="009E2EFE" w:rsidRDefault="003C548A" w:rsidP="003C548A">
      <w:pPr>
        <w:rPr>
          <w:del w:id="6535" w:author="Alexander Thomas Frase" w:date="2012-10-31T17:31:00Z"/>
          <w:rFonts w:cs="Times New Roman"/>
          <w:bCs/>
        </w:rPr>
      </w:pPr>
      <w:del w:id="6536" w:author="Alexander Thomas Frase" w:date="2012-10-31T17:31:00Z">
        <w:r w:rsidRPr="004431C9" w:rsidDel="009E2EFE">
          <w:rPr>
            <w:rFonts w:cs="Times New Roman"/>
            <w:bCs/>
          </w:rPr>
          <w:delText>chr1</w:delText>
        </w:r>
        <w:r w:rsidRPr="004431C9" w:rsidDel="009E2EFE">
          <w:rPr>
            <w:rFonts w:cs="Times New Roman"/>
            <w:bCs/>
          </w:rPr>
          <w:tab/>
          <w:delText>E</w:delText>
        </w:r>
        <w:r w:rsidRPr="004431C9" w:rsidDel="009E2EFE">
          <w:rPr>
            <w:rFonts w:cs="Times New Roman"/>
            <w:bCs/>
          </w:rPr>
          <w:tab/>
          <w:delText>78</w:delText>
        </w:r>
        <w:r w:rsidRPr="004431C9" w:rsidDel="009E2EFE">
          <w:rPr>
            <w:rFonts w:cs="Times New Roman"/>
            <w:bCs/>
          </w:rPr>
          <w:tab/>
          <w:delText>82</w:delText>
        </w:r>
      </w:del>
    </w:p>
    <w:p w14:paraId="3A3B6667" w14:textId="27BF47EC" w:rsidR="003C548A" w:rsidRPr="004431C9" w:rsidDel="009E2EFE" w:rsidRDefault="003C548A" w:rsidP="003C548A">
      <w:pPr>
        <w:rPr>
          <w:del w:id="6537" w:author="Alexander Thomas Frase" w:date="2012-10-31T17:31:00Z"/>
          <w:rFonts w:cs="Times New Roman"/>
          <w:bCs/>
        </w:rPr>
      </w:pPr>
      <w:del w:id="6538" w:author="Alexander Thomas Frase" w:date="2012-10-31T17:31:00Z">
        <w:r w:rsidRPr="004431C9" w:rsidDel="009E2EFE">
          <w:rPr>
            <w:rFonts w:cs="Times New Roman"/>
            <w:bCs/>
          </w:rPr>
          <w:delText>chr1</w:delText>
        </w:r>
        <w:r w:rsidRPr="004431C9" w:rsidDel="009E2EFE">
          <w:rPr>
            <w:rFonts w:cs="Times New Roman"/>
            <w:bCs/>
          </w:rPr>
          <w:tab/>
          <w:delText>E</w:delText>
        </w:r>
        <w:r w:rsidRPr="004431C9" w:rsidDel="009E2EFE">
          <w:rPr>
            <w:rFonts w:cs="Times New Roman"/>
            <w:bCs/>
          </w:rPr>
          <w:tab/>
          <w:delText>84</w:delText>
        </w:r>
        <w:r w:rsidRPr="004431C9" w:rsidDel="009E2EFE">
          <w:rPr>
            <w:rFonts w:cs="Times New Roman"/>
            <w:bCs/>
          </w:rPr>
          <w:tab/>
          <w:delText>92</w:delText>
        </w:r>
      </w:del>
    </w:p>
    <w:p w14:paraId="13D44ECB" w14:textId="054BA28A" w:rsidR="003C548A" w:rsidDel="009E2EFE" w:rsidRDefault="003C548A" w:rsidP="003C548A">
      <w:pPr>
        <w:rPr>
          <w:del w:id="6539" w:author="Alexander Thomas Frase" w:date="2012-10-31T17:31:00Z"/>
          <w:rFonts w:cs="Times New Roman"/>
          <w:bCs/>
        </w:rPr>
      </w:pPr>
      <w:del w:id="6540" w:author="Alexander Thomas Frase" w:date="2012-10-31T17:31:00Z">
        <w:r w:rsidRPr="004431C9" w:rsidDel="009E2EFE">
          <w:rPr>
            <w:rFonts w:cs="Times New Roman"/>
            <w:bCs/>
          </w:rPr>
          <w:delText>chr1</w:delText>
        </w:r>
        <w:r w:rsidRPr="004431C9" w:rsidDel="009E2EFE">
          <w:rPr>
            <w:rFonts w:cs="Times New Roman"/>
            <w:bCs/>
          </w:rPr>
          <w:tab/>
          <w:delText>F</w:delText>
        </w:r>
        <w:r w:rsidRPr="004431C9" w:rsidDel="009E2EFE">
          <w:rPr>
            <w:rFonts w:cs="Times New Roman"/>
            <w:bCs/>
          </w:rPr>
          <w:tab/>
          <w:delText>94</w:delText>
        </w:r>
        <w:r w:rsidRPr="004431C9" w:rsidDel="009E2EFE">
          <w:rPr>
            <w:rFonts w:cs="Times New Roman"/>
            <w:bCs/>
          </w:rPr>
          <w:tab/>
          <w:delText>98</w:delText>
        </w:r>
      </w:del>
    </w:p>
    <w:p w14:paraId="52DF7F43" w14:textId="77777777" w:rsidR="003C548A" w:rsidRDefault="003C548A" w:rsidP="003C548A">
      <w:pPr>
        <w:rPr>
          <w:ins w:id="6541" w:author="Alexander Thomas Frase" w:date="2012-10-31T17:31:00Z"/>
          <w:rFonts w:cs="Times New Roman"/>
        </w:rPr>
      </w:pPr>
    </w:p>
    <w:p w14:paraId="62EDED32" w14:textId="1CF2A75F" w:rsidR="009E2EFE" w:rsidRDefault="009E2EFE" w:rsidP="003C548A">
      <w:pPr>
        <w:rPr>
          <w:ins w:id="6542" w:author="Alexander Thomas Frase" w:date="2012-10-31T17:31:00Z"/>
          <w:rFonts w:cs="Times New Roman"/>
        </w:rPr>
      </w:pPr>
      <w:ins w:id="6543" w:author="Alexander Thomas Frase" w:date="2012-10-31T17:31:00Z">
        <w:r>
          <w:rPr>
            <w:rFonts w:cs="Times New Roman"/>
          </w:rPr>
          <w:t>Configuration:</w:t>
        </w:r>
      </w:ins>
    </w:p>
    <w:p w14:paraId="25969584" w14:textId="77777777" w:rsidR="009E2EFE" w:rsidRDefault="009E2EFE" w:rsidP="003C548A">
      <w:pPr>
        <w:rPr>
          <w:ins w:id="6544" w:author="Alexander Thomas Frase" w:date="2012-10-31T17:31:00Z"/>
          <w:rFonts w:cs="Times New Roman"/>
        </w:rPr>
      </w:pPr>
    </w:p>
    <w:tbl>
      <w:tblPr>
        <w:tblStyle w:val="TableGrid"/>
        <w:tblW w:w="8640" w:type="dxa"/>
        <w:tblInd w:w="720" w:type="dxa"/>
        <w:tblLook w:val="04A0" w:firstRow="1" w:lastRow="0" w:firstColumn="1" w:lastColumn="0" w:noHBand="0" w:noVBand="1"/>
        <w:tblPrChange w:id="6545" w:author="Alexander Thomas Frase" w:date="2012-10-31T17:32:00Z">
          <w:tblPr>
            <w:tblStyle w:val="TableGrid"/>
            <w:tblW w:w="0" w:type="auto"/>
            <w:tblLook w:val="04A0" w:firstRow="1" w:lastRow="0" w:firstColumn="1" w:lastColumn="0" w:noHBand="0" w:noVBand="1"/>
          </w:tblPr>
        </w:tblPrChange>
      </w:tblPr>
      <w:tblGrid>
        <w:gridCol w:w="8640"/>
        <w:tblGridChange w:id="6546">
          <w:tblGrid>
            <w:gridCol w:w="10152"/>
          </w:tblGrid>
        </w:tblGridChange>
      </w:tblGrid>
      <w:tr w:rsidR="009E2EFE" w:rsidRPr="009E2EFE" w14:paraId="6ED28306" w14:textId="77777777" w:rsidTr="009E2EFE">
        <w:trPr>
          <w:ins w:id="6547" w:author="Alexander Thomas Frase" w:date="2012-10-31T17:31:00Z"/>
        </w:trPr>
        <w:tc>
          <w:tcPr>
            <w:tcW w:w="10152" w:type="dxa"/>
            <w:tcPrChange w:id="6548" w:author="Alexander Thomas Frase" w:date="2012-10-31T17:32:00Z">
              <w:tcPr>
                <w:tcW w:w="10152" w:type="dxa"/>
              </w:tcPr>
            </w:tcPrChange>
          </w:tcPr>
          <w:p w14:paraId="2492AF29" w14:textId="67CE3524" w:rsidR="009E2EFE" w:rsidRPr="009E2EFE" w:rsidRDefault="009E2EFE" w:rsidP="003C548A">
            <w:pPr>
              <w:rPr>
                <w:ins w:id="6549" w:author="Alexander Thomas Frase" w:date="2012-10-31T17:31:00Z"/>
                <w:rFonts w:ascii="Courier New" w:hAnsi="Courier New" w:cs="Courier New"/>
                <w:sz w:val="22"/>
                <w:rPrChange w:id="6550" w:author="Alexander Thomas Frase" w:date="2012-10-31T17:32:00Z">
                  <w:rPr>
                    <w:ins w:id="6551" w:author="Alexander Thomas Frase" w:date="2012-10-31T17:31:00Z"/>
                    <w:rFonts w:cs="Times New Roman"/>
                  </w:rPr>
                </w:rPrChange>
              </w:rPr>
            </w:pPr>
            <w:ins w:id="6552" w:author="Alexander Thomas Frase" w:date="2012-10-31T17:31:00Z">
              <w:r w:rsidRPr="009E2EFE">
                <w:rPr>
                  <w:rFonts w:ascii="Courier New" w:hAnsi="Courier New" w:cs="Courier New"/>
                  <w:sz w:val="22"/>
                  <w:rPrChange w:id="6553" w:author="Alexander Thomas Frase" w:date="2012-10-31T17:32:00Z">
                    <w:rPr>
                      <w:rFonts w:cs="Times New Roman"/>
                    </w:rPr>
                  </w:rPrChange>
                </w:rPr>
                <w:t xml:space="preserve">KNOWLEDGE </w:t>
              </w:r>
              <w:proofErr w:type="spellStart"/>
              <w:r w:rsidRPr="009E2EFE">
                <w:rPr>
                  <w:rFonts w:ascii="Courier New" w:hAnsi="Courier New" w:cs="Courier New"/>
                  <w:sz w:val="22"/>
                  <w:rPrChange w:id="6554" w:author="Alexander Thomas Frase" w:date="2012-10-31T17:32:00Z">
                    <w:rPr>
                      <w:rFonts w:cs="Times New Roman"/>
                    </w:rPr>
                  </w:rPrChange>
                </w:rPr>
                <w:t>test.db</w:t>
              </w:r>
              <w:proofErr w:type="spellEnd"/>
            </w:ins>
          </w:p>
          <w:p w14:paraId="0107A5BD" w14:textId="77777777" w:rsidR="009E2EFE" w:rsidRPr="009E2EFE" w:rsidRDefault="009E2EFE" w:rsidP="003C548A">
            <w:pPr>
              <w:rPr>
                <w:ins w:id="6555" w:author="Alexander Thomas Frase" w:date="2012-10-31T17:31:00Z"/>
                <w:rFonts w:ascii="Courier New" w:hAnsi="Courier New" w:cs="Courier New"/>
                <w:sz w:val="22"/>
                <w:rPrChange w:id="6556" w:author="Alexander Thomas Frase" w:date="2012-10-31T17:32:00Z">
                  <w:rPr>
                    <w:ins w:id="6557" w:author="Alexander Thomas Frase" w:date="2012-10-31T17:31:00Z"/>
                    <w:rFonts w:cs="Times New Roman"/>
                  </w:rPr>
                </w:rPrChange>
              </w:rPr>
            </w:pPr>
            <w:ins w:id="6558" w:author="Alexander Thomas Frase" w:date="2012-10-31T17:31:00Z">
              <w:r w:rsidRPr="009E2EFE">
                <w:rPr>
                  <w:rFonts w:ascii="Courier New" w:hAnsi="Courier New" w:cs="Courier New"/>
                  <w:sz w:val="22"/>
                  <w:rPrChange w:id="6559" w:author="Alexander Thomas Frase" w:date="2012-10-31T17:32:00Z">
                    <w:rPr>
                      <w:rFonts w:cs="Times New Roman"/>
                    </w:rPr>
                  </w:rPrChange>
                </w:rPr>
                <w:t>REGION 1:1:60</w:t>
              </w:r>
            </w:ins>
          </w:p>
          <w:p w14:paraId="4CF4D64D" w14:textId="77777777" w:rsidR="009E2EFE" w:rsidRPr="009E2EFE" w:rsidRDefault="009E2EFE" w:rsidP="003C548A">
            <w:pPr>
              <w:rPr>
                <w:ins w:id="6560" w:author="Alexander Thomas Frase" w:date="2012-10-31T17:31:00Z"/>
                <w:rFonts w:ascii="Courier New" w:hAnsi="Courier New" w:cs="Courier New"/>
                <w:sz w:val="22"/>
                <w:rPrChange w:id="6561" w:author="Alexander Thomas Frase" w:date="2012-10-31T17:32:00Z">
                  <w:rPr>
                    <w:ins w:id="6562" w:author="Alexander Thomas Frase" w:date="2012-10-31T17:31:00Z"/>
                    <w:rFonts w:cs="Times New Roman"/>
                  </w:rPr>
                </w:rPrChange>
              </w:rPr>
            </w:pPr>
            <w:ins w:id="6563" w:author="Alexander Thomas Frase" w:date="2012-10-31T17:31:00Z">
              <w:r w:rsidRPr="009E2EFE">
                <w:rPr>
                  <w:rFonts w:ascii="Courier New" w:hAnsi="Courier New" w:cs="Courier New"/>
                  <w:sz w:val="22"/>
                  <w:rPrChange w:id="6564" w:author="Alexander Thomas Frase" w:date="2012-10-31T17:32:00Z">
                    <w:rPr>
                      <w:rFonts w:cs="Times New Roman"/>
                    </w:rPr>
                  </w:rPrChange>
                </w:rPr>
                <w:t>REGION_MATCH_PERCENT 50</w:t>
              </w:r>
            </w:ins>
          </w:p>
          <w:p w14:paraId="70C91FB6" w14:textId="1A3644CB" w:rsidR="009E2EFE" w:rsidRPr="009E2EFE" w:rsidRDefault="009E2EFE" w:rsidP="003C548A">
            <w:pPr>
              <w:rPr>
                <w:ins w:id="6565" w:author="Alexander Thomas Frase" w:date="2012-10-31T17:31:00Z"/>
                <w:rFonts w:ascii="Courier New" w:hAnsi="Courier New" w:cs="Courier New"/>
                <w:sz w:val="22"/>
                <w:rPrChange w:id="6566" w:author="Alexander Thomas Frase" w:date="2012-10-31T17:32:00Z">
                  <w:rPr>
                    <w:ins w:id="6567" w:author="Alexander Thomas Frase" w:date="2012-10-31T17:31:00Z"/>
                    <w:rFonts w:cs="Times New Roman"/>
                  </w:rPr>
                </w:rPrChange>
              </w:rPr>
            </w:pPr>
            <w:ins w:id="6568" w:author="Alexander Thomas Frase" w:date="2012-10-31T17:31:00Z">
              <w:r w:rsidRPr="009E2EFE">
                <w:rPr>
                  <w:rFonts w:ascii="Courier New" w:hAnsi="Courier New" w:cs="Courier New"/>
                  <w:sz w:val="22"/>
                  <w:rPrChange w:id="6569" w:author="Alexander Thomas Frase" w:date="2012-10-31T17:32:00Z">
                    <w:rPr>
                      <w:rFonts w:cs="Times New Roman"/>
                    </w:rPr>
                  </w:rPrChange>
                </w:rPr>
                <w:t>FILTER gene</w:t>
              </w:r>
            </w:ins>
          </w:p>
        </w:tc>
      </w:tr>
    </w:tbl>
    <w:p w14:paraId="5B7FEC7D" w14:textId="77777777" w:rsidR="009E2EFE" w:rsidRDefault="009E2EFE" w:rsidP="003C548A">
      <w:pPr>
        <w:rPr>
          <w:ins w:id="6570" w:author="Alexander Thomas Frase" w:date="2012-10-31T17:31:00Z"/>
          <w:rFonts w:cs="Times New Roman"/>
        </w:rPr>
      </w:pPr>
    </w:p>
    <w:p w14:paraId="3F62A074" w14:textId="7E8ECE4D" w:rsidR="009E2EFE" w:rsidRDefault="009E2EFE" w:rsidP="003C548A">
      <w:pPr>
        <w:rPr>
          <w:ins w:id="6571" w:author="Alexander Thomas Frase" w:date="2012-10-31T17:31:00Z"/>
          <w:rFonts w:cs="Times New Roman"/>
        </w:rPr>
      </w:pPr>
      <w:ins w:id="6572" w:author="Alexander Thomas Frase" w:date="2012-10-31T17:31:00Z">
        <w:r>
          <w:rPr>
            <w:rFonts w:cs="Times New Roman"/>
          </w:rPr>
          <w:t>Output:</w:t>
        </w:r>
      </w:ins>
    </w:p>
    <w:p w14:paraId="4C309346" w14:textId="77777777" w:rsidR="009E2EFE" w:rsidRDefault="009E2EFE" w:rsidP="003C548A">
      <w:pPr>
        <w:rPr>
          <w:ins w:id="6573" w:author="Alexander Thomas Frase" w:date="2012-10-31T17:31:00Z"/>
          <w:rFonts w:cs="Times New Roman"/>
        </w:rPr>
      </w:pPr>
    </w:p>
    <w:tbl>
      <w:tblPr>
        <w:tblStyle w:val="TableGrid"/>
        <w:tblW w:w="8640" w:type="dxa"/>
        <w:tblInd w:w="720" w:type="dxa"/>
        <w:tblLook w:val="04A0" w:firstRow="1" w:lastRow="0" w:firstColumn="1" w:lastColumn="0" w:noHBand="0" w:noVBand="1"/>
        <w:tblPrChange w:id="6574" w:author="Alexander Thomas Frase" w:date="2012-10-31T17:32:00Z">
          <w:tblPr>
            <w:tblStyle w:val="TableGrid"/>
            <w:tblW w:w="0" w:type="auto"/>
            <w:tblLook w:val="04A0" w:firstRow="1" w:lastRow="0" w:firstColumn="1" w:lastColumn="0" w:noHBand="0" w:noVBand="1"/>
          </w:tblPr>
        </w:tblPrChange>
      </w:tblPr>
      <w:tblGrid>
        <w:gridCol w:w="8640"/>
        <w:tblGridChange w:id="6575">
          <w:tblGrid>
            <w:gridCol w:w="10152"/>
          </w:tblGrid>
        </w:tblGridChange>
      </w:tblGrid>
      <w:tr w:rsidR="009E2EFE" w:rsidRPr="009E2EFE" w14:paraId="6DD7E1E2" w14:textId="77777777" w:rsidTr="009E2EFE">
        <w:trPr>
          <w:ins w:id="6576" w:author="Alexander Thomas Frase" w:date="2012-10-31T17:31:00Z"/>
        </w:trPr>
        <w:tc>
          <w:tcPr>
            <w:tcW w:w="10152" w:type="dxa"/>
            <w:tcPrChange w:id="6577" w:author="Alexander Thomas Frase" w:date="2012-10-31T17:32:00Z">
              <w:tcPr>
                <w:tcW w:w="10152" w:type="dxa"/>
              </w:tcPr>
            </w:tcPrChange>
          </w:tcPr>
          <w:p w14:paraId="12C6DF6D" w14:textId="3EFB82FC" w:rsidR="009E2EFE" w:rsidRDefault="009E2EFE" w:rsidP="003C548A">
            <w:pPr>
              <w:rPr>
                <w:ins w:id="6578" w:author="Alexander Thomas Frase" w:date="2012-10-31T17:33:00Z"/>
                <w:rFonts w:ascii="Courier New" w:hAnsi="Courier New" w:cs="Courier New"/>
                <w:sz w:val="22"/>
              </w:rPr>
            </w:pPr>
            <w:ins w:id="6579" w:author="Alexander Thomas Frase" w:date="2012-10-31T17:33:00Z">
              <w:r>
                <w:rPr>
                  <w:rFonts w:ascii="Courier New" w:hAnsi="Courier New" w:cs="Courier New"/>
                  <w:sz w:val="22"/>
                </w:rPr>
                <w:t>#gene</w:t>
              </w:r>
            </w:ins>
          </w:p>
          <w:p w14:paraId="746FBB83" w14:textId="5B3116DC" w:rsidR="009E2EFE" w:rsidRPr="009E2EFE" w:rsidRDefault="009E2EFE" w:rsidP="003C548A">
            <w:pPr>
              <w:rPr>
                <w:ins w:id="6580" w:author="Alexander Thomas Frase" w:date="2012-10-31T17:31:00Z"/>
                <w:rFonts w:ascii="Courier New" w:hAnsi="Courier New" w:cs="Courier New"/>
                <w:sz w:val="22"/>
                <w:rPrChange w:id="6581" w:author="Alexander Thomas Frase" w:date="2012-10-31T17:32:00Z">
                  <w:rPr>
                    <w:ins w:id="6582" w:author="Alexander Thomas Frase" w:date="2012-10-31T17:31:00Z"/>
                    <w:rFonts w:cs="Times New Roman"/>
                  </w:rPr>
                </w:rPrChange>
              </w:rPr>
            </w:pPr>
            <w:ins w:id="6583" w:author="Alexander Thomas Frase" w:date="2012-10-31T17:31:00Z">
              <w:r w:rsidRPr="009E2EFE">
                <w:rPr>
                  <w:rFonts w:ascii="Courier New" w:hAnsi="Courier New" w:cs="Courier New"/>
                  <w:sz w:val="22"/>
                  <w:rPrChange w:id="6584" w:author="Alexander Thomas Frase" w:date="2012-10-31T17:32:00Z">
                    <w:rPr>
                      <w:rFonts w:cs="Times New Roman"/>
                    </w:rPr>
                  </w:rPrChange>
                </w:rPr>
                <w:t>A</w:t>
              </w:r>
            </w:ins>
          </w:p>
          <w:p w14:paraId="1867A4FC" w14:textId="77777777" w:rsidR="009E2EFE" w:rsidRPr="009E2EFE" w:rsidRDefault="009E2EFE" w:rsidP="003C548A">
            <w:pPr>
              <w:rPr>
                <w:ins w:id="6585" w:author="Alexander Thomas Frase" w:date="2012-10-31T17:31:00Z"/>
                <w:rFonts w:ascii="Courier New" w:hAnsi="Courier New" w:cs="Courier New"/>
                <w:sz w:val="22"/>
                <w:rPrChange w:id="6586" w:author="Alexander Thomas Frase" w:date="2012-10-31T17:32:00Z">
                  <w:rPr>
                    <w:ins w:id="6587" w:author="Alexander Thomas Frase" w:date="2012-10-31T17:31:00Z"/>
                    <w:rFonts w:cs="Times New Roman"/>
                  </w:rPr>
                </w:rPrChange>
              </w:rPr>
            </w:pPr>
            <w:ins w:id="6588" w:author="Alexander Thomas Frase" w:date="2012-10-31T17:31:00Z">
              <w:r w:rsidRPr="009E2EFE">
                <w:rPr>
                  <w:rFonts w:ascii="Courier New" w:hAnsi="Courier New" w:cs="Courier New"/>
                  <w:sz w:val="22"/>
                  <w:rPrChange w:id="6589" w:author="Alexander Thomas Frase" w:date="2012-10-31T17:32:00Z">
                    <w:rPr>
                      <w:rFonts w:cs="Times New Roman"/>
                    </w:rPr>
                  </w:rPrChange>
                </w:rPr>
                <w:t>B</w:t>
              </w:r>
            </w:ins>
          </w:p>
          <w:p w14:paraId="29E268B6" w14:textId="759B6B5F" w:rsidR="009E2EFE" w:rsidRPr="009E2EFE" w:rsidRDefault="009E2EFE" w:rsidP="003C548A">
            <w:pPr>
              <w:rPr>
                <w:ins w:id="6590" w:author="Alexander Thomas Frase" w:date="2012-10-31T17:31:00Z"/>
                <w:rFonts w:ascii="Courier New" w:hAnsi="Courier New" w:cs="Courier New"/>
                <w:sz w:val="22"/>
                <w:rPrChange w:id="6591" w:author="Alexander Thomas Frase" w:date="2012-10-31T17:32:00Z">
                  <w:rPr>
                    <w:ins w:id="6592" w:author="Alexander Thomas Frase" w:date="2012-10-31T17:31:00Z"/>
                    <w:rFonts w:cs="Times New Roman"/>
                  </w:rPr>
                </w:rPrChange>
              </w:rPr>
            </w:pPr>
            <w:ins w:id="6593" w:author="Alexander Thomas Frase" w:date="2012-10-31T17:31:00Z">
              <w:r w:rsidRPr="009E2EFE">
                <w:rPr>
                  <w:rFonts w:ascii="Courier New" w:hAnsi="Courier New" w:cs="Courier New"/>
                  <w:sz w:val="22"/>
                  <w:rPrChange w:id="6594" w:author="Alexander Thomas Frase" w:date="2012-10-31T17:32:00Z">
                    <w:rPr>
                      <w:rFonts w:cs="Times New Roman"/>
                    </w:rPr>
                  </w:rPrChange>
                </w:rPr>
                <w:t>C</w:t>
              </w:r>
            </w:ins>
          </w:p>
        </w:tc>
      </w:tr>
    </w:tbl>
    <w:p w14:paraId="23A3DE34" w14:textId="2FDF11A1" w:rsidR="009E2EFE" w:rsidDel="00D674C1" w:rsidRDefault="009E2EFE" w:rsidP="003C548A">
      <w:pPr>
        <w:rPr>
          <w:del w:id="6595" w:author="Alexander Thomas Frase" w:date="2012-10-31T17:32:00Z"/>
          <w:rFonts w:cs="Times New Roman"/>
        </w:rPr>
      </w:pPr>
    </w:p>
    <w:p w14:paraId="252BEBC9" w14:textId="77777777" w:rsidR="00D674C1" w:rsidRDefault="00D674C1" w:rsidP="003C548A">
      <w:pPr>
        <w:rPr>
          <w:ins w:id="6596" w:author="Alexander Thomas Frase" w:date="2012-11-02T13:35:00Z"/>
          <w:rFonts w:cs="Times New Roman"/>
        </w:rPr>
      </w:pPr>
    </w:p>
    <w:p w14:paraId="6EA7DE0B" w14:textId="77777777" w:rsidR="009E2EFE" w:rsidRPr="00C5773D" w:rsidRDefault="009E2EFE" w:rsidP="003C548A">
      <w:pPr>
        <w:rPr>
          <w:ins w:id="6597" w:author="Alexander Thomas Frase" w:date="2012-10-31T17:33:00Z"/>
          <w:rFonts w:cs="Times New Roman"/>
        </w:rPr>
      </w:pPr>
    </w:p>
    <w:p w14:paraId="63220C0C" w14:textId="284EF723"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598" w:author="Alexander Thomas Frase" w:date="2012-10-31T17:32:00Z"/>
          <w:rFonts w:ascii="Courier New" w:hAnsi="Courier New" w:cs="Courier New"/>
          <w:sz w:val="20"/>
          <w:szCs w:val="20"/>
        </w:rPr>
      </w:pPr>
      <w:del w:id="6599" w:author="Alexander Thomas Frase" w:date="2012-10-31T17:32:00Z">
        <w:r w:rsidRPr="004E09A4" w:rsidDel="009E2EFE">
          <w:rPr>
            <w:rFonts w:ascii="Courier New" w:hAnsi="Courier New" w:cs="Courier New"/>
            <w:sz w:val="20"/>
            <w:szCs w:val="20"/>
          </w:rPr>
          <w:delText>$ biofilter-2 --stdout -</w:delText>
        </w:r>
        <w:r w:rsidDel="009E2EFE">
          <w:rPr>
            <w:rFonts w:ascii="Courier New" w:hAnsi="Courier New" w:cs="Courier New"/>
            <w:sz w:val="20"/>
            <w:szCs w:val="20"/>
          </w:rPr>
          <w:delText>-knowledge</w:delText>
        </w:r>
        <w:r w:rsidRPr="004E09A4" w:rsidDel="009E2EFE">
          <w:rPr>
            <w:rFonts w:ascii="Courier New" w:hAnsi="Courier New" w:cs="Courier New"/>
            <w:sz w:val="20"/>
            <w:szCs w:val="20"/>
          </w:rPr>
          <w:delText xml:space="preserve"> test.db -</w:delText>
        </w:r>
        <w:r w:rsidDel="009E2EFE">
          <w:rPr>
            <w:rFonts w:ascii="Courier New" w:hAnsi="Courier New" w:cs="Courier New"/>
            <w:sz w:val="20"/>
            <w:szCs w:val="20"/>
          </w:rPr>
          <w:delText>-region</w:delText>
        </w:r>
        <w:r w:rsidRPr="004E09A4" w:rsidDel="009E2EFE">
          <w:rPr>
            <w:rFonts w:ascii="Courier New" w:hAnsi="Courier New" w:cs="Courier New"/>
            <w:sz w:val="20"/>
            <w:szCs w:val="20"/>
          </w:rPr>
          <w:delText xml:space="preserve"> 1:1:60 --region-match-percent 50 -</w:delText>
        </w:r>
        <w:r w:rsidDel="009E2EFE">
          <w:rPr>
            <w:rFonts w:ascii="Courier New" w:hAnsi="Courier New" w:cs="Courier New"/>
            <w:sz w:val="20"/>
            <w:szCs w:val="20"/>
          </w:rPr>
          <w:delText>-filter</w:delText>
        </w:r>
        <w:r w:rsidRPr="004E09A4" w:rsidDel="009E2EFE">
          <w:rPr>
            <w:rFonts w:ascii="Courier New" w:hAnsi="Courier New" w:cs="Courier New"/>
            <w:sz w:val="20"/>
            <w:szCs w:val="20"/>
          </w:rPr>
          <w:delText xml:space="preserve"> gene</w:delText>
        </w:r>
      </w:del>
    </w:p>
    <w:p w14:paraId="2C3518FA" w14:textId="786BD0B4"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600" w:author="Alexander Thomas Frase" w:date="2012-10-31T17:32:00Z"/>
          <w:rFonts w:ascii="Courier New" w:hAnsi="Courier New" w:cs="Courier New"/>
          <w:sz w:val="20"/>
          <w:szCs w:val="20"/>
        </w:rPr>
      </w:pPr>
      <w:del w:id="6601" w:author="Alexander Thomas Frase" w:date="2012-10-31T17:32:00Z">
        <w:r w:rsidRPr="004E09A4" w:rsidDel="009E2EFE">
          <w:rPr>
            <w:rFonts w:ascii="Courier New" w:hAnsi="Courier New" w:cs="Courier New"/>
            <w:sz w:val="20"/>
            <w:szCs w:val="20"/>
          </w:rPr>
          <w:delText>#gene</w:delText>
        </w:r>
      </w:del>
    </w:p>
    <w:p w14:paraId="0C0C08E3" w14:textId="5B32852C"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602" w:author="Alexander Thomas Frase" w:date="2012-10-31T17:32:00Z"/>
          <w:rFonts w:ascii="Courier New" w:hAnsi="Courier New" w:cs="Courier New"/>
          <w:sz w:val="20"/>
          <w:szCs w:val="20"/>
        </w:rPr>
      </w:pPr>
      <w:del w:id="6603" w:author="Alexander Thomas Frase" w:date="2012-10-31T17:32:00Z">
        <w:r w:rsidRPr="004E09A4" w:rsidDel="009E2EFE">
          <w:rPr>
            <w:rFonts w:ascii="Courier New" w:hAnsi="Courier New" w:cs="Courier New"/>
            <w:sz w:val="20"/>
            <w:szCs w:val="20"/>
          </w:rPr>
          <w:delText>A</w:delText>
        </w:r>
      </w:del>
    </w:p>
    <w:p w14:paraId="44BDACAE" w14:textId="3C2BC585" w:rsidR="003C548A" w:rsidRPr="004E09A4" w:rsidDel="009E2EFE" w:rsidRDefault="003C548A" w:rsidP="003C548A">
      <w:pPr>
        <w:pBdr>
          <w:top w:val="single" w:sz="4" w:space="1" w:color="auto"/>
          <w:left w:val="single" w:sz="4" w:space="4" w:color="auto"/>
          <w:bottom w:val="single" w:sz="4" w:space="1" w:color="auto"/>
          <w:right w:val="single" w:sz="4" w:space="4" w:color="auto"/>
        </w:pBdr>
        <w:rPr>
          <w:del w:id="6604" w:author="Alexander Thomas Frase" w:date="2012-10-31T17:32:00Z"/>
          <w:rFonts w:ascii="Courier New" w:hAnsi="Courier New" w:cs="Courier New"/>
          <w:sz w:val="20"/>
          <w:szCs w:val="20"/>
        </w:rPr>
      </w:pPr>
      <w:del w:id="6605" w:author="Alexander Thomas Frase" w:date="2012-10-31T17:32:00Z">
        <w:r w:rsidRPr="004E09A4" w:rsidDel="009E2EFE">
          <w:rPr>
            <w:rFonts w:ascii="Courier New" w:hAnsi="Courier New" w:cs="Courier New"/>
            <w:sz w:val="20"/>
            <w:szCs w:val="20"/>
          </w:rPr>
          <w:delText>B</w:delText>
        </w:r>
      </w:del>
    </w:p>
    <w:p w14:paraId="3B965C3D" w14:textId="5F5A2F9B" w:rsidR="003C548A" w:rsidRPr="00394235" w:rsidDel="009E2EFE" w:rsidRDefault="003C548A" w:rsidP="003C548A">
      <w:pPr>
        <w:pBdr>
          <w:top w:val="single" w:sz="4" w:space="1" w:color="auto"/>
          <w:left w:val="single" w:sz="4" w:space="4" w:color="auto"/>
          <w:bottom w:val="single" w:sz="4" w:space="1" w:color="auto"/>
          <w:right w:val="single" w:sz="4" w:space="4" w:color="auto"/>
        </w:pBdr>
        <w:rPr>
          <w:del w:id="6606" w:author="Alexander Thomas Frase" w:date="2012-10-31T17:32:00Z"/>
          <w:rFonts w:ascii="Courier New" w:hAnsi="Courier New" w:cs="Courier New"/>
        </w:rPr>
      </w:pPr>
      <w:del w:id="6607" w:author="Alexander Thomas Frase" w:date="2012-10-31T17:32:00Z">
        <w:r w:rsidRPr="004E09A4" w:rsidDel="009E2EFE">
          <w:rPr>
            <w:rFonts w:ascii="Courier New" w:hAnsi="Courier New" w:cs="Courier New"/>
            <w:sz w:val="20"/>
            <w:szCs w:val="20"/>
          </w:rPr>
          <w:delText>C</w:delText>
        </w:r>
      </w:del>
    </w:p>
    <w:p w14:paraId="125D5F83" w14:textId="38977338" w:rsidR="003C548A" w:rsidDel="00D674C1" w:rsidRDefault="003C548A" w:rsidP="003C548A">
      <w:pPr>
        <w:rPr>
          <w:del w:id="6608" w:author="Alexander Thomas Frase" w:date="2012-11-02T13:34:00Z"/>
          <w:rFonts w:cs="Times New Roman"/>
        </w:rPr>
      </w:pPr>
    </w:p>
    <w:p w14:paraId="2325E5C8" w14:textId="77777777" w:rsidR="003C548A" w:rsidRPr="00485426" w:rsidDel="009E2EFE" w:rsidRDefault="003C548A" w:rsidP="003C548A">
      <w:pPr>
        <w:rPr>
          <w:del w:id="6609" w:author="Alexander Thomas Frase" w:date="2012-10-31T17:35:00Z"/>
          <w:rFonts w:cs="Times New Roman"/>
        </w:rPr>
      </w:pPr>
      <w:r w:rsidRPr="004431C9">
        <w:rPr>
          <w:rFonts w:cs="Times New Roman"/>
        </w:rPr>
        <w:t xml:space="preserve">This output </w:t>
      </w:r>
      <w:r>
        <w:rPr>
          <w:rFonts w:cs="Times New Roman"/>
        </w:rPr>
        <w:t>indicates</w:t>
      </w:r>
      <w:r w:rsidRPr="004431C9">
        <w:rPr>
          <w:rFonts w:cs="Times New Roman"/>
        </w:rPr>
        <w:t xml:space="preserve"> that at least 50% of genes A, B, and C fall within the first 60 bases of the </w:t>
      </w:r>
      <w:r>
        <w:rPr>
          <w:rFonts w:cs="Times New Roman"/>
        </w:rPr>
        <w:t xml:space="preserve">first chromosome. Both genes A and B match 100% of the region while gene C matches 75%.  </w:t>
      </w:r>
    </w:p>
    <w:p w14:paraId="7FECDE2D" w14:textId="77777777" w:rsidR="003C548A" w:rsidDel="009E2EFE" w:rsidRDefault="003C548A">
      <w:pPr>
        <w:rPr>
          <w:del w:id="6610" w:author="Alexander Thomas Frase" w:date="2012-10-31T17:35:00Z"/>
          <w:highlight w:val="magenta"/>
        </w:rPr>
      </w:pPr>
    </w:p>
    <w:p w14:paraId="3D147137" w14:textId="2560358D" w:rsidR="003C548A" w:rsidRDefault="00D02367">
      <w:pPr>
        <w:rPr>
          <w:highlight w:val="magenta"/>
        </w:rPr>
      </w:pPr>
      <w:del w:id="6611" w:author="Alexander Thomas Frase" w:date="2012-10-26T17:26:00Z">
        <w:r>
          <w:lastRenderedPageBreak/>
          <w:pict w14:anchorId="16CA2388">
            <v:shape id="_x0000_i1035" type="#_x0000_t75" style="width:362.35pt;height:313.85pt">
              <v:imagedata r:id="rId39" o:title=""/>
            </v:shape>
          </w:pict>
        </w:r>
        <w:r>
          <w:pict w14:anchorId="63C1D266">
            <v:shape id="_x0000_i1036" type="#_x0000_t75" style="width:133.85pt;height:194.85pt">
              <v:imagedata r:id="rId40" o:title=""/>
            </v:shape>
          </w:pict>
        </w:r>
      </w:del>
    </w:p>
    <w:p w14:paraId="5448110A" w14:textId="77777777" w:rsidR="003C548A" w:rsidRDefault="003C548A" w:rsidP="003B534B">
      <w:pPr>
        <w:pStyle w:val="Heading3"/>
      </w:pPr>
      <w:bookmarkStart w:id="6612" w:name="_Toc339626889"/>
      <w:r>
        <w:t xml:space="preserve">Example 12: Mapping regions to genes using </w:t>
      </w:r>
      <w:proofErr w:type="spellStart"/>
      <w:r>
        <w:t>Biofilter</w:t>
      </w:r>
      <w:proofErr w:type="spellEnd"/>
      <w:r>
        <w:t xml:space="preserve"> based on base pair overlap.</w:t>
      </w:r>
      <w:bookmarkEnd w:id="6612"/>
    </w:p>
    <w:p w14:paraId="70217227" w14:textId="77777777" w:rsidR="009E2EFE" w:rsidRDefault="009E2EFE" w:rsidP="003C548A">
      <w:pPr>
        <w:rPr>
          <w:ins w:id="6613" w:author="Alexander Thomas Frase" w:date="2012-10-31T17:35:00Z"/>
          <w:rFonts w:cs="Times New Roman"/>
        </w:rPr>
      </w:pPr>
    </w:p>
    <w:p w14:paraId="283BCA54" w14:textId="77777777" w:rsidR="009E2EFE" w:rsidRDefault="003C548A" w:rsidP="003C548A">
      <w:pPr>
        <w:rPr>
          <w:ins w:id="6614" w:author="Alexander Thomas Frase" w:date="2012-10-31T17:35:00Z"/>
          <w:rFonts w:cs="Times New Roman"/>
        </w:rPr>
      </w:pPr>
      <w:r>
        <w:rPr>
          <w:rFonts w:cs="Times New Roman"/>
        </w:rPr>
        <w:t>The genes</w:t>
      </w:r>
      <w:r w:rsidRPr="00C5773D">
        <w:rPr>
          <w:rFonts w:cs="Times New Roman"/>
        </w:rPr>
        <w:t xml:space="preserve"> overlapping region based on number of base-pair overlap</w:t>
      </w:r>
      <w:r>
        <w:rPr>
          <w:rFonts w:cs="Times New Roman"/>
        </w:rPr>
        <w:t xml:space="preserve"> can also be determined via </w:t>
      </w:r>
      <w:proofErr w:type="spellStart"/>
      <w:r>
        <w:rPr>
          <w:rFonts w:cs="Times New Roman"/>
        </w:rPr>
        <w:t>Biofilter</w:t>
      </w:r>
      <w:proofErr w:type="spellEnd"/>
      <w:ins w:id="6615" w:author="Alexander Thomas Frase" w:date="2012-10-31T17:35:00Z">
        <w:r w:rsidR="009E2EFE">
          <w:rPr>
            <w:rFonts w:cs="Times New Roman"/>
          </w:rPr>
          <w:t>.</w:t>
        </w:r>
      </w:ins>
    </w:p>
    <w:p w14:paraId="1509C284" w14:textId="77777777" w:rsidR="009E2EFE" w:rsidRDefault="009E2EFE" w:rsidP="003C548A">
      <w:pPr>
        <w:rPr>
          <w:ins w:id="6616" w:author="Alexander Thomas Frase" w:date="2012-10-31T17:35:00Z"/>
          <w:rFonts w:cs="Times New Roman"/>
        </w:rPr>
      </w:pPr>
    </w:p>
    <w:p w14:paraId="06C3E20F" w14:textId="77777777" w:rsidR="009E2EFE" w:rsidRDefault="009E2EFE" w:rsidP="003C548A">
      <w:pPr>
        <w:rPr>
          <w:ins w:id="6617" w:author="Alexander Thomas Frase" w:date="2012-10-31T17:35:00Z"/>
          <w:rFonts w:cs="Times New Roman"/>
        </w:rPr>
      </w:pPr>
      <w:ins w:id="6618" w:author="Alexander Thomas Frase" w:date="2012-10-31T17:35:00Z">
        <w:r>
          <w:rPr>
            <w:rFonts w:cs="Times New Roman"/>
          </w:rPr>
          <w:t>Configuration:</w:t>
        </w:r>
      </w:ins>
    </w:p>
    <w:p w14:paraId="1A6D98D0" w14:textId="77777777" w:rsidR="009E2EFE" w:rsidRDefault="009E2EFE" w:rsidP="003C548A">
      <w:pPr>
        <w:rPr>
          <w:ins w:id="6619" w:author="Alexander Thomas Frase" w:date="2012-10-31T17:35:00Z"/>
          <w:rFonts w:cs="Times New Roman"/>
        </w:rPr>
      </w:pPr>
    </w:p>
    <w:tbl>
      <w:tblPr>
        <w:tblStyle w:val="TableGrid"/>
        <w:tblW w:w="8640" w:type="dxa"/>
        <w:tblInd w:w="720" w:type="dxa"/>
        <w:tblLook w:val="04A0" w:firstRow="1" w:lastRow="0" w:firstColumn="1" w:lastColumn="0" w:noHBand="0" w:noVBand="1"/>
        <w:tblPrChange w:id="6620" w:author="Alexander Thomas Frase" w:date="2012-10-31T17:36:00Z">
          <w:tblPr>
            <w:tblStyle w:val="TableGrid"/>
            <w:tblW w:w="0" w:type="auto"/>
            <w:tblLook w:val="04A0" w:firstRow="1" w:lastRow="0" w:firstColumn="1" w:lastColumn="0" w:noHBand="0" w:noVBand="1"/>
          </w:tblPr>
        </w:tblPrChange>
      </w:tblPr>
      <w:tblGrid>
        <w:gridCol w:w="8640"/>
        <w:tblGridChange w:id="6621">
          <w:tblGrid>
            <w:gridCol w:w="10152"/>
          </w:tblGrid>
        </w:tblGridChange>
      </w:tblGrid>
      <w:tr w:rsidR="009E2EFE" w:rsidRPr="009E2EFE" w14:paraId="18181360" w14:textId="77777777" w:rsidTr="009E2EFE">
        <w:trPr>
          <w:ins w:id="6622" w:author="Alexander Thomas Frase" w:date="2012-10-31T17:36:00Z"/>
        </w:trPr>
        <w:tc>
          <w:tcPr>
            <w:tcW w:w="10152" w:type="dxa"/>
            <w:tcPrChange w:id="6623" w:author="Alexander Thomas Frase" w:date="2012-10-31T17:36:00Z">
              <w:tcPr>
                <w:tcW w:w="10152" w:type="dxa"/>
              </w:tcPr>
            </w:tcPrChange>
          </w:tcPr>
          <w:p w14:paraId="140DCFBA" w14:textId="05073279" w:rsidR="009E2EFE" w:rsidRPr="009E2EFE" w:rsidRDefault="009E2EFE" w:rsidP="003C548A">
            <w:pPr>
              <w:rPr>
                <w:ins w:id="6624" w:author="Alexander Thomas Frase" w:date="2012-10-31T17:36:00Z"/>
                <w:rFonts w:ascii="Courier New" w:hAnsi="Courier New" w:cs="Courier New"/>
                <w:sz w:val="22"/>
                <w:rPrChange w:id="6625" w:author="Alexander Thomas Frase" w:date="2012-10-31T17:36:00Z">
                  <w:rPr>
                    <w:ins w:id="6626" w:author="Alexander Thomas Frase" w:date="2012-10-31T17:36:00Z"/>
                    <w:rFonts w:cs="Times New Roman"/>
                  </w:rPr>
                </w:rPrChange>
              </w:rPr>
            </w:pPr>
            <w:ins w:id="6627" w:author="Alexander Thomas Frase" w:date="2012-10-31T17:36:00Z">
              <w:r w:rsidRPr="009E2EFE">
                <w:rPr>
                  <w:rFonts w:ascii="Courier New" w:hAnsi="Courier New" w:cs="Courier New"/>
                  <w:sz w:val="22"/>
                  <w:rPrChange w:id="6628" w:author="Alexander Thomas Frase" w:date="2012-10-31T17:36:00Z">
                    <w:rPr>
                      <w:rFonts w:cs="Times New Roman"/>
                    </w:rPr>
                  </w:rPrChange>
                </w:rPr>
                <w:t xml:space="preserve">KNOWLEDGE </w:t>
              </w:r>
              <w:proofErr w:type="spellStart"/>
              <w:r w:rsidRPr="009E2EFE">
                <w:rPr>
                  <w:rFonts w:ascii="Courier New" w:hAnsi="Courier New" w:cs="Courier New"/>
                  <w:sz w:val="22"/>
                  <w:rPrChange w:id="6629" w:author="Alexander Thomas Frase" w:date="2012-10-31T17:36:00Z">
                    <w:rPr>
                      <w:rFonts w:cs="Times New Roman"/>
                    </w:rPr>
                  </w:rPrChange>
                </w:rPr>
                <w:t>test.db</w:t>
              </w:r>
              <w:proofErr w:type="spellEnd"/>
            </w:ins>
          </w:p>
          <w:p w14:paraId="7ABBCB1F" w14:textId="77777777" w:rsidR="009E2EFE" w:rsidRPr="009E2EFE" w:rsidRDefault="009E2EFE" w:rsidP="003C548A">
            <w:pPr>
              <w:rPr>
                <w:ins w:id="6630" w:author="Alexander Thomas Frase" w:date="2012-10-31T17:36:00Z"/>
                <w:rFonts w:ascii="Courier New" w:hAnsi="Courier New" w:cs="Courier New"/>
                <w:sz w:val="22"/>
                <w:rPrChange w:id="6631" w:author="Alexander Thomas Frase" w:date="2012-10-31T17:36:00Z">
                  <w:rPr>
                    <w:ins w:id="6632" w:author="Alexander Thomas Frase" w:date="2012-10-31T17:36:00Z"/>
                    <w:rFonts w:cs="Times New Roman"/>
                  </w:rPr>
                </w:rPrChange>
              </w:rPr>
            </w:pPr>
            <w:ins w:id="6633" w:author="Alexander Thomas Frase" w:date="2012-10-31T17:36:00Z">
              <w:r w:rsidRPr="009E2EFE">
                <w:rPr>
                  <w:rFonts w:ascii="Courier New" w:hAnsi="Courier New" w:cs="Courier New"/>
                  <w:sz w:val="22"/>
                  <w:rPrChange w:id="6634" w:author="Alexander Thomas Frase" w:date="2012-10-31T17:36:00Z">
                    <w:rPr>
                      <w:rFonts w:cs="Times New Roman"/>
                    </w:rPr>
                  </w:rPrChange>
                </w:rPr>
                <w:t>REGION 1:1:60</w:t>
              </w:r>
            </w:ins>
          </w:p>
          <w:p w14:paraId="0A33EC91" w14:textId="77777777" w:rsidR="009E2EFE" w:rsidRPr="009E2EFE" w:rsidRDefault="009E2EFE" w:rsidP="003C548A">
            <w:pPr>
              <w:rPr>
                <w:ins w:id="6635" w:author="Alexander Thomas Frase" w:date="2012-10-31T17:36:00Z"/>
                <w:rFonts w:ascii="Courier New" w:hAnsi="Courier New" w:cs="Courier New"/>
                <w:sz w:val="22"/>
                <w:rPrChange w:id="6636" w:author="Alexander Thomas Frase" w:date="2012-10-31T17:36:00Z">
                  <w:rPr>
                    <w:ins w:id="6637" w:author="Alexander Thomas Frase" w:date="2012-10-31T17:36:00Z"/>
                    <w:rFonts w:cs="Times New Roman"/>
                  </w:rPr>
                </w:rPrChange>
              </w:rPr>
            </w:pPr>
            <w:ins w:id="6638" w:author="Alexander Thomas Frase" w:date="2012-10-31T17:36:00Z">
              <w:r w:rsidRPr="009E2EFE">
                <w:rPr>
                  <w:rFonts w:ascii="Courier New" w:hAnsi="Courier New" w:cs="Courier New"/>
                  <w:sz w:val="22"/>
                  <w:rPrChange w:id="6639" w:author="Alexander Thomas Frase" w:date="2012-10-31T17:36:00Z">
                    <w:rPr>
                      <w:rFonts w:cs="Times New Roman"/>
                    </w:rPr>
                  </w:rPrChange>
                </w:rPr>
                <w:t>REGION_MATCH_BASES 10</w:t>
              </w:r>
            </w:ins>
          </w:p>
          <w:p w14:paraId="6F54824F" w14:textId="1F35A0BF" w:rsidR="009E2EFE" w:rsidRPr="009E2EFE" w:rsidRDefault="009E2EFE" w:rsidP="003C548A">
            <w:pPr>
              <w:rPr>
                <w:ins w:id="6640" w:author="Alexander Thomas Frase" w:date="2012-10-31T17:36:00Z"/>
                <w:rFonts w:ascii="Courier New" w:hAnsi="Courier New" w:cs="Courier New"/>
                <w:sz w:val="22"/>
                <w:rPrChange w:id="6641" w:author="Alexander Thomas Frase" w:date="2012-10-31T17:36:00Z">
                  <w:rPr>
                    <w:ins w:id="6642" w:author="Alexander Thomas Frase" w:date="2012-10-31T17:36:00Z"/>
                    <w:rFonts w:cs="Times New Roman"/>
                  </w:rPr>
                </w:rPrChange>
              </w:rPr>
            </w:pPr>
            <w:ins w:id="6643" w:author="Alexander Thomas Frase" w:date="2012-10-31T17:36:00Z">
              <w:r w:rsidRPr="009E2EFE">
                <w:rPr>
                  <w:rFonts w:ascii="Courier New" w:hAnsi="Courier New" w:cs="Courier New"/>
                  <w:sz w:val="22"/>
                  <w:rPrChange w:id="6644" w:author="Alexander Thomas Frase" w:date="2012-10-31T17:36:00Z">
                    <w:rPr>
                      <w:rFonts w:cs="Times New Roman"/>
                    </w:rPr>
                  </w:rPrChange>
                </w:rPr>
                <w:t>FILTER gene</w:t>
              </w:r>
            </w:ins>
          </w:p>
        </w:tc>
      </w:tr>
    </w:tbl>
    <w:p w14:paraId="5CDE127E" w14:textId="77777777" w:rsidR="009E2EFE" w:rsidRDefault="009E2EFE" w:rsidP="003C548A">
      <w:pPr>
        <w:rPr>
          <w:ins w:id="6645" w:author="Alexander Thomas Frase" w:date="2012-10-31T17:36:00Z"/>
          <w:rFonts w:cs="Times New Roman"/>
        </w:rPr>
      </w:pPr>
    </w:p>
    <w:p w14:paraId="64C20210" w14:textId="77777777" w:rsidR="009E2EFE" w:rsidRDefault="009E2EFE" w:rsidP="003C548A">
      <w:pPr>
        <w:rPr>
          <w:ins w:id="6646" w:author="Alexander Thomas Frase" w:date="2012-10-31T17:36:00Z"/>
          <w:rFonts w:cs="Times New Roman"/>
        </w:rPr>
      </w:pPr>
      <w:ins w:id="6647" w:author="Alexander Thomas Frase" w:date="2012-10-31T17:36:00Z">
        <w:r>
          <w:rPr>
            <w:rFonts w:cs="Times New Roman"/>
          </w:rPr>
          <w:t>Output:</w:t>
        </w:r>
      </w:ins>
    </w:p>
    <w:p w14:paraId="20028B27" w14:textId="77777777" w:rsidR="009E2EFE" w:rsidRDefault="009E2EFE" w:rsidP="003C548A">
      <w:pPr>
        <w:rPr>
          <w:ins w:id="6648" w:author="Alexander Thomas Frase" w:date="2012-10-31T17:36:00Z"/>
          <w:rFonts w:cs="Times New Roman"/>
        </w:rPr>
      </w:pPr>
    </w:p>
    <w:tbl>
      <w:tblPr>
        <w:tblStyle w:val="TableGrid"/>
        <w:tblW w:w="8640" w:type="dxa"/>
        <w:tblInd w:w="720" w:type="dxa"/>
        <w:tblLook w:val="04A0" w:firstRow="1" w:lastRow="0" w:firstColumn="1" w:lastColumn="0" w:noHBand="0" w:noVBand="1"/>
        <w:tblPrChange w:id="6649" w:author="Alexander Thomas Frase" w:date="2012-10-31T17:36:00Z">
          <w:tblPr>
            <w:tblStyle w:val="TableGrid"/>
            <w:tblW w:w="0" w:type="auto"/>
            <w:tblLook w:val="04A0" w:firstRow="1" w:lastRow="0" w:firstColumn="1" w:lastColumn="0" w:noHBand="0" w:noVBand="1"/>
          </w:tblPr>
        </w:tblPrChange>
      </w:tblPr>
      <w:tblGrid>
        <w:gridCol w:w="8640"/>
        <w:tblGridChange w:id="6650">
          <w:tblGrid>
            <w:gridCol w:w="10152"/>
          </w:tblGrid>
        </w:tblGridChange>
      </w:tblGrid>
      <w:tr w:rsidR="009E2EFE" w:rsidRPr="009E2EFE" w14:paraId="3941F666" w14:textId="77777777" w:rsidTr="009E2EFE">
        <w:trPr>
          <w:ins w:id="6651" w:author="Alexander Thomas Frase" w:date="2012-10-31T17:36:00Z"/>
        </w:trPr>
        <w:tc>
          <w:tcPr>
            <w:tcW w:w="10152" w:type="dxa"/>
            <w:tcPrChange w:id="6652" w:author="Alexander Thomas Frase" w:date="2012-10-31T17:36:00Z">
              <w:tcPr>
                <w:tcW w:w="10152" w:type="dxa"/>
              </w:tcPr>
            </w:tcPrChange>
          </w:tcPr>
          <w:p w14:paraId="35D83831" w14:textId="6EBD9449" w:rsidR="009E2EFE" w:rsidRPr="009E2EFE" w:rsidRDefault="009E2EFE" w:rsidP="003C548A">
            <w:pPr>
              <w:rPr>
                <w:ins w:id="6653" w:author="Alexander Thomas Frase" w:date="2012-10-31T17:36:00Z"/>
                <w:rFonts w:ascii="Courier New" w:hAnsi="Courier New" w:cs="Courier New"/>
                <w:sz w:val="22"/>
                <w:rPrChange w:id="6654" w:author="Alexander Thomas Frase" w:date="2012-10-31T17:36:00Z">
                  <w:rPr>
                    <w:ins w:id="6655" w:author="Alexander Thomas Frase" w:date="2012-10-31T17:36:00Z"/>
                    <w:rFonts w:cs="Times New Roman"/>
                  </w:rPr>
                </w:rPrChange>
              </w:rPr>
            </w:pPr>
            <w:ins w:id="6656" w:author="Alexander Thomas Frase" w:date="2012-10-31T17:36:00Z">
              <w:r w:rsidRPr="009E2EFE">
                <w:rPr>
                  <w:rFonts w:ascii="Courier New" w:hAnsi="Courier New" w:cs="Courier New"/>
                  <w:sz w:val="22"/>
                  <w:rPrChange w:id="6657" w:author="Alexander Thomas Frase" w:date="2012-10-31T17:36:00Z">
                    <w:rPr>
                      <w:rFonts w:cs="Times New Roman"/>
                    </w:rPr>
                  </w:rPrChange>
                </w:rPr>
                <w:t>#gene</w:t>
              </w:r>
            </w:ins>
          </w:p>
          <w:p w14:paraId="59D8D704" w14:textId="77777777" w:rsidR="009E2EFE" w:rsidRPr="009E2EFE" w:rsidRDefault="009E2EFE" w:rsidP="003C548A">
            <w:pPr>
              <w:rPr>
                <w:ins w:id="6658" w:author="Alexander Thomas Frase" w:date="2012-10-31T17:36:00Z"/>
                <w:rFonts w:ascii="Courier New" w:hAnsi="Courier New" w:cs="Courier New"/>
                <w:sz w:val="22"/>
                <w:rPrChange w:id="6659" w:author="Alexander Thomas Frase" w:date="2012-10-31T17:36:00Z">
                  <w:rPr>
                    <w:ins w:id="6660" w:author="Alexander Thomas Frase" w:date="2012-10-31T17:36:00Z"/>
                    <w:rFonts w:cs="Times New Roman"/>
                  </w:rPr>
                </w:rPrChange>
              </w:rPr>
            </w:pPr>
            <w:ins w:id="6661" w:author="Alexander Thomas Frase" w:date="2012-10-31T17:36:00Z">
              <w:r w:rsidRPr="009E2EFE">
                <w:rPr>
                  <w:rFonts w:ascii="Courier New" w:hAnsi="Courier New" w:cs="Courier New"/>
                  <w:sz w:val="22"/>
                  <w:rPrChange w:id="6662" w:author="Alexander Thomas Frase" w:date="2012-10-31T17:36:00Z">
                    <w:rPr>
                      <w:rFonts w:cs="Times New Roman"/>
                    </w:rPr>
                  </w:rPrChange>
                </w:rPr>
                <w:t>A</w:t>
              </w:r>
            </w:ins>
          </w:p>
          <w:p w14:paraId="17A1E7B0" w14:textId="0B60350B" w:rsidR="009E2EFE" w:rsidRPr="009E2EFE" w:rsidRDefault="009E2EFE" w:rsidP="003C548A">
            <w:pPr>
              <w:rPr>
                <w:ins w:id="6663" w:author="Alexander Thomas Frase" w:date="2012-10-31T17:36:00Z"/>
                <w:rFonts w:ascii="Courier New" w:hAnsi="Courier New" w:cs="Courier New"/>
                <w:sz w:val="22"/>
                <w:rPrChange w:id="6664" w:author="Alexander Thomas Frase" w:date="2012-10-31T17:36:00Z">
                  <w:rPr>
                    <w:ins w:id="6665" w:author="Alexander Thomas Frase" w:date="2012-10-31T17:36:00Z"/>
                    <w:rFonts w:cs="Times New Roman"/>
                  </w:rPr>
                </w:rPrChange>
              </w:rPr>
            </w:pPr>
            <w:ins w:id="6666" w:author="Alexander Thomas Frase" w:date="2012-10-31T17:36:00Z">
              <w:r w:rsidRPr="009E2EFE">
                <w:rPr>
                  <w:rFonts w:ascii="Courier New" w:hAnsi="Courier New" w:cs="Courier New"/>
                  <w:sz w:val="22"/>
                  <w:rPrChange w:id="6667" w:author="Alexander Thomas Frase" w:date="2012-10-31T17:36:00Z">
                    <w:rPr>
                      <w:rFonts w:cs="Times New Roman"/>
                    </w:rPr>
                  </w:rPrChange>
                </w:rPr>
                <w:t>B</w:t>
              </w:r>
            </w:ins>
          </w:p>
        </w:tc>
      </w:tr>
    </w:tbl>
    <w:p w14:paraId="6BC2801A" w14:textId="1B9CAD11" w:rsidR="003C548A" w:rsidRPr="00C5773D" w:rsidDel="009E2EFE" w:rsidRDefault="003C548A" w:rsidP="003C548A">
      <w:pPr>
        <w:rPr>
          <w:del w:id="6668" w:author="Alexander Thomas Frase" w:date="2012-10-31T17:36:00Z"/>
          <w:rFonts w:cs="Times New Roman"/>
        </w:rPr>
      </w:pPr>
      <w:del w:id="6669" w:author="Alexander Thomas Frase" w:date="2012-10-31T17:35:00Z">
        <w:r w:rsidDel="009E2EFE">
          <w:rPr>
            <w:rFonts w:cs="Times New Roman"/>
          </w:rPr>
          <w:delText>:</w:delText>
        </w:r>
      </w:del>
    </w:p>
    <w:p w14:paraId="1FB94CA0" w14:textId="64A82696" w:rsidR="003C548A" w:rsidRPr="00C5773D" w:rsidDel="009E2EFE" w:rsidRDefault="003C548A" w:rsidP="003C548A">
      <w:pPr>
        <w:rPr>
          <w:del w:id="6670" w:author="Alexander Thomas Frase" w:date="2012-10-31T17:36:00Z"/>
          <w:rFonts w:cs="Times New Roman"/>
        </w:rPr>
      </w:pPr>
    </w:p>
    <w:p w14:paraId="22BD4E40" w14:textId="028BFA78"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71" w:author="Alexander Thomas Frase" w:date="2012-10-31T17:36:00Z"/>
          <w:rFonts w:ascii="Courier New" w:hAnsi="Courier New" w:cs="Courier New"/>
          <w:sz w:val="20"/>
          <w:szCs w:val="20"/>
        </w:rPr>
      </w:pPr>
      <w:del w:id="6672" w:author="Alexander Thomas Frase" w:date="2012-10-31T17:36:00Z">
        <w:r w:rsidRPr="00485426" w:rsidDel="009E2EFE">
          <w:rPr>
            <w:rFonts w:ascii="Courier New" w:hAnsi="Courier New" w:cs="Courier New"/>
            <w:sz w:val="20"/>
            <w:szCs w:val="20"/>
          </w:rPr>
          <w:delText>$ biofilter-2 --stdout -</w:delText>
        </w:r>
        <w:r w:rsidDel="009E2EFE">
          <w:rPr>
            <w:rFonts w:ascii="Courier New" w:hAnsi="Courier New" w:cs="Courier New"/>
            <w:sz w:val="20"/>
            <w:szCs w:val="20"/>
          </w:rPr>
          <w:delText>-</w:delText>
        </w:r>
        <w:r w:rsidRPr="00485426" w:rsidDel="009E2EFE">
          <w:rPr>
            <w:rFonts w:ascii="Courier New" w:hAnsi="Courier New" w:cs="Courier New"/>
            <w:sz w:val="20"/>
            <w:szCs w:val="20"/>
          </w:rPr>
          <w:delText>k</w:delText>
        </w:r>
        <w:r w:rsidDel="009E2EFE">
          <w:rPr>
            <w:rFonts w:ascii="Courier New" w:hAnsi="Courier New" w:cs="Courier New"/>
            <w:sz w:val="20"/>
            <w:szCs w:val="20"/>
          </w:rPr>
          <w:delText>nowledge</w:delText>
        </w:r>
        <w:r w:rsidRPr="00485426" w:rsidDel="009E2EFE">
          <w:rPr>
            <w:rFonts w:ascii="Courier New" w:hAnsi="Courier New" w:cs="Courier New"/>
            <w:sz w:val="20"/>
            <w:szCs w:val="20"/>
          </w:rPr>
          <w:delText xml:space="preserve"> test.db -</w:delText>
        </w:r>
        <w:r w:rsidDel="009E2EFE">
          <w:rPr>
            <w:rFonts w:ascii="Courier New" w:hAnsi="Courier New" w:cs="Courier New"/>
            <w:sz w:val="20"/>
            <w:szCs w:val="20"/>
          </w:rPr>
          <w:delText>-region</w:delText>
        </w:r>
        <w:r w:rsidRPr="00485426" w:rsidDel="009E2EFE">
          <w:rPr>
            <w:rFonts w:ascii="Courier New" w:hAnsi="Courier New" w:cs="Courier New"/>
            <w:sz w:val="20"/>
            <w:szCs w:val="20"/>
          </w:rPr>
          <w:delText xml:space="preserve"> 1:1:60 --region-match-bases 10 -</w:delText>
        </w:r>
        <w:r w:rsidDel="009E2EFE">
          <w:rPr>
            <w:rFonts w:ascii="Courier New" w:hAnsi="Courier New" w:cs="Courier New"/>
            <w:sz w:val="20"/>
            <w:szCs w:val="20"/>
          </w:rPr>
          <w:delText>-</w:delText>
        </w:r>
        <w:r w:rsidRPr="00485426" w:rsidDel="009E2EFE">
          <w:rPr>
            <w:rFonts w:ascii="Courier New" w:hAnsi="Courier New" w:cs="Courier New"/>
            <w:sz w:val="20"/>
            <w:szCs w:val="20"/>
          </w:rPr>
          <w:delText>f</w:delText>
        </w:r>
        <w:r w:rsidDel="009E2EFE">
          <w:rPr>
            <w:rFonts w:ascii="Courier New" w:hAnsi="Courier New" w:cs="Courier New"/>
            <w:sz w:val="20"/>
            <w:szCs w:val="20"/>
          </w:rPr>
          <w:delText>ilter</w:delText>
        </w:r>
        <w:r w:rsidRPr="00485426" w:rsidDel="009E2EFE">
          <w:rPr>
            <w:rFonts w:ascii="Courier New" w:hAnsi="Courier New" w:cs="Courier New"/>
            <w:sz w:val="20"/>
            <w:szCs w:val="20"/>
          </w:rPr>
          <w:delText xml:space="preserve"> gene</w:delText>
        </w:r>
      </w:del>
    </w:p>
    <w:p w14:paraId="536FA299" w14:textId="4F148DCF"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73" w:author="Alexander Thomas Frase" w:date="2012-10-31T17:36:00Z"/>
          <w:rFonts w:ascii="Courier New" w:hAnsi="Courier New" w:cs="Courier New"/>
          <w:sz w:val="20"/>
          <w:szCs w:val="20"/>
        </w:rPr>
      </w:pPr>
      <w:del w:id="6674" w:author="Alexander Thomas Frase" w:date="2012-10-31T17:36:00Z">
        <w:r w:rsidRPr="00485426" w:rsidDel="009E2EFE">
          <w:rPr>
            <w:rFonts w:ascii="Courier New" w:hAnsi="Courier New" w:cs="Courier New"/>
            <w:sz w:val="20"/>
            <w:szCs w:val="20"/>
          </w:rPr>
          <w:delText>#gene</w:delText>
        </w:r>
      </w:del>
    </w:p>
    <w:p w14:paraId="7CBDAE01" w14:textId="62910B3A"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75" w:author="Alexander Thomas Frase" w:date="2012-10-31T17:36:00Z"/>
          <w:rFonts w:ascii="Courier New" w:hAnsi="Courier New" w:cs="Courier New"/>
          <w:sz w:val="20"/>
          <w:szCs w:val="20"/>
        </w:rPr>
      </w:pPr>
      <w:del w:id="6676" w:author="Alexander Thomas Frase" w:date="2012-10-31T17:36:00Z">
        <w:r w:rsidRPr="00485426" w:rsidDel="009E2EFE">
          <w:rPr>
            <w:rFonts w:ascii="Courier New" w:hAnsi="Courier New" w:cs="Courier New"/>
            <w:sz w:val="20"/>
            <w:szCs w:val="20"/>
          </w:rPr>
          <w:delText>A</w:delText>
        </w:r>
      </w:del>
    </w:p>
    <w:p w14:paraId="13C9682F" w14:textId="545F8BB8" w:rsidR="003C548A" w:rsidRPr="00485426" w:rsidDel="009E2EFE" w:rsidRDefault="003C548A" w:rsidP="003C548A">
      <w:pPr>
        <w:pBdr>
          <w:top w:val="single" w:sz="4" w:space="1" w:color="auto"/>
          <w:left w:val="single" w:sz="4" w:space="4" w:color="auto"/>
          <w:bottom w:val="single" w:sz="4" w:space="1" w:color="auto"/>
          <w:right w:val="single" w:sz="4" w:space="4" w:color="auto"/>
        </w:pBdr>
        <w:rPr>
          <w:del w:id="6677" w:author="Alexander Thomas Frase" w:date="2012-10-31T17:36:00Z"/>
          <w:rFonts w:ascii="Courier New" w:hAnsi="Courier New" w:cs="Courier New"/>
          <w:b/>
          <w:bCs/>
        </w:rPr>
      </w:pPr>
      <w:del w:id="6678" w:author="Alexander Thomas Frase" w:date="2012-10-31T17:36:00Z">
        <w:r w:rsidRPr="00485426" w:rsidDel="009E2EFE">
          <w:rPr>
            <w:rFonts w:ascii="Courier New" w:hAnsi="Courier New" w:cs="Courier New"/>
            <w:sz w:val="20"/>
            <w:szCs w:val="20"/>
          </w:rPr>
          <w:delText>B</w:delText>
        </w:r>
      </w:del>
    </w:p>
    <w:p w14:paraId="30AE8474" w14:textId="77777777" w:rsidR="003C548A" w:rsidRDefault="003C548A" w:rsidP="009E2EFE"/>
    <w:p w14:paraId="321C2484" w14:textId="77777777" w:rsidR="003C548A" w:rsidRDefault="003C548A" w:rsidP="003C548A">
      <w:r w:rsidRPr="00485426">
        <w:t xml:space="preserve">This output uses the region-match-bases argument to specify that </w:t>
      </w:r>
      <w:proofErr w:type="spellStart"/>
      <w:r w:rsidRPr="00485426">
        <w:t>Biofilter</w:t>
      </w:r>
      <w:proofErr w:type="spellEnd"/>
      <w:r w:rsidRPr="00485426">
        <w:t xml:space="preserve"> should filter genes that only match a minimum of 10 bases within the given input region.</w:t>
      </w:r>
    </w:p>
    <w:p w14:paraId="7CB1B5A4" w14:textId="77777777" w:rsidR="003C548A" w:rsidRDefault="003C548A" w:rsidP="003B534B">
      <w:pPr>
        <w:pStyle w:val="Heading3"/>
        <w:rPr>
          <w:color w:val="FF0000"/>
        </w:rPr>
      </w:pPr>
      <w:bookmarkStart w:id="6679" w:name="_Toc339626890"/>
      <w:r w:rsidRPr="008F5AD1">
        <w:t xml:space="preserve">Example </w:t>
      </w:r>
      <w:r>
        <w:t>13</w:t>
      </w:r>
      <w:r w:rsidRPr="008F5AD1">
        <w:t xml:space="preserve">: Annotating a </w:t>
      </w:r>
      <w:r>
        <w:t>l</w:t>
      </w:r>
      <w:r w:rsidRPr="008F5AD1">
        <w:t xml:space="preserve">ist of </w:t>
      </w:r>
      <w:r>
        <w:t>g</w:t>
      </w:r>
      <w:r w:rsidRPr="008F5AD1">
        <w:t xml:space="preserve">ene </w:t>
      </w:r>
      <w:r>
        <w:t>s</w:t>
      </w:r>
      <w:r w:rsidRPr="008F5AD1">
        <w:t xml:space="preserve">ymbols with SNPs, </w:t>
      </w:r>
      <w:r>
        <w:t>r</w:t>
      </w:r>
      <w:r w:rsidRPr="008F5AD1">
        <w:t xml:space="preserve">egions, </w:t>
      </w:r>
      <w:r>
        <w:t>g</w:t>
      </w:r>
      <w:r w:rsidRPr="008F5AD1">
        <w:t xml:space="preserve">roups, and </w:t>
      </w:r>
      <w:r>
        <w:t>s</w:t>
      </w:r>
      <w:r w:rsidRPr="008F5AD1">
        <w:t xml:space="preserve">ources, using </w:t>
      </w:r>
      <w:proofErr w:type="spellStart"/>
      <w:r w:rsidRPr="008F5AD1">
        <w:t>Biofilter</w:t>
      </w:r>
      <w:proofErr w:type="spellEnd"/>
      <w:r w:rsidRPr="008F5AD1">
        <w:t>.</w:t>
      </w:r>
      <w:bookmarkEnd w:id="6679"/>
      <w:r w:rsidRPr="00C4704D">
        <w:rPr>
          <w:color w:val="FF0000"/>
        </w:rPr>
        <w:t xml:space="preserve"> </w:t>
      </w:r>
    </w:p>
    <w:p w14:paraId="48923EAD" w14:textId="77777777" w:rsidR="003C548A" w:rsidRDefault="003C548A" w:rsidP="003C548A">
      <w:pPr>
        <w:rPr>
          <w:ins w:id="6680" w:author="Alexander Thomas Frase" w:date="2012-10-31T17:37:00Z"/>
        </w:rPr>
      </w:pPr>
    </w:p>
    <w:p w14:paraId="37301FB2" w14:textId="2EAB3DB4" w:rsidR="009E2EFE" w:rsidRDefault="009E2EFE" w:rsidP="003C548A">
      <w:pPr>
        <w:rPr>
          <w:ins w:id="6681" w:author="Alexander Thomas Frase" w:date="2012-10-31T17:37:00Z"/>
        </w:rPr>
      </w:pPr>
      <w:ins w:id="6682" w:author="Alexander Thomas Frase" w:date="2012-10-31T17:37:00Z">
        <w:r>
          <w:t>Configuration:</w:t>
        </w:r>
      </w:ins>
    </w:p>
    <w:p w14:paraId="7FD8791D" w14:textId="77777777" w:rsidR="009E2EFE" w:rsidRDefault="009E2EFE" w:rsidP="003C548A">
      <w:pPr>
        <w:rPr>
          <w:ins w:id="6683" w:author="Alexander Thomas Frase" w:date="2012-10-31T17:37:00Z"/>
        </w:rPr>
      </w:pPr>
    </w:p>
    <w:tbl>
      <w:tblPr>
        <w:tblStyle w:val="TableGrid"/>
        <w:tblW w:w="8640" w:type="dxa"/>
        <w:tblInd w:w="720" w:type="dxa"/>
        <w:tblLook w:val="04A0" w:firstRow="1" w:lastRow="0" w:firstColumn="1" w:lastColumn="0" w:noHBand="0" w:noVBand="1"/>
        <w:tblPrChange w:id="6684" w:author="Alexander Thomas Frase" w:date="2012-10-31T17:44:00Z">
          <w:tblPr>
            <w:tblStyle w:val="TableGrid"/>
            <w:tblW w:w="0" w:type="auto"/>
            <w:tblLook w:val="04A0" w:firstRow="1" w:lastRow="0" w:firstColumn="1" w:lastColumn="0" w:noHBand="0" w:noVBand="1"/>
          </w:tblPr>
        </w:tblPrChange>
      </w:tblPr>
      <w:tblGrid>
        <w:gridCol w:w="8640"/>
        <w:tblGridChange w:id="6685">
          <w:tblGrid>
            <w:gridCol w:w="10152"/>
          </w:tblGrid>
        </w:tblGridChange>
      </w:tblGrid>
      <w:tr w:rsidR="009E2EFE" w:rsidRPr="0082154C" w14:paraId="1D4E8575" w14:textId="77777777" w:rsidTr="0082154C">
        <w:trPr>
          <w:ins w:id="6686" w:author="Alexander Thomas Frase" w:date="2012-10-31T17:37:00Z"/>
        </w:trPr>
        <w:tc>
          <w:tcPr>
            <w:tcW w:w="10152" w:type="dxa"/>
            <w:tcPrChange w:id="6687" w:author="Alexander Thomas Frase" w:date="2012-10-31T17:44:00Z">
              <w:tcPr>
                <w:tcW w:w="10152" w:type="dxa"/>
              </w:tcPr>
            </w:tcPrChange>
          </w:tcPr>
          <w:p w14:paraId="58B02DD7" w14:textId="6F451A36" w:rsidR="009E2EFE" w:rsidRPr="0082154C" w:rsidRDefault="009E2EFE" w:rsidP="003C548A">
            <w:pPr>
              <w:rPr>
                <w:ins w:id="6688" w:author="Alexander Thomas Frase" w:date="2012-10-31T17:37:00Z"/>
                <w:rFonts w:ascii="Courier New" w:hAnsi="Courier New" w:cs="Courier New"/>
                <w:sz w:val="22"/>
                <w:rPrChange w:id="6689" w:author="Alexander Thomas Frase" w:date="2012-10-31T17:44:00Z">
                  <w:rPr>
                    <w:ins w:id="6690" w:author="Alexander Thomas Frase" w:date="2012-10-31T17:37:00Z"/>
                  </w:rPr>
                </w:rPrChange>
              </w:rPr>
            </w:pPr>
            <w:ins w:id="6691" w:author="Alexander Thomas Frase" w:date="2012-10-31T17:37:00Z">
              <w:r w:rsidRPr="0082154C">
                <w:rPr>
                  <w:rFonts w:ascii="Courier New" w:hAnsi="Courier New" w:cs="Courier New"/>
                  <w:sz w:val="22"/>
                  <w:rPrChange w:id="6692" w:author="Alexander Thomas Frase" w:date="2012-10-31T17:44:00Z">
                    <w:rPr/>
                  </w:rPrChange>
                </w:rPr>
                <w:t xml:space="preserve">KNOWLEDGE </w:t>
              </w:r>
              <w:proofErr w:type="spellStart"/>
              <w:r w:rsidRPr="0082154C">
                <w:rPr>
                  <w:rFonts w:ascii="Courier New" w:hAnsi="Courier New" w:cs="Courier New"/>
                  <w:sz w:val="22"/>
                  <w:rPrChange w:id="6693" w:author="Alexander Thomas Frase" w:date="2012-10-31T17:44:00Z">
                    <w:rPr/>
                  </w:rPrChange>
                </w:rPr>
                <w:t>test.db</w:t>
              </w:r>
              <w:proofErr w:type="spellEnd"/>
            </w:ins>
          </w:p>
          <w:p w14:paraId="4E535DDF" w14:textId="77777777" w:rsidR="009E2EFE" w:rsidRPr="0082154C" w:rsidRDefault="009E2EFE" w:rsidP="003C548A">
            <w:pPr>
              <w:rPr>
                <w:ins w:id="6694" w:author="Alexander Thomas Frase" w:date="2012-10-31T17:37:00Z"/>
                <w:rFonts w:ascii="Courier New" w:hAnsi="Courier New" w:cs="Courier New"/>
                <w:sz w:val="22"/>
                <w:rPrChange w:id="6695" w:author="Alexander Thomas Frase" w:date="2012-10-31T17:44:00Z">
                  <w:rPr>
                    <w:ins w:id="6696" w:author="Alexander Thomas Frase" w:date="2012-10-31T17:37:00Z"/>
                  </w:rPr>
                </w:rPrChange>
              </w:rPr>
            </w:pPr>
            <w:ins w:id="6697" w:author="Alexander Thomas Frase" w:date="2012-10-31T17:37:00Z">
              <w:r w:rsidRPr="0082154C">
                <w:rPr>
                  <w:rFonts w:ascii="Courier New" w:hAnsi="Courier New" w:cs="Courier New"/>
                  <w:sz w:val="22"/>
                  <w:rPrChange w:id="6698" w:author="Alexander Thomas Frase" w:date="2012-10-31T17:44:00Z">
                    <w:rPr/>
                  </w:rPrChange>
                </w:rPr>
                <w:t>GENE A B C D E</w:t>
              </w:r>
            </w:ins>
          </w:p>
          <w:p w14:paraId="2F063C92" w14:textId="715463F5" w:rsidR="009E2EFE" w:rsidRPr="0082154C" w:rsidRDefault="009E2EFE" w:rsidP="003C548A">
            <w:pPr>
              <w:rPr>
                <w:ins w:id="6699" w:author="Alexander Thomas Frase" w:date="2012-10-31T17:37:00Z"/>
                <w:rFonts w:ascii="Courier New" w:hAnsi="Courier New" w:cs="Courier New"/>
                <w:sz w:val="22"/>
                <w:rPrChange w:id="6700" w:author="Alexander Thomas Frase" w:date="2012-10-31T17:44:00Z">
                  <w:rPr>
                    <w:ins w:id="6701" w:author="Alexander Thomas Frase" w:date="2012-10-31T17:37:00Z"/>
                  </w:rPr>
                </w:rPrChange>
              </w:rPr>
            </w:pPr>
            <w:ins w:id="6702" w:author="Alexander Thomas Frase" w:date="2012-10-31T17:37:00Z">
              <w:r w:rsidRPr="0082154C">
                <w:rPr>
                  <w:rFonts w:ascii="Courier New" w:hAnsi="Courier New" w:cs="Courier New"/>
                  <w:sz w:val="22"/>
                  <w:rPrChange w:id="6703" w:author="Alexander Thomas Frase" w:date="2012-10-31T17:44:00Z">
                    <w:rPr/>
                  </w:rPrChange>
                </w:rPr>
                <w:t xml:space="preserve">FILTER gene </w:t>
              </w:r>
              <w:proofErr w:type="spellStart"/>
              <w:r w:rsidRPr="0082154C">
                <w:rPr>
                  <w:rFonts w:ascii="Courier New" w:hAnsi="Courier New" w:cs="Courier New"/>
                  <w:sz w:val="22"/>
                  <w:rPrChange w:id="6704" w:author="Alexander Thomas Frase" w:date="2012-10-31T17:44:00Z">
                    <w:rPr/>
                  </w:rPrChange>
                </w:rPr>
                <w:t>snp</w:t>
              </w:r>
              <w:proofErr w:type="spellEnd"/>
              <w:r w:rsidRPr="0082154C">
                <w:rPr>
                  <w:rFonts w:ascii="Courier New" w:hAnsi="Courier New" w:cs="Courier New"/>
                  <w:sz w:val="22"/>
                  <w:rPrChange w:id="6705" w:author="Alexander Thomas Frase" w:date="2012-10-31T17:44:00Z">
                    <w:rPr/>
                  </w:rPrChange>
                </w:rPr>
                <w:t xml:space="preserve"> region group source</w:t>
              </w:r>
            </w:ins>
          </w:p>
        </w:tc>
      </w:tr>
    </w:tbl>
    <w:p w14:paraId="7A6AF914" w14:textId="77777777" w:rsidR="009E2EFE" w:rsidRDefault="009E2EFE" w:rsidP="003C548A">
      <w:pPr>
        <w:rPr>
          <w:ins w:id="6706" w:author="Alexander Thomas Frase" w:date="2012-10-31T17:38:00Z"/>
        </w:rPr>
      </w:pPr>
    </w:p>
    <w:p w14:paraId="43B06C51" w14:textId="383195C3" w:rsidR="009E2EFE" w:rsidRDefault="009E2EFE" w:rsidP="003C548A">
      <w:pPr>
        <w:rPr>
          <w:ins w:id="6707" w:author="Alexander Thomas Frase" w:date="2012-10-31T17:38:00Z"/>
        </w:rPr>
      </w:pPr>
      <w:ins w:id="6708" w:author="Alexander Thomas Frase" w:date="2012-10-31T17:38:00Z">
        <w:r>
          <w:t>Output:</w:t>
        </w:r>
      </w:ins>
    </w:p>
    <w:p w14:paraId="2DF557AF" w14:textId="77777777" w:rsidR="009E2EFE" w:rsidRDefault="009E2EFE" w:rsidP="003C548A">
      <w:pPr>
        <w:rPr>
          <w:ins w:id="6709" w:author="Alexander Thomas Frase" w:date="2012-10-31T17:38:00Z"/>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1009"/>
        <w:gridCol w:w="877"/>
        <w:gridCol w:w="745"/>
        <w:gridCol w:w="1141"/>
        <w:gridCol w:w="1009"/>
        <w:gridCol w:w="877"/>
        <w:gridCol w:w="1009"/>
        <w:gridCol w:w="1991"/>
      </w:tblGrid>
      <w:tr w:rsidR="0082154C" w:rsidRPr="0082154C" w14:paraId="15B38FAD" w14:textId="77777777" w:rsidTr="0082154C">
        <w:trPr>
          <w:ins w:id="6710" w:author="Alexander Thomas Frase" w:date="2012-10-31T17:38:00Z"/>
        </w:trPr>
        <w:tc>
          <w:tcPr>
            <w:tcW w:w="1009" w:type="dxa"/>
          </w:tcPr>
          <w:p w14:paraId="28048C58" w14:textId="549E6CC5" w:rsidR="009E2EFE" w:rsidRPr="0082154C" w:rsidRDefault="009E2EFE" w:rsidP="003C548A">
            <w:pPr>
              <w:rPr>
                <w:ins w:id="6711" w:author="Alexander Thomas Frase" w:date="2012-10-31T17:38:00Z"/>
                <w:rFonts w:ascii="Courier New" w:hAnsi="Courier New" w:cs="Courier New"/>
                <w:sz w:val="22"/>
                <w:rPrChange w:id="6712" w:author="Alexander Thomas Frase" w:date="2012-10-31T17:44:00Z">
                  <w:rPr>
                    <w:ins w:id="6713" w:author="Alexander Thomas Frase" w:date="2012-10-31T17:38:00Z"/>
                  </w:rPr>
                </w:rPrChange>
              </w:rPr>
            </w:pPr>
            <w:ins w:id="6714" w:author="Alexander Thomas Frase" w:date="2012-10-31T17:38:00Z">
              <w:r w:rsidRPr="0082154C">
                <w:rPr>
                  <w:rFonts w:ascii="Courier New" w:hAnsi="Courier New" w:cs="Courier New"/>
                  <w:sz w:val="22"/>
                  <w:rPrChange w:id="6715" w:author="Alexander Thomas Frase" w:date="2012-10-31T17:44:00Z">
                    <w:rPr/>
                  </w:rPrChange>
                </w:rPr>
                <w:t>#gene</w:t>
              </w:r>
            </w:ins>
          </w:p>
          <w:p w14:paraId="3A347980" w14:textId="77777777" w:rsidR="009E2EFE" w:rsidRPr="0082154C" w:rsidRDefault="009E2EFE" w:rsidP="003C548A">
            <w:pPr>
              <w:rPr>
                <w:ins w:id="6716" w:author="Alexander Thomas Frase" w:date="2012-10-31T17:38:00Z"/>
                <w:rFonts w:ascii="Courier New" w:hAnsi="Courier New" w:cs="Courier New"/>
                <w:sz w:val="22"/>
                <w:rPrChange w:id="6717" w:author="Alexander Thomas Frase" w:date="2012-10-31T17:44:00Z">
                  <w:rPr>
                    <w:ins w:id="6718" w:author="Alexander Thomas Frase" w:date="2012-10-31T17:38:00Z"/>
                  </w:rPr>
                </w:rPrChange>
              </w:rPr>
            </w:pPr>
            <w:ins w:id="6719" w:author="Alexander Thomas Frase" w:date="2012-10-31T17:38:00Z">
              <w:r w:rsidRPr="0082154C">
                <w:rPr>
                  <w:rFonts w:ascii="Courier New" w:hAnsi="Courier New" w:cs="Courier New"/>
                  <w:sz w:val="22"/>
                  <w:rPrChange w:id="6720" w:author="Alexander Thomas Frase" w:date="2012-10-31T17:44:00Z">
                    <w:rPr/>
                  </w:rPrChange>
                </w:rPr>
                <w:t>A</w:t>
              </w:r>
            </w:ins>
          </w:p>
          <w:p w14:paraId="26E5CCE0" w14:textId="77777777" w:rsidR="009E2EFE" w:rsidRPr="0082154C" w:rsidRDefault="009E2EFE" w:rsidP="003C548A">
            <w:pPr>
              <w:rPr>
                <w:ins w:id="6721" w:author="Alexander Thomas Frase" w:date="2012-10-31T17:38:00Z"/>
                <w:rFonts w:ascii="Courier New" w:hAnsi="Courier New" w:cs="Courier New"/>
                <w:sz w:val="22"/>
                <w:rPrChange w:id="6722" w:author="Alexander Thomas Frase" w:date="2012-10-31T17:44:00Z">
                  <w:rPr>
                    <w:ins w:id="6723" w:author="Alexander Thomas Frase" w:date="2012-10-31T17:38:00Z"/>
                  </w:rPr>
                </w:rPrChange>
              </w:rPr>
            </w:pPr>
            <w:ins w:id="6724" w:author="Alexander Thomas Frase" w:date="2012-10-31T17:38:00Z">
              <w:r w:rsidRPr="0082154C">
                <w:rPr>
                  <w:rFonts w:ascii="Courier New" w:hAnsi="Courier New" w:cs="Courier New"/>
                  <w:sz w:val="22"/>
                  <w:rPrChange w:id="6725" w:author="Alexander Thomas Frase" w:date="2012-10-31T17:44:00Z">
                    <w:rPr/>
                  </w:rPrChange>
                </w:rPr>
                <w:t>A</w:t>
              </w:r>
            </w:ins>
          </w:p>
          <w:p w14:paraId="1A53ED13" w14:textId="77777777" w:rsidR="009E2EFE" w:rsidRPr="0082154C" w:rsidRDefault="009E2EFE" w:rsidP="003C548A">
            <w:pPr>
              <w:rPr>
                <w:ins w:id="6726" w:author="Alexander Thomas Frase" w:date="2012-10-31T17:38:00Z"/>
                <w:rFonts w:ascii="Courier New" w:hAnsi="Courier New" w:cs="Courier New"/>
                <w:sz w:val="22"/>
                <w:rPrChange w:id="6727" w:author="Alexander Thomas Frase" w:date="2012-10-31T17:44:00Z">
                  <w:rPr>
                    <w:ins w:id="6728" w:author="Alexander Thomas Frase" w:date="2012-10-31T17:38:00Z"/>
                  </w:rPr>
                </w:rPrChange>
              </w:rPr>
            </w:pPr>
            <w:ins w:id="6729" w:author="Alexander Thomas Frase" w:date="2012-10-31T17:38:00Z">
              <w:r w:rsidRPr="0082154C">
                <w:rPr>
                  <w:rFonts w:ascii="Courier New" w:hAnsi="Courier New" w:cs="Courier New"/>
                  <w:sz w:val="22"/>
                  <w:rPrChange w:id="6730" w:author="Alexander Thomas Frase" w:date="2012-10-31T17:44:00Z">
                    <w:rPr/>
                  </w:rPrChange>
                </w:rPr>
                <w:t>A</w:t>
              </w:r>
            </w:ins>
          </w:p>
          <w:p w14:paraId="5707129F" w14:textId="77777777" w:rsidR="009E2EFE" w:rsidRPr="0082154C" w:rsidRDefault="009E2EFE" w:rsidP="003C548A">
            <w:pPr>
              <w:rPr>
                <w:ins w:id="6731" w:author="Alexander Thomas Frase" w:date="2012-10-31T17:38:00Z"/>
                <w:rFonts w:ascii="Courier New" w:hAnsi="Courier New" w:cs="Courier New"/>
                <w:sz w:val="22"/>
                <w:rPrChange w:id="6732" w:author="Alexander Thomas Frase" w:date="2012-10-31T17:44:00Z">
                  <w:rPr>
                    <w:ins w:id="6733" w:author="Alexander Thomas Frase" w:date="2012-10-31T17:38:00Z"/>
                  </w:rPr>
                </w:rPrChange>
              </w:rPr>
            </w:pPr>
            <w:ins w:id="6734" w:author="Alexander Thomas Frase" w:date="2012-10-31T17:38:00Z">
              <w:r w:rsidRPr="0082154C">
                <w:rPr>
                  <w:rFonts w:ascii="Courier New" w:hAnsi="Courier New" w:cs="Courier New"/>
                  <w:sz w:val="22"/>
                  <w:rPrChange w:id="6735" w:author="Alexander Thomas Frase" w:date="2012-10-31T17:44:00Z">
                    <w:rPr/>
                  </w:rPrChange>
                </w:rPr>
                <w:t>A</w:t>
              </w:r>
            </w:ins>
          </w:p>
          <w:p w14:paraId="16D68605" w14:textId="77777777" w:rsidR="009E2EFE" w:rsidRPr="0082154C" w:rsidRDefault="009E2EFE" w:rsidP="003C548A">
            <w:pPr>
              <w:rPr>
                <w:ins w:id="6736" w:author="Alexander Thomas Frase" w:date="2012-10-31T17:38:00Z"/>
                <w:rFonts w:ascii="Courier New" w:hAnsi="Courier New" w:cs="Courier New"/>
                <w:sz w:val="22"/>
                <w:rPrChange w:id="6737" w:author="Alexander Thomas Frase" w:date="2012-10-31T17:44:00Z">
                  <w:rPr>
                    <w:ins w:id="6738" w:author="Alexander Thomas Frase" w:date="2012-10-31T17:38:00Z"/>
                  </w:rPr>
                </w:rPrChange>
              </w:rPr>
            </w:pPr>
            <w:ins w:id="6739" w:author="Alexander Thomas Frase" w:date="2012-10-31T17:38:00Z">
              <w:r w:rsidRPr="0082154C">
                <w:rPr>
                  <w:rFonts w:ascii="Courier New" w:hAnsi="Courier New" w:cs="Courier New"/>
                  <w:sz w:val="22"/>
                  <w:rPrChange w:id="6740" w:author="Alexander Thomas Frase" w:date="2012-10-31T17:44:00Z">
                    <w:rPr/>
                  </w:rPrChange>
                </w:rPr>
                <w:t>A</w:t>
              </w:r>
            </w:ins>
          </w:p>
          <w:p w14:paraId="185AB774" w14:textId="77777777" w:rsidR="009E2EFE" w:rsidRPr="0082154C" w:rsidRDefault="009E2EFE" w:rsidP="003C548A">
            <w:pPr>
              <w:rPr>
                <w:ins w:id="6741" w:author="Alexander Thomas Frase" w:date="2012-10-31T17:38:00Z"/>
                <w:rFonts w:ascii="Courier New" w:hAnsi="Courier New" w:cs="Courier New"/>
                <w:sz w:val="22"/>
                <w:rPrChange w:id="6742" w:author="Alexander Thomas Frase" w:date="2012-10-31T17:44:00Z">
                  <w:rPr>
                    <w:ins w:id="6743" w:author="Alexander Thomas Frase" w:date="2012-10-31T17:38:00Z"/>
                  </w:rPr>
                </w:rPrChange>
              </w:rPr>
            </w:pPr>
            <w:ins w:id="6744" w:author="Alexander Thomas Frase" w:date="2012-10-31T17:38:00Z">
              <w:r w:rsidRPr="0082154C">
                <w:rPr>
                  <w:rFonts w:ascii="Courier New" w:hAnsi="Courier New" w:cs="Courier New"/>
                  <w:sz w:val="22"/>
                  <w:rPrChange w:id="6745" w:author="Alexander Thomas Frase" w:date="2012-10-31T17:44:00Z">
                    <w:rPr/>
                  </w:rPrChange>
                </w:rPr>
                <w:t>A</w:t>
              </w:r>
            </w:ins>
          </w:p>
          <w:p w14:paraId="72262D57" w14:textId="77777777" w:rsidR="009E2EFE" w:rsidRPr="0082154C" w:rsidRDefault="009E2EFE" w:rsidP="003C548A">
            <w:pPr>
              <w:rPr>
                <w:ins w:id="6746" w:author="Alexander Thomas Frase" w:date="2012-10-31T17:38:00Z"/>
                <w:rFonts w:ascii="Courier New" w:hAnsi="Courier New" w:cs="Courier New"/>
                <w:sz w:val="22"/>
                <w:rPrChange w:id="6747" w:author="Alexander Thomas Frase" w:date="2012-10-31T17:44:00Z">
                  <w:rPr>
                    <w:ins w:id="6748" w:author="Alexander Thomas Frase" w:date="2012-10-31T17:38:00Z"/>
                  </w:rPr>
                </w:rPrChange>
              </w:rPr>
            </w:pPr>
            <w:ins w:id="6749" w:author="Alexander Thomas Frase" w:date="2012-10-31T17:38:00Z">
              <w:r w:rsidRPr="0082154C">
                <w:rPr>
                  <w:rFonts w:ascii="Courier New" w:hAnsi="Courier New" w:cs="Courier New"/>
                  <w:sz w:val="22"/>
                  <w:rPrChange w:id="6750" w:author="Alexander Thomas Frase" w:date="2012-10-31T17:44:00Z">
                    <w:rPr/>
                  </w:rPrChange>
                </w:rPr>
                <w:t>A</w:t>
              </w:r>
            </w:ins>
          </w:p>
          <w:p w14:paraId="01B1CDF3" w14:textId="77777777" w:rsidR="009E2EFE" w:rsidRPr="0082154C" w:rsidRDefault="009E2EFE" w:rsidP="003C548A">
            <w:pPr>
              <w:rPr>
                <w:ins w:id="6751" w:author="Alexander Thomas Frase" w:date="2012-10-31T17:38:00Z"/>
                <w:rFonts w:ascii="Courier New" w:hAnsi="Courier New" w:cs="Courier New"/>
                <w:sz w:val="22"/>
                <w:rPrChange w:id="6752" w:author="Alexander Thomas Frase" w:date="2012-10-31T17:44:00Z">
                  <w:rPr>
                    <w:ins w:id="6753" w:author="Alexander Thomas Frase" w:date="2012-10-31T17:38:00Z"/>
                  </w:rPr>
                </w:rPrChange>
              </w:rPr>
            </w:pPr>
            <w:ins w:id="6754" w:author="Alexander Thomas Frase" w:date="2012-10-31T17:38:00Z">
              <w:r w:rsidRPr="0082154C">
                <w:rPr>
                  <w:rFonts w:ascii="Courier New" w:hAnsi="Courier New" w:cs="Courier New"/>
                  <w:sz w:val="22"/>
                  <w:rPrChange w:id="6755" w:author="Alexander Thomas Frase" w:date="2012-10-31T17:44:00Z">
                    <w:rPr/>
                  </w:rPrChange>
                </w:rPr>
                <w:t>A</w:t>
              </w:r>
            </w:ins>
          </w:p>
          <w:p w14:paraId="386EFEFA" w14:textId="77777777" w:rsidR="009E2EFE" w:rsidRPr="0082154C" w:rsidRDefault="009E2EFE" w:rsidP="003C548A">
            <w:pPr>
              <w:rPr>
                <w:ins w:id="6756" w:author="Alexander Thomas Frase" w:date="2012-10-31T17:38:00Z"/>
                <w:rFonts w:ascii="Courier New" w:hAnsi="Courier New" w:cs="Courier New"/>
                <w:sz w:val="22"/>
                <w:rPrChange w:id="6757" w:author="Alexander Thomas Frase" w:date="2012-10-31T17:44:00Z">
                  <w:rPr>
                    <w:ins w:id="6758" w:author="Alexander Thomas Frase" w:date="2012-10-31T17:38:00Z"/>
                  </w:rPr>
                </w:rPrChange>
              </w:rPr>
            </w:pPr>
            <w:ins w:id="6759" w:author="Alexander Thomas Frase" w:date="2012-10-31T17:38:00Z">
              <w:r w:rsidRPr="0082154C">
                <w:rPr>
                  <w:rFonts w:ascii="Courier New" w:hAnsi="Courier New" w:cs="Courier New"/>
                  <w:sz w:val="22"/>
                  <w:rPrChange w:id="6760" w:author="Alexander Thomas Frase" w:date="2012-10-31T17:44:00Z">
                    <w:rPr/>
                  </w:rPrChange>
                </w:rPr>
                <w:t>A</w:t>
              </w:r>
            </w:ins>
          </w:p>
          <w:p w14:paraId="490C742C" w14:textId="77777777" w:rsidR="009E2EFE" w:rsidRPr="0082154C" w:rsidRDefault="009E2EFE" w:rsidP="003C548A">
            <w:pPr>
              <w:rPr>
                <w:ins w:id="6761" w:author="Alexander Thomas Frase" w:date="2012-10-31T17:38:00Z"/>
                <w:rFonts w:ascii="Courier New" w:hAnsi="Courier New" w:cs="Courier New"/>
                <w:sz w:val="22"/>
                <w:rPrChange w:id="6762" w:author="Alexander Thomas Frase" w:date="2012-10-31T17:44:00Z">
                  <w:rPr>
                    <w:ins w:id="6763" w:author="Alexander Thomas Frase" w:date="2012-10-31T17:38:00Z"/>
                  </w:rPr>
                </w:rPrChange>
              </w:rPr>
            </w:pPr>
            <w:ins w:id="6764" w:author="Alexander Thomas Frase" w:date="2012-10-31T17:38:00Z">
              <w:r w:rsidRPr="0082154C">
                <w:rPr>
                  <w:rFonts w:ascii="Courier New" w:hAnsi="Courier New" w:cs="Courier New"/>
                  <w:sz w:val="22"/>
                  <w:rPrChange w:id="6765" w:author="Alexander Thomas Frase" w:date="2012-10-31T17:44:00Z">
                    <w:rPr/>
                  </w:rPrChange>
                </w:rPr>
                <w:t>A</w:t>
              </w:r>
            </w:ins>
          </w:p>
          <w:p w14:paraId="35A56B08" w14:textId="77777777" w:rsidR="009E2EFE" w:rsidRPr="0082154C" w:rsidRDefault="009E2EFE" w:rsidP="003C548A">
            <w:pPr>
              <w:rPr>
                <w:ins w:id="6766" w:author="Alexander Thomas Frase" w:date="2012-10-31T17:39:00Z"/>
                <w:rFonts w:ascii="Courier New" w:hAnsi="Courier New" w:cs="Courier New"/>
                <w:sz w:val="22"/>
                <w:rPrChange w:id="6767" w:author="Alexander Thomas Frase" w:date="2012-10-31T17:44:00Z">
                  <w:rPr>
                    <w:ins w:id="6768" w:author="Alexander Thomas Frase" w:date="2012-10-31T17:39:00Z"/>
                  </w:rPr>
                </w:rPrChange>
              </w:rPr>
            </w:pPr>
            <w:ins w:id="6769" w:author="Alexander Thomas Frase" w:date="2012-10-31T17:39:00Z">
              <w:r w:rsidRPr="0082154C">
                <w:rPr>
                  <w:rFonts w:ascii="Courier New" w:hAnsi="Courier New" w:cs="Courier New"/>
                  <w:sz w:val="22"/>
                  <w:rPrChange w:id="6770" w:author="Alexander Thomas Frase" w:date="2012-10-31T17:44:00Z">
                    <w:rPr/>
                  </w:rPrChange>
                </w:rPr>
                <w:t>B</w:t>
              </w:r>
            </w:ins>
          </w:p>
          <w:p w14:paraId="45A7BF68" w14:textId="77777777" w:rsidR="009E2EFE" w:rsidRPr="0082154C" w:rsidRDefault="009E2EFE" w:rsidP="003C548A">
            <w:pPr>
              <w:rPr>
                <w:ins w:id="6771" w:author="Alexander Thomas Frase" w:date="2012-10-31T17:39:00Z"/>
                <w:rFonts w:ascii="Courier New" w:hAnsi="Courier New" w:cs="Courier New"/>
                <w:sz w:val="22"/>
                <w:rPrChange w:id="6772" w:author="Alexander Thomas Frase" w:date="2012-10-31T17:44:00Z">
                  <w:rPr>
                    <w:ins w:id="6773" w:author="Alexander Thomas Frase" w:date="2012-10-31T17:39:00Z"/>
                  </w:rPr>
                </w:rPrChange>
              </w:rPr>
            </w:pPr>
            <w:ins w:id="6774" w:author="Alexander Thomas Frase" w:date="2012-10-31T17:39:00Z">
              <w:r w:rsidRPr="0082154C">
                <w:rPr>
                  <w:rFonts w:ascii="Courier New" w:hAnsi="Courier New" w:cs="Courier New"/>
                  <w:sz w:val="22"/>
                  <w:rPrChange w:id="6775" w:author="Alexander Thomas Frase" w:date="2012-10-31T17:44:00Z">
                    <w:rPr/>
                  </w:rPrChange>
                </w:rPr>
                <w:t>B</w:t>
              </w:r>
            </w:ins>
          </w:p>
          <w:p w14:paraId="7D8E03ED" w14:textId="77777777" w:rsidR="009E2EFE" w:rsidRPr="0082154C" w:rsidRDefault="009E2EFE" w:rsidP="003C548A">
            <w:pPr>
              <w:rPr>
                <w:ins w:id="6776" w:author="Alexander Thomas Frase" w:date="2012-10-31T17:39:00Z"/>
                <w:rFonts w:ascii="Courier New" w:hAnsi="Courier New" w:cs="Courier New"/>
                <w:sz w:val="22"/>
                <w:rPrChange w:id="6777" w:author="Alexander Thomas Frase" w:date="2012-10-31T17:44:00Z">
                  <w:rPr>
                    <w:ins w:id="6778" w:author="Alexander Thomas Frase" w:date="2012-10-31T17:39:00Z"/>
                  </w:rPr>
                </w:rPrChange>
              </w:rPr>
            </w:pPr>
            <w:ins w:id="6779" w:author="Alexander Thomas Frase" w:date="2012-10-31T17:39:00Z">
              <w:r w:rsidRPr="0082154C">
                <w:rPr>
                  <w:rFonts w:ascii="Courier New" w:hAnsi="Courier New" w:cs="Courier New"/>
                  <w:sz w:val="22"/>
                  <w:rPrChange w:id="6780" w:author="Alexander Thomas Frase" w:date="2012-10-31T17:44:00Z">
                    <w:rPr/>
                  </w:rPrChange>
                </w:rPr>
                <w:t>B</w:t>
              </w:r>
            </w:ins>
          </w:p>
          <w:p w14:paraId="7D0C831A" w14:textId="77777777" w:rsidR="009E2EFE" w:rsidRPr="0082154C" w:rsidRDefault="009E2EFE" w:rsidP="003C548A">
            <w:pPr>
              <w:rPr>
                <w:ins w:id="6781" w:author="Alexander Thomas Frase" w:date="2012-10-31T17:39:00Z"/>
                <w:rFonts w:ascii="Courier New" w:hAnsi="Courier New" w:cs="Courier New"/>
                <w:sz w:val="22"/>
                <w:rPrChange w:id="6782" w:author="Alexander Thomas Frase" w:date="2012-10-31T17:44:00Z">
                  <w:rPr>
                    <w:ins w:id="6783" w:author="Alexander Thomas Frase" w:date="2012-10-31T17:39:00Z"/>
                  </w:rPr>
                </w:rPrChange>
              </w:rPr>
            </w:pPr>
            <w:ins w:id="6784" w:author="Alexander Thomas Frase" w:date="2012-10-31T17:39:00Z">
              <w:r w:rsidRPr="0082154C">
                <w:rPr>
                  <w:rFonts w:ascii="Courier New" w:hAnsi="Courier New" w:cs="Courier New"/>
                  <w:sz w:val="22"/>
                  <w:rPrChange w:id="6785" w:author="Alexander Thomas Frase" w:date="2012-10-31T17:44:00Z">
                    <w:rPr/>
                  </w:rPrChange>
                </w:rPr>
                <w:t>B</w:t>
              </w:r>
            </w:ins>
          </w:p>
          <w:p w14:paraId="54DA1FF5" w14:textId="77777777" w:rsidR="009E2EFE" w:rsidRPr="0082154C" w:rsidRDefault="009E2EFE" w:rsidP="003C548A">
            <w:pPr>
              <w:rPr>
                <w:ins w:id="6786" w:author="Alexander Thomas Frase" w:date="2012-10-31T17:39:00Z"/>
                <w:rFonts w:ascii="Courier New" w:hAnsi="Courier New" w:cs="Courier New"/>
                <w:sz w:val="22"/>
                <w:rPrChange w:id="6787" w:author="Alexander Thomas Frase" w:date="2012-10-31T17:44:00Z">
                  <w:rPr>
                    <w:ins w:id="6788" w:author="Alexander Thomas Frase" w:date="2012-10-31T17:39:00Z"/>
                  </w:rPr>
                </w:rPrChange>
              </w:rPr>
            </w:pPr>
            <w:ins w:id="6789" w:author="Alexander Thomas Frase" w:date="2012-10-31T17:39:00Z">
              <w:r w:rsidRPr="0082154C">
                <w:rPr>
                  <w:rFonts w:ascii="Courier New" w:hAnsi="Courier New" w:cs="Courier New"/>
                  <w:sz w:val="22"/>
                  <w:rPrChange w:id="6790" w:author="Alexander Thomas Frase" w:date="2012-10-31T17:44:00Z">
                    <w:rPr/>
                  </w:rPrChange>
                </w:rPr>
                <w:t>B</w:t>
              </w:r>
            </w:ins>
          </w:p>
          <w:p w14:paraId="7219AD2D" w14:textId="77777777" w:rsidR="009E2EFE" w:rsidRPr="0082154C" w:rsidRDefault="009E2EFE" w:rsidP="003C548A">
            <w:pPr>
              <w:rPr>
                <w:ins w:id="6791" w:author="Alexander Thomas Frase" w:date="2012-10-31T17:39:00Z"/>
                <w:rFonts w:ascii="Courier New" w:hAnsi="Courier New" w:cs="Courier New"/>
                <w:sz w:val="22"/>
                <w:rPrChange w:id="6792" w:author="Alexander Thomas Frase" w:date="2012-10-31T17:44:00Z">
                  <w:rPr>
                    <w:ins w:id="6793" w:author="Alexander Thomas Frase" w:date="2012-10-31T17:39:00Z"/>
                  </w:rPr>
                </w:rPrChange>
              </w:rPr>
            </w:pPr>
            <w:ins w:id="6794" w:author="Alexander Thomas Frase" w:date="2012-10-31T17:39:00Z">
              <w:r w:rsidRPr="0082154C">
                <w:rPr>
                  <w:rFonts w:ascii="Courier New" w:hAnsi="Courier New" w:cs="Courier New"/>
                  <w:sz w:val="22"/>
                  <w:rPrChange w:id="6795" w:author="Alexander Thomas Frase" w:date="2012-10-31T17:44:00Z">
                    <w:rPr/>
                  </w:rPrChange>
                </w:rPr>
                <w:t>B</w:t>
              </w:r>
            </w:ins>
          </w:p>
          <w:p w14:paraId="462D4695" w14:textId="77777777" w:rsidR="009E2EFE" w:rsidRPr="0082154C" w:rsidRDefault="009E2EFE" w:rsidP="003C548A">
            <w:pPr>
              <w:rPr>
                <w:ins w:id="6796" w:author="Alexander Thomas Frase" w:date="2012-10-31T17:39:00Z"/>
                <w:rFonts w:ascii="Courier New" w:hAnsi="Courier New" w:cs="Courier New"/>
                <w:sz w:val="22"/>
                <w:rPrChange w:id="6797" w:author="Alexander Thomas Frase" w:date="2012-10-31T17:44:00Z">
                  <w:rPr>
                    <w:ins w:id="6798" w:author="Alexander Thomas Frase" w:date="2012-10-31T17:39:00Z"/>
                  </w:rPr>
                </w:rPrChange>
              </w:rPr>
            </w:pPr>
            <w:ins w:id="6799" w:author="Alexander Thomas Frase" w:date="2012-10-31T17:39:00Z">
              <w:r w:rsidRPr="0082154C">
                <w:rPr>
                  <w:rFonts w:ascii="Courier New" w:hAnsi="Courier New" w:cs="Courier New"/>
                  <w:sz w:val="22"/>
                  <w:rPrChange w:id="6800" w:author="Alexander Thomas Frase" w:date="2012-10-31T17:44:00Z">
                    <w:rPr/>
                  </w:rPrChange>
                </w:rPr>
                <w:t>B</w:t>
              </w:r>
            </w:ins>
          </w:p>
          <w:p w14:paraId="0241B258" w14:textId="77777777" w:rsidR="009E2EFE" w:rsidRPr="0082154C" w:rsidRDefault="009E2EFE" w:rsidP="003C548A">
            <w:pPr>
              <w:rPr>
                <w:ins w:id="6801" w:author="Alexander Thomas Frase" w:date="2012-10-31T17:39:00Z"/>
                <w:rFonts w:ascii="Courier New" w:hAnsi="Courier New" w:cs="Courier New"/>
                <w:sz w:val="22"/>
                <w:rPrChange w:id="6802" w:author="Alexander Thomas Frase" w:date="2012-10-31T17:44:00Z">
                  <w:rPr>
                    <w:ins w:id="6803" w:author="Alexander Thomas Frase" w:date="2012-10-31T17:39:00Z"/>
                  </w:rPr>
                </w:rPrChange>
              </w:rPr>
            </w:pPr>
            <w:ins w:id="6804" w:author="Alexander Thomas Frase" w:date="2012-10-31T17:39:00Z">
              <w:r w:rsidRPr="0082154C">
                <w:rPr>
                  <w:rFonts w:ascii="Courier New" w:hAnsi="Courier New" w:cs="Courier New"/>
                  <w:sz w:val="22"/>
                  <w:rPrChange w:id="6805" w:author="Alexander Thomas Frase" w:date="2012-10-31T17:44:00Z">
                    <w:rPr/>
                  </w:rPrChange>
                </w:rPr>
                <w:t>B</w:t>
              </w:r>
            </w:ins>
          </w:p>
          <w:p w14:paraId="226971B2" w14:textId="77777777" w:rsidR="009E2EFE" w:rsidRPr="0082154C" w:rsidRDefault="009E2EFE" w:rsidP="003C548A">
            <w:pPr>
              <w:rPr>
                <w:ins w:id="6806" w:author="Alexander Thomas Frase" w:date="2012-10-31T17:39:00Z"/>
                <w:rFonts w:ascii="Courier New" w:hAnsi="Courier New" w:cs="Courier New"/>
                <w:sz w:val="22"/>
                <w:rPrChange w:id="6807" w:author="Alexander Thomas Frase" w:date="2012-10-31T17:44:00Z">
                  <w:rPr>
                    <w:ins w:id="6808" w:author="Alexander Thomas Frase" w:date="2012-10-31T17:39:00Z"/>
                  </w:rPr>
                </w:rPrChange>
              </w:rPr>
            </w:pPr>
            <w:ins w:id="6809" w:author="Alexander Thomas Frase" w:date="2012-10-31T17:39:00Z">
              <w:r w:rsidRPr="0082154C">
                <w:rPr>
                  <w:rFonts w:ascii="Courier New" w:hAnsi="Courier New" w:cs="Courier New"/>
                  <w:sz w:val="22"/>
                  <w:rPrChange w:id="6810" w:author="Alexander Thomas Frase" w:date="2012-10-31T17:44:00Z">
                    <w:rPr/>
                  </w:rPrChange>
                </w:rPr>
                <w:t>B</w:t>
              </w:r>
            </w:ins>
          </w:p>
          <w:p w14:paraId="5C1C1853" w14:textId="77777777" w:rsidR="009E2EFE" w:rsidRPr="0082154C" w:rsidRDefault="009E2EFE" w:rsidP="003C548A">
            <w:pPr>
              <w:rPr>
                <w:ins w:id="6811" w:author="Alexander Thomas Frase" w:date="2012-10-31T17:39:00Z"/>
                <w:rFonts w:ascii="Courier New" w:hAnsi="Courier New" w:cs="Courier New"/>
                <w:sz w:val="22"/>
                <w:rPrChange w:id="6812" w:author="Alexander Thomas Frase" w:date="2012-10-31T17:44:00Z">
                  <w:rPr>
                    <w:ins w:id="6813" w:author="Alexander Thomas Frase" w:date="2012-10-31T17:39:00Z"/>
                  </w:rPr>
                </w:rPrChange>
              </w:rPr>
            </w:pPr>
            <w:ins w:id="6814" w:author="Alexander Thomas Frase" w:date="2012-10-31T17:39:00Z">
              <w:r w:rsidRPr="0082154C">
                <w:rPr>
                  <w:rFonts w:ascii="Courier New" w:hAnsi="Courier New" w:cs="Courier New"/>
                  <w:sz w:val="22"/>
                  <w:rPrChange w:id="6815" w:author="Alexander Thomas Frase" w:date="2012-10-31T17:44:00Z">
                    <w:rPr/>
                  </w:rPrChange>
                </w:rPr>
                <w:t>C</w:t>
              </w:r>
            </w:ins>
          </w:p>
          <w:p w14:paraId="11495913" w14:textId="77777777" w:rsidR="009E2EFE" w:rsidRPr="0082154C" w:rsidRDefault="009E2EFE" w:rsidP="003C548A">
            <w:pPr>
              <w:rPr>
                <w:ins w:id="6816" w:author="Alexander Thomas Frase" w:date="2012-10-31T17:39:00Z"/>
                <w:rFonts w:ascii="Courier New" w:hAnsi="Courier New" w:cs="Courier New"/>
                <w:sz w:val="22"/>
                <w:rPrChange w:id="6817" w:author="Alexander Thomas Frase" w:date="2012-10-31T17:44:00Z">
                  <w:rPr>
                    <w:ins w:id="6818" w:author="Alexander Thomas Frase" w:date="2012-10-31T17:39:00Z"/>
                  </w:rPr>
                </w:rPrChange>
              </w:rPr>
            </w:pPr>
            <w:ins w:id="6819" w:author="Alexander Thomas Frase" w:date="2012-10-31T17:39:00Z">
              <w:r w:rsidRPr="0082154C">
                <w:rPr>
                  <w:rFonts w:ascii="Courier New" w:hAnsi="Courier New" w:cs="Courier New"/>
                  <w:sz w:val="22"/>
                  <w:rPrChange w:id="6820" w:author="Alexander Thomas Frase" w:date="2012-10-31T17:44:00Z">
                    <w:rPr/>
                  </w:rPrChange>
                </w:rPr>
                <w:t>C</w:t>
              </w:r>
            </w:ins>
          </w:p>
          <w:p w14:paraId="5535A565" w14:textId="77777777" w:rsidR="009E2EFE" w:rsidRPr="0082154C" w:rsidRDefault="009E2EFE" w:rsidP="003C548A">
            <w:pPr>
              <w:rPr>
                <w:ins w:id="6821" w:author="Alexander Thomas Frase" w:date="2012-10-31T17:39:00Z"/>
                <w:rFonts w:ascii="Courier New" w:hAnsi="Courier New" w:cs="Courier New"/>
                <w:sz w:val="22"/>
                <w:rPrChange w:id="6822" w:author="Alexander Thomas Frase" w:date="2012-10-31T17:44:00Z">
                  <w:rPr>
                    <w:ins w:id="6823" w:author="Alexander Thomas Frase" w:date="2012-10-31T17:39:00Z"/>
                  </w:rPr>
                </w:rPrChange>
              </w:rPr>
            </w:pPr>
            <w:ins w:id="6824" w:author="Alexander Thomas Frase" w:date="2012-10-31T17:39:00Z">
              <w:r w:rsidRPr="0082154C">
                <w:rPr>
                  <w:rFonts w:ascii="Courier New" w:hAnsi="Courier New" w:cs="Courier New"/>
                  <w:sz w:val="22"/>
                  <w:rPrChange w:id="6825" w:author="Alexander Thomas Frase" w:date="2012-10-31T17:44:00Z">
                    <w:rPr/>
                  </w:rPrChange>
                </w:rPr>
                <w:t>C</w:t>
              </w:r>
            </w:ins>
          </w:p>
          <w:p w14:paraId="797393DB" w14:textId="77777777" w:rsidR="009E2EFE" w:rsidRPr="0082154C" w:rsidRDefault="009E2EFE" w:rsidP="003C548A">
            <w:pPr>
              <w:rPr>
                <w:ins w:id="6826" w:author="Alexander Thomas Frase" w:date="2012-10-31T17:39:00Z"/>
                <w:rFonts w:ascii="Courier New" w:hAnsi="Courier New" w:cs="Courier New"/>
                <w:sz w:val="22"/>
                <w:rPrChange w:id="6827" w:author="Alexander Thomas Frase" w:date="2012-10-31T17:44:00Z">
                  <w:rPr>
                    <w:ins w:id="6828" w:author="Alexander Thomas Frase" w:date="2012-10-31T17:39:00Z"/>
                  </w:rPr>
                </w:rPrChange>
              </w:rPr>
            </w:pPr>
            <w:ins w:id="6829" w:author="Alexander Thomas Frase" w:date="2012-10-31T17:39:00Z">
              <w:r w:rsidRPr="0082154C">
                <w:rPr>
                  <w:rFonts w:ascii="Courier New" w:hAnsi="Courier New" w:cs="Courier New"/>
                  <w:sz w:val="22"/>
                  <w:rPrChange w:id="6830" w:author="Alexander Thomas Frase" w:date="2012-10-31T17:44:00Z">
                    <w:rPr/>
                  </w:rPrChange>
                </w:rPr>
                <w:t>C</w:t>
              </w:r>
            </w:ins>
          </w:p>
          <w:p w14:paraId="40FACBE6" w14:textId="77777777" w:rsidR="009E2EFE" w:rsidRPr="0082154C" w:rsidRDefault="009E2EFE" w:rsidP="003C548A">
            <w:pPr>
              <w:rPr>
                <w:ins w:id="6831" w:author="Alexander Thomas Frase" w:date="2012-10-31T17:39:00Z"/>
                <w:rFonts w:ascii="Courier New" w:hAnsi="Courier New" w:cs="Courier New"/>
                <w:sz w:val="22"/>
                <w:rPrChange w:id="6832" w:author="Alexander Thomas Frase" w:date="2012-10-31T17:44:00Z">
                  <w:rPr>
                    <w:ins w:id="6833" w:author="Alexander Thomas Frase" w:date="2012-10-31T17:39:00Z"/>
                  </w:rPr>
                </w:rPrChange>
              </w:rPr>
            </w:pPr>
            <w:ins w:id="6834" w:author="Alexander Thomas Frase" w:date="2012-10-31T17:39:00Z">
              <w:r w:rsidRPr="0082154C">
                <w:rPr>
                  <w:rFonts w:ascii="Courier New" w:hAnsi="Courier New" w:cs="Courier New"/>
                  <w:sz w:val="22"/>
                  <w:rPrChange w:id="6835" w:author="Alexander Thomas Frase" w:date="2012-10-31T17:44:00Z">
                    <w:rPr/>
                  </w:rPrChange>
                </w:rPr>
                <w:t>C</w:t>
              </w:r>
            </w:ins>
          </w:p>
          <w:p w14:paraId="41F7838D" w14:textId="77777777" w:rsidR="009E2EFE" w:rsidRPr="0082154C" w:rsidRDefault="009E2EFE" w:rsidP="003C548A">
            <w:pPr>
              <w:rPr>
                <w:ins w:id="6836" w:author="Alexander Thomas Frase" w:date="2012-10-31T17:39:00Z"/>
                <w:rFonts w:ascii="Courier New" w:hAnsi="Courier New" w:cs="Courier New"/>
                <w:sz w:val="22"/>
                <w:rPrChange w:id="6837" w:author="Alexander Thomas Frase" w:date="2012-10-31T17:44:00Z">
                  <w:rPr>
                    <w:ins w:id="6838" w:author="Alexander Thomas Frase" w:date="2012-10-31T17:39:00Z"/>
                  </w:rPr>
                </w:rPrChange>
              </w:rPr>
            </w:pPr>
            <w:ins w:id="6839" w:author="Alexander Thomas Frase" w:date="2012-10-31T17:39:00Z">
              <w:r w:rsidRPr="0082154C">
                <w:rPr>
                  <w:rFonts w:ascii="Courier New" w:hAnsi="Courier New" w:cs="Courier New"/>
                  <w:sz w:val="22"/>
                  <w:rPrChange w:id="6840" w:author="Alexander Thomas Frase" w:date="2012-10-31T17:44:00Z">
                    <w:rPr/>
                  </w:rPrChange>
                </w:rPr>
                <w:t>C</w:t>
              </w:r>
            </w:ins>
          </w:p>
          <w:p w14:paraId="5866CBB1" w14:textId="77777777" w:rsidR="009E2EFE" w:rsidRPr="0082154C" w:rsidRDefault="009E2EFE" w:rsidP="003C548A">
            <w:pPr>
              <w:rPr>
                <w:ins w:id="6841" w:author="Alexander Thomas Frase" w:date="2012-10-31T17:39:00Z"/>
                <w:rFonts w:ascii="Courier New" w:hAnsi="Courier New" w:cs="Courier New"/>
                <w:sz w:val="22"/>
                <w:rPrChange w:id="6842" w:author="Alexander Thomas Frase" w:date="2012-10-31T17:44:00Z">
                  <w:rPr>
                    <w:ins w:id="6843" w:author="Alexander Thomas Frase" w:date="2012-10-31T17:39:00Z"/>
                  </w:rPr>
                </w:rPrChange>
              </w:rPr>
            </w:pPr>
            <w:ins w:id="6844" w:author="Alexander Thomas Frase" w:date="2012-10-31T17:39:00Z">
              <w:r w:rsidRPr="0082154C">
                <w:rPr>
                  <w:rFonts w:ascii="Courier New" w:hAnsi="Courier New" w:cs="Courier New"/>
                  <w:sz w:val="22"/>
                  <w:rPrChange w:id="6845" w:author="Alexander Thomas Frase" w:date="2012-10-31T17:44:00Z">
                    <w:rPr/>
                  </w:rPrChange>
                </w:rPr>
                <w:t>D</w:t>
              </w:r>
            </w:ins>
          </w:p>
          <w:p w14:paraId="2BF47EC0" w14:textId="77777777" w:rsidR="009E2EFE" w:rsidRPr="0082154C" w:rsidRDefault="009E2EFE" w:rsidP="003C548A">
            <w:pPr>
              <w:rPr>
                <w:ins w:id="6846" w:author="Alexander Thomas Frase" w:date="2012-10-31T17:39:00Z"/>
                <w:rFonts w:ascii="Courier New" w:hAnsi="Courier New" w:cs="Courier New"/>
                <w:sz w:val="22"/>
                <w:rPrChange w:id="6847" w:author="Alexander Thomas Frase" w:date="2012-10-31T17:44:00Z">
                  <w:rPr>
                    <w:ins w:id="6848" w:author="Alexander Thomas Frase" w:date="2012-10-31T17:39:00Z"/>
                  </w:rPr>
                </w:rPrChange>
              </w:rPr>
            </w:pPr>
            <w:ins w:id="6849" w:author="Alexander Thomas Frase" w:date="2012-10-31T17:39:00Z">
              <w:r w:rsidRPr="0082154C">
                <w:rPr>
                  <w:rFonts w:ascii="Courier New" w:hAnsi="Courier New" w:cs="Courier New"/>
                  <w:sz w:val="22"/>
                  <w:rPrChange w:id="6850" w:author="Alexander Thomas Frase" w:date="2012-10-31T17:44:00Z">
                    <w:rPr/>
                  </w:rPrChange>
                </w:rPr>
                <w:t>D</w:t>
              </w:r>
            </w:ins>
          </w:p>
          <w:p w14:paraId="58A8890C" w14:textId="77777777" w:rsidR="009E2EFE" w:rsidRPr="0082154C" w:rsidRDefault="009E2EFE" w:rsidP="003C548A">
            <w:pPr>
              <w:rPr>
                <w:ins w:id="6851" w:author="Alexander Thomas Frase" w:date="2012-10-31T17:39:00Z"/>
                <w:rFonts w:ascii="Courier New" w:hAnsi="Courier New" w:cs="Courier New"/>
                <w:sz w:val="22"/>
                <w:rPrChange w:id="6852" w:author="Alexander Thomas Frase" w:date="2012-10-31T17:44:00Z">
                  <w:rPr>
                    <w:ins w:id="6853" w:author="Alexander Thomas Frase" w:date="2012-10-31T17:39:00Z"/>
                  </w:rPr>
                </w:rPrChange>
              </w:rPr>
            </w:pPr>
            <w:ins w:id="6854" w:author="Alexander Thomas Frase" w:date="2012-10-31T17:39:00Z">
              <w:r w:rsidRPr="0082154C">
                <w:rPr>
                  <w:rFonts w:ascii="Courier New" w:hAnsi="Courier New" w:cs="Courier New"/>
                  <w:sz w:val="22"/>
                  <w:rPrChange w:id="6855" w:author="Alexander Thomas Frase" w:date="2012-10-31T17:44:00Z">
                    <w:rPr/>
                  </w:rPrChange>
                </w:rPr>
                <w:t>E</w:t>
              </w:r>
            </w:ins>
          </w:p>
          <w:p w14:paraId="3A4ACAE5" w14:textId="677EC166" w:rsidR="009E2EFE" w:rsidRPr="0082154C" w:rsidRDefault="009E2EFE" w:rsidP="003C548A">
            <w:pPr>
              <w:rPr>
                <w:ins w:id="6856" w:author="Alexander Thomas Frase" w:date="2012-10-31T17:38:00Z"/>
                <w:rFonts w:ascii="Courier New" w:hAnsi="Courier New" w:cs="Courier New"/>
                <w:sz w:val="22"/>
                <w:rPrChange w:id="6857" w:author="Alexander Thomas Frase" w:date="2012-10-31T17:44:00Z">
                  <w:rPr>
                    <w:ins w:id="6858" w:author="Alexander Thomas Frase" w:date="2012-10-31T17:38:00Z"/>
                  </w:rPr>
                </w:rPrChange>
              </w:rPr>
            </w:pPr>
            <w:ins w:id="6859" w:author="Alexander Thomas Frase" w:date="2012-10-31T17:39:00Z">
              <w:r w:rsidRPr="0082154C">
                <w:rPr>
                  <w:rFonts w:ascii="Courier New" w:hAnsi="Courier New" w:cs="Courier New"/>
                  <w:sz w:val="22"/>
                  <w:rPrChange w:id="6860" w:author="Alexander Thomas Frase" w:date="2012-10-31T17:44:00Z">
                    <w:rPr/>
                  </w:rPrChange>
                </w:rPr>
                <w:t>E</w:t>
              </w:r>
            </w:ins>
          </w:p>
        </w:tc>
        <w:tc>
          <w:tcPr>
            <w:tcW w:w="877" w:type="dxa"/>
          </w:tcPr>
          <w:p w14:paraId="62E88113" w14:textId="40BB4B06" w:rsidR="009E2EFE" w:rsidRPr="0082154C" w:rsidRDefault="009E2EFE" w:rsidP="003C548A">
            <w:pPr>
              <w:rPr>
                <w:ins w:id="6861" w:author="Alexander Thomas Frase" w:date="2012-10-31T17:39:00Z"/>
                <w:rFonts w:ascii="Courier New" w:hAnsi="Courier New" w:cs="Courier New"/>
                <w:sz w:val="22"/>
                <w:rPrChange w:id="6862" w:author="Alexander Thomas Frase" w:date="2012-10-31T17:44:00Z">
                  <w:rPr>
                    <w:ins w:id="6863" w:author="Alexander Thomas Frase" w:date="2012-10-31T17:39:00Z"/>
                  </w:rPr>
                </w:rPrChange>
              </w:rPr>
            </w:pPr>
            <w:proofErr w:type="spellStart"/>
            <w:ins w:id="6864" w:author="Alexander Thomas Frase" w:date="2012-10-31T17:39:00Z">
              <w:r w:rsidRPr="0082154C">
                <w:rPr>
                  <w:rFonts w:ascii="Courier New" w:hAnsi="Courier New" w:cs="Courier New"/>
                  <w:sz w:val="22"/>
                  <w:rPrChange w:id="6865" w:author="Alexander Thomas Frase" w:date="2012-10-31T17:44:00Z">
                    <w:rPr/>
                  </w:rPrChange>
                </w:rPr>
                <w:t>snp</w:t>
              </w:r>
              <w:proofErr w:type="spellEnd"/>
            </w:ins>
          </w:p>
          <w:p w14:paraId="745A5D56" w14:textId="77777777" w:rsidR="009E2EFE" w:rsidRPr="0082154C" w:rsidRDefault="009E2EFE" w:rsidP="003C548A">
            <w:pPr>
              <w:rPr>
                <w:ins w:id="6866" w:author="Alexander Thomas Frase" w:date="2012-10-31T17:39:00Z"/>
                <w:rFonts w:ascii="Courier New" w:hAnsi="Courier New" w:cs="Courier New"/>
                <w:sz w:val="22"/>
                <w:rPrChange w:id="6867" w:author="Alexander Thomas Frase" w:date="2012-10-31T17:44:00Z">
                  <w:rPr>
                    <w:ins w:id="6868" w:author="Alexander Thomas Frase" w:date="2012-10-31T17:39:00Z"/>
                  </w:rPr>
                </w:rPrChange>
              </w:rPr>
            </w:pPr>
            <w:ins w:id="6869" w:author="Alexander Thomas Frase" w:date="2012-10-31T17:39:00Z">
              <w:r w:rsidRPr="0082154C">
                <w:rPr>
                  <w:rFonts w:ascii="Courier New" w:hAnsi="Courier New" w:cs="Courier New"/>
                  <w:sz w:val="22"/>
                  <w:rPrChange w:id="6870" w:author="Alexander Thomas Frase" w:date="2012-10-31T17:44:00Z">
                    <w:rPr/>
                  </w:rPrChange>
                </w:rPr>
                <w:t>rs11</w:t>
              </w:r>
            </w:ins>
          </w:p>
          <w:p w14:paraId="3F622F50" w14:textId="77777777" w:rsidR="009E2EFE" w:rsidRPr="0082154C" w:rsidRDefault="009E2EFE" w:rsidP="003C548A">
            <w:pPr>
              <w:rPr>
                <w:ins w:id="6871" w:author="Alexander Thomas Frase" w:date="2012-10-31T17:39:00Z"/>
                <w:rFonts w:ascii="Courier New" w:hAnsi="Courier New" w:cs="Courier New"/>
                <w:sz w:val="22"/>
                <w:rPrChange w:id="6872" w:author="Alexander Thomas Frase" w:date="2012-10-31T17:44:00Z">
                  <w:rPr>
                    <w:ins w:id="6873" w:author="Alexander Thomas Frase" w:date="2012-10-31T17:39:00Z"/>
                  </w:rPr>
                </w:rPrChange>
              </w:rPr>
            </w:pPr>
            <w:ins w:id="6874" w:author="Alexander Thomas Frase" w:date="2012-10-31T17:39:00Z">
              <w:r w:rsidRPr="0082154C">
                <w:rPr>
                  <w:rFonts w:ascii="Courier New" w:hAnsi="Courier New" w:cs="Courier New"/>
                  <w:sz w:val="22"/>
                  <w:rPrChange w:id="6875" w:author="Alexander Thomas Frase" w:date="2012-10-31T17:44:00Z">
                    <w:rPr/>
                  </w:rPrChange>
                </w:rPr>
                <w:t>rs11</w:t>
              </w:r>
            </w:ins>
          </w:p>
          <w:p w14:paraId="155722FB" w14:textId="77777777" w:rsidR="009E2EFE" w:rsidRPr="0082154C" w:rsidRDefault="009E2EFE" w:rsidP="003C548A">
            <w:pPr>
              <w:rPr>
                <w:ins w:id="6876" w:author="Alexander Thomas Frase" w:date="2012-10-31T17:39:00Z"/>
                <w:rFonts w:ascii="Courier New" w:hAnsi="Courier New" w:cs="Courier New"/>
                <w:sz w:val="22"/>
                <w:rPrChange w:id="6877" w:author="Alexander Thomas Frase" w:date="2012-10-31T17:44:00Z">
                  <w:rPr>
                    <w:ins w:id="6878" w:author="Alexander Thomas Frase" w:date="2012-10-31T17:39:00Z"/>
                  </w:rPr>
                </w:rPrChange>
              </w:rPr>
            </w:pPr>
            <w:ins w:id="6879" w:author="Alexander Thomas Frase" w:date="2012-10-31T17:39:00Z">
              <w:r w:rsidRPr="0082154C">
                <w:rPr>
                  <w:rFonts w:ascii="Courier New" w:hAnsi="Courier New" w:cs="Courier New"/>
                  <w:sz w:val="22"/>
                  <w:rPrChange w:id="6880" w:author="Alexander Thomas Frase" w:date="2012-10-31T17:44:00Z">
                    <w:rPr/>
                  </w:rPrChange>
                </w:rPr>
                <w:t>rs11</w:t>
              </w:r>
            </w:ins>
          </w:p>
          <w:p w14:paraId="6821BF77" w14:textId="77777777" w:rsidR="009E2EFE" w:rsidRPr="0082154C" w:rsidRDefault="009E2EFE" w:rsidP="003C548A">
            <w:pPr>
              <w:rPr>
                <w:ins w:id="6881" w:author="Alexander Thomas Frase" w:date="2012-10-31T17:39:00Z"/>
                <w:rFonts w:ascii="Courier New" w:hAnsi="Courier New" w:cs="Courier New"/>
                <w:sz w:val="22"/>
                <w:rPrChange w:id="6882" w:author="Alexander Thomas Frase" w:date="2012-10-31T17:44:00Z">
                  <w:rPr>
                    <w:ins w:id="6883" w:author="Alexander Thomas Frase" w:date="2012-10-31T17:39:00Z"/>
                  </w:rPr>
                </w:rPrChange>
              </w:rPr>
            </w:pPr>
            <w:ins w:id="6884" w:author="Alexander Thomas Frase" w:date="2012-10-31T17:39:00Z">
              <w:r w:rsidRPr="0082154C">
                <w:rPr>
                  <w:rFonts w:ascii="Courier New" w:hAnsi="Courier New" w:cs="Courier New"/>
                  <w:sz w:val="22"/>
                  <w:rPrChange w:id="6885" w:author="Alexander Thomas Frase" w:date="2012-10-31T17:44:00Z">
                    <w:rPr/>
                  </w:rPrChange>
                </w:rPr>
                <w:t>rs11</w:t>
              </w:r>
            </w:ins>
          </w:p>
          <w:p w14:paraId="435B0B82" w14:textId="77777777" w:rsidR="009E2EFE" w:rsidRPr="0082154C" w:rsidRDefault="009E2EFE" w:rsidP="003C548A">
            <w:pPr>
              <w:rPr>
                <w:ins w:id="6886" w:author="Alexander Thomas Frase" w:date="2012-10-31T17:39:00Z"/>
                <w:rFonts w:ascii="Courier New" w:hAnsi="Courier New" w:cs="Courier New"/>
                <w:sz w:val="22"/>
                <w:rPrChange w:id="6887" w:author="Alexander Thomas Frase" w:date="2012-10-31T17:44:00Z">
                  <w:rPr>
                    <w:ins w:id="6888" w:author="Alexander Thomas Frase" w:date="2012-10-31T17:39:00Z"/>
                  </w:rPr>
                </w:rPrChange>
              </w:rPr>
            </w:pPr>
            <w:ins w:id="6889" w:author="Alexander Thomas Frase" w:date="2012-10-31T17:39:00Z">
              <w:r w:rsidRPr="0082154C">
                <w:rPr>
                  <w:rFonts w:ascii="Courier New" w:hAnsi="Courier New" w:cs="Courier New"/>
                  <w:sz w:val="22"/>
                  <w:rPrChange w:id="6890" w:author="Alexander Thomas Frase" w:date="2012-10-31T17:44:00Z">
                    <w:rPr/>
                  </w:rPrChange>
                </w:rPr>
                <w:t>rs11</w:t>
              </w:r>
            </w:ins>
          </w:p>
          <w:p w14:paraId="7F2866AC" w14:textId="77777777" w:rsidR="009E2EFE" w:rsidRPr="0082154C" w:rsidRDefault="009E2EFE" w:rsidP="003C548A">
            <w:pPr>
              <w:rPr>
                <w:ins w:id="6891" w:author="Alexander Thomas Frase" w:date="2012-10-31T17:39:00Z"/>
                <w:rFonts w:ascii="Courier New" w:hAnsi="Courier New" w:cs="Courier New"/>
                <w:sz w:val="22"/>
                <w:rPrChange w:id="6892" w:author="Alexander Thomas Frase" w:date="2012-10-31T17:44:00Z">
                  <w:rPr>
                    <w:ins w:id="6893" w:author="Alexander Thomas Frase" w:date="2012-10-31T17:39:00Z"/>
                  </w:rPr>
                </w:rPrChange>
              </w:rPr>
            </w:pPr>
            <w:ins w:id="6894" w:author="Alexander Thomas Frase" w:date="2012-10-31T17:39:00Z">
              <w:r w:rsidRPr="0082154C">
                <w:rPr>
                  <w:rFonts w:ascii="Courier New" w:hAnsi="Courier New" w:cs="Courier New"/>
                  <w:sz w:val="22"/>
                  <w:rPrChange w:id="6895" w:author="Alexander Thomas Frase" w:date="2012-10-31T17:44:00Z">
                    <w:rPr/>
                  </w:rPrChange>
                </w:rPr>
                <w:t>rs12</w:t>
              </w:r>
            </w:ins>
          </w:p>
          <w:p w14:paraId="66C077AB" w14:textId="77777777" w:rsidR="009E2EFE" w:rsidRPr="0082154C" w:rsidRDefault="009E2EFE" w:rsidP="003C548A">
            <w:pPr>
              <w:rPr>
                <w:ins w:id="6896" w:author="Alexander Thomas Frase" w:date="2012-10-31T17:39:00Z"/>
                <w:rFonts w:ascii="Courier New" w:hAnsi="Courier New" w:cs="Courier New"/>
                <w:sz w:val="22"/>
                <w:rPrChange w:id="6897" w:author="Alexander Thomas Frase" w:date="2012-10-31T17:44:00Z">
                  <w:rPr>
                    <w:ins w:id="6898" w:author="Alexander Thomas Frase" w:date="2012-10-31T17:39:00Z"/>
                  </w:rPr>
                </w:rPrChange>
              </w:rPr>
            </w:pPr>
            <w:ins w:id="6899" w:author="Alexander Thomas Frase" w:date="2012-10-31T17:39:00Z">
              <w:r w:rsidRPr="0082154C">
                <w:rPr>
                  <w:rFonts w:ascii="Courier New" w:hAnsi="Courier New" w:cs="Courier New"/>
                  <w:sz w:val="22"/>
                  <w:rPrChange w:id="6900" w:author="Alexander Thomas Frase" w:date="2012-10-31T17:44:00Z">
                    <w:rPr/>
                  </w:rPrChange>
                </w:rPr>
                <w:t>rs12</w:t>
              </w:r>
            </w:ins>
          </w:p>
          <w:p w14:paraId="633975D7" w14:textId="77777777" w:rsidR="009E2EFE" w:rsidRPr="0082154C" w:rsidRDefault="009E2EFE" w:rsidP="003C548A">
            <w:pPr>
              <w:rPr>
                <w:ins w:id="6901" w:author="Alexander Thomas Frase" w:date="2012-10-31T17:39:00Z"/>
                <w:rFonts w:ascii="Courier New" w:hAnsi="Courier New" w:cs="Courier New"/>
                <w:sz w:val="22"/>
                <w:rPrChange w:id="6902" w:author="Alexander Thomas Frase" w:date="2012-10-31T17:44:00Z">
                  <w:rPr>
                    <w:ins w:id="6903" w:author="Alexander Thomas Frase" w:date="2012-10-31T17:39:00Z"/>
                  </w:rPr>
                </w:rPrChange>
              </w:rPr>
            </w:pPr>
            <w:ins w:id="6904" w:author="Alexander Thomas Frase" w:date="2012-10-31T17:39:00Z">
              <w:r w:rsidRPr="0082154C">
                <w:rPr>
                  <w:rFonts w:ascii="Courier New" w:hAnsi="Courier New" w:cs="Courier New"/>
                  <w:sz w:val="22"/>
                  <w:rPrChange w:id="6905" w:author="Alexander Thomas Frase" w:date="2012-10-31T17:44:00Z">
                    <w:rPr/>
                  </w:rPrChange>
                </w:rPr>
                <w:t>rs12</w:t>
              </w:r>
            </w:ins>
          </w:p>
          <w:p w14:paraId="7338E15E" w14:textId="77777777" w:rsidR="009E2EFE" w:rsidRPr="0082154C" w:rsidRDefault="009E2EFE" w:rsidP="003C548A">
            <w:pPr>
              <w:rPr>
                <w:ins w:id="6906" w:author="Alexander Thomas Frase" w:date="2012-10-31T17:39:00Z"/>
                <w:rFonts w:ascii="Courier New" w:hAnsi="Courier New" w:cs="Courier New"/>
                <w:sz w:val="22"/>
                <w:rPrChange w:id="6907" w:author="Alexander Thomas Frase" w:date="2012-10-31T17:44:00Z">
                  <w:rPr>
                    <w:ins w:id="6908" w:author="Alexander Thomas Frase" w:date="2012-10-31T17:39:00Z"/>
                  </w:rPr>
                </w:rPrChange>
              </w:rPr>
            </w:pPr>
            <w:ins w:id="6909" w:author="Alexander Thomas Frase" w:date="2012-10-31T17:39:00Z">
              <w:r w:rsidRPr="0082154C">
                <w:rPr>
                  <w:rFonts w:ascii="Courier New" w:hAnsi="Courier New" w:cs="Courier New"/>
                  <w:sz w:val="22"/>
                  <w:rPrChange w:id="6910" w:author="Alexander Thomas Frase" w:date="2012-10-31T17:44:00Z">
                    <w:rPr/>
                  </w:rPrChange>
                </w:rPr>
                <w:t>rs12</w:t>
              </w:r>
            </w:ins>
          </w:p>
          <w:p w14:paraId="2464DDE6" w14:textId="77777777" w:rsidR="009E2EFE" w:rsidRPr="0082154C" w:rsidRDefault="009E2EFE" w:rsidP="003C548A">
            <w:pPr>
              <w:rPr>
                <w:ins w:id="6911" w:author="Alexander Thomas Frase" w:date="2012-10-31T17:40:00Z"/>
                <w:rFonts w:ascii="Courier New" w:hAnsi="Courier New" w:cs="Courier New"/>
                <w:sz w:val="22"/>
                <w:rPrChange w:id="6912" w:author="Alexander Thomas Frase" w:date="2012-10-31T17:44:00Z">
                  <w:rPr>
                    <w:ins w:id="6913" w:author="Alexander Thomas Frase" w:date="2012-10-31T17:40:00Z"/>
                  </w:rPr>
                </w:rPrChange>
              </w:rPr>
            </w:pPr>
            <w:ins w:id="6914" w:author="Alexander Thomas Frase" w:date="2012-10-31T17:40:00Z">
              <w:r w:rsidRPr="0082154C">
                <w:rPr>
                  <w:rFonts w:ascii="Courier New" w:hAnsi="Courier New" w:cs="Courier New"/>
                  <w:sz w:val="22"/>
                  <w:rPrChange w:id="6915" w:author="Alexander Thomas Frase" w:date="2012-10-31T17:44:00Z">
                    <w:rPr/>
                  </w:rPrChange>
                </w:rPr>
                <w:t>rs12</w:t>
              </w:r>
            </w:ins>
          </w:p>
          <w:p w14:paraId="1FAEE57B" w14:textId="77777777" w:rsidR="009E2EFE" w:rsidRPr="0082154C" w:rsidRDefault="009E2EFE" w:rsidP="003C548A">
            <w:pPr>
              <w:rPr>
                <w:ins w:id="6916" w:author="Alexander Thomas Frase" w:date="2012-10-31T17:40:00Z"/>
                <w:rFonts w:ascii="Courier New" w:hAnsi="Courier New" w:cs="Courier New"/>
                <w:sz w:val="22"/>
                <w:rPrChange w:id="6917" w:author="Alexander Thomas Frase" w:date="2012-10-31T17:44:00Z">
                  <w:rPr>
                    <w:ins w:id="6918" w:author="Alexander Thomas Frase" w:date="2012-10-31T17:40:00Z"/>
                  </w:rPr>
                </w:rPrChange>
              </w:rPr>
            </w:pPr>
            <w:ins w:id="6919" w:author="Alexander Thomas Frase" w:date="2012-10-31T17:40:00Z">
              <w:r w:rsidRPr="0082154C">
                <w:rPr>
                  <w:rFonts w:ascii="Courier New" w:hAnsi="Courier New" w:cs="Courier New"/>
                  <w:sz w:val="22"/>
                  <w:rPrChange w:id="6920" w:author="Alexander Thomas Frase" w:date="2012-10-31T17:44:00Z">
                    <w:rPr/>
                  </w:rPrChange>
                </w:rPr>
                <w:t>rs13</w:t>
              </w:r>
            </w:ins>
          </w:p>
          <w:p w14:paraId="0EBC5F4C" w14:textId="77777777" w:rsidR="009E2EFE" w:rsidRPr="0082154C" w:rsidRDefault="009E2EFE" w:rsidP="003C548A">
            <w:pPr>
              <w:rPr>
                <w:ins w:id="6921" w:author="Alexander Thomas Frase" w:date="2012-10-31T17:40:00Z"/>
                <w:rFonts w:ascii="Courier New" w:hAnsi="Courier New" w:cs="Courier New"/>
                <w:sz w:val="22"/>
                <w:rPrChange w:id="6922" w:author="Alexander Thomas Frase" w:date="2012-10-31T17:44:00Z">
                  <w:rPr>
                    <w:ins w:id="6923" w:author="Alexander Thomas Frase" w:date="2012-10-31T17:40:00Z"/>
                  </w:rPr>
                </w:rPrChange>
              </w:rPr>
            </w:pPr>
            <w:ins w:id="6924" w:author="Alexander Thomas Frase" w:date="2012-10-31T17:40:00Z">
              <w:r w:rsidRPr="0082154C">
                <w:rPr>
                  <w:rFonts w:ascii="Courier New" w:hAnsi="Courier New" w:cs="Courier New"/>
                  <w:sz w:val="22"/>
                  <w:rPrChange w:id="6925" w:author="Alexander Thomas Frase" w:date="2012-10-31T17:44:00Z">
                    <w:rPr/>
                  </w:rPrChange>
                </w:rPr>
                <w:t>rs13</w:t>
              </w:r>
            </w:ins>
          </w:p>
          <w:p w14:paraId="16E1BC60" w14:textId="77777777" w:rsidR="009E2EFE" w:rsidRPr="0082154C" w:rsidRDefault="009E2EFE" w:rsidP="003C548A">
            <w:pPr>
              <w:rPr>
                <w:ins w:id="6926" w:author="Alexander Thomas Frase" w:date="2012-10-31T17:40:00Z"/>
                <w:rFonts w:ascii="Courier New" w:hAnsi="Courier New" w:cs="Courier New"/>
                <w:sz w:val="22"/>
                <w:rPrChange w:id="6927" w:author="Alexander Thomas Frase" w:date="2012-10-31T17:44:00Z">
                  <w:rPr>
                    <w:ins w:id="6928" w:author="Alexander Thomas Frase" w:date="2012-10-31T17:40:00Z"/>
                  </w:rPr>
                </w:rPrChange>
              </w:rPr>
            </w:pPr>
            <w:ins w:id="6929" w:author="Alexander Thomas Frase" w:date="2012-10-31T17:40:00Z">
              <w:r w:rsidRPr="0082154C">
                <w:rPr>
                  <w:rFonts w:ascii="Courier New" w:hAnsi="Courier New" w:cs="Courier New"/>
                  <w:sz w:val="22"/>
                  <w:rPrChange w:id="6930" w:author="Alexander Thomas Frase" w:date="2012-10-31T17:44:00Z">
                    <w:rPr/>
                  </w:rPrChange>
                </w:rPr>
                <w:t>rs13</w:t>
              </w:r>
            </w:ins>
          </w:p>
          <w:p w14:paraId="1BF84D32" w14:textId="77777777" w:rsidR="009E2EFE" w:rsidRPr="0082154C" w:rsidRDefault="009E2EFE" w:rsidP="003C548A">
            <w:pPr>
              <w:rPr>
                <w:ins w:id="6931" w:author="Alexander Thomas Frase" w:date="2012-10-31T17:40:00Z"/>
                <w:rFonts w:ascii="Courier New" w:hAnsi="Courier New" w:cs="Courier New"/>
                <w:sz w:val="22"/>
                <w:rPrChange w:id="6932" w:author="Alexander Thomas Frase" w:date="2012-10-31T17:44:00Z">
                  <w:rPr>
                    <w:ins w:id="6933" w:author="Alexander Thomas Frase" w:date="2012-10-31T17:40:00Z"/>
                  </w:rPr>
                </w:rPrChange>
              </w:rPr>
            </w:pPr>
            <w:ins w:id="6934" w:author="Alexander Thomas Frase" w:date="2012-10-31T17:40:00Z">
              <w:r w:rsidRPr="0082154C">
                <w:rPr>
                  <w:rFonts w:ascii="Courier New" w:hAnsi="Courier New" w:cs="Courier New"/>
                  <w:sz w:val="22"/>
                  <w:rPrChange w:id="6935" w:author="Alexander Thomas Frase" w:date="2012-10-31T17:44:00Z">
                    <w:rPr/>
                  </w:rPrChange>
                </w:rPr>
                <w:t>rs14</w:t>
              </w:r>
            </w:ins>
          </w:p>
          <w:p w14:paraId="409BB5DC" w14:textId="77777777" w:rsidR="009E2EFE" w:rsidRPr="0082154C" w:rsidRDefault="009E2EFE" w:rsidP="003C548A">
            <w:pPr>
              <w:rPr>
                <w:ins w:id="6936" w:author="Alexander Thomas Frase" w:date="2012-10-31T17:40:00Z"/>
                <w:rFonts w:ascii="Courier New" w:hAnsi="Courier New" w:cs="Courier New"/>
                <w:sz w:val="22"/>
                <w:rPrChange w:id="6937" w:author="Alexander Thomas Frase" w:date="2012-10-31T17:44:00Z">
                  <w:rPr>
                    <w:ins w:id="6938" w:author="Alexander Thomas Frase" w:date="2012-10-31T17:40:00Z"/>
                  </w:rPr>
                </w:rPrChange>
              </w:rPr>
            </w:pPr>
            <w:ins w:id="6939" w:author="Alexander Thomas Frase" w:date="2012-10-31T17:40:00Z">
              <w:r w:rsidRPr="0082154C">
                <w:rPr>
                  <w:rFonts w:ascii="Courier New" w:hAnsi="Courier New" w:cs="Courier New"/>
                  <w:sz w:val="22"/>
                  <w:rPrChange w:id="6940" w:author="Alexander Thomas Frase" w:date="2012-10-31T17:44:00Z">
                    <w:rPr/>
                  </w:rPrChange>
                </w:rPr>
                <w:t>rs14</w:t>
              </w:r>
            </w:ins>
          </w:p>
          <w:p w14:paraId="66EE9F20" w14:textId="77777777" w:rsidR="009E2EFE" w:rsidRPr="0082154C" w:rsidRDefault="009E2EFE" w:rsidP="003C548A">
            <w:pPr>
              <w:rPr>
                <w:ins w:id="6941" w:author="Alexander Thomas Frase" w:date="2012-10-31T17:40:00Z"/>
                <w:rFonts w:ascii="Courier New" w:hAnsi="Courier New" w:cs="Courier New"/>
                <w:sz w:val="22"/>
                <w:rPrChange w:id="6942" w:author="Alexander Thomas Frase" w:date="2012-10-31T17:44:00Z">
                  <w:rPr>
                    <w:ins w:id="6943" w:author="Alexander Thomas Frase" w:date="2012-10-31T17:40:00Z"/>
                  </w:rPr>
                </w:rPrChange>
              </w:rPr>
            </w:pPr>
            <w:ins w:id="6944" w:author="Alexander Thomas Frase" w:date="2012-10-31T17:40:00Z">
              <w:r w:rsidRPr="0082154C">
                <w:rPr>
                  <w:rFonts w:ascii="Courier New" w:hAnsi="Courier New" w:cs="Courier New"/>
                  <w:sz w:val="22"/>
                  <w:rPrChange w:id="6945" w:author="Alexander Thomas Frase" w:date="2012-10-31T17:44:00Z">
                    <w:rPr/>
                  </w:rPrChange>
                </w:rPr>
                <w:t>rs14</w:t>
              </w:r>
            </w:ins>
          </w:p>
          <w:p w14:paraId="48087C2A" w14:textId="77777777" w:rsidR="009E2EFE" w:rsidRPr="0082154C" w:rsidRDefault="009E2EFE" w:rsidP="003C548A">
            <w:pPr>
              <w:rPr>
                <w:ins w:id="6946" w:author="Alexander Thomas Frase" w:date="2012-10-31T17:40:00Z"/>
                <w:rFonts w:ascii="Courier New" w:hAnsi="Courier New" w:cs="Courier New"/>
                <w:sz w:val="22"/>
                <w:rPrChange w:id="6947" w:author="Alexander Thomas Frase" w:date="2012-10-31T17:44:00Z">
                  <w:rPr>
                    <w:ins w:id="6948" w:author="Alexander Thomas Frase" w:date="2012-10-31T17:40:00Z"/>
                  </w:rPr>
                </w:rPrChange>
              </w:rPr>
            </w:pPr>
            <w:ins w:id="6949" w:author="Alexander Thomas Frase" w:date="2012-10-31T17:40:00Z">
              <w:r w:rsidRPr="0082154C">
                <w:rPr>
                  <w:rFonts w:ascii="Courier New" w:hAnsi="Courier New" w:cs="Courier New"/>
                  <w:sz w:val="22"/>
                  <w:rPrChange w:id="6950" w:author="Alexander Thomas Frase" w:date="2012-10-31T17:44:00Z">
                    <w:rPr/>
                  </w:rPrChange>
                </w:rPr>
                <w:t>rs15</w:t>
              </w:r>
            </w:ins>
          </w:p>
          <w:p w14:paraId="10964A38" w14:textId="77777777" w:rsidR="009E2EFE" w:rsidRPr="0082154C" w:rsidRDefault="009E2EFE" w:rsidP="003C548A">
            <w:pPr>
              <w:rPr>
                <w:ins w:id="6951" w:author="Alexander Thomas Frase" w:date="2012-10-31T17:40:00Z"/>
                <w:rFonts w:ascii="Courier New" w:hAnsi="Courier New" w:cs="Courier New"/>
                <w:sz w:val="22"/>
                <w:rPrChange w:id="6952" w:author="Alexander Thomas Frase" w:date="2012-10-31T17:44:00Z">
                  <w:rPr>
                    <w:ins w:id="6953" w:author="Alexander Thomas Frase" w:date="2012-10-31T17:40:00Z"/>
                  </w:rPr>
                </w:rPrChange>
              </w:rPr>
            </w:pPr>
            <w:ins w:id="6954" w:author="Alexander Thomas Frase" w:date="2012-10-31T17:40:00Z">
              <w:r w:rsidRPr="0082154C">
                <w:rPr>
                  <w:rFonts w:ascii="Courier New" w:hAnsi="Courier New" w:cs="Courier New"/>
                  <w:sz w:val="22"/>
                  <w:rPrChange w:id="6955" w:author="Alexander Thomas Frase" w:date="2012-10-31T17:44:00Z">
                    <w:rPr/>
                  </w:rPrChange>
                </w:rPr>
                <w:t>rs15</w:t>
              </w:r>
            </w:ins>
          </w:p>
          <w:p w14:paraId="25F5B7AC" w14:textId="77777777" w:rsidR="009E2EFE" w:rsidRPr="0082154C" w:rsidRDefault="009E2EFE" w:rsidP="003C548A">
            <w:pPr>
              <w:rPr>
                <w:ins w:id="6956" w:author="Alexander Thomas Frase" w:date="2012-10-31T17:40:00Z"/>
                <w:rFonts w:ascii="Courier New" w:hAnsi="Courier New" w:cs="Courier New"/>
                <w:sz w:val="22"/>
                <w:rPrChange w:id="6957" w:author="Alexander Thomas Frase" w:date="2012-10-31T17:44:00Z">
                  <w:rPr>
                    <w:ins w:id="6958" w:author="Alexander Thomas Frase" w:date="2012-10-31T17:40:00Z"/>
                  </w:rPr>
                </w:rPrChange>
              </w:rPr>
            </w:pPr>
            <w:ins w:id="6959" w:author="Alexander Thomas Frase" w:date="2012-10-31T17:40:00Z">
              <w:r w:rsidRPr="0082154C">
                <w:rPr>
                  <w:rFonts w:ascii="Courier New" w:hAnsi="Courier New" w:cs="Courier New"/>
                  <w:sz w:val="22"/>
                  <w:rPrChange w:id="6960" w:author="Alexander Thomas Frase" w:date="2012-10-31T17:44:00Z">
                    <w:rPr/>
                  </w:rPrChange>
                </w:rPr>
                <w:t>rs15</w:t>
              </w:r>
            </w:ins>
          </w:p>
          <w:p w14:paraId="2F4B924A" w14:textId="77777777" w:rsidR="009E2EFE" w:rsidRPr="0082154C" w:rsidRDefault="009E2EFE" w:rsidP="003C548A">
            <w:pPr>
              <w:rPr>
                <w:ins w:id="6961" w:author="Alexander Thomas Frase" w:date="2012-10-31T17:40:00Z"/>
                <w:rFonts w:ascii="Courier New" w:hAnsi="Courier New" w:cs="Courier New"/>
                <w:sz w:val="22"/>
                <w:rPrChange w:id="6962" w:author="Alexander Thomas Frase" w:date="2012-10-31T17:44:00Z">
                  <w:rPr>
                    <w:ins w:id="6963" w:author="Alexander Thomas Frase" w:date="2012-10-31T17:40:00Z"/>
                  </w:rPr>
                </w:rPrChange>
              </w:rPr>
            </w:pPr>
            <w:ins w:id="6964" w:author="Alexander Thomas Frase" w:date="2012-10-31T17:40:00Z">
              <w:r w:rsidRPr="0082154C">
                <w:rPr>
                  <w:rFonts w:ascii="Courier New" w:hAnsi="Courier New" w:cs="Courier New"/>
                  <w:sz w:val="22"/>
                  <w:rPrChange w:id="6965" w:author="Alexander Thomas Frase" w:date="2012-10-31T17:44:00Z">
                    <w:rPr/>
                  </w:rPrChange>
                </w:rPr>
                <w:t>rs15</w:t>
              </w:r>
            </w:ins>
          </w:p>
          <w:p w14:paraId="0B4240DE" w14:textId="77777777" w:rsidR="009E2EFE" w:rsidRPr="0082154C" w:rsidRDefault="009E2EFE" w:rsidP="003C548A">
            <w:pPr>
              <w:rPr>
                <w:ins w:id="6966" w:author="Alexander Thomas Frase" w:date="2012-10-31T17:40:00Z"/>
                <w:rFonts w:ascii="Courier New" w:hAnsi="Courier New" w:cs="Courier New"/>
                <w:sz w:val="22"/>
                <w:rPrChange w:id="6967" w:author="Alexander Thomas Frase" w:date="2012-10-31T17:44:00Z">
                  <w:rPr>
                    <w:ins w:id="6968" w:author="Alexander Thomas Frase" w:date="2012-10-31T17:40:00Z"/>
                  </w:rPr>
                </w:rPrChange>
              </w:rPr>
            </w:pPr>
            <w:ins w:id="6969" w:author="Alexander Thomas Frase" w:date="2012-10-31T17:40:00Z">
              <w:r w:rsidRPr="0082154C">
                <w:rPr>
                  <w:rFonts w:ascii="Courier New" w:hAnsi="Courier New" w:cs="Courier New"/>
                  <w:sz w:val="22"/>
                  <w:rPrChange w:id="6970" w:author="Alexander Thomas Frase" w:date="2012-10-31T17:44:00Z">
                    <w:rPr/>
                  </w:rPrChange>
                </w:rPr>
                <w:t>rs15</w:t>
              </w:r>
            </w:ins>
          </w:p>
          <w:p w14:paraId="6A1563C6" w14:textId="77777777" w:rsidR="009E2EFE" w:rsidRPr="0082154C" w:rsidRDefault="009E2EFE" w:rsidP="003C548A">
            <w:pPr>
              <w:rPr>
                <w:ins w:id="6971" w:author="Alexander Thomas Frase" w:date="2012-10-31T17:40:00Z"/>
                <w:rFonts w:ascii="Courier New" w:hAnsi="Courier New" w:cs="Courier New"/>
                <w:sz w:val="22"/>
                <w:rPrChange w:id="6972" w:author="Alexander Thomas Frase" w:date="2012-10-31T17:44:00Z">
                  <w:rPr>
                    <w:ins w:id="6973" w:author="Alexander Thomas Frase" w:date="2012-10-31T17:40:00Z"/>
                  </w:rPr>
                </w:rPrChange>
              </w:rPr>
            </w:pPr>
            <w:ins w:id="6974" w:author="Alexander Thomas Frase" w:date="2012-10-31T17:40:00Z">
              <w:r w:rsidRPr="0082154C">
                <w:rPr>
                  <w:rFonts w:ascii="Courier New" w:hAnsi="Courier New" w:cs="Courier New"/>
                  <w:sz w:val="22"/>
                  <w:rPrChange w:id="6975" w:author="Alexander Thomas Frase" w:date="2012-10-31T17:44:00Z">
                    <w:rPr/>
                  </w:rPrChange>
                </w:rPr>
                <w:t>rs15</w:t>
              </w:r>
            </w:ins>
          </w:p>
          <w:p w14:paraId="0A023AE5" w14:textId="77777777" w:rsidR="009E2EFE" w:rsidRPr="0082154C" w:rsidRDefault="009E2EFE" w:rsidP="003C548A">
            <w:pPr>
              <w:rPr>
                <w:ins w:id="6976" w:author="Alexander Thomas Frase" w:date="2012-10-31T17:40:00Z"/>
                <w:rFonts w:ascii="Courier New" w:hAnsi="Courier New" w:cs="Courier New"/>
                <w:sz w:val="22"/>
                <w:rPrChange w:id="6977" w:author="Alexander Thomas Frase" w:date="2012-10-31T17:44:00Z">
                  <w:rPr>
                    <w:ins w:id="6978" w:author="Alexander Thomas Frase" w:date="2012-10-31T17:40:00Z"/>
                  </w:rPr>
                </w:rPrChange>
              </w:rPr>
            </w:pPr>
            <w:ins w:id="6979" w:author="Alexander Thomas Frase" w:date="2012-10-31T17:40:00Z">
              <w:r w:rsidRPr="0082154C">
                <w:rPr>
                  <w:rFonts w:ascii="Courier New" w:hAnsi="Courier New" w:cs="Courier New"/>
                  <w:sz w:val="22"/>
                  <w:rPrChange w:id="6980" w:author="Alexander Thomas Frase" w:date="2012-10-31T17:44:00Z">
                    <w:rPr/>
                  </w:rPrChange>
                </w:rPr>
                <w:t>rs16</w:t>
              </w:r>
            </w:ins>
          </w:p>
          <w:p w14:paraId="69B4441A" w14:textId="77777777" w:rsidR="009E2EFE" w:rsidRPr="0082154C" w:rsidRDefault="009E2EFE" w:rsidP="003C548A">
            <w:pPr>
              <w:rPr>
                <w:ins w:id="6981" w:author="Alexander Thomas Frase" w:date="2012-10-31T17:40:00Z"/>
                <w:rFonts w:ascii="Courier New" w:hAnsi="Courier New" w:cs="Courier New"/>
                <w:sz w:val="22"/>
                <w:rPrChange w:id="6982" w:author="Alexander Thomas Frase" w:date="2012-10-31T17:44:00Z">
                  <w:rPr>
                    <w:ins w:id="6983" w:author="Alexander Thomas Frase" w:date="2012-10-31T17:40:00Z"/>
                  </w:rPr>
                </w:rPrChange>
              </w:rPr>
            </w:pPr>
            <w:ins w:id="6984" w:author="Alexander Thomas Frase" w:date="2012-10-31T17:40:00Z">
              <w:r w:rsidRPr="0082154C">
                <w:rPr>
                  <w:rFonts w:ascii="Courier New" w:hAnsi="Courier New" w:cs="Courier New"/>
                  <w:sz w:val="22"/>
                  <w:rPrChange w:id="6985" w:author="Alexander Thomas Frase" w:date="2012-10-31T17:44:00Z">
                    <w:rPr/>
                  </w:rPrChange>
                </w:rPr>
                <w:t>rs16</w:t>
              </w:r>
            </w:ins>
          </w:p>
          <w:p w14:paraId="53B657F9" w14:textId="77777777" w:rsidR="009E2EFE" w:rsidRPr="0082154C" w:rsidRDefault="009E2EFE" w:rsidP="003C548A">
            <w:pPr>
              <w:rPr>
                <w:ins w:id="6986" w:author="Alexander Thomas Frase" w:date="2012-10-31T17:40:00Z"/>
                <w:rFonts w:ascii="Courier New" w:hAnsi="Courier New" w:cs="Courier New"/>
                <w:sz w:val="22"/>
                <w:rPrChange w:id="6987" w:author="Alexander Thomas Frase" w:date="2012-10-31T17:44:00Z">
                  <w:rPr>
                    <w:ins w:id="6988" w:author="Alexander Thomas Frase" w:date="2012-10-31T17:40:00Z"/>
                  </w:rPr>
                </w:rPrChange>
              </w:rPr>
            </w:pPr>
            <w:ins w:id="6989" w:author="Alexander Thomas Frase" w:date="2012-10-31T17:40:00Z">
              <w:r w:rsidRPr="0082154C">
                <w:rPr>
                  <w:rFonts w:ascii="Courier New" w:hAnsi="Courier New" w:cs="Courier New"/>
                  <w:sz w:val="22"/>
                  <w:rPrChange w:id="6990" w:author="Alexander Thomas Frase" w:date="2012-10-31T17:44:00Z">
                    <w:rPr/>
                  </w:rPrChange>
                </w:rPr>
                <w:t>rs16</w:t>
              </w:r>
            </w:ins>
          </w:p>
          <w:p w14:paraId="7A7DDFD1" w14:textId="77777777" w:rsidR="009E2EFE" w:rsidRPr="0082154C" w:rsidRDefault="009E2EFE" w:rsidP="003C548A">
            <w:pPr>
              <w:rPr>
                <w:ins w:id="6991" w:author="Alexander Thomas Frase" w:date="2012-10-31T17:40:00Z"/>
                <w:rFonts w:ascii="Courier New" w:hAnsi="Courier New" w:cs="Courier New"/>
                <w:sz w:val="22"/>
                <w:rPrChange w:id="6992" w:author="Alexander Thomas Frase" w:date="2012-10-31T17:44:00Z">
                  <w:rPr>
                    <w:ins w:id="6993" w:author="Alexander Thomas Frase" w:date="2012-10-31T17:40:00Z"/>
                  </w:rPr>
                </w:rPrChange>
              </w:rPr>
            </w:pPr>
            <w:ins w:id="6994" w:author="Alexander Thomas Frase" w:date="2012-10-31T17:40:00Z">
              <w:r w:rsidRPr="0082154C">
                <w:rPr>
                  <w:rFonts w:ascii="Courier New" w:hAnsi="Courier New" w:cs="Courier New"/>
                  <w:sz w:val="22"/>
                  <w:rPrChange w:id="6995" w:author="Alexander Thomas Frase" w:date="2012-10-31T17:44:00Z">
                    <w:rPr/>
                  </w:rPrChange>
                </w:rPr>
                <w:t>rs16</w:t>
              </w:r>
            </w:ins>
          </w:p>
          <w:p w14:paraId="276CB7BF" w14:textId="77777777" w:rsidR="009E2EFE" w:rsidRPr="0082154C" w:rsidRDefault="009E2EFE" w:rsidP="003C548A">
            <w:pPr>
              <w:rPr>
                <w:ins w:id="6996" w:author="Alexander Thomas Frase" w:date="2012-10-31T17:40:00Z"/>
                <w:rFonts w:ascii="Courier New" w:hAnsi="Courier New" w:cs="Courier New"/>
                <w:sz w:val="22"/>
                <w:rPrChange w:id="6997" w:author="Alexander Thomas Frase" w:date="2012-10-31T17:44:00Z">
                  <w:rPr>
                    <w:ins w:id="6998" w:author="Alexander Thomas Frase" w:date="2012-10-31T17:40:00Z"/>
                  </w:rPr>
                </w:rPrChange>
              </w:rPr>
            </w:pPr>
            <w:ins w:id="6999" w:author="Alexander Thomas Frase" w:date="2012-10-31T17:40:00Z">
              <w:r w:rsidRPr="0082154C">
                <w:rPr>
                  <w:rFonts w:ascii="Courier New" w:hAnsi="Courier New" w:cs="Courier New"/>
                  <w:sz w:val="22"/>
                  <w:rPrChange w:id="7000" w:author="Alexander Thomas Frase" w:date="2012-10-31T17:44:00Z">
                    <w:rPr/>
                  </w:rPrChange>
                </w:rPr>
                <w:t>rs17</w:t>
              </w:r>
            </w:ins>
          </w:p>
          <w:p w14:paraId="563803EC" w14:textId="77777777" w:rsidR="009E2EFE" w:rsidRPr="0082154C" w:rsidRDefault="009E2EFE" w:rsidP="003C548A">
            <w:pPr>
              <w:rPr>
                <w:ins w:id="7001" w:author="Alexander Thomas Frase" w:date="2012-10-31T17:40:00Z"/>
                <w:rFonts w:ascii="Courier New" w:hAnsi="Courier New" w:cs="Courier New"/>
                <w:sz w:val="22"/>
                <w:rPrChange w:id="7002" w:author="Alexander Thomas Frase" w:date="2012-10-31T17:44:00Z">
                  <w:rPr>
                    <w:ins w:id="7003" w:author="Alexander Thomas Frase" w:date="2012-10-31T17:40:00Z"/>
                  </w:rPr>
                </w:rPrChange>
              </w:rPr>
            </w:pPr>
            <w:ins w:id="7004" w:author="Alexander Thomas Frase" w:date="2012-10-31T17:40:00Z">
              <w:r w:rsidRPr="0082154C">
                <w:rPr>
                  <w:rFonts w:ascii="Courier New" w:hAnsi="Courier New" w:cs="Courier New"/>
                  <w:sz w:val="22"/>
                  <w:rPrChange w:id="7005" w:author="Alexander Thomas Frase" w:date="2012-10-31T17:44:00Z">
                    <w:rPr/>
                  </w:rPrChange>
                </w:rPr>
                <w:t>rs18</w:t>
              </w:r>
            </w:ins>
          </w:p>
          <w:p w14:paraId="625684A3" w14:textId="7997E472" w:rsidR="009E2EFE" w:rsidRPr="0082154C" w:rsidRDefault="009E2EFE" w:rsidP="003C548A">
            <w:pPr>
              <w:rPr>
                <w:ins w:id="7006" w:author="Alexander Thomas Frase" w:date="2012-10-31T17:38:00Z"/>
                <w:rFonts w:ascii="Courier New" w:hAnsi="Courier New" w:cs="Courier New"/>
                <w:sz w:val="22"/>
                <w:rPrChange w:id="7007" w:author="Alexander Thomas Frase" w:date="2012-10-31T17:44:00Z">
                  <w:rPr>
                    <w:ins w:id="7008" w:author="Alexander Thomas Frase" w:date="2012-10-31T17:38:00Z"/>
                  </w:rPr>
                </w:rPrChange>
              </w:rPr>
            </w:pPr>
            <w:ins w:id="7009" w:author="Alexander Thomas Frase" w:date="2012-10-31T17:40:00Z">
              <w:r w:rsidRPr="0082154C">
                <w:rPr>
                  <w:rFonts w:ascii="Courier New" w:hAnsi="Courier New" w:cs="Courier New"/>
                  <w:sz w:val="22"/>
                  <w:rPrChange w:id="7010" w:author="Alexander Thomas Frase" w:date="2012-10-31T17:44:00Z">
                    <w:rPr/>
                  </w:rPrChange>
                </w:rPr>
                <w:t>rs19</w:t>
              </w:r>
            </w:ins>
          </w:p>
        </w:tc>
        <w:tc>
          <w:tcPr>
            <w:tcW w:w="745" w:type="dxa"/>
          </w:tcPr>
          <w:p w14:paraId="7196639A" w14:textId="3020B5D5" w:rsidR="009E2EFE" w:rsidRPr="0082154C" w:rsidRDefault="009E2EFE" w:rsidP="003C548A">
            <w:pPr>
              <w:rPr>
                <w:ins w:id="7011" w:author="Alexander Thomas Frase" w:date="2012-10-31T17:39:00Z"/>
                <w:rFonts w:ascii="Courier New" w:hAnsi="Courier New" w:cs="Courier New"/>
                <w:sz w:val="22"/>
                <w:rPrChange w:id="7012" w:author="Alexander Thomas Frase" w:date="2012-10-31T17:44:00Z">
                  <w:rPr>
                    <w:ins w:id="7013" w:author="Alexander Thomas Frase" w:date="2012-10-31T17:39:00Z"/>
                  </w:rPr>
                </w:rPrChange>
              </w:rPr>
            </w:pPr>
            <w:proofErr w:type="spellStart"/>
            <w:ins w:id="7014" w:author="Alexander Thomas Frase" w:date="2012-10-31T17:39:00Z">
              <w:r w:rsidRPr="0082154C">
                <w:rPr>
                  <w:rFonts w:ascii="Courier New" w:hAnsi="Courier New" w:cs="Courier New"/>
                  <w:sz w:val="22"/>
                  <w:rPrChange w:id="7015" w:author="Alexander Thomas Frase" w:date="2012-10-31T17:44:00Z">
                    <w:rPr/>
                  </w:rPrChange>
                </w:rPr>
                <w:t>chr</w:t>
              </w:r>
              <w:proofErr w:type="spellEnd"/>
            </w:ins>
          </w:p>
          <w:p w14:paraId="49DBD84B" w14:textId="77777777" w:rsidR="009E2EFE" w:rsidRPr="0082154C" w:rsidRDefault="009E2EFE" w:rsidP="003C548A">
            <w:pPr>
              <w:rPr>
                <w:ins w:id="7016" w:author="Alexander Thomas Frase" w:date="2012-10-31T17:40:00Z"/>
                <w:rFonts w:ascii="Courier New" w:hAnsi="Courier New" w:cs="Courier New"/>
                <w:sz w:val="22"/>
                <w:rPrChange w:id="7017" w:author="Alexander Thomas Frase" w:date="2012-10-31T17:44:00Z">
                  <w:rPr>
                    <w:ins w:id="7018" w:author="Alexander Thomas Frase" w:date="2012-10-31T17:40:00Z"/>
                  </w:rPr>
                </w:rPrChange>
              </w:rPr>
            </w:pPr>
            <w:ins w:id="7019" w:author="Alexander Thomas Frase" w:date="2012-10-31T17:40:00Z">
              <w:r w:rsidRPr="0082154C">
                <w:rPr>
                  <w:rFonts w:ascii="Courier New" w:hAnsi="Courier New" w:cs="Courier New"/>
                  <w:sz w:val="22"/>
                  <w:rPrChange w:id="7020" w:author="Alexander Thomas Frase" w:date="2012-10-31T17:44:00Z">
                    <w:rPr/>
                  </w:rPrChange>
                </w:rPr>
                <w:t>1</w:t>
              </w:r>
            </w:ins>
          </w:p>
          <w:p w14:paraId="1031285C" w14:textId="77777777" w:rsidR="009E2EFE" w:rsidRPr="0082154C" w:rsidRDefault="009E2EFE" w:rsidP="003C548A">
            <w:pPr>
              <w:rPr>
                <w:ins w:id="7021" w:author="Alexander Thomas Frase" w:date="2012-10-31T17:40:00Z"/>
                <w:rFonts w:ascii="Courier New" w:hAnsi="Courier New" w:cs="Courier New"/>
                <w:sz w:val="22"/>
                <w:rPrChange w:id="7022" w:author="Alexander Thomas Frase" w:date="2012-10-31T17:44:00Z">
                  <w:rPr>
                    <w:ins w:id="7023" w:author="Alexander Thomas Frase" w:date="2012-10-31T17:40:00Z"/>
                  </w:rPr>
                </w:rPrChange>
              </w:rPr>
            </w:pPr>
            <w:ins w:id="7024" w:author="Alexander Thomas Frase" w:date="2012-10-31T17:40:00Z">
              <w:r w:rsidRPr="0082154C">
                <w:rPr>
                  <w:rFonts w:ascii="Courier New" w:hAnsi="Courier New" w:cs="Courier New"/>
                  <w:sz w:val="22"/>
                  <w:rPrChange w:id="7025" w:author="Alexander Thomas Frase" w:date="2012-10-31T17:44:00Z">
                    <w:rPr/>
                  </w:rPrChange>
                </w:rPr>
                <w:t>1</w:t>
              </w:r>
            </w:ins>
          </w:p>
          <w:p w14:paraId="1D01D59F" w14:textId="77777777" w:rsidR="009E2EFE" w:rsidRPr="0082154C" w:rsidRDefault="009E2EFE" w:rsidP="003C548A">
            <w:pPr>
              <w:rPr>
                <w:ins w:id="7026" w:author="Alexander Thomas Frase" w:date="2012-10-31T17:40:00Z"/>
                <w:rFonts w:ascii="Courier New" w:hAnsi="Courier New" w:cs="Courier New"/>
                <w:sz w:val="22"/>
                <w:rPrChange w:id="7027" w:author="Alexander Thomas Frase" w:date="2012-10-31T17:44:00Z">
                  <w:rPr>
                    <w:ins w:id="7028" w:author="Alexander Thomas Frase" w:date="2012-10-31T17:40:00Z"/>
                  </w:rPr>
                </w:rPrChange>
              </w:rPr>
            </w:pPr>
            <w:ins w:id="7029" w:author="Alexander Thomas Frase" w:date="2012-10-31T17:40:00Z">
              <w:r w:rsidRPr="0082154C">
                <w:rPr>
                  <w:rFonts w:ascii="Courier New" w:hAnsi="Courier New" w:cs="Courier New"/>
                  <w:sz w:val="22"/>
                  <w:rPrChange w:id="7030" w:author="Alexander Thomas Frase" w:date="2012-10-31T17:44:00Z">
                    <w:rPr/>
                  </w:rPrChange>
                </w:rPr>
                <w:t>1</w:t>
              </w:r>
            </w:ins>
          </w:p>
          <w:p w14:paraId="1B9BC734" w14:textId="77777777" w:rsidR="009E2EFE" w:rsidRPr="0082154C" w:rsidRDefault="009E2EFE" w:rsidP="003C548A">
            <w:pPr>
              <w:rPr>
                <w:ins w:id="7031" w:author="Alexander Thomas Frase" w:date="2012-10-31T17:40:00Z"/>
                <w:rFonts w:ascii="Courier New" w:hAnsi="Courier New" w:cs="Courier New"/>
                <w:sz w:val="22"/>
                <w:rPrChange w:id="7032" w:author="Alexander Thomas Frase" w:date="2012-10-31T17:44:00Z">
                  <w:rPr>
                    <w:ins w:id="7033" w:author="Alexander Thomas Frase" w:date="2012-10-31T17:40:00Z"/>
                  </w:rPr>
                </w:rPrChange>
              </w:rPr>
            </w:pPr>
            <w:ins w:id="7034" w:author="Alexander Thomas Frase" w:date="2012-10-31T17:40:00Z">
              <w:r w:rsidRPr="0082154C">
                <w:rPr>
                  <w:rFonts w:ascii="Courier New" w:hAnsi="Courier New" w:cs="Courier New"/>
                  <w:sz w:val="22"/>
                  <w:rPrChange w:id="7035" w:author="Alexander Thomas Frase" w:date="2012-10-31T17:44:00Z">
                    <w:rPr/>
                  </w:rPrChange>
                </w:rPr>
                <w:t>1</w:t>
              </w:r>
            </w:ins>
          </w:p>
          <w:p w14:paraId="37C63146" w14:textId="77777777" w:rsidR="009E2EFE" w:rsidRPr="0082154C" w:rsidRDefault="009E2EFE" w:rsidP="003C548A">
            <w:pPr>
              <w:rPr>
                <w:ins w:id="7036" w:author="Alexander Thomas Frase" w:date="2012-10-31T17:40:00Z"/>
                <w:rFonts w:ascii="Courier New" w:hAnsi="Courier New" w:cs="Courier New"/>
                <w:sz w:val="22"/>
                <w:rPrChange w:id="7037" w:author="Alexander Thomas Frase" w:date="2012-10-31T17:44:00Z">
                  <w:rPr>
                    <w:ins w:id="7038" w:author="Alexander Thomas Frase" w:date="2012-10-31T17:40:00Z"/>
                  </w:rPr>
                </w:rPrChange>
              </w:rPr>
            </w:pPr>
            <w:ins w:id="7039" w:author="Alexander Thomas Frase" w:date="2012-10-31T17:40:00Z">
              <w:r w:rsidRPr="0082154C">
                <w:rPr>
                  <w:rFonts w:ascii="Courier New" w:hAnsi="Courier New" w:cs="Courier New"/>
                  <w:sz w:val="22"/>
                  <w:rPrChange w:id="7040" w:author="Alexander Thomas Frase" w:date="2012-10-31T17:44:00Z">
                    <w:rPr/>
                  </w:rPrChange>
                </w:rPr>
                <w:t>1</w:t>
              </w:r>
            </w:ins>
          </w:p>
          <w:p w14:paraId="4DD5F2DE" w14:textId="77777777" w:rsidR="009E2EFE" w:rsidRPr="0082154C" w:rsidRDefault="009E2EFE" w:rsidP="003C548A">
            <w:pPr>
              <w:rPr>
                <w:ins w:id="7041" w:author="Alexander Thomas Frase" w:date="2012-10-31T17:40:00Z"/>
                <w:rFonts w:ascii="Courier New" w:hAnsi="Courier New" w:cs="Courier New"/>
                <w:sz w:val="22"/>
                <w:rPrChange w:id="7042" w:author="Alexander Thomas Frase" w:date="2012-10-31T17:44:00Z">
                  <w:rPr>
                    <w:ins w:id="7043" w:author="Alexander Thomas Frase" w:date="2012-10-31T17:40:00Z"/>
                  </w:rPr>
                </w:rPrChange>
              </w:rPr>
            </w:pPr>
            <w:ins w:id="7044" w:author="Alexander Thomas Frase" w:date="2012-10-31T17:40:00Z">
              <w:r w:rsidRPr="0082154C">
                <w:rPr>
                  <w:rFonts w:ascii="Courier New" w:hAnsi="Courier New" w:cs="Courier New"/>
                  <w:sz w:val="22"/>
                  <w:rPrChange w:id="7045" w:author="Alexander Thomas Frase" w:date="2012-10-31T17:44:00Z">
                    <w:rPr/>
                  </w:rPrChange>
                </w:rPr>
                <w:t>1</w:t>
              </w:r>
            </w:ins>
          </w:p>
          <w:p w14:paraId="0B79A6E1" w14:textId="77777777" w:rsidR="009E2EFE" w:rsidRPr="0082154C" w:rsidRDefault="009E2EFE" w:rsidP="003C548A">
            <w:pPr>
              <w:rPr>
                <w:ins w:id="7046" w:author="Alexander Thomas Frase" w:date="2012-10-31T17:40:00Z"/>
                <w:rFonts w:ascii="Courier New" w:hAnsi="Courier New" w:cs="Courier New"/>
                <w:sz w:val="22"/>
                <w:rPrChange w:id="7047" w:author="Alexander Thomas Frase" w:date="2012-10-31T17:44:00Z">
                  <w:rPr>
                    <w:ins w:id="7048" w:author="Alexander Thomas Frase" w:date="2012-10-31T17:40:00Z"/>
                  </w:rPr>
                </w:rPrChange>
              </w:rPr>
            </w:pPr>
            <w:ins w:id="7049" w:author="Alexander Thomas Frase" w:date="2012-10-31T17:40:00Z">
              <w:r w:rsidRPr="0082154C">
                <w:rPr>
                  <w:rFonts w:ascii="Courier New" w:hAnsi="Courier New" w:cs="Courier New"/>
                  <w:sz w:val="22"/>
                  <w:rPrChange w:id="7050" w:author="Alexander Thomas Frase" w:date="2012-10-31T17:44:00Z">
                    <w:rPr/>
                  </w:rPrChange>
                </w:rPr>
                <w:t>1</w:t>
              </w:r>
            </w:ins>
          </w:p>
          <w:p w14:paraId="62C41F26" w14:textId="77777777" w:rsidR="009E2EFE" w:rsidRPr="0082154C" w:rsidRDefault="009E2EFE" w:rsidP="003C548A">
            <w:pPr>
              <w:rPr>
                <w:ins w:id="7051" w:author="Alexander Thomas Frase" w:date="2012-10-31T17:40:00Z"/>
                <w:rFonts w:ascii="Courier New" w:hAnsi="Courier New" w:cs="Courier New"/>
                <w:sz w:val="22"/>
                <w:rPrChange w:id="7052" w:author="Alexander Thomas Frase" w:date="2012-10-31T17:44:00Z">
                  <w:rPr>
                    <w:ins w:id="7053" w:author="Alexander Thomas Frase" w:date="2012-10-31T17:40:00Z"/>
                  </w:rPr>
                </w:rPrChange>
              </w:rPr>
            </w:pPr>
            <w:ins w:id="7054" w:author="Alexander Thomas Frase" w:date="2012-10-31T17:40:00Z">
              <w:r w:rsidRPr="0082154C">
                <w:rPr>
                  <w:rFonts w:ascii="Courier New" w:hAnsi="Courier New" w:cs="Courier New"/>
                  <w:sz w:val="22"/>
                  <w:rPrChange w:id="7055" w:author="Alexander Thomas Frase" w:date="2012-10-31T17:44:00Z">
                    <w:rPr/>
                  </w:rPrChange>
                </w:rPr>
                <w:t>1</w:t>
              </w:r>
            </w:ins>
          </w:p>
          <w:p w14:paraId="6B14F0AE" w14:textId="77777777" w:rsidR="009E2EFE" w:rsidRPr="0082154C" w:rsidRDefault="009E2EFE" w:rsidP="003C548A">
            <w:pPr>
              <w:rPr>
                <w:ins w:id="7056" w:author="Alexander Thomas Frase" w:date="2012-10-31T17:40:00Z"/>
                <w:rFonts w:ascii="Courier New" w:hAnsi="Courier New" w:cs="Courier New"/>
                <w:sz w:val="22"/>
                <w:rPrChange w:id="7057" w:author="Alexander Thomas Frase" w:date="2012-10-31T17:44:00Z">
                  <w:rPr>
                    <w:ins w:id="7058" w:author="Alexander Thomas Frase" w:date="2012-10-31T17:40:00Z"/>
                  </w:rPr>
                </w:rPrChange>
              </w:rPr>
            </w:pPr>
            <w:ins w:id="7059" w:author="Alexander Thomas Frase" w:date="2012-10-31T17:40:00Z">
              <w:r w:rsidRPr="0082154C">
                <w:rPr>
                  <w:rFonts w:ascii="Courier New" w:hAnsi="Courier New" w:cs="Courier New"/>
                  <w:sz w:val="22"/>
                  <w:rPrChange w:id="7060" w:author="Alexander Thomas Frase" w:date="2012-10-31T17:44:00Z">
                    <w:rPr/>
                  </w:rPrChange>
                </w:rPr>
                <w:t>1</w:t>
              </w:r>
            </w:ins>
          </w:p>
          <w:p w14:paraId="61393BDF" w14:textId="77777777" w:rsidR="009E2EFE" w:rsidRPr="0082154C" w:rsidRDefault="009E2EFE" w:rsidP="003C548A">
            <w:pPr>
              <w:rPr>
                <w:ins w:id="7061" w:author="Alexander Thomas Frase" w:date="2012-10-31T17:40:00Z"/>
                <w:rFonts w:ascii="Courier New" w:hAnsi="Courier New" w:cs="Courier New"/>
                <w:sz w:val="22"/>
                <w:rPrChange w:id="7062" w:author="Alexander Thomas Frase" w:date="2012-10-31T17:44:00Z">
                  <w:rPr>
                    <w:ins w:id="7063" w:author="Alexander Thomas Frase" w:date="2012-10-31T17:40:00Z"/>
                  </w:rPr>
                </w:rPrChange>
              </w:rPr>
            </w:pPr>
            <w:ins w:id="7064" w:author="Alexander Thomas Frase" w:date="2012-10-31T17:40:00Z">
              <w:r w:rsidRPr="0082154C">
                <w:rPr>
                  <w:rFonts w:ascii="Courier New" w:hAnsi="Courier New" w:cs="Courier New"/>
                  <w:sz w:val="22"/>
                  <w:rPrChange w:id="7065" w:author="Alexander Thomas Frase" w:date="2012-10-31T17:44:00Z">
                    <w:rPr/>
                  </w:rPrChange>
                </w:rPr>
                <w:t>1</w:t>
              </w:r>
            </w:ins>
          </w:p>
          <w:p w14:paraId="28409B0D" w14:textId="77777777" w:rsidR="009E2EFE" w:rsidRPr="0082154C" w:rsidRDefault="009E2EFE" w:rsidP="003C548A">
            <w:pPr>
              <w:rPr>
                <w:ins w:id="7066" w:author="Alexander Thomas Frase" w:date="2012-10-31T17:40:00Z"/>
                <w:rFonts w:ascii="Courier New" w:hAnsi="Courier New" w:cs="Courier New"/>
                <w:sz w:val="22"/>
                <w:rPrChange w:id="7067" w:author="Alexander Thomas Frase" w:date="2012-10-31T17:44:00Z">
                  <w:rPr>
                    <w:ins w:id="7068" w:author="Alexander Thomas Frase" w:date="2012-10-31T17:40:00Z"/>
                  </w:rPr>
                </w:rPrChange>
              </w:rPr>
            </w:pPr>
            <w:ins w:id="7069" w:author="Alexander Thomas Frase" w:date="2012-10-31T17:40:00Z">
              <w:r w:rsidRPr="0082154C">
                <w:rPr>
                  <w:rFonts w:ascii="Courier New" w:hAnsi="Courier New" w:cs="Courier New"/>
                  <w:sz w:val="22"/>
                  <w:rPrChange w:id="7070" w:author="Alexander Thomas Frase" w:date="2012-10-31T17:44:00Z">
                    <w:rPr/>
                  </w:rPrChange>
                </w:rPr>
                <w:t>1</w:t>
              </w:r>
            </w:ins>
          </w:p>
          <w:p w14:paraId="3F8C4B1F" w14:textId="77777777" w:rsidR="009E2EFE" w:rsidRPr="0082154C" w:rsidRDefault="009E2EFE" w:rsidP="003C548A">
            <w:pPr>
              <w:rPr>
                <w:ins w:id="7071" w:author="Alexander Thomas Frase" w:date="2012-10-31T17:40:00Z"/>
                <w:rFonts w:ascii="Courier New" w:hAnsi="Courier New" w:cs="Courier New"/>
                <w:sz w:val="22"/>
                <w:rPrChange w:id="7072" w:author="Alexander Thomas Frase" w:date="2012-10-31T17:44:00Z">
                  <w:rPr>
                    <w:ins w:id="7073" w:author="Alexander Thomas Frase" w:date="2012-10-31T17:40:00Z"/>
                  </w:rPr>
                </w:rPrChange>
              </w:rPr>
            </w:pPr>
            <w:ins w:id="7074" w:author="Alexander Thomas Frase" w:date="2012-10-31T17:40:00Z">
              <w:r w:rsidRPr="0082154C">
                <w:rPr>
                  <w:rFonts w:ascii="Courier New" w:hAnsi="Courier New" w:cs="Courier New"/>
                  <w:sz w:val="22"/>
                  <w:rPrChange w:id="7075" w:author="Alexander Thomas Frase" w:date="2012-10-31T17:44:00Z">
                    <w:rPr/>
                  </w:rPrChange>
                </w:rPr>
                <w:t>1</w:t>
              </w:r>
            </w:ins>
          </w:p>
          <w:p w14:paraId="5B04E34C" w14:textId="77777777" w:rsidR="009E2EFE" w:rsidRPr="0082154C" w:rsidRDefault="009E2EFE" w:rsidP="003C548A">
            <w:pPr>
              <w:rPr>
                <w:ins w:id="7076" w:author="Alexander Thomas Frase" w:date="2012-10-31T17:40:00Z"/>
                <w:rFonts w:ascii="Courier New" w:hAnsi="Courier New" w:cs="Courier New"/>
                <w:sz w:val="22"/>
                <w:rPrChange w:id="7077" w:author="Alexander Thomas Frase" w:date="2012-10-31T17:44:00Z">
                  <w:rPr>
                    <w:ins w:id="7078" w:author="Alexander Thomas Frase" w:date="2012-10-31T17:40:00Z"/>
                  </w:rPr>
                </w:rPrChange>
              </w:rPr>
            </w:pPr>
            <w:ins w:id="7079" w:author="Alexander Thomas Frase" w:date="2012-10-31T17:40:00Z">
              <w:r w:rsidRPr="0082154C">
                <w:rPr>
                  <w:rFonts w:ascii="Courier New" w:hAnsi="Courier New" w:cs="Courier New"/>
                  <w:sz w:val="22"/>
                  <w:rPrChange w:id="7080" w:author="Alexander Thomas Frase" w:date="2012-10-31T17:44:00Z">
                    <w:rPr/>
                  </w:rPrChange>
                </w:rPr>
                <w:t>1</w:t>
              </w:r>
            </w:ins>
          </w:p>
          <w:p w14:paraId="68DD40B1" w14:textId="77777777" w:rsidR="009E2EFE" w:rsidRPr="0082154C" w:rsidRDefault="009E2EFE" w:rsidP="003C548A">
            <w:pPr>
              <w:rPr>
                <w:ins w:id="7081" w:author="Alexander Thomas Frase" w:date="2012-10-31T17:40:00Z"/>
                <w:rFonts w:ascii="Courier New" w:hAnsi="Courier New" w:cs="Courier New"/>
                <w:sz w:val="22"/>
                <w:rPrChange w:id="7082" w:author="Alexander Thomas Frase" w:date="2012-10-31T17:44:00Z">
                  <w:rPr>
                    <w:ins w:id="7083" w:author="Alexander Thomas Frase" w:date="2012-10-31T17:40:00Z"/>
                  </w:rPr>
                </w:rPrChange>
              </w:rPr>
            </w:pPr>
            <w:ins w:id="7084" w:author="Alexander Thomas Frase" w:date="2012-10-31T17:40:00Z">
              <w:r w:rsidRPr="0082154C">
                <w:rPr>
                  <w:rFonts w:ascii="Courier New" w:hAnsi="Courier New" w:cs="Courier New"/>
                  <w:sz w:val="22"/>
                  <w:rPrChange w:id="7085" w:author="Alexander Thomas Frase" w:date="2012-10-31T17:44:00Z">
                    <w:rPr/>
                  </w:rPrChange>
                </w:rPr>
                <w:t>1</w:t>
              </w:r>
            </w:ins>
          </w:p>
          <w:p w14:paraId="69A5C38D" w14:textId="77777777" w:rsidR="009E2EFE" w:rsidRPr="0082154C" w:rsidRDefault="009E2EFE" w:rsidP="003C548A">
            <w:pPr>
              <w:rPr>
                <w:ins w:id="7086" w:author="Alexander Thomas Frase" w:date="2012-10-31T17:40:00Z"/>
                <w:rFonts w:ascii="Courier New" w:hAnsi="Courier New" w:cs="Courier New"/>
                <w:sz w:val="22"/>
                <w:rPrChange w:id="7087" w:author="Alexander Thomas Frase" w:date="2012-10-31T17:44:00Z">
                  <w:rPr>
                    <w:ins w:id="7088" w:author="Alexander Thomas Frase" w:date="2012-10-31T17:40:00Z"/>
                  </w:rPr>
                </w:rPrChange>
              </w:rPr>
            </w:pPr>
            <w:ins w:id="7089" w:author="Alexander Thomas Frase" w:date="2012-10-31T17:40:00Z">
              <w:r w:rsidRPr="0082154C">
                <w:rPr>
                  <w:rFonts w:ascii="Courier New" w:hAnsi="Courier New" w:cs="Courier New"/>
                  <w:sz w:val="22"/>
                  <w:rPrChange w:id="7090" w:author="Alexander Thomas Frase" w:date="2012-10-31T17:44:00Z">
                    <w:rPr/>
                  </w:rPrChange>
                </w:rPr>
                <w:t>1</w:t>
              </w:r>
            </w:ins>
          </w:p>
          <w:p w14:paraId="367192F5" w14:textId="77777777" w:rsidR="009E2EFE" w:rsidRPr="0082154C" w:rsidRDefault="009E2EFE" w:rsidP="003C548A">
            <w:pPr>
              <w:rPr>
                <w:ins w:id="7091" w:author="Alexander Thomas Frase" w:date="2012-10-31T17:40:00Z"/>
                <w:rFonts w:ascii="Courier New" w:hAnsi="Courier New" w:cs="Courier New"/>
                <w:sz w:val="22"/>
                <w:rPrChange w:id="7092" w:author="Alexander Thomas Frase" w:date="2012-10-31T17:44:00Z">
                  <w:rPr>
                    <w:ins w:id="7093" w:author="Alexander Thomas Frase" w:date="2012-10-31T17:40:00Z"/>
                  </w:rPr>
                </w:rPrChange>
              </w:rPr>
            </w:pPr>
            <w:ins w:id="7094" w:author="Alexander Thomas Frase" w:date="2012-10-31T17:40:00Z">
              <w:r w:rsidRPr="0082154C">
                <w:rPr>
                  <w:rFonts w:ascii="Courier New" w:hAnsi="Courier New" w:cs="Courier New"/>
                  <w:sz w:val="22"/>
                  <w:rPrChange w:id="7095" w:author="Alexander Thomas Frase" w:date="2012-10-31T17:44:00Z">
                    <w:rPr/>
                  </w:rPrChange>
                </w:rPr>
                <w:t>1</w:t>
              </w:r>
            </w:ins>
          </w:p>
          <w:p w14:paraId="0321C495" w14:textId="77777777" w:rsidR="009E2EFE" w:rsidRPr="0082154C" w:rsidRDefault="009E2EFE" w:rsidP="003C548A">
            <w:pPr>
              <w:rPr>
                <w:ins w:id="7096" w:author="Alexander Thomas Frase" w:date="2012-10-31T17:40:00Z"/>
                <w:rFonts w:ascii="Courier New" w:hAnsi="Courier New" w:cs="Courier New"/>
                <w:sz w:val="22"/>
                <w:rPrChange w:id="7097" w:author="Alexander Thomas Frase" w:date="2012-10-31T17:44:00Z">
                  <w:rPr>
                    <w:ins w:id="7098" w:author="Alexander Thomas Frase" w:date="2012-10-31T17:40:00Z"/>
                  </w:rPr>
                </w:rPrChange>
              </w:rPr>
            </w:pPr>
            <w:ins w:id="7099" w:author="Alexander Thomas Frase" w:date="2012-10-31T17:40:00Z">
              <w:r w:rsidRPr="0082154C">
                <w:rPr>
                  <w:rFonts w:ascii="Courier New" w:hAnsi="Courier New" w:cs="Courier New"/>
                  <w:sz w:val="22"/>
                  <w:rPrChange w:id="7100" w:author="Alexander Thomas Frase" w:date="2012-10-31T17:44:00Z">
                    <w:rPr/>
                  </w:rPrChange>
                </w:rPr>
                <w:t>1</w:t>
              </w:r>
            </w:ins>
          </w:p>
          <w:p w14:paraId="4E39A86E" w14:textId="77777777" w:rsidR="009E2EFE" w:rsidRPr="0082154C" w:rsidRDefault="009E2EFE" w:rsidP="003C548A">
            <w:pPr>
              <w:rPr>
                <w:ins w:id="7101" w:author="Alexander Thomas Frase" w:date="2012-10-31T17:40:00Z"/>
                <w:rFonts w:ascii="Courier New" w:hAnsi="Courier New" w:cs="Courier New"/>
                <w:sz w:val="22"/>
                <w:rPrChange w:id="7102" w:author="Alexander Thomas Frase" w:date="2012-10-31T17:44:00Z">
                  <w:rPr>
                    <w:ins w:id="7103" w:author="Alexander Thomas Frase" w:date="2012-10-31T17:40:00Z"/>
                  </w:rPr>
                </w:rPrChange>
              </w:rPr>
            </w:pPr>
            <w:ins w:id="7104" w:author="Alexander Thomas Frase" w:date="2012-10-31T17:40:00Z">
              <w:r w:rsidRPr="0082154C">
                <w:rPr>
                  <w:rFonts w:ascii="Courier New" w:hAnsi="Courier New" w:cs="Courier New"/>
                  <w:sz w:val="22"/>
                  <w:rPrChange w:id="7105" w:author="Alexander Thomas Frase" w:date="2012-10-31T17:44:00Z">
                    <w:rPr/>
                  </w:rPrChange>
                </w:rPr>
                <w:t>1</w:t>
              </w:r>
            </w:ins>
          </w:p>
          <w:p w14:paraId="542AA45D" w14:textId="77777777" w:rsidR="009E2EFE" w:rsidRPr="0082154C" w:rsidRDefault="009E2EFE" w:rsidP="003C548A">
            <w:pPr>
              <w:rPr>
                <w:ins w:id="7106" w:author="Alexander Thomas Frase" w:date="2012-10-31T17:40:00Z"/>
                <w:rFonts w:ascii="Courier New" w:hAnsi="Courier New" w:cs="Courier New"/>
                <w:sz w:val="22"/>
                <w:rPrChange w:id="7107" w:author="Alexander Thomas Frase" w:date="2012-10-31T17:44:00Z">
                  <w:rPr>
                    <w:ins w:id="7108" w:author="Alexander Thomas Frase" w:date="2012-10-31T17:40:00Z"/>
                  </w:rPr>
                </w:rPrChange>
              </w:rPr>
            </w:pPr>
            <w:ins w:id="7109" w:author="Alexander Thomas Frase" w:date="2012-10-31T17:40:00Z">
              <w:r w:rsidRPr="0082154C">
                <w:rPr>
                  <w:rFonts w:ascii="Courier New" w:hAnsi="Courier New" w:cs="Courier New"/>
                  <w:sz w:val="22"/>
                  <w:rPrChange w:id="7110" w:author="Alexander Thomas Frase" w:date="2012-10-31T17:44:00Z">
                    <w:rPr/>
                  </w:rPrChange>
                </w:rPr>
                <w:t>1</w:t>
              </w:r>
            </w:ins>
          </w:p>
          <w:p w14:paraId="2173F797" w14:textId="77777777" w:rsidR="009E2EFE" w:rsidRPr="0082154C" w:rsidRDefault="009E2EFE" w:rsidP="003C548A">
            <w:pPr>
              <w:rPr>
                <w:ins w:id="7111" w:author="Alexander Thomas Frase" w:date="2012-10-31T17:40:00Z"/>
                <w:rFonts w:ascii="Courier New" w:hAnsi="Courier New" w:cs="Courier New"/>
                <w:sz w:val="22"/>
                <w:rPrChange w:id="7112" w:author="Alexander Thomas Frase" w:date="2012-10-31T17:44:00Z">
                  <w:rPr>
                    <w:ins w:id="7113" w:author="Alexander Thomas Frase" w:date="2012-10-31T17:40:00Z"/>
                  </w:rPr>
                </w:rPrChange>
              </w:rPr>
            </w:pPr>
            <w:ins w:id="7114" w:author="Alexander Thomas Frase" w:date="2012-10-31T17:40:00Z">
              <w:r w:rsidRPr="0082154C">
                <w:rPr>
                  <w:rFonts w:ascii="Courier New" w:hAnsi="Courier New" w:cs="Courier New"/>
                  <w:sz w:val="22"/>
                  <w:rPrChange w:id="7115" w:author="Alexander Thomas Frase" w:date="2012-10-31T17:44:00Z">
                    <w:rPr/>
                  </w:rPrChange>
                </w:rPr>
                <w:t>1</w:t>
              </w:r>
            </w:ins>
          </w:p>
          <w:p w14:paraId="41D37A97" w14:textId="77777777" w:rsidR="009E2EFE" w:rsidRPr="0082154C" w:rsidRDefault="009E2EFE" w:rsidP="003C548A">
            <w:pPr>
              <w:rPr>
                <w:ins w:id="7116" w:author="Alexander Thomas Frase" w:date="2012-10-31T17:40:00Z"/>
                <w:rFonts w:ascii="Courier New" w:hAnsi="Courier New" w:cs="Courier New"/>
                <w:sz w:val="22"/>
                <w:rPrChange w:id="7117" w:author="Alexander Thomas Frase" w:date="2012-10-31T17:44:00Z">
                  <w:rPr>
                    <w:ins w:id="7118" w:author="Alexander Thomas Frase" w:date="2012-10-31T17:40:00Z"/>
                  </w:rPr>
                </w:rPrChange>
              </w:rPr>
            </w:pPr>
            <w:ins w:id="7119" w:author="Alexander Thomas Frase" w:date="2012-10-31T17:40:00Z">
              <w:r w:rsidRPr="0082154C">
                <w:rPr>
                  <w:rFonts w:ascii="Courier New" w:hAnsi="Courier New" w:cs="Courier New"/>
                  <w:sz w:val="22"/>
                  <w:rPrChange w:id="7120" w:author="Alexander Thomas Frase" w:date="2012-10-31T17:44:00Z">
                    <w:rPr/>
                  </w:rPrChange>
                </w:rPr>
                <w:t>1</w:t>
              </w:r>
            </w:ins>
          </w:p>
          <w:p w14:paraId="12AAEA2C" w14:textId="77777777" w:rsidR="009E2EFE" w:rsidRPr="0082154C" w:rsidRDefault="009E2EFE" w:rsidP="003C548A">
            <w:pPr>
              <w:rPr>
                <w:ins w:id="7121" w:author="Alexander Thomas Frase" w:date="2012-10-31T17:40:00Z"/>
                <w:rFonts w:ascii="Courier New" w:hAnsi="Courier New" w:cs="Courier New"/>
                <w:sz w:val="22"/>
                <w:rPrChange w:id="7122" w:author="Alexander Thomas Frase" w:date="2012-10-31T17:44:00Z">
                  <w:rPr>
                    <w:ins w:id="7123" w:author="Alexander Thomas Frase" w:date="2012-10-31T17:40:00Z"/>
                  </w:rPr>
                </w:rPrChange>
              </w:rPr>
            </w:pPr>
            <w:ins w:id="7124" w:author="Alexander Thomas Frase" w:date="2012-10-31T17:40:00Z">
              <w:r w:rsidRPr="0082154C">
                <w:rPr>
                  <w:rFonts w:ascii="Courier New" w:hAnsi="Courier New" w:cs="Courier New"/>
                  <w:sz w:val="22"/>
                  <w:rPrChange w:id="7125" w:author="Alexander Thomas Frase" w:date="2012-10-31T17:44:00Z">
                    <w:rPr/>
                  </w:rPrChange>
                </w:rPr>
                <w:t>1</w:t>
              </w:r>
            </w:ins>
          </w:p>
          <w:p w14:paraId="587E261C" w14:textId="77777777" w:rsidR="009E2EFE" w:rsidRPr="0082154C" w:rsidRDefault="009E2EFE" w:rsidP="003C548A">
            <w:pPr>
              <w:rPr>
                <w:ins w:id="7126" w:author="Alexander Thomas Frase" w:date="2012-10-31T17:40:00Z"/>
                <w:rFonts w:ascii="Courier New" w:hAnsi="Courier New" w:cs="Courier New"/>
                <w:sz w:val="22"/>
                <w:rPrChange w:id="7127" w:author="Alexander Thomas Frase" w:date="2012-10-31T17:44:00Z">
                  <w:rPr>
                    <w:ins w:id="7128" w:author="Alexander Thomas Frase" w:date="2012-10-31T17:40:00Z"/>
                  </w:rPr>
                </w:rPrChange>
              </w:rPr>
            </w:pPr>
            <w:ins w:id="7129" w:author="Alexander Thomas Frase" w:date="2012-10-31T17:40:00Z">
              <w:r w:rsidRPr="0082154C">
                <w:rPr>
                  <w:rFonts w:ascii="Courier New" w:hAnsi="Courier New" w:cs="Courier New"/>
                  <w:sz w:val="22"/>
                  <w:rPrChange w:id="7130" w:author="Alexander Thomas Frase" w:date="2012-10-31T17:44:00Z">
                    <w:rPr/>
                  </w:rPrChange>
                </w:rPr>
                <w:t>1</w:t>
              </w:r>
            </w:ins>
          </w:p>
          <w:p w14:paraId="6F4F68EE" w14:textId="77777777" w:rsidR="009E2EFE" w:rsidRPr="0082154C" w:rsidRDefault="009E2EFE" w:rsidP="003C548A">
            <w:pPr>
              <w:rPr>
                <w:ins w:id="7131" w:author="Alexander Thomas Frase" w:date="2012-10-31T17:40:00Z"/>
                <w:rFonts w:ascii="Courier New" w:hAnsi="Courier New" w:cs="Courier New"/>
                <w:sz w:val="22"/>
                <w:rPrChange w:id="7132" w:author="Alexander Thomas Frase" w:date="2012-10-31T17:44:00Z">
                  <w:rPr>
                    <w:ins w:id="7133" w:author="Alexander Thomas Frase" w:date="2012-10-31T17:40:00Z"/>
                  </w:rPr>
                </w:rPrChange>
              </w:rPr>
            </w:pPr>
            <w:ins w:id="7134" w:author="Alexander Thomas Frase" w:date="2012-10-31T17:40:00Z">
              <w:r w:rsidRPr="0082154C">
                <w:rPr>
                  <w:rFonts w:ascii="Courier New" w:hAnsi="Courier New" w:cs="Courier New"/>
                  <w:sz w:val="22"/>
                  <w:rPrChange w:id="7135" w:author="Alexander Thomas Frase" w:date="2012-10-31T17:44:00Z">
                    <w:rPr/>
                  </w:rPrChange>
                </w:rPr>
                <w:t>1</w:t>
              </w:r>
            </w:ins>
          </w:p>
          <w:p w14:paraId="7D5D9B03" w14:textId="77777777" w:rsidR="009E2EFE" w:rsidRPr="0082154C" w:rsidRDefault="009E2EFE" w:rsidP="003C548A">
            <w:pPr>
              <w:rPr>
                <w:ins w:id="7136" w:author="Alexander Thomas Frase" w:date="2012-10-31T17:40:00Z"/>
                <w:rFonts w:ascii="Courier New" w:hAnsi="Courier New" w:cs="Courier New"/>
                <w:sz w:val="22"/>
                <w:rPrChange w:id="7137" w:author="Alexander Thomas Frase" w:date="2012-10-31T17:44:00Z">
                  <w:rPr>
                    <w:ins w:id="7138" w:author="Alexander Thomas Frase" w:date="2012-10-31T17:40:00Z"/>
                  </w:rPr>
                </w:rPrChange>
              </w:rPr>
            </w:pPr>
            <w:ins w:id="7139" w:author="Alexander Thomas Frase" w:date="2012-10-31T17:40:00Z">
              <w:r w:rsidRPr="0082154C">
                <w:rPr>
                  <w:rFonts w:ascii="Courier New" w:hAnsi="Courier New" w:cs="Courier New"/>
                  <w:sz w:val="22"/>
                  <w:rPrChange w:id="7140" w:author="Alexander Thomas Frase" w:date="2012-10-31T17:44:00Z">
                    <w:rPr/>
                  </w:rPrChange>
                </w:rPr>
                <w:t>1</w:t>
              </w:r>
            </w:ins>
          </w:p>
          <w:p w14:paraId="3E9C64FA" w14:textId="77777777" w:rsidR="009E2EFE" w:rsidRPr="0082154C" w:rsidRDefault="009E2EFE" w:rsidP="003C548A">
            <w:pPr>
              <w:rPr>
                <w:ins w:id="7141" w:author="Alexander Thomas Frase" w:date="2012-10-31T17:40:00Z"/>
                <w:rFonts w:ascii="Courier New" w:hAnsi="Courier New" w:cs="Courier New"/>
                <w:sz w:val="22"/>
                <w:rPrChange w:id="7142" w:author="Alexander Thomas Frase" w:date="2012-10-31T17:44:00Z">
                  <w:rPr>
                    <w:ins w:id="7143" w:author="Alexander Thomas Frase" w:date="2012-10-31T17:40:00Z"/>
                  </w:rPr>
                </w:rPrChange>
              </w:rPr>
            </w:pPr>
            <w:ins w:id="7144" w:author="Alexander Thomas Frase" w:date="2012-10-31T17:40:00Z">
              <w:r w:rsidRPr="0082154C">
                <w:rPr>
                  <w:rFonts w:ascii="Courier New" w:hAnsi="Courier New" w:cs="Courier New"/>
                  <w:sz w:val="22"/>
                  <w:rPrChange w:id="7145" w:author="Alexander Thomas Frase" w:date="2012-10-31T17:44:00Z">
                    <w:rPr/>
                  </w:rPrChange>
                </w:rPr>
                <w:t>1</w:t>
              </w:r>
            </w:ins>
          </w:p>
          <w:p w14:paraId="2E243CCA" w14:textId="77777777" w:rsidR="009E2EFE" w:rsidRPr="0082154C" w:rsidRDefault="009E2EFE" w:rsidP="003C548A">
            <w:pPr>
              <w:rPr>
                <w:ins w:id="7146" w:author="Alexander Thomas Frase" w:date="2012-10-31T17:40:00Z"/>
                <w:rFonts w:ascii="Courier New" w:hAnsi="Courier New" w:cs="Courier New"/>
                <w:sz w:val="22"/>
                <w:rPrChange w:id="7147" w:author="Alexander Thomas Frase" w:date="2012-10-31T17:44:00Z">
                  <w:rPr>
                    <w:ins w:id="7148" w:author="Alexander Thomas Frase" w:date="2012-10-31T17:40:00Z"/>
                  </w:rPr>
                </w:rPrChange>
              </w:rPr>
            </w:pPr>
            <w:ins w:id="7149" w:author="Alexander Thomas Frase" w:date="2012-10-31T17:40:00Z">
              <w:r w:rsidRPr="0082154C">
                <w:rPr>
                  <w:rFonts w:ascii="Courier New" w:hAnsi="Courier New" w:cs="Courier New"/>
                  <w:sz w:val="22"/>
                  <w:rPrChange w:id="7150" w:author="Alexander Thomas Frase" w:date="2012-10-31T17:44:00Z">
                    <w:rPr/>
                  </w:rPrChange>
                </w:rPr>
                <w:t>1</w:t>
              </w:r>
            </w:ins>
          </w:p>
          <w:p w14:paraId="273B33B7" w14:textId="77777777" w:rsidR="009E2EFE" w:rsidRPr="0082154C" w:rsidRDefault="009E2EFE" w:rsidP="003C548A">
            <w:pPr>
              <w:rPr>
                <w:ins w:id="7151" w:author="Alexander Thomas Frase" w:date="2012-10-31T17:40:00Z"/>
                <w:rFonts w:ascii="Courier New" w:hAnsi="Courier New" w:cs="Courier New"/>
                <w:sz w:val="22"/>
                <w:rPrChange w:id="7152" w:author="Alexander Thomas Frase" w:date="2012-10-31T17:44:00Z">
                  <w:rPr>
                    <w:ins w:id="7153" w:author="Alexander Thomas Frase" w:date="2012-10-31T17:40:00Z"/>
                  </w:rPr>
                </w:rPrChange>
              </w:rPr>
            </w:pPr>
            <w:ins w:id="7154" w:author="Alexander Thomas Frase" w:date="2012-10-31T17:40:00Z">
              <w:r w:rsidRPr="0082154C">
                <w:rPr>
                  <w:rFonts w:ascii="Courier New" w:hAnsi="Courier New" w:cs="Courier New"/>
                  <w:sz w:val="22"/>
                  <w:rPrChange w:id="7155" w:author="Alexander Thomas Frase" w:date="2012-10-31T17:44:00Z">
                    <w:rPr/>
                  </w:rPrChange>
                </w:rPr>
                <w:t>1</w:t>
              </w:r>
            </w:ins>
          </w:p>
          <w:p w14:paraId="2C2B4C10" w14:textId="5D36BD3C" w:rsidR="009E2EFE" w:rsidRPr="0082154C" w:rsidRDefault="009E2EFE" w:rsidP="003C548A">
            <w:pPr>
              <w:rPr>
                <w:ins w:id="7156" w:author="Alexander Thomas Frase" w:date="2012-10-31T17:38:00Z"/>
                <w:rFonts w:ascii="Courier New" w:hAnsi="Courier New" w:cs="Courier New"/>
                <w:sz w:val="22"/>
                <w:rPrChange w:id="7157" w:author="Alexander Thomas Frase" w:date="2012-10-31T17:44:00Z">
                  <w:rPr>
                    <w:ins w:id="7158" w:author="Alexander Thomas Frase" w:date="2012-10-31T17:38:00Z"/>
                  </w:rPr>
                </w:rPrChange>
              </w:rPr>
            </w:pPr>
            <w:ins w:id="7159" w:author="Alexander Thomas Frase" w:date="2012-10-31T17:40:00Z">
              <w:r w:rsidRPr="0082154C">
                <w:rPr>
                  <w:rFonts w:ascii="Courier New" w:hAnsi="Courier New" w:cs="Courier New"/>
                  <w:sz w:val="22"/>
                  <w:rPrChange w:id="7160" w:author="Alexander Thomas Frase" w:date="2012-10-31T17:44:00Z">
                    <w:rPr/>
                  </w:rPrChange>
                </w:rPr>
                <w:t>1</w:t>
              </w:r>
            </w:ins>
          </w:p>
        </w:tc>
        <w:tc>
          <w:tcPr>
            <w:tcW w:w="1141" w:type="dxa"/>
          </w:tcPr>
          <w:p w14:paraId="6A2C178E" w14:textId="6A014DE1" w:rsidR="009E2EFE" w:rsidRPr="0082154C" w:rsidRDefault="009E2EFE" w:rsidP="003C548A">
            <w:pPr>
              <w:rPr>
                <w:ins w:id="7161" w:author="Alexander Thomas Frase" w:date="2012-10-31T17:39:00Z"/>
                <w:rFonts w:ascii="Courier New" w:hAnsi="Courier New" w:cs="Courier New"/>
                <w:sz w:val="22"/>
                <w:rPrChange w:id="7162" w:author="Alexander Thomas Frase" w:date="2012-10-31T17:44:00Z">
                  <w:rPr>
                    <w:ins w:id="7163" w:author="Alexander Thomas Frase" w:date="2012-10-31T17:39:00Z"/>
                  </w:rPr>
                </w:rPrChange>
              </w:rPr>
            </w:pPr>
            <w:ins w:id="7164" w:author="Alexander Thomas Frase" w:date="2012-10-31T17:39:00Z">
              <w:r w:rsidRPr="0082154C">
                <w:rPr>
                  <w:rFonts w:ascii="Courier New" w:hAnsi="Courier New" w:cs="Courier New"/>
                  <w:sz w:val="22"/>
                  <w:rPrChange w:id="7165" w:author="Alexander Thomas Frase" w:date="2012-10-31T17:44:00Z">
                    <w:rPr/>
                  </w:rPrChange>
                </w:rPr>
                <w:t>region</w:t>
              </w:r>
            </w:ins>
          </w:p>
          <w:p w14:paraId="460CE5F8" w14:textId="77777777" w:rsidR="0082154C" w:rsidRPr="0082154C" w:rsidRDefault="0082154C" w:rsidP="0082154C">
            <w:pPr>
              <w:rPr>
                <w:ins w:id="7166" w:author="Alexander Thomas Frase" w:date="2012-10-31T17:40:00Z"/>
                <w:rFonts w:ascii="Courier New" w:hAnsi="Courier New" w:cs="Courier New"/>
                <w:sz w:val="22"/>
                <w:rPrChange w:id="7167" w:author="Alexander Thomas Frase" w:date="2012-10-31T17:44:00Z">
                  <w:rPr>
                    <w:ins w:id="7168" w:author="Alexander Thomas Frase" w:date="2012-10-31T17:40:00Z"/>
                  </w:rPr>
                </w:rPrChange>
              </w:rPr>
            </w:pPr>
            <w:ins w:id="7169" w:author="Alexander Thomas Frase" w:date="2012-10-31T17:40:00Z">
              <w:r w:rsidRPr="0082154C">
                <w:rPr>
                  <w:rFonts w:ascii="Courier New" w:hAnsi="Courier New" w:cs="Courier New"/>
                  <w:sz w:val="22"/>
                  <w:rPrChange w:id="7170" w:author="Alexander Thomas Frase" w:date="2012-10-31T17:44:00Z">
                    <w:rPr/>
                  </w:rPrChange>
                </w:rPr>
                <w:t>A</w:t>
              </w:r>
            </w:ins>
          </w:p>
          <w:p w14:paraId="77DF3E4C" w14:textId="77777777" w:rsidR="0082154C" w:rsidRPr="0082154C" w:rsidRDefault="0082154C" w:rsidP="0082154C">
            <w:pPr>
              <w:rPr>
                <w:ins w:id="7171" w:author="Alexander Thomas Frase" w:date="2012-10-31T17:40:00Z"/>
                <w:rFonts w:ascii="Courier New" w:hAnsi="Courier New" w:cs="Courier New"/>
                <w:sz w:val="22"/>
                <w:rPrChange w:id="7172" w:author="Alexander Thomas Frase" w:date="2012-10-31T17:44:00Z">
                  <w:rPr>
                    <w:ins w:id="7173" w:author="Alexander Thomas Frase" w:date="2012-10-31T17:40:00Z"/>
                  </w:rPr>
                </w:rPrChange>
              </w:rPr>
            </w:pPr>
            <w:ins w:id="7174" w:author="Alexander Thomas Frase" w:date="2012-10-31T17:40:00Z">
              <w:r w:rsidRPr="0082154C">
                <w:rPr>
                  <w:rFonts w:ascii="Courier New" w:hAnsi="Courier New" w:cs="Courier New"/>
                  <w:sz w:val="22"/>
                  <w:rPrChange w:id="7175" w:author="Alexander Thomas Frase" w:date="2012-10-31T17:44:00Z">
                    <w:rPr/>
                  </w:rPrChange>
                </w:rPr>
                <w:t>A</w:t>
              </w:r>
            </w:ins>
          </w:p>
          <w:p w14:paraId="4A65D654" w14:textId="77777777" w:rsidR="0082154C" w:rsidRPr="0082154C" w:rsidRDefault="0082154C" w:rsidP="0082154C">
            <w:pPr>
              <w:rPr>
                <w:ins w:id="7176" w:author="Alexander Thomas Frase" w:date="2012-10-31T17:40:00Z"/>
                <w:rFonts w:ascii="Courier New" w:hAnsi="Courier New" w:cs="Courier New"/>
                <w:sz w:val="22"/>
                <w:rPrChange w:id="7177" w:author="Alexander Thomas Frase" w:date="2012-10-31T17:44:00Z">
                  <w:rPr>
                    <w:ins w:id="7178" w:author="Alexander Thomas Frase" w:date="2012-10-31T17:40:00Z"/>
                  </w:rPr>
                </w:rPrChange>
              </w:rPr>
            </w:pPr>
            <w:ins w:id="7179" w:author="Alexander Thomas Frase" w:date="2012-10-31T17:40:00Z">
              <w:r w:rsidRPr="0082154C">
                <w:rPr>
                  <w:rFonts w:ascii="Courier New" w:hAnsi="Courier New" w:cs="Courier New"/>
                  <w:sz w:val="22"/>
                  <w:rPrChange w:id="7180" w:author="Alexander Thomas Frase" w:date="2012-10-31T17:44:00Z">
                    <w:rPr/>
                  </w:rPrChange>
                </w:rPr>
                <w:t>A</w:t>
              </w:r>
            </w:ins>
          </w:p>
          <w:p w14:paraId="3FDC43EF" w14:textId="77777777" w:rsidR="0082154C" w:rsidRPr="0082154C" w:rsidRDefault="0082154C" w:rsidP="0082154C">
            <w:pPr>
              <w:rPr>
                <w:ins w:id="7181" w:author="Alexander Thomas Frase" w:date="2012-10-31T17:40:00Z"/>
                <w:rFonts w:ascii="Courier New" w:hAnsi="Courier New" w:cs="Courier New"/>
                <w:sz w:val="22"/>
                <w:rPrChange w:id="7182" w:author="Alexander Thomas Frase" w:date="2012-10-31T17:44:00Z">
                  <w:rPr>
                    <w:ins w:id="7183" w:author="Alexander Thomas Frase" w:date="2012-10-31T17:40:00Z"/>
                  </w:rPr>
                </w:rPrChange>
              </w:rPr>
            </w:pPr>
            <w:ins w:id="7184" w:author="Alexander Thomas Frase" w:date="2012-10-31T17:40:00Z">
              <w:r w:rsidRPr="0082154C">
                <w:rPr>
                  <w:rFonts w:ascii="Courier New" w:hAnsi="Courier New" w:cs="Courier New"/>
                  <w:sz w:val="22"/>
                  <w:rPrChange w:id="7185" w:author="Alexander Thomas Frase" w:date="2012-10-31T17:44:00Z">
                    <w:rPr/>
                  </w:rPrChange>
                </w:rPr>
                <w:t>A</w:t>
              </w:r>
            </w:ins>
          </w:p>
          <w:p w14:paraId="0027057D" w14:textId="77777777" w:rsidR="0082154C" w:rsidRPr="0082154C" w:rsidRDefault="0082154C" w:rsidP="0082154C">
            <w:pPr>
              <w:rPr>
                <w:ins w:id="7186" w:author="Alexander Thomas Frase" w:date="2012-10-31T17:40:00Z"/>
                <w:rFonts w:ascii="Courier New" w:hAnsi="Courier New" w:cs="Courier New"/>
                <w:sz w:val="22"/>
                <w:rPrChange w:id="7187" w:author="Alexander Thomas Frase" w:date="2012-10-31T17:44:00Z">
                  <w:rPr>
                    <w:ins w:id="7188" w:author="Alexander Thomas Frase" w:date="2012-10-31T17:40:00Z"/>
                  </w:rPr>
                </w:rPrChange>
              </w:rPr>
            </w:pPr>
            <w:ins w:id="7189" w:author="Alexander Thomas Frase" w:date="2012-10-31T17:40:00Z">
              <w:r w:rsidRPr="0082154C">
                <w:rPr>
                  <w:rFonts w:ascii="Courier New" w:hAnsi="Courier New" w:cs="Courier New"/>
                  <w:sz w:val="22"/>
                  <w:rPrChange w:id="7190" w:author="Alexander Thomas Frase" w:date="2012-10-31T17:44:00Z">
                    <w:rPr/>
                  </w:rPrChange>
                </w:rPr>
                <w:t>A</w:t>
              </w:r>
            </w:ins>
          </w:p>
          <w:p w14:paraId="740A41D5" w14:textId="77777777" w:rsidR="0082154C" w:rsidRPr="0082154C" w:rsidRDefault="0082154C" w:rsidP="0082154C">
            <w:pPr>
              <w:rPr>
                <w:ins w:id="7191" w:author="Alexander Thomas Frase" w:date="2012-10-31T17:40:00Z"/>
                <w:rFonts w:ascii="Courier New" w:hAnsi="Courier New" w:cs="Courier New"/>
                <w:sz w:val="22"/>
                <w:rPrChange w:id="7192" w:author="Alexander Thomas Frase" w:date="2012-10-31T17:44:00Z">
                  <w:rPr>
                    <w:ins w:id="7193" w:author="Alexander Thomas Frase" w:date="2012-10-31T17:40:00Z"/>
                  </w:rPr>
                </w:rPrChange>
              </w:rPr>
            </w:pPr>
            <w:ins w:id="7194" w:author="Alexander Thomas Frase" w:date="2012-10-31T17:40:00Z">
              <w:r w:rsidRPr="0082154C">
                <w:rPr>
                  <w:rFonts w:ascii="Courier New" w:hAnsi="Courier New" w:cs="Courier New"/>
                  <w:sz w:val="22"/>
                  <w:rPrChange w:id="7195" w:author="Alexander Thomas Frase" w:date="2012-10-31T17:44:00Z">
                    <w:rPr/>
                  </w:rPrChange>
                </w:rPr>
                <w:t>A</w:t>
              </w:r>
            </w:ins>
          </w:p>
          <w:p w14:paraId="488C75C7" w14:textId="77777777" w:rsidR="0082154C" w:rsidRPr="0082154C" w:rsidRDefault="0082154C" w:rsidP="0082154C">
            <w:pPr>
              <w:rPr>
                <w:ins w:id="7196" w:author="Alexander Thomas Frase" w:date="2012-10-31T17:40:00Z"/>
                <w:rFonts w:ascii="Courier New" w:hAnsi="Courier New" w:cs="Courier New"/>
                <w:sz w:val="22"/>
                <w:rPrChange w:id="7197" w:author="Alexander Thomas Frase" w:date="2012-10-31T17:44:00Z">
                  <w:rPr>
                    <w:ins w:id="7198" w:author="Alexander Thomas Frase" w:date="2012-10-31T17:40:00Z"/>
                  </w:rPr>
                </w:rPrChange>
              </w:rPr>
            </w:pPr>
            <w:ins w:id="7199" w:author="Alexander Thomas Frase" w:date="2012-10-31T17:40:00Z">
              <w:r w:rsidRPr="0082154C">
                <w:rPr>
                  <w:rFonts w:ascii="Courier New" w:hAnsi="Courier New" w:cs="Courier New"/>
                  <w:sz w:val="22"/>
                  <w:rPrChange w:id="7200" w:author="Alexander Thomas Frase" w:date="2012-10-31T17:44:00Z">
                    <w:rPr/>
                  </w:rPrChange>
                </w:rPr>
                <w:t>A</w:t>
              </w:r>
            </w:ins>
          </w:p>
          <w:p w14:paraId="4F8F1CA6" w14:textId="77777777" w:rsidR="0082154C" w:rsidRPr="0082154C" w:rsidRDefault="0082154C" w:rsidP="0082154C">
            <w:pPr>
              <w:rPr>
                <w:ins w:id="7201" w:author="Alexander Thomas Frase" w:date="2012-10-31T17:40:00Z"/>
                <w:rFonts w:ascii="Courier New" w:hAnsi="Courier New" w:cs="Courier New"/>
                <w:sz w:val="22"/>
                <w:rPrChange w:id="7202" w:author="Alexander Thomas Frase" w:date="2012-10-31T17:44:00Z">
                  <w:rPr>
                    <w:ins w:id="7203" w:author="Alexander Thomas Frase" w:date="2012-10-31T17:40:00Z"/>
                  </w:rPr>
                </w:rPrChange>
              </w:rPr>
            </w:pPr>
            <w:ins w:id="7204" w:author="Alexander Thomas Frase" w:date="2012-10-31T17:40:00Z">
              <w:r w:rsidRPr="0082154C">
                <w:rPr>
                  <w:rFonts w:ascii="Courier New" w:hAnsi="Courier New" w:cs="Courier New"/>
                  <w:sz w:val="22"/>
                  <w:rPrChange w:id="7205" w:author="Alexander Thomas Frase" w:date="2012-10-31T17:44:00Z">
                    <w:rPr/>
                  </w:rPrChange>
                </w:rPr>
                <w:t>A</w:t>
              </w:r>
            </w:ins>
          </w:p>
          <w:p w14:paraId="404ADF7A" w14:textId="77777777" w:rsidR="0082154C" w:rsidRPr="0082154C" w:rsidRDefault="0082154C" w:rsidP="0082154C">
            <w:pPr>
              <w:rPr>
                <w:ins w:id="7206" w:author="Alexander Thomas Frase" w:date="2012-10-31T17:40:00Z"/>
                <w:rFonts w:ascii="Courier New" w:hAnsi="Courier New" w:cs="Courier New"/>
                <w:sz w:val="22"/>
                <w:rPrChange w:id="7207" w:author="Alexander Thomas Frase" w:date="2012-10-31T17:44:00Z">
                  <w:rPr>
                    <w:ins w:id="7208" w:author="Alexander Thomas Frase" w:date="2012-10-31T17:40:00Z"/>
                  </w:rPr>
                </w:rPrChange>
              </w:rPr>
            </w:pPr>
            <w:ins w:id="7209" w:author="Alexander Thomas Frase" w:date="2012-10-31T17:40:00Z">
              <w:r w:rsidRPr="0082154C">
                <w:rPr>
                  <w:rFonts w:ascii="Courier New" w:hAnsi="Courier New" w:cs="Courier New"/>
                  <w:sz w:val="22"/>
                  <w:rPrChange w:id="7210" w:author="Alexander Thomas Frase" w:date="2012-10-31T17:44:00Z">
                    <w:rPr/>
                  </w:rPrChange>
                </w:rPr>
                <w:t>A</w:t>
              </w:r>
            </w:ins>
          </w:p>
          <w:p w14:paraId="136C16A0" w14:textId="77777777" w:rsidR="0082154C" w:rsidRPr="0082154C" w:rsidRDefault="0082154C" w:rsidP="0082154C">
            <w:pPr>
              <w:rPr>
                <w:ins w:id="7211" w:author="Alexander Thomas Frase" w:date="2012-10-31T17:40:00Z"/>
                <w:rFonts w:ascii="Courier New" w:hAnsi="Courier New" w:cs="Courier New"/>
                <w:sz w:val="22"/>
                <w:rPrChange w:id="7212" w:author="Alexander Thomas Frase" w:date="2012-10-31T17:44:00Z">
                  <w:rPr>
                    <w:ins w:id="7213" w:author="Alexander Thomas Frase" w:date="2012-10-31T17:40:00Z"/>
                  </w:rPr>
                </w:rPrChange>
              </w:rPr>
            </w:pPr>
            <w:ins w:id="7214" w:author="Alexander Thomas Frase" w:date="2012-10-31T17:40:00Z">
              <w:r w:rsidRPr="0082154C">
                <w:rPr>
                  <w:rFonts w:ascii="Courier New" w:hAnsi="Courier New" w:cs="Courier New"/>
                  <w:sz w:val="22"/>
                  <w:rPrChange w:id="7215" w:author="Alexander Thomas Frase" w:date="2012-10-31T17:44:00Z">
                    <w:rPr/>
                  </w:rPrChange>
                </w:rPr>
                <w:t>A</w:t>
              </w:r>
            </w:ins>
          </w:p>
          <w:p w14:paraId="34ACC0A8" w14:textId="77777777" w:rsidR="0082154C" w:rsidRPr="0082154C" w:rsidRDefault="0082154C" w:rsidP="0082154C">
            <w:pPr>
              <w:rPr>
                <w:ins w:id="7216" w:author="Alexander Thomas Frase" w:date="2012-10-31T17:40:00Z"/>
                <w:rFonts w:ascii="Courier New" w:hAnsi="Courier New" w:cs="Courier New"/>
                <w:sz w:val="22"/>
                <w:rPrChange w:id="7217" w:author="Alexander Thomas Frase" w:date="2012-10-31T17:44:00Z">
                  <w:rPr>
                    <w:ins w:id="7218" w:author="Alexander Thomas Frase" w:date="2012-10-31T17:40:00Z"/>
                  </w:rPr>
                </w:rPrChange>
              </w:rPr>
            </w:pPr>
            <w:ins w:id="7219" w:author="Alexander Thomas Frase" w:date="2012-10-31T17:40:00Z">
              <w:r w:rsidRPr="0082154C">
                <w:rPr>
                  <w:rFonts w:ascii="Courier New" w:hAnsi="Courier New" w:cs="Courier New"/>
                  <w:sz w:val="22"/>
                  <w:rPrChange w:id="7220" w:author="Alexander Thomas Frase" w:date="2012-10-31T17:44:00Z">
                    <w:rPr/>
                  </w:rPrChange>
                </w:rPr>
                <w:t>B</w:t>
              </w:r>
            </w:ins>
          </w:p>
          <w:p w14:paraId="6267C046" w14:textId="77777777" w:rsidR="0082154C" w:rsidRPr="0082154C" w:rsidRDefault="0082154C" w:rsidP="0082154C">
            <w:pPr>
              <w:rPr>
                <w:ins w:id="7221" w:author="Alexander Thomas Frase" w:date="2012-10-31T17:40:00Z"/>
                <w:rFonts w:ascii="Courier New" w:hAnsi="Courier New" w:cs="Courier New"/>
                <w:sz w:val="22"/>
                <w:rPrChange w:id="7222" w:author="Alexander Thomas Frase" w:date="2012-10-31T17:44:00Z">
                  <w:rPr>
                    <w:ins w:id="7223" w:author="Alexander Thomas Frase" w:date="2012-10-31T17:40:00Z"/>
                  </w:rPr>
                </w:rPrChange>
              </w:rPr>
            </w:pPr>
            <w:ins w:id="7224" w:author="Alexander Thomas Frase" w:date="2012-10-31T17:40:00Z">
              <w:r w:rsidRPr="0082154C">
                <w:rPr>
                  <w:rFonts w:ascii="Courier New" w:hAnsi="Courier New" w:cs="Courier New"/>
                  <w:sz w:val="22"/>
                  <w:rPrChange w:id="7225" w:author="Alexander Thomas Frase" w:date="2012-10-31T17:44:00Z">
                    <w:rPr/>
                  </w:rPrChange>
                </w:rPr>
                <w:t>B</w:t>
              </w:r>
            </w:ins>
          </w:p>
          <w:p w14:paraId="41483611" w14:textId="77777777" w:rsidR="0082154C" w:rsidRPr="0082154C" w:rsidRDefault="0082154C" w:rsidP="0082154C">
            <w:pPr>
              <w:rPr>
                <w:ins w:id="7226" w:author="Alexander Thomas Frase" w:date="2012-10-31T17:40:00Z"/>
                <w:rFonts w:ascii="Courier New" w:hAnsi="Courier New" w:cs="Courier New"/>
                <w:sz w:val="22"/>
                <w:rPrChange w:id="7227" w:author="Alexander Thomas Frase" w:date="2012-10-31T17:44:00Z">
                  <w:rPr>
                    <w:ins w:id="7228" w:author="Alexander Thomas Frase" w:date="2012-10-31T17:40:00Z"/>
                  </w:rPr>
                </w:rPrChange>
              </w:rPr>
            </w:pPr>
            <w:ins w:id="7229" w:author="Alexander Thomas Frase" w:date="2012-10-31T17:40:00Z">
              <w:r w:rsidRPr="0082154C">
                <w:rPr>
                  <w:rFonts w:ascii="Courier New" w:hAnsi="Courier New" w:cs="Courier New"/>
                  <w:sz w:val="22"/>
                  <w:rPrChange w:id="7230" w:author="Alexander Thomas Frase" w:date="2012-10-31T17:44:00Z">
                    <w:rPr/>
                  </w:rPrChange>
                </w:rPr>
                <w:t>B</w:t>
              </w:r>
            </w:ins>
          </w:p>
          <w:p w14:paraId="0A4EEE97" w14:textId="77777777" w:rsidR="0082154C" w:rsidRPr="0082154C" w:rsidRDefault="0082154C" w:rsidP="0082154C">
            <w:pPr>
              <w:rPr>
                <w:ins w:id="7231" w:author="Alexander Thomas Frase" w:date="2012-10-31T17:40:00Z"/>
                <w:rFonts w:ascii="Courier New" w:hAnsi="Courier New" w:cs="Courier New"/>
                <w:sz w:val="22"/>
                <w:rPrChange w:id="7232" w:author="Alexander Thomas Frase" w:date="2012-10-31T17:44:00Z">
                  <w:rPr>
                    <w:ins w:id="7233" w:author="Alexander Thomas Frase" w:date="2012-10-31T17:40:00Z"/>
                  </w:rPr>
                </w:rPrChange>
              </w:rPr>
            </w:pPr>
            <w:ins w:id="7234" w:author="Alexander Thomas Frase" w:date="2012-10-31T17:40:00Z">
              <w:r w:rsidRPr="0082154C">
                <w:rPr>
                  <w:rFonts w:ascii="Courier New" w:hAnsi="Courier New" w:cs="Courier New"/>
                  <w:sz w:val="22"/>
                  <w:rPrChange w:id="7235" w:author="Alexander Thomas Frase" w:date="2012-10-31T17:44:00Z">
                    <w:rPr/>
                  </w:rPrChange>
                </w:rPr>
                <w:t>B</w:t>
              </w:r>
            </w:ins>
          </w:p>
          <w:p w14:paraId="1123C41E" w14:textId="77777777" w:rsidR="0082154C" w:rsidRPr="0082154C" w:rsidRDefault="0082154C" w:rsidP="0082154C">
            <w:pPr>
              <w:rPr>
                <w:ins w:id="7236" w:author="Alexander Thomas Frase" w:date="2012-10-31T17:40:00Z"/>
                <w:rFonts w:ascii="Courier New" w:hAnsi="Courier New" w:cs="Courier New"/>
                <w:sz w:val="22"/>
                <w:rPrChange w:id="7237" w:author="Alexander Thomas Frase" w:date="2012-10-31T17:44:00Z">
                  <w:rPr>
                    <w:ins w:id="7238" w:author="Alexander Thomas Frase" w:date="2012-10-31T17:40:00Z"/>
                  </w:rPr>
                </w:rPrChange>
              </w:rPr>
            </w:pPr>
            <w:ins w:id="7239" w:author="Alexander Thomas Frase" w:date="2012-10-31T17:40:00Z">
              <w:r w:rsidRPr="0082154C">
                <w:rPr>
                  <w:rFonts w:ascii="Courier New" w:hAnsi="Courier New" w:cs="Courier New"/>
                  <w:sz w:val="22"/>
                  <w:rPrChange w:id="7240" w:author="Alexander Thomas Frase" w:date="2012-10-31T17:44:00Z">
                    <w:rPr/>
                  </w:rPrChange>
                </w:rPr>
                <w:t>B</w:t>
              </w:r>
            </w:ins>
          </w:p>
          <w:p w14:paraId="24275B49" w14:textId="77777777" w:rsidR="0082154C" w:rsidRPr="0082154C" w:rsidRDefault="0082154C" w:rsidP="0082154C">
            <w:pPr>
              <w:rPr>
                <w:ins w:id="7241" w:author="Alexander Thomas Frase" w:date="2012-10-31T17:40:00Z"/>
                <w:rFonts w:ascii="Courier New" w:hAnsi="Courier New" w:cs="Courier New"/>
                <w:sz w:val="22"/>
                <w:rPrChange w:id="7242" w:author="Alexander Thomas Frase" w:date="2012-10-31T17:44:00Z">
                  <w:rPr>
                    <w:ins w:id="7243" w:author="Alexander Thomas Frase" w:date="2012-10-31T17:40:00Z"/>
                  </w:rPr>
                </w:rPrChange>
              </w:rPr>
            </w:pPr>
            <w:ins w:id="7244" w:author="Alexander Thomas Frase" w:date="2012-10-31T17:40:00Z">
              <w:r w:rsidRPr="0082154C">
                <w:rPr>
                  <w:rFonts w:ascii="Courier New" w:hAnsi="Courier New" w:cs="Courier New"/>
                  <w:sz w:val="22"/>
                  <w:rPrChange w:id="7245" w:author="Alexander Thomas Frase" w:date="2012-10-31T17:44:00Z">
                    <w:rPr/>
                  </w:rPrChange>
                </w:rPr>
                <w:t>B</w:t>
              </w:r>
            </w:ins>
          </w:p>
          <w:p w14:paraId="14E5D5B1" w14:textId="77777777" w:rsidR="0082154C" w:rsidRPr="0082154C" w:rsidRDefault="0082154C" w:rsidP="0082154C">
            <w:pPr>
              <w:rPr>
                <w:ins w:id="7246" w:author="Alexander Thomas Frase" w:date="2012-10-31T17:40:00Z"/>
                <w:rFonts w:ascii="Courier New" w:hAnsi="Courier New" w:cs="Courier New"/>
                <w:sz w:val="22"/>
                <w:rPrChange w:id="7247" w:author="Alexander Thomas Frase" w:date="2012-10-31T17:44:00Z">
                  <w:rPr>
                    <w:ins w:id="7248" w:author="Alexander Thomas Frase" w:date="2012-10-31T17:40:00Z"/>
                  </w:rPr>
                </w:rPrChange>
              </w:rPr>
            </w:pPr>
            <w:ins w:id="7249" w:author="Alexander Thomas Frase" w:date="2012-10-31T17:40:00Z">
              <w:r w:rsidRPr="0082154C">
                <w:rPr>
                  <w:rFonts w:ascii="Courier New" w:hAnsi="Courier New" w:cs="Courier New"/>
                  <w:sz w:val="22"/>
                  <w:rPrChange w:id="7250" w:author="Alexander Thomas Frase" w:date="2012-10-31T17:44:00Z">
                    <w:rPr/>
                  </w:rPrChange>
                </w:rPr>
                <w:t>B</w:t>
              </w:r>
            </w:ins>
          </w:p>
          <w:p w14:paraId="5043966E" w14:textId="77777777" w:rsidR="0082154C" w:rsidRPr="0082154C" w:rsidRDefault="0082154C" w:rsidP="0082154C">
            <w:pPr>
              <w:rPr>
                <w:ins w:id="7251" w:author="Alexander Thomas Frase" w:date="2012-10-31T17:40:00Z"/>
                <w:rFonts w:ascii="Courier New" w:hAnsi="Courier New" w:cs="Courier New"/>
                <w:sz w:val="22"/>
                <w:rPrChange w:id="7252" w:author="Alexander Thomas Frase" w:date="2012-10-31T17:44:00Z">
                  <w:rPr>
                    <w:ins w:id="7253" w:author="Alexander Thomas Frase" w:date="2012-10-31T17:40:00Z"/>
                  </w:rPr>
                </w:rPrChange>
              </w:rPr>
            </w:pPr>
            <w:ins w:id="7254" w:author="Alexander Thomas Frase" w:date="2012-10-31T17:40:00Z">
              <w:r w:rsidRPr="0082154C">
                <w:rPr>
                  <w:rFonts w:ascii="Courier New" w:hAnsi="Courier New" w:cs="Courier New"/>
                  <w:sz w:val="22"/>
                  <w:rPrChange w:id="7255" w:author="Alexander Thomas Frase" w:date="2012-10-31T17:44:00Z">
                    <w:rPr/>
                  </w:rPrChange>
                </w:rPr>
                <w:t>B</w:t>
              </w:r>
            </w:ins>
          </w:p>
          <w:p w14:paraId="4BEEDD77" w14:textId="77777777" w:rsidR="0082154C" w:rsidRPr="0082154C" w:rsidRDefault="0082154C" w:rsidP="0082154C">
            <w:pPr>
              <w:rPr>
                <w:ins w:id="7256" w:author="Alexander Thomas Frase" w:date="2012-10-31T17:40:00Z"/>
                <w:rFonts w:ascii="Courier New" w:hAnsi="Courier New" w:cs="Courier New"/>
                <w:sz w:val="22"/>
                <w:rPrChange w:id="7257" w:author="Alexander Thomas Frase" w:date="2012-10-31T17:44:00Z">
                  <w:rPr>
                    <w:ins w:id="7258" w:author="Alexander Thomas Frase" w:date="2012-10-31T17:40:00Z"/>
                  </w:rPr>
                </w:rPrChange>
              </w:rPr>
            </w:pPr>
            <w:ins w:id="7259" w:author="Alexander Thomas Frase" w:date="2012-10-31T17:40:00Z">
              <w:r w:rsidRPr="0082154C">
                <w:rPr>
                  <w:rFonts w:ascii="Courier New" w:hAnsi="Courier New" w:cs="Courier New"/>
                  <w:sz w:val="22"/>
                  <w:rPrChange w:id="7260" w:author="Alexander Thomas Frase" w:date="2012-10-31T17:44:00Z">
                    <w:rPr/>
                  </w:rPrChange>
                </w:rPr>
                <w:t>B</w:t>
              </w:r>
            </w:ins>
          </w:p>
          <w:p w14:paraId="25B30077" w14:textId="77777777" w:rsidR="0082154C" w:rsidRPr="0082154C" w:rsidRDefault="0082154C" w:rsidP="0082154C">
            <w:pPr>
              <w:rPr>
                <w:ins w:id="7261" w:author="Alexander Thomas Frase" w:date="2012-10-31T17:40:00Z"/>
                <w:rFonts w:ascii="Courier New" w:hAnsi="Courier New" w:cs="Courier New"/>
                <w:sz w:val="22"/>
                <w:rPrChange w:id="7262" w:author="Alexander Thomas Frase" w:date="2012-10-31T17:44:00Z">
                  <w:rPr>
                    <w:ins w:id="7263" w:author="Alexander Thomas Frase" w:date="2012-10-31T17:40:00Z"/>
                  </w:rPr>
                </w:rPrChange>
              </w:rPr>
            </w:pPr>
            <w:ins w:id="7264" w:author="Alexander Thomas Frase" w:date="2012-10-31T17:40:00Z">
              <w:r w:rsidRPr="0082154C">
                <w:rPr>
                  <w:rFonts w:ascii="Courier New" w:hAnsi="Courier New" w:cs="Courier New"/>
                  <w:sz w:val="22"/>
                  <w:rPrChange w:id="7265" w:author="Alexander Thomas Frase" w:date="2012-10-31T17:44:00Z">
                    <w:rPr/>
                  </w:rPrChange>
                </w:rPr>
                <w:t>C</w:t>
              </w:r>
            </w:ins>
          </w:p>
          <w:p w14:paraId="5F258DBA" w14:textId="77777777" w:rsidR="0082154C" w:rsidRPr="0082154C" w:rsidRDefault="0082154C" w:rsidP="0082154C">
            <w:pPr>
              <w:rPr>
                <w:ins w:id="7266" w:author="Alexander Thomas Frase" w:date="2012-10-31T17:40:00Z"/>
                <w:rFonts w:ascii="Courier New" w:hAnsi="Courier New" w:cs="Courier New"/>
                <w:sz w:val="22"/>
                <w:rPrChange w:id="7267" w:author="Alexander Thomas Frase" w:date="2012-10-31T17:44:00Z">
                  <w:rPr>
                    <w:ins w:id="7268" w:author="Alexander Thomas Frase" w:date="2012-10-31T17:40:00Z"/>
                  </w:rPr>
                </w:rPrChange>
              </w:rPr>
            </w:pPr>
            <w:ins w:id="7269" w:author="Alexander Thomas Frase" w:date="2012-10-31T17:40:00Z">
              <w:r w:rsidRPr="0082154C">
                <w:rPr>
                  <w:rFonts w:ascii="Courier New" w:hAnsi="Courier New" w:cs="Courier New"/>
                  <w:sz w:val="22"/>
                  <w:rPrChange w:id="7270" w:author="Alexander Thomas Frase" w:date="2012-10-31T17:44:00Z">
                    <w:rPr/>
                  </w:rPrChange>
                </w:rPr>
                <w:t>C</w:t>
              </w:r>
            </w:ins>
          </w:p>
          <w:p w14:paraId="3EBAF0C3" w14:textId="77777777" w:rsidR="0082154C" w:rsidRPr="0082154C" w:rsidRDefault="0082154C" w:rsidP="0082154C">
            <w:pPr>
              <w:rPr>
                <w:ins w:id="7271" w:author="Alexander Thomas Frase" w:date="2012-10-31T17:40:00Z"/>
                <w:rFonts w:ascii="Courier New" w:hAnsi="Courier New" w:cs="Courier New"/>
                <w:sz w:val="22"/>
                <w:rPrChange w:id="7272" w:author="Alexander Thomas Frase" w:date="2012-10-31T17:44:00Z">
                  <w:rPr>
                    <w:ins w:id="7273" w:author="Alexander Thomas Frase" w:date="2012-10-31T17:40:00Z"/>
                  </w:rPr>
                </w:rPrChange>
              </w:rPr>
            </w:pPr>
            <w:ins w:id="7274" w:author="Alexander Thomas Frase" w:date="2012-10-31T17:40:00Z">
              <w:r w:rsidRPr="0082154C">
                <w:rPr>
                  <w:rFonts w:ascii="Courier New" w:hAnsi="Courier New" w:cs="Courier New"/>
                  <w:sz w:val="22"/>
                  <w:rPrChange w:id="7275" w:author="Alexander Thomas Frase" w:date="2012-10-31T17:44:00Z">
                    <w:rPr/>
                  </w:rPrChange>
                </w:rPr>
                <w:t>C</w:t>
              </w:r>
            </w:ins>
          </w:p>
          <w:p w14:paraId="24B33AAA" w14:textId="77777777" w:rsidR="0082154C" w:rsidRPr="0082154C" w:rsidRDefault="0082154C" w:rsidP="0082154C">
            <w:pPr>
              <w:rPr>
                <w:ins w:id="7276" w:author="Alexander Thomas Frase" w:date="2012-10-31T17:40:00Z"/>
                <w:rFonts w:ascii="Courier New" w:hAnsi="Courier New" w:cs="Courier New"/>
                <w:sz w:val="22"/>
                <w:rPrChange w:id="7277" w:author="Alexander Thomas Frase" w:date="2012-10-31T17:44:00Z">
                  <w:rPr>
                    <w:ins w:id="7278" w:author="Alexander Thomas Frase" w:date="2012-10-31T17:40:00Z"/>
                  </w:rPr>
                </w:rPrChange>
              </w:rPr>
            </w:pPr>
            <w:ins w:id="7279" w:author="Alexander Thomas Frase" w:date="2012-10-31T17:40:00Z">
              <w:r w:rsidRPr="0082154C">
                <w:rPr>
                  <w:rFonts w:ascii="Courier New" w:hAnsi="Courier New" w:cs="Courier New"/>
                  <w:sz w:val="22"/>
                  <w:rPrChange w:id="7280" w:author="Alexander Thomas Frase" w:date="2012-10-31T17:44:00Z">
                    <w:rPr/>
                  </w:rPrChange>
                </w:rPr>
                <w:t>C</w:t>
              </w:r>
            </w:ins>
          </w:p>
          <w:p w14:paraId="0ADE4CB9" w14:textId="77777777" w:rsidR="0082154C" w:rsidRPr="0082154C" w:rsidRDefault="0082154C" w:rsidP="0082154C">
            <w:pPr>
              <w:rPr>
                <w:ins w:id="7281" w:author="Alexander Thomas Frase" w:date="2012-10-31T17:40:00Z"/>
                <w:rFonts w:ascii="Courier New" w:hAnsi="Courier New" w:cs="Courier New"/>
                <w:sz w:val="22"/>
                <w:rPrChange w:id="7282" w:author="Alexander Thomas Frase" w:date="2012-10-31T17:44:00Z">
                  <w:rPr>
                    <w:ins w:id="7283" w:author="Alexander Thomas Frase" w:date="2012-10-31T17:40:00Z"/>
                  </w:rPr>
                </w:rPrChange>
              </w:rPr>
            </w:pPr>
            <w:ins w:id="7284" w:author="Alexander Thomas Frase" w:date="2012-10-31T17:40:00Z">
              <w:r w:rsidRPr="0082154C">
                <w:rPr>
                  <w:rFonts w:ascii="Courier New" w:hAnsi="Courier New" w:cs="Courier New"/>
                  <w:sz w:val="22"/>
                  <w:rPrChange w:id="7285" w:author="Alexander Thomas Frase" w:date="2012-10-31T17:44:00Z">
                    <w:rPr/>
                  </w:rPrChange>
                </w:rPr>
                <w:t>C</w:t>
              </w:r>
            </w:ins>
          </w:p>
          <w:p w14:paraId="0D321B32" w14:textId="77777777" w:rsidR="0082154C" w:rsidRPr="0082154C" w:rsidRDefault="0082154C" w:rsidP="0082154C">
            <w:pPr>
              <w:rPr>
                <w:ins w:id="7286" w:author="Alexander Thomas Frase" w:date="2012-10-31T17:40:00Z"/>
                <w:rFonts w:ascii="Courier New" w:hAnsi="Courier New" w:cs="Courier New"/>
                <w:sz w:val="22"/>
                <w:rPrChange w:id="7287" w:author="Alexander Thomas Frase" w:date="2012-10-31T17:44:00Z">
                  <w:rPr>
                    <w:ins w:id="7288" w:author="Alexander Thomas Frase" w:date="2012-10-31T17:40:00Z"/>
                  </w:rPr>
                </w:rPrChange>
              </w:rPr>
            </w:pPr>
            <w:ins w:id="7289" w:author="Alexander Thomas Frase" w:date="2012-10-31T17:40:00Z">
              <w:r w:rsidRPr="0082154C">
                <w:rPr>
                  <w:rFonts w:ascii="Courier New" w:hAnsi="Courier New" w:cs="Courier New"/>
                  <w:sz w:val="22"/>
                  <w:rPrChange w:id="7290" w:author="Alexander Thomas Frase" w:date="2012-10-31T17:44:00Z">
                    <w:rPr/>
                  </w:rPrChange>
                </w:rPr>
                <w:t>C</w:t>
              </w:r>
            </w:ins>
          </w:p>
          <w:p w14:paraId="5649F34D" w14:textId="77777777" w:rsidR="0082154C" w:rsidRPr="0082154C" w:rsidRDefault="0082154C" w:rsidP="0082154C">
            <w:pPr>
              <w:rPr>
                <w:ins w:id="7291" w:author="Alexander Thomas Frase" w:date="2012-10-31T17:40:00Z"/>
                <w:rFonts w:ascii="Courier New" w:hAnsi="Courier New" w:cs="Courier New"/>
                <w:sz w:val="22"/>
                <w:rPrChange w:id="7292" w:author="Alexander Thomas Frase" w:date="2012-10-31T17:44:00Z">
                  <w:rPr>
                    <w:ins w:id="7293" w:author="Alexander Thomas Frase" w:date="2012-10-31T17:40:00Z"/>
                  </w:rPr>
                </w:rPrChange>
              </w:rPr>
            </w:pPr>
            <w:ins w:id="7294" w:author="Alexander Thomas Frase" w:date="2012-10-31T17:40:00Z">
              <w:r w:rsidRPr="0082154C">
                <w:rPr>
                  <w:rFonts w:ascii="Courier New" w:hAnsi="Courier New" w:cs="Courier New"/>
                  <w:sz w:val="22"/>
                  <w:rPrChange w:id="7295" w:author="Alexander Thomas Frase" w:date="2012-10-31T17:44:00Z">
                    <w:rPr/>
                  </w:rPrChange>
                </w:rPr>
                <w:t>D</w:t>
              </w:r>
            </w:ins>
          </w:p>
          <w:p w14:paraId="6E07BC44" w14:textId="77777777" w:rsidR="0082154C" w:rsidRPr="0082154C" w:rsidRDefault="0082154C" w:rsidP="0082154C">
            <w:pPr>
              <w:rPr>
                <w:ins w:id="7296" w:author="Alexander Thomas Frase" w:date="2012-10-31T17:40:00Z"/>
                <w:rFonts w:ascii="Courier New" w:hAnsi="Courier New" w:cs="Courier New"/>
                <w:sz w:val="22"/>
                <w:rPrChange w:id="7297" w:author="Alexander Thomas Frase" w:date="2012-10-31T17:44:00Z">
                  <w:rPr>
                    <w:ins w:id="7298" w:author="Alexander Thomas Frase" w:date="2012-10-31T17:40:00Z"/>
                  </w:rPr>
                </w:rPrChange>
              </w:rPr>
            </w:pPr>
            <w:ins w:id="7299" w:author="Alexander Thomas Frase" w:date="2012-10-31T17:40:00Z">
              <w:r w:rsidRPr="0082154C">
                <w:rPr>
                  <w:rFonts w:ascii="Courier New" w:hAnsi="Courier New" w:cs="Courier New"/>
                  <w:sz w:val="22"/>
                  <w:rPrChange w:id="7300" w:author="Alexander Thomas Frase" w:date="2012-10-31T17:44:00Z">
                    <w:rPr/>
                  </w:rPrChange>
                </w:rPr>
                <w:t>D</w:t>
              </w:r>
            </w:ins>
          </w:p>
          <w:p w14:paraId="39CE811A" w14:textId="77777777" w:rsidR="0082154C" w:rsidRPr="0082154C" w:rsidRDefault="0082154C" w:rsidP="0082154C">
            <w:pPr>
              <w:rPr>
                <w:ins w:id="7301" w:author="Alexander Thomas Frase" w:date="2012-10-31T17:40:00Z"/>
                <w:rFonts w:ascii="Courier New" w:hAnsi="Courier New" w:cs="Courier New"/>
                <w:sz w:val="22"/>
                <w:rPrChange w:id="7302" w:author="Alexander Thomas Frase" w:date="2012-10-31T17:44:00Z">
                  <w:rPr>
                    <w:ins w:id="7303" w:author="Alexander Thomas Frase" w:date="2012-10-31T17:40:00Z"/>
                  </w:rPr>
                </w:rPrChange>
              </w:rPr>
            </w:pPr>
            <w:ins w:id="7304" w:author="Alexander Thomas Frase" w:date="2012-10-31T17:40:00Z">
              <w:r w:rsidRPr="0082154C">
                <w:rPr>
                  <w:rFonts w:ascii="Courier New" w:hAnsi="Courier New" w:cs="Courier New"/>
                  <w:sz w:val="22"/>
                  <w:rPrChange w:id="7305" w:author="Alexander Thomas Frase" w:date="2012-10-31T17:44:00Z">
                    <w:rPr/>
                  </w:rPrChange>
                </w:rPr>
                <w:t>E</w:t>
              </w:r>
            </w:ins>
          </w:p>
          <w:p w14:paraId="1411DC67" w14:textId="423B9AC9" w:rsidR="009E2EFE" w:rsidRPr="0082154C" w:rsidRDefault="0082154C" w:rsidP="0082154C">
            <w:pPr>
              <w:rPr>
                <w:ins w:id="7306" w:author="Alexander Thomas Frase" w:date="2012-10-31T17:38:00Z"/>
                <w:rFonts w:ascii="Courier New" w:hAnsi="Courier New" w:cs="Courier New"/>
                <w:sz w:val="22"/>
                <w:rPrChange w:id="7307" w:author="Alexander Thomas Frase" w:date="2012-10-31T17:44:00Z">
                  <w:rPr>
                    <w:ins w:id="7308" w:author="Alexander Thomas Frase" w:date="2012-10-31T17:38:00Z"/>
                  </w:rPr>
                </w:rPrChange>
              </w:rPr>
            </w:pPr>
            <w:ins w:id="7309" w:author="Alexander Thomas Frase" w:date="2012-10-31T17:40:00Z">
              <w:r w:rsidRPr="0082154C">
                <w:rPr>
                  <w:rFonts w:ascii="Courier New" w:hAnsi="Courier New" w:cs="Courier New"/>
                  <w:sz w:val="22"/>
                  <w:rPrChange w:id="7310" w:author="Alexander Thomas Frase" w:date="2012-10-31T17:44:00Z">
                    <w:rPr/>
                  </w:rPrChange>
                </w:rPr>
                <w:t>E</w:t>
              </w:r>
            </w:ins>
          </w:p>
        </w:tc>
        <w:tc>
          <w:tcPr>
            <w:tcW w:w="1009" w:type="dxa"/>
          </w:tcPr>
          <w:p w14:paraId="5F27D365" w14:textId="29E6C02C" w:rsidR="009E2EFE" w:rsidRPr="0082154C" w:rsidRDefault="009E2EFE" w:rsidP="003C548A">
            <w:pPr>
              <w:rPr>
                <w:ins w:id="7311" w:author="Alexander Thomas Frase" w:date="2012-10-31T17:39:00Z"/>
                <w:rFonts w:ascii="Courier New" w:hAnsi="Courier New" w:cs="Courier New"/>
                <w:sz w:val="22"/>
                <w:rPrChange w:id="7312" w:author="Alexander Thomas Frase" w:date="2012-10-31T17:44:00Z">
                  <w:rPr>
                    <w:ins w:id="7313" w:author="Alexander Thomas Frase" w:date="2012-10-31T17:39:00Z"/>
                  </w:rPr>
                </w:rPrChange>
              </w:rPr>
            </w:pPr>
            <w:ins w:id="7314" w:author="Alexander Thomas Frase" w:date="2012-10-31T17:39:00Z">
              <w:r w:rsidRPr="0082154C">
                <w:rPr>
                  <w:rFonts w:ascii="Courier New" w:hAnsi="Courier New" w:cs="Courier New"/>
                  <w:sz w:val="22"/>
                  <w:rPrChange w:id="7315" w:author="Alexander Thomas Frase" w:date="2012-10-31T17:44:00Z">
                    <w:rPr/>
                  </w:rPrChange>
                </w:rPr>
                <w:t>start</w:t>
              </w:r>
            </w:ins>
          </w:p>
          <w:p w14:paraId="561D11D0" w14:textId="77777777" w:rsidR="009E2EFE" w:rsidRPr="0082154C" w:rsidRDefault="0082154C" w:rsidP="003C548A">
            <w:pPr>
              <w:rPr>
                <w:ins w:id="7316" w:author="Alexander Thomas Frase" w:date="2012-10-31T17:41:00Z"/>
                <w:rFonts w:ascii="Courier New" w:hAnsi="Courier New" w:cs="Courier New"/>
                <w:sz w:val="22"/>
                <w:rPrChange w:id="7317" w:author="Alexander Thomas Frase" w:date="2012-10-31T17:44:00Z">
                  <w:rPr>
                    <w:ins w:id="7318" w:author="Alexander Thomas Frase" w:date="2012-10-31T17:41:00Z"/>
                  </w:rPr>
                </w:rPrChange>
              </w:rPr>
            </w:pPr>
            <w:ins w:id="7319" w:author="Alexander Thomas Frase" w:date="2012-10-31T17:41:00Z">
              <w:r w:rsidRPr="0082154C">
                <w:rPr>
                  <w:rFonts w:ascii="Courier New" w:hAnsi="Courier New" w:cs="Courier New"/>
                  <w:sz w:val="22"/>
                  <w:rPrChange w:id="7320" w:author="Alexander Thomas Frase" w:date="2012-10-31T17:44:00Z">
                    <w:rPr/>
                  </w:rPrChange>
                </w:rPr>
                <w:t>8</w:t>
              </w:r>
            </w:ins>
          </w:p>
          <w:p w14:paraId="4904DB4F" w14:textId="77777777" w:rsidR="0082154C" w:rsidRPr="0082154C" w:rsidRDefault="0082154C" w:rsidP="003C548A">
            <w:pPr>
              <w:rPr>
                <w:ins w:id="7321" w:author="Alexander Thomas Frase" w:date="2012-10-31T17:41:00Z"/>
                <w:rFonts w:ascii="Courier New" w:hAnsi="Courier New" w:cs="Courier New"/>
                <w:sz w:val="22"/>
                <w:rPrChange w:id="7322" w:author="Alexander Thomas Frase" w:date="2012-10-31T17:44:00Z">
                  <w:rPr>
                    <w:ins w:id="7323" w:author="Alexander Thomas Frase" w:date="2012-10-31T17:41:00Z"/>
                  </w:rPr>
                </w:rPrChange>
              </w:rPr>
            </w:pPr>
            <w:ins w:id="7324" w:author="Alexander Thomas Frase" w:date="2012-10-31T17:41:00Z">
              <w:r w:rsidRPr="0082154C">
                <w:rPr>
                  <w:rFonts w:ascii="Courier New" w:hAnsi="Courier New" w:cs="Courier New"/>
                  <w:sz w:val="22"/>
                  <w:rPrChange w:id="7325" w:author="Alexander Thomas Frase" w:date="2012-10-31T17:44:00Z">
                    <w:rPr/>
                  </w:rPrChange>
                </w:rPr>
                <w:t>8</w:t>
              </w:r>
            </w:ins>
          </w:p>
          <w:p w14:paraId="32E34CBA" w14:textId="77777777" w:rsidR="0082154C" w:rsidRPr="0082154C" w:rsidRDefault="0082154C" w:rsidP="003C548A">
            <w:pPr>
              <w:rPr>
                <w:ins w:id="7326" w:author="Alexander Thomas Frase" w:date="2012-10-31T17:41:00Z"/>
                <w:rFonts w:ascii="Courier New" w:hAnsi="Courier New" w:cs="Courier New"/>
                <w:sz w:val="22"/>
                <w:rPrChange w:id="7327" w:author="Alexander Thomas Frase" w:date="2012-10-31T17:44:00Z">
                  <w:rPr>
                    <w:ins w:id="7328" w:author="Alexander Thomas Frase" w:date="2012-10-31T17:41:00Z"/>
                  </w:rPr>
                </w:rPrChange>
              </w:rPr>
            </w:pPr>
            <w:ins w:id="7329" w:author="Alexander Thomas Frase" w:date="2012-10-31T17:41:00Z">
              <w:r w:rsidRPr="0082154C">
                <w:rPr>
                  <w:rFonts w:ascii="Courier New" w:hAnsi="Courier New" w:cs="Courier New"/>
                  <w:sz w:val="22"/>
                  <w:rPrChange w:id="7330" w:author="Alexander Thomas Frase" w:date="2012-10-31T17:44:00Z">
                    <w:rPr/>
                  </w:rPrChange>
                </w:rPr>
                <w:t>8</w:t>
              </w:r>
            </w:ins>
          </w:p>
          <w:p w14:paraId="68F5C916" w14:textId="77777777" w:rsidR="0082154C" w:rsidRPr="0082154C" w:rsidRDefault="0082154C" w:rsidP="003C548A">
            <w:pPr>
              <w:rPr>
                <w:ins w:id="7331" w:author="Alexander Thomas Frase" w:date="2012-10-31T17:41:00Z"/>
                <w:rFonts w:ascii="Courier New" w:hAnsi="Courier New" w:cs="Courier New"/>
                <w:sz w:val="22"/>
                <w:rPrChange w:id="7332" w:author="Alexander Thomas Frase" w:date="2012-10-31T17:44:00Z">
                  <w:rPr>
                    <w:ins w:id="7333" w:author="Alexander Thomas Frase" w:date="2012-10-31T17:41:00Z"/>
                  </w:rPr>
                </w:rPrChange>
              </w:rPr>
            </w:pPr>
            <w:ins w:id="7334" w:author="Alexander Thomas Frase" w:date="2012-10-31T17:41:00Z">
              <w:r w:rsidRPr="0082154C">
                <w:rPr>
                  <w:rFonts w:ascii="Courier New" w:hAnsi="Courier New" w:cs="Courier New"/>
                  <w:sz w:val="22"/>
                  <w:rPrChange w:id="7335" w:author="Alexander Thomas Frase" w:date="2012-10-31T17:44:00Z">
                    <w:rPr/>
                  </w:rPrChange>
                </w:rPr>
                <w:t>8</w:t>
              </w:r>
            </w:ins>
          </w:p>
          <w:p w14:paraId="0FD51451" w14:textId="77777777" w:rsidR="0082154C" w:rsidRPr="0082154C" w:rsidRDefault="0082154C" w:rsidP="003C548A">
            <w:pPr>
              <w:rPr>
                <w:ins w:id="7336" w:author="Alexander Thomas Frase" w:date="2012-10-31T17:41:00Z"/>
                <w:rFonts w:ascii="Courier New" w:hAnsi="Courier New" w:cs="Courier New"/>
                <w:sz w:val="22"/>
                <w:rPrChange w:id="7337" w:author="Alexander Thomas Frase" w:date="2012-10-31T17:44:00Z">
                  <w:rPr>
                    <w:ins w:id="7338" w:author="Alexander Thomas Frase" w:date="2012-10-31T17:41:00Z"/>
                  </w:rPr>
                </w:rPrChange>
              </w:rPr>
            </w:pPr>
            <w:ins w:id="7339" w:author="Alexander Thomas Frase" w:date="2012-10-31T17:41:00Z">
              <w:r w:rsidRPr="0082154C">
                <w:rPr>
                  <w:rFonts w:ascii="Courier New" w:hAnsi="Courier New" w:cs="Courier New"/>
                  <w:sz w:val="22"/>
                  <w:rPrChange w:id="7340" w:author="Alexander Thomas Frase" w:date="2012-10-31T17:44:00Z">
                    <w:rPr/>
                  </w:rPrChange>
                </w:rPr>
                <w:t>8</w:t>
              </w:r>
            </w:ins>
          </w:p>
          <w:p w14:paraId="22E8775E" w14:textId="77777777" w:rsidR="0082154C" w:rsidRPr="0082154C" w:rsidRDefault="0082154C" w:rsidP="003C548A">
            <w:pPr>
              <w:rPr>
                <w:ins w:id="7341" w:author="Alexander Thomas Frase" w:date="2012-10-31T17:41:00Z"/>
                <w:rFonts w:ascii="Courier New" w:hAnsi="Courier New" w:cs="Courier New"/>
                <w:sz w:val="22"/>
                <w:rPrChange w:id="7342" w:author="Alexander Thomas Frase" w:date="2012-10-31T17:44:00Z">
                  <w:rPr>
                    <w:ins w:id="7343" w:author="Alexander Thomas Frase" w:date="2012-10-31T17:41:00Z"/>
                  </w:rPr>
                </w:rPrChange>
              </w:rPr>
            </w:pPr>
            <w:ins w:id="7344" w:author="Alexander Thomas Frase" w:date="2012-10-31T17:41:00Z">
              <w:r w:rsidRPr="0082154C">
                <w:rPr>
                  <w:rFonts w:ascii="Courier New" w:hAnsi="Courier New" w:cs="Courier New"/>
                  <w:sz w:val="22"/>
                  <w:rPrChange w:id="7345" w:author="Alexander Thomas Frase" w:date="2012-10-31T17:44:00Z">
                    <w:rPr/>
                  </w:rPrChange>
                </w:rPr>
                <w:t>8</w:t>
              </w:r>
            </w:ins>
          </w:p>
          <w:p w14:paraId="715950AE" w14:textId="77777777" w:rsidR="0082154C" w:rsidRPr="0082154C" w:rsidRDefault="0082154C" w:rsidP="003C548A">
            <w:pPr>
              <w:rPr>
                <w:ins w:id="7346" w:author="Alexander Thomas Frase" w:date="2012-10-31T17:41:00Z"/>
                <w:rFonts w:ascii="Courier New" w:hAnsi="Courier New" w:cs="Courier New"/>
                <w:sz w:val="22"/>
                <w:rPrChange w:id="7347" w:author="Alexander Thomas Frase" w:date="2012-10-31T17:44:00Z">
                  <w:rPr>
                    <w:ins w:id="7348" w:author="Alexander Thomas Frase" w:date="2012-10-31T17:41:00Z"/>
                  </w:rPr>
                </w:rPrChange>
              </w:rPr>
            </w:pPr>
            <w:ins w:id="7349" w:author="Alexander Thomas Frase" w:date="2012-10-31T17:41:00Z">
              <w:r w:rsidRPr="0082154C">
                <w:rPr>
                  <w:rFonts w:ascii="Courier New" w:hAnsi="Courier New" w:cs="Courier New"/>
                  <w:sz w:val="22"/>
                  <w:rPrChange w:id="7350" w:author="Alexander Thomas Frase" w:date="2012-10-31T17:44:00Z">
                    <w:rPr/>
                  </w:rPrChange>
                </w:rPr>
                <w:t>8</w:t>
              </w:r>
            </w:ins>
          </w:p>
          <w:p w14:paraId="2D13DC1E" w14:textId="77777777" w:rsidR="0082154C" w:rsidRPr="0082154C" w:rsidRDefault="0082154C" w:rsidP="003C548A">
            <w:pPr>
              <w:rPr>
                <w:ins w:id="7351" w:author="Alexander Thomas Frase" w:date="2012-10-31T17:41:00Z"/>
                <w:rFonts w:ascii="Courier New" w:hAnsi="Courier New" w:cs="Courier New"/>
                <w:sz w:val="22"/>
                <w:rPrChange w:id="7352" w:author="Alexander Thomas Frase" w:date="2012-10-31T17:44:00Z">
                  <w:rPr>
                    <w:ins w:id="7353" w:author="Alexander Thomas Frase" w:date="2012-10-31T17:41:00Z"/>
                  </w:rPr>
                </w:rPrChange>
              </w:rPr>
            </w:pPr>
            <w:ins w:id="7354" w:author="Alexander Thomas Frase" w:date="2012-10-31T17:41:00Z">
              <w:r w:rsidRPr="0082154C">
                <w:rPr>
                  <w:rFonts w:ascii="Courier New" w:hAnsi="Courier New" w:cs="Courier New"/>
                  <w:sz w:val="22"/>
                  <w:rPrChange w:id="7355" w:author="Alexander Thomas Frase" w:date="2012-10-31T17:44:00Z">
                    <w:rPr/>
                  </w:rPrChange>
                </w:rPr>
                <w:t>8</w:t>
              </w:r>
            </w:ins>
          </w:p>
          <w:p w14:paraId="1278CF56" w14:textId="77777777" w:rsidR="0082154C" w:rsidRPr="0082154C" w:rsidRDefault="0082154C" w:rsidP="003C548A">
            <w:pPr>
              <w:rPr>
                <w:ins w:id="7356" w:author="Alexander Thomas Frase" w:date="2012-10-31T17:41:00Z"/>
                <w:rFonts w:ascii="Courier New" w:hAnsi="Courier New" w:cs="Courier New"/>
                <w:sz w:val="22"/>
                <w:rPrChange w:id="7357" w:author="Alexander Thomas Frase" w:date="2012-10-31T17:44:00Z">
                  <w:rPr>
                    <w:ins w:id="7358" w:author="Alexander Thomas Frase" w:date="2012-10-31T17:41:00Z"/>
                  </w:rPr>
                </w:rPrChange>
              </w:rPr>
            </w:pPr>
            <w:ins w:id="7359" w:author="Alexander Thomas Frase" w:date="2012-10-31T17:41:00Z">
              <w:r w:rsidRPr="0082154C">
                <w:rPr>
                  <w:rFonts w:ascii="Courier New" w:hAnsi="Courier New" w:cs="Courier New"/>
                  <w:sz w:val="22"/>
                  <w:rPrChange w:id="7360" w:author="Alexander Thomas Frase" w:date="2012-10-31T17:44:00Z">
                    <w:rPr/>
                  </w:rPrChange>
                </w:rPr>
                <w:t>8</w:t>
              </w:r>
            </w:ins>
          </w:p>
          <w:p w14:paraId="014C1B86" w14:textId="77777777" w:rsidR="0082154C" w:rsidRPr="0082154C" w:rsidRDefault="0082154C" w:rsidP="003C548A">
            <w:pPr>
              <w:rPr>
                <w:ins w:id="7361" w:author="Alexander Thomas Frase" w:date="2012-10-31T17:41:00Z"/>
                <w:rFonts w:ascii="Courier New" w:hAnsi="Courier New" w:cs="Courier New"/>
                <w:sz w:val="22"/>
                <w:rPrChange w:id="7362" w:author="Alexander Thomas Frase" w:date="2012-10-31T17:44:00Z">
                  <w:rPr>
                    <w:ins w:id="7363" w:author="Alexander Thomas Frase" w:date="2012-10-31T17:41:00Z"/>
                  </w:rPr>
                </w:rPrChange>
              </w:rPr>
            </w:pPr>
            <w:ins w:id="7364" w:author="Alexander Thomas Frase" w:date="2012-10-31T17:41:00Z">
              <w:r w:rsidRPr="0082154C">
                <w:rPr>
                  <w:rFonts w:ascii="Courier New" w:hAnsi="Courier New" w:cs="Courier New"/>
                  <w:sz w:val="22"/>
                  <w:rPrChange w:id="7365" w:author="Alexander Thomas Frase" w:date="2012-10-31T17:44:00Z">
                    <w:rPr/>
                  </w:rPrChange>
                </w:rPr>
                <w:t>8</w:t>
              </w:r>
            </w:ins>
          </w:p>
          <w:p w14:paraId="35156A6E" w14:textId="77777777" w:rsidR="0082154C" w:rsidRPr="0082154C" w:rsidRDefault="0082154C" w:rsidP="003C548A">
            <w:pPr>
              <w:rPr>
                <w:ins w:id="7366" w:author="Alexander Thomas Frase" w:date="2012-10-31T17:41:00Z"/>
                <w:rFonts w:ascii="Courier New" w:hAnsi="Courier New" w:cs="Courier New"/>
                <w:sz w:val="22"/>
                <w:rPrChange w:id="7367" w:author="Alexander Thomas Frase" w:date="2012-10-31T17:44:00Z">
                  <w:rPr>
                    <w:ins w:id="7368" w:author="Alexander Thomas Frase" w:date="2012-10-31T17:41:00Z"/>
                  </w:rPr>
                </w:rPrChange>
              </w:rPr>
            </w:pPr>
            <w:ins w:id="7369" w:author="Alexander Thomas Frase" w:date="2012-10-31T17:41:00Z">
              <w:r w:rsidRPr="0082154C">
                <w:rPr>
                  <w:rFonts w:ascii="Courier New" w:hAnsi="Courier New" w:cs="Courier New"/>
                  <w:sz w:val="22"/>
                  <w:rPrChange w:id="7370" w:author="Alexander Thomas Frase" w:date="2012-10-31T17:44:00Z">
                    <w:rPr/>
                  </w:rPrChange>
                </w:rPr>
                <w:t>28</w:t>
              </w:r>
            </w:ins>
          </w:p>
          <w:p w14:paraId="55C4BDBD" w14:textId="77777777" w:rsidR="0082154C" w:rsidRPr="0082154C" w:rsidRDefault="0082154C" w:rsidP="003C548A">
            <w:pPr>
              <w:rPr>
                <w:ins w:id="7371" w:author="Alexander Thomas Frase" w:date="2012-10-31T17:41:00Z"/>
                <w:rFonts w:ascii="Courier New" w:hAnsi="Courier New" w:cs="Courier New"/>
                <w:sz w:val="22"/>
                <w:rPrChange w:id="7372" w:author="Alexander Thomas Frase" w:date="2012-10-31T17:44:00Z">
                  <w:rPr>
                    <w:ins w:id="7373" w:author="Alexander Thomas Frase" w:date="2012-10-31T17:41:00Z"/>
                  </w:rPr>
                </w:rPrChange>
              </w:rPr>
            </w:pPr>
            <w:ins w:id="7374" w:author="Alexander Thomas Frase" w:date="2012-10-31T17:41:00Z">
              <w:r w:rsidRPr="0082154C">
                <w:rPr>
                  <w:rFonts w:ascii="Courier New" w:hAnsi="Courier New" w:cs="Courier New"/>
                  <w:sz w:val="22"/>
                  <w:rPrChange w:id="7375" w:author="Alexander Thomas Frase" w:date="2012-10-31T17:44:00Z">
                    <w:rPr/>
                  </w:rPrChange>
                </w:rPr>
                <w:t>28</w:t>
              </w:r>
            </w:ins>
          </w:p>
          <w:p w14:paraId="482CCEE6" w14:textId="77777777" w:rsidR="0082154C" w:rsidRPr="0082154C" w:rsidRDefault="0082154C" w:rsidP="003C548A">
            <w:pPr>
              <w:rPr>
                <w:ins w:id="7376" w:author="Alexander Thomas Frase" w:date="2012-10-31T17:41:00Z"/>
                <w:rFonts w:ascii="Courier New" w:hAnsi="Courier New" w:cs="Courier New"/>
                <w:sz w:val="22"/>
                <w:rPrChange w:id="7377" w:author="Alexander Thomas Frase" w:date="2012-10-31T17:44:00Z">
                  <w:rPr>
                    <w:ins w:id="7378" w:author="Alexander Thomas Frase" w:date="2012-10-31T17:41:00Z"/>
                  </w:rPr>
                </w:rPrChange>
              </w:rPr>
            </w:pPr>
            <w:ins w:id="7379" w:author="Alexander Thomas Frase" w:date="2012-10-31T17:41:00Z">
              <w:r w:rsidRPr="0082154C">
                <w:rPr>
                  <w:rFonts w:ascii="Courier New" w:hAnsi="Courier New" w:cs="Courier New"/>
                  <w:sz w:val="22"/>
                  <w:rPrChange w:id="7380" w:author="Alexander Thomas Frase" w:date="2012-10-31T17:44:00Z">
                    <w:rPr/>
                  </w:rPrChange>
                </w:rPr>
                <w:t>28</w:t>
              </w:r>
            </w:ins>
          </w:p>
          <w:p w14:paraId="38A9E15D" w14:textId="77777777" w:rsidR="0082154C" w:rsidRPr="0082154C" w:rsidRDefault="0082154C" w:rsidP="003C548A">
            <w:pPr>
              <w:rPr>
                <w:ins w:id="7381" w:author="Alexander Thomas Frase" w:date="2012-10-31T17:41:00Z"/>
                <w:rFonts w:ascii="Courier New" w:hAnsi="Courier New" w:cs="Courier New"/>
                <w:sz w:val="22"/>
                <w:rPrChange w:id="7382" w:author="Alexander Thomas Frase" w:date="2012-10-31T17:44:00Z">
                  <w:rPr>
                    <w:ins w:id="7383" w:author="Alexander Thomas Frase" w:date="2012-10-31T17:41:00Z"/>
                  </w:rPr>
                </w:rPrChange>
              </w:rPr>
            </w:pPr>
            <w:ins w:id="7384" w:author="Alexander Thomas Frase" w:date="2012-10-31T17:41:00Z">
              <w:r w:rsidRPr="0082154C">
                <w:rPr>
                  <w:rFonts w:ascii="Courier New" w:hAnsi="Courier New" w:cs="Courier New"/>
                  <w:sz w:val="22"/>
                  <w:rPrChange w:id="7385" w:author="Alexander Thomas Frase" w:date="2012-10-31T17:44:00Z">
                    <w:rPr/>
                  </w:rPrChange>
                </w:rPr>
                <w:t>28</w:t>
              </w:r>
            </w:ins>
          </w:p>
          <w:p w14:paraId="38BA61F3" w14:textId="77777777" w:rsidR="0082154C" w:rsidRPr="0082154C" w:rsidRDefault="0082154C" w:rsidP="003C548A">
            <w:pPr>
              <w:rPr>
                <w:ins w:id="7386" w:author="Alexander Thomas Frase" w:date="2012-10-31T17:41:00Z"/>
                <w:rFonts w:ascii="Courier New" w:hAnsi="Courier New" w:cs="Courier New"/>
                <w:sz w:val="22"/>
                <w:rPrChange w:id="7387" w:author="Alexander Thomas Frase" w:date="2012-10-31T17:44:00Z">
                  <w:rPr>
                    <w:ins w:id="7388" w:author="Alexander Thomas Frase" w:date="2012-10-31T17:41:00Z"/>
                  </w:rPr>
                </w:rPrChange>
              </w:rPr>
            </w:pPr>
            <w:ins w:id="7389" w:author="Alexander Thomas Frase" w:date="2012-10-31T17:41:00Z">
              <w:r w:rsidRPr="0082154C">
                <w:rPr>
                  <w:rFonts w:ascii="Courier New" w:hAnsi="Courier New" w:cs="Courier New"/>
                  <w:sz w:val="22"/>
                  <w:rPrChange w:id="7390" w:author="Alexander Thomas Frase" w:date="2012-10-31T17:44:00Z">
                    <w:rPr/>
                  </w:rPrChange>
                </w:rPr>
                <w:t>28</w:t>
              </w:r>
            </w:ins>
          </w:p>
          <w:p w14:paraId="6938074E" w14:textId="77777777" w:rsidR="0082154C" w:rsidRPr="0082154C" w:rsidRDefault="0082154C" w:rsidP="003C548A">
            <w:pPr>
              <w:rPr>
                <w:ins w:id="7391" w:author="Alexander Thomas Frase" w:date="2012-10-31T17:41:00Z"/>
                <w:rFonts w:ascii="Courier New" w:hAnsi="Courier New" w:cs="Courier New"/>
                <w:sz w:val="22"/>
                <w:rPrChange w:id="7392" w:author="Alexander Thomas Frase" w:date="2012-10-31T17:44:00Z">
                  <w:rPr>
                    <w:ins w:id="7393" w:author="Alexander Thomas Frase" w:date="2012-10-31T17:41:00Z"/>
                  </w:rPr>
                </w:rPrChange>
              </w:rPr>
            </w:pPr>
            <w:ins w:id="7394" w:author="Alexander Thomas Frase" w:date="2012-10-31T17:41:00Z">
              <w:r w:rsidRPr="0082154C">
                <w:rPr>
                  <w:rFonts w:ascii="Courier New" w:hAnsi="Courier New" w:cs="Courier New"/>
                  <w:sz w:val="22"/>
                  <w:rPrChange w:id="7395" w:author="Alexander Thomas Frase" w:date="2012-10-31T17:44:00Z">
                    <w:rPr/>
                  </w:rPrChange>
                </w:rPr>
                <w:t>28</w:t>
              </w:r>
            </w:ins>
          </w:p>
          <w:p w14:paraId="352C2423" w14:textId="77777777" w:rsidR="0082154C" w:rsidRPr="0082154C" w:rsidRDefault="0082154C" w:rsidP="003C548A">
            <w:pPr>
              <w:rPr>
                <w:ins w:id="7396" w:author="Alexander Thomas Frase" w:date="2012-10-31T17:41:00Z"/>
                <w:rFonts w:ascii="Courier New" w:hAnsi="Courier New" w:cs="Courier New"/>
                <w:sz w:val="22"/>
                <w:rPrChange w:id="7397" w:author="Alexander Thomas Frase" w:date="2012-10-31T17:44:00Z">
                  <w:rPr>
                    <w:ins w:id="7398" w:author="Alexander Thomas Frase" w:date="2012-10-31T17:41:00Z"/>
                  </w:rPr>
                </w:rPrChange>
              </w:rPr>
            </w:pPr>
            <w:ins w:id="7399" w:author="Alexander Thomas Frase" w:date="2012-10-31T17:41:00Z">
              <w:r w:rsidRPr="0082154C">
                <w:rPr>
                  <w:rFonts w:ascii="Courier New" w:hAnsi="Courier New" w:cs="Courier New"/>
                  <w:sz w:val="22"/>
                  <w:rPrChange w:id="7400" w:author="Alexander Thomas Frase" w:date="2012-10-31T17:44:00Z">
                    <w:rPr/>
                  </w:rPrChange>
                </w:rPr>
                <w:t>28</w:t>
              </w:r>
            </w:ins>
          </w:p>
          <w:p w14:paraId="624DED61" w14:textId="77777777" w:rsidR="0082154C" w:rsidRPr="0082154C" w:rsidRDefault="0082154C" w:rsidP="003C548A">
            <w:pPr>
              <w:rPr>
                <w:ins w:id="7401" w:author="Alexander Thomas Frase" w:date="2012-10-31T17:41:00Z"/>
                <w:rFonts w:ascii="Courier New" w:hAnsi="Courier New" w:cs="Courier New"/>
                <w:sz w:val="22"/>
                <w:rPrChange w:id="7402" w:author="Alexander Thomas Frase" w:date="2012-10-31T17:44:00Z">
                  <w:rPr>
                    <w:ins w:id="7403" w:author="Alexander Thomas Frase" w:date="2012-10-31T17:41:00Z"/>
                  </w:rPr>
                </w:rPrChange>
              </w:rPr>
            </w:pPr>
            <w:ins w:id="7404" w:author="Alexander Thomas Frase" w:date="2012-10-31T17:41:00Z">
              <w:r w:rsidRPr="0082154C">
                <w:rPr>
                  <w:rFonts w:ascii="Courier New" w:hAnsi="Courier New" w:cs="Courier New"/>
                  <w:sz w:val="22"/>
                  <w:rPrChange w:id="7405" w:author="Alexander Thomas Frase" w:date="2012-10-31T17:44:00Z">
                    <w:rPr/>
                  </w:rPrChange>
                </w:rPr>
                <w:t>28</w:t>
              </w:r>
            </w:ins>
          </w:p>
          <w:p w14:paraId="52F48B76" w14:textId="77777777" w:rsidR="0082154C" w:rsidRPr="0082154C" w:rsidRDefault="0082154C" w:rsidP="003C548A">
            <w:pPr>
              <w:rPr>
                <w:ins w:id="7406" w:author="Alexander Thomas Frase" w:date="2012-10-31T17:41:00Z"/>
                <w:rFonts w:ascii="Courier New" w:hAnsi="Courier New" w:cs="Courier New"/>
                <w:sz w:val="22"/>
                <w:rPrChange w:id="7407" w:author="Alexander Thomas Frase" w:date="2012-10-31T17:44:00Z">
                  <w:rPr>
                    <w:ins w:id="7408" w:author="Alexander Thomas Frase" w:date="2012-10-31T17:41:00Z"/>
                  </w:rPr>
                </w:rPrChange>
              </w:rPr>
            </w:pPr>
            <w:ins w:id="7409" w:author="Alexander Thomas Frase" w:date="2012-10-31T17:41:00Z">
              <w:r w:rsidRPr="0082154C">
                <w:rPr>
                  <w:rFonts w:ascii="Courier New" w:hAnsi="Courier New" w:cs="Courier New"/>
                  <w:sz w:val="22"/>
                  <w:rPrChange w:id="7410" w:author="Alexander Thomas Frase" w:date="2012-10-31T17:44:00Z">
                    <w:rPr/>
                  </w:rPrChange>
                </w:rPr>
                <w:t>28</w:t>
              </w:r>
            </w:ins>
          </w:p>
          <w:p w14:paraId="55420F5B" w14:textId="77777777" w:rsidR="0082154C" w:rsidRPr="0082154C" w:rsidRDefault="0082154C" w:rsidP="003C548A">
            <w:pPr>
              <w:rPr>
                <w:ins w:id="7411" w:author="Alexander Thomas Frase" w:date="2012-10-31T17:41:00Z"/>
                <w:rFonts w:ascii="Courier New" w:hAnsi="Courier New" w:cs="Courier New"/>
                <w:sz w:val="22"/>
                <w:rPrChange w:id="7412" w:author="Alexander Thomas Frase" w:date="2012-10-31T17:44:00Z">
                  <w:rPr>
                    <w:ins w:id="7413" w:author="Alexander Thomas Frase" w:date="2012-10-31T17:41:00Z"/>
                  </w:rPr>
                </w:rPrChange>
              </w:rPr>
            </w:pPr>
            <w:ins w:id="7414" w:author="Alexander Thomas Frase" w:date="2012-10-31T17:41:00Z">
              <w:r w:rsidRPr="0082154C">
                <w:rPr>
                  <w:rFonts w:ascii="Courier New" w:hAnsi="Courier New" w:cs="Courier New"/>
                  <w:sz w:val="22"/>
                  <w:rPrChange w:id="7415" w:author="Alexander Thomas Frase" w:date="2012-10-31T17:44:00Z">
                    <w:rPr/>
                  </w:rPrChange>
                </w:rPr>
                <w:t>54</w:t>
              </w:r>
            </w:ins>
          </w:p>
          <w:p w14:paraId="51E89AA0" w14:textId="77777777" w:rsidR="0082154C" w:rsidRPr="0082154C" w:rsidRDefault="0082154C" w:rsidP="003C548A">
            <w:pPr>
              <w:rPr>
                <w:ins w:id="7416" w:author="Alexander Thomas Frase" w:date="2012-10-31T17:41:00Z"/>
                <w:rFonts w:ascii="Courier New" w:hAnsi="Courier New" w:cs="Courier New"/>
                <w:sz w:val="22"/>
                <w:rPrChange w:id="7417" w:author="Alexander Thomas Frase" w:date="2012-10-31T17:44:00Z">
                  <w:rPr>
                    <w:ins w:id="7418" w:author="Alexander Thomas Frase" w:date="2012-10-31T17:41:00Z"/>
                  </w:rPr>
                </w:rPrChange>
              </w:rPr>
            </w:pPr>
            <w:ins w:id="7419" w:author="Alexander Thomas Frase" w:date="2012-10-31T17:41:00Z">
              <w:r w:rsidRPr="0082154C">
                <w:rPr>
                  <w:rFonts w:ascii="Courier New" w:hAnsi="Courier New" w:cs="Courier New"/>
                  <w:sz w:val="22"/>
                  <w:rPrChange w:id="7420" w:author="Alexander Thomas Frase" w:date="2012-10-31T17:44:00Z">
                    <w:rPr/>
                  </w:rPrChange>
                </w:rPr>
                <w:t>54</w:t>
              </w:r>
            </w:ins>
          </w:p>
          <w:p w14:paraId="6CCCC71F" w14:textId="77777777" w:rsidR="0082154C" w:rsidRPr="0082154C" w:rsidRDefault="0082154C" w:rsidP="003C548A">
            <w:pPr>
              <w:rPr>
                <w:ins w:id="7421" w:author="Alexander Thomas Frase" w:date="2012-10-31T17:41:00Z"/>
                <w:rFonts w:ascii="Courier New" w:hAnsi="Courier New" w:cs="Courier New"/>
                <w:sz w:val="22"/>
                <w:rPrChange w:id="7422" w:author="Alexander Thomas Frase" w:date="2012-10-31T17:44:00Z">
                  <w:rPr>
                    <w:ins w:id="7423" w:author="Alexander Thomas Frase" w:date="2012-10-31T17:41:00Z"/>
                  </w:rPr>
                </w:rPrChange>
              </w:rPr>
            </w:pPr>
            <w:ins w:id="7424" w:author="Alexander Thomas Frase" w:date="2012-10-31T17:41:00Z">
              <w:r w:rsidRPr="0082154C">
                <w:rPr>
                  <w:rFonts w:ascii="Courier New" w:hAnsi="Courier New" w:cs="Courier New"/>
                  <w:sz w:val="22"/>
                  <w:rPrChange w:id="7425" w:author="Alexander Thomas Frase" w:date="2012-10-31T17:44:00Z">
                    <w:rPr/>
                  </w:rPrChange>
                </w:rPr>
                <w:t>54</w:t>
              </w:r>
            </w:ins>
          </w:p>
          <w:p w14:paraId="5DBCDC5A" w14:textId="77777777" w:rsidR="0082154C" w:rsidRPr="0082154C" w:rsidRDefault="0082154C" w:rsidP="003C548A">
            <w:pPr>
              <w:rPr>
                <w:ins w:id="7426" w:author="Alexander Thomas Frase" w:date="2012-10-31T17:41:00Z"/>
                <w:rFonts w:ascii="Courier New" w:hAnsi="Courier New" w:cs="Courier New"/>
                <w:sz w:val="22"/>
                <w:rPrChange w:id="7427" w:author="Alexander Thomas Frase" w:date="2012-10-31T17:44:00Z">
                  <w:rPr>
                    <w:ins w:id="7428" w:author="Alexander Thomas Frase" w:date="2012-10-31T17:41:00Z"/>
                  </w:rPr>
                </w:rPrChange>
              </w:rPr>
            </w:pPr>
            <w:ins w:id="7429" w:author="Alexander Thomas Frase" w:date="2012-10-31T17:41:00Z">
              <w:r w:rsidRPr="0082154C">
                <w:rPr>
                  <w:rFonts w:ascii="Courier New" w:hAnsi="Courier New" w:cs="Courier New"/>
                  <w:sz w:val="22"/>
                  <w:rPrChange w:id="7430" w:author="Alexander Thomas Frase" w:date="2012-10-31T17:44:00Z">
                    <w:rPr/>
                  </w:rPrChange>
                </w:rPr>
                <w:t>54</w:t>
              </w:r>
            </w:ins>
          </w:p>
          <w:p w14:paraId="09568F6C" w14:textId="77777777" w:rsidR="0082154C" w:rsidRPr="0082154C" w:rsidRDefault="0082154C" w:rsidP="003C548A">
            <w:pPr>
              <w:rPr>
                <w:ins w:id="7431" w:author="Alexander Thomas Frase" w:date="2012-10-31T17:41:00Z"/>
                <w:rFonts w:ascii="Courier New" w:hAnsi="Courier New" w:cs="Courier New"/>
                <w:sz w:val="22"/>
                <w:rPrChange w:id="7432" w:author="Alexander Thomas Frase" w:date="2012-10-31T17:44:00Z">
                  <w:rPr>
                    <w:ins w:id="7433" w:author="Alexander Thomas Frase" w:date="2012-10-31T17:41:00Z"/>
                  </w:rPr>
                </w:rPrChange>
              </w:rPr>
            </w:pPr>
            <w:ins w:id="7434" w:author="Alexander Thomas Frase" w:date="2012-10-31T17:41:00Z">
              <w:r w:rsidRPr="0082154C">
                <w:rPr>
                  <w:rFonts w:ascii="Courier New" w:hAnsi="Courier New" w:cs="Courier New"/>
                  <w:sz w:val="22"/>
                  <w:rPrChange w:id="7435" w:author="Alexander Thomas Frase" w:date="2012-10-31T17:44:00Z">
                    <w:rPr/>
                  </w:rPrChange>
                </w:rPr>
                <w:t>54</w:t>
              </w:r>
            </w:ins>
          </w:p>
          <w:p w14:paraId="3E0CB729" w14:textId="77777777" w:rsidR="0082154C" w:rsidRPr="0082154C" w:rsidRDefault="0082154C" w:rsidP="003C548A">
            <w:pPr>
              <w:rPr>
                <w:ins w:id="7436" w:author="Alexander Thomas Frase" w:date="2012-10-31T17:41:00Z"/>
                <w:rFonts w:ascii="Courier New" w:hAnsi="Courier New" w:cs="Courier New"/>
                <w:sz w:val="22"/>
                <w:rPrChange w:id="7437" w:author="Alexander Thomas Frase" w:date="2012-10-31T17:44:00Z">
                  <w:rPr>
                    <w:ins w:id="7438" w:author="Alexander Thomas Frase" w:date="2012-10-31T17:41:00Z"/>
                  </w:rPr>
                </w:rPrChange>
              </w:rPr>
            </w:pPr>
            <w:ins w:id="7439" w:author="Alexander Thomas Frase" w:date="2012-10-31T17:41:00Z">
              <w:r w:rsidRPr="0082154C">
                <w:rPr>
                  <w:rFonts w:ascii="Courier New" w:hAnsi="Courier New" w:cs="Courier New"/>
                  <w:sz w:val="22"/>
                  <w:rPrChange w:id="7440" w:author="Alexander Thomas Frase" w:date="2012-10-31T17:44:00Z">
                    <w:rPr/>
                  </w:rPrChange>
                </w:rPr>
                <w:t>54</w:t>
              </w:r>
            </w:ins>
          </w:p>
          <w:p w14:paraId="7AFADC44" w14:textId="77777777" w:rsidR="0082154C" w:rsidRPr="0082154C" w:rsidRDefault="0082154C" w:rsidP="003C548A">
            <w:pPr>
              <w:rPr>
                <w:ins w:id="7441" w:author="Alexander Thomas Frase" w:date="2012-10-31T17:41:00Z"/>
                <w:rFonts w:ascii="Courier New" w:hAnsi="Courier New" w:cs="Courier New"/>
                <w:sz w:val="22"/>
                <w:rPrChange w:id="7442" w:author="Alexander Thomas Frase" w:date="2012-10-31T17:44:00Z">
                  <w:rPr>
                    <w:ins w:id="7443" w:author="Alexander Thomas Frase" w:date="2012-10-31T17:41:00Z"/>
                  </w:rPr>
                </w:rPrChange>
              </w:rPr>
            </w:pPr>
            <w:ins w:id="7444" w:author="Alexander Thomas Frase" w:date="2012-10-31T17:41:00Z">
              <w:r w:rsidRPr="0082154C">
                <w:rPr>
                  <w:rFonts w:ascii="Courier New" w:hAnsi="Courier New" w:cs="Courier New"/>
                  <w:sz w:val="22"/>
                  <w:rPrChange w:id="7445" w:author="Alexander Thomas Frase" w:date="2012-10-31T17:44:00Z">
                    <w:rPr/>
                  </w:rPrChange>
                </w:rPr>
                <w:t>58</w:t>
              </w:r>
            </w:ins>
          </w:p>
          <w:p w14:paraId="42B537FD" w14:textId="77777777" w:rsidR="0082154C" w:rsidRPr="0082154C" w:rsidRDefault="0082154C" w:rsidP="003C548A">
            <w:pPr>
              <w:rPr>
                <w:ins w:id="7446" w:author="Alexander Thomas Frase" w:date="2012-10-31T17:41:00Z"/>
                <w:rFonts w:ascii="Courier New" w:hAnsi="Courier New" w:cs="Courier New"/>
                <w:sz w:val="22"/>
                <w:rPrChange w:id="7447" w:author="Alexander Thomas Frase" w:date="2012-10-31T17:44:00Z">
                  <w:rPr>
                    <w:ins w:id="7448" w:author="Alexander Thomas Frase" w:date="2012-10-31T17:41:00Z"/>
                  </w:rPr>
                </w:rPrChange>
              </w:rPr>
            </w:pPr>
            <w:ins w:id="7449" w:author="Alexander Thomas Frase" w:date="2012-10-31T17:41:00Z">
              <w:r w:rsidRPr="0082154C">
                <w:rPr>
                  <w:rFonts w:ascii="Courier New" w:hAnsi="Courier New" w:cs="Courier New"/>
                  <w:sz w:val="22"/>
                  <w:rPrChange w:id="7450" w:author="Alexander Thomas Frase" w:date="2012-10-31T17:44:00Z">
                    <w:rPr/>
                  </w:rPrChange>
                </w:rPr>
                <w:t>58</w:t>
              </w:r>
            </w:ins>
          </w:p>
          <w:p w14:paraId="735DFDD8" w14:textId="77777777" w:rsidR="0082154C" w:rsidRPr="0082154C" w:rsidRDefault="0082154C" w:rsidP="003C548A">
            <w:pPr>
              <w:rPr>
                <w:ins w:id="7451" w:author="Alexander Thomas Frase" w:date="2012-10-31T17:41:00Z"/>
                <w:rFonts w:ascii="Courier New" w:hAnsi="Courier New" w:cs="Courier New"/>
                <w:sz w:val="22"/>
                <w:rPrChange w:id="7452" w:author="Alexander Thomas Frase" w:date="2012-10-31T17:44:00Z">
                  <w:rPr>
                    <w:ins w:id="7453" w:author="Alexander Thomas Frase" w:date="2012-10-31T17:41:00Z"/>
                  </w:rPr>
                </w:rPrChange>
              </w:rPr>
            </w:pPr>
            <w:ins w:id="7454" w:author="Alexander Thomas Frase" w:date="2012-10-31T17:41:00Z">
              <w:r w:rsidRPr="0082154C">
                <w:rPr>
                  <w:rFonts w:ascii="Courier New" w:hAnsi="Courier New" w:cs="Courier New"/>
                  <w:sz w:val="22"/>
                  <w:rPrChange w:id="7455" w:author="Alexander Thomas Frase" w:date="2012-10-31T17:44:00Z">
                    <w:rPr/>
                  </w:rPrChange>
                </w:rPr>
                <w:t>78</w:t>
              </w:r>
            </w:ins>
          </w:p>
          <w:p w14:paraId="0C41260D" w14:textId="17102EDE" w:rsidR="0082154C" w:rsidRPr="0082154C" w:rsidRDefault="0082154C" w:rsidP="003C548A">
            <w:pPr>
              <w:rPr>
                <w:ins w:id="7456" w:author="Alexander Thomas Frase" w:date="2012-10-31T17:38:00Z"/>
                <w:rFonts w:ascii="Courier New" w:hAnsi="Courier New" w:cs="Courier New"/>
                <w:sz w:val="22"/>
                <w:rPrChange w:id="7457" w:author="Alexander Thomas Frase" w:date="2012-10-31T17:44:00Z">
                  <w:rPr>
                    <w:ins w:id="7458" w:author="Alexander Thomas Frase" w:date="2012-10-31T17:38:00Z"/>
                  </w:rPr>
                </w:rPrChange>
              </w:rPr>
            </w:pPr>
            <w:ins w:id="7459" w:author="Alexander Thomas Frase" w:date="2012-10-31T17:41:00Z">
              <w:r w:rsidRPr="0082154C">
                <w:rPr>
                  <w:rFonts w:ascii="Courier New" w:hAnsi="Courier New" w:cs="Courier New"/>
                  <w:sz w:val="22"/>
                  <w:rPrChange w:id="7460" w:author="Alexander Thomas Frase" w:date="2012-10-31T17:44:00Z">
                    <w:rPr/>
                  </w:rPrChange>
                </w:rPr>
                <w:t>84</w:t>
              </w:r>
            </w:ins>
          </w:p>
        </w:tc>
        <w:tc>
          <w:tcPr>
            <w:tcW w:w="877" w:type="dxa"/>
          </w:tcPr>
          <w:p w14:paraId="12D30264" w14:textId="0FD9DD3A" w:rsidR="009E2EFE" w:rsidRPr="0082154C" w:rsidRDefault="009E2EFE" w:rsidP="003C548A">
            <w:pPr>
              <w:rPr>
                <w:ins w:id="7461" w:author="Alexander Thomas Frase" w:date="2012-10-31T17:39:00Z"/>
                <w:rFonts w:ascii="Courier New" w:hAnsi="Courier New" w:cs="Courier New"/>
                <w:sz w:val="22"/>
                <w:rPrChange w:id="7462" w:author="Alexander Thomas Frase" w:date="2012-10-31T17:44:00Z">
                  <w:rPr>
                    <w:ins w:id="7463" w:author="Alexander Thomas Frase" w:date="2012-10-31T17:39:00Z"/>
                  </w:rPr>
                </w:rPrChange>
              </w:rPr>
            </w:pPr>
            <w:ins w:id="7464" w:author="Alexander Thomas Frase" w:date="2012-10-31T17:39:00Z">
              <w:r w:rsidRPr="0082154C">
                <w:rPr>
                  <w:rFonts w:ascii="Courier New" w:hAnsi="Courier New" w:cs="Courier New"/>
                  <w:sz w:val="22"/>
                  <w:rPrChange w:id="7465" w:author="Alexander Thomas Frase" w:date="2012-10-31T17:44:00Z">
                    <w:rPr/>
                  </w:rPrChange>
                </w:rPr>
                <w:t>stop</w:t>
              </w:r>
            </w:ins>
          </w:p>
          <w:p w14:paraId="2AE00D19" w14:textId="77777777" w:rsidR="009E2EFE" w:rsidRPr="0082154C" w:rsidRDefault="0082154C" w:rsidP="003C548A">
            <w:pPr>
              <w:rPr>
                <w:ins w:id="7466" w:author="Alexander Thomas Frase" w:date="2012-10-31T17:42:00Z"/>
                <w:rFonts w:ascii="Courier New" w:hAnsi="Courier New" w:cs="Courier New"/>
                <w:sz w:val="22"/>
                <w:rPrChange w:id="7467" w:author="Alexander Thomas Frase" w:date="2012-10-31T17:44:00Z">
                  <w:rPr>
                    <w:ins w:id="7468" w:author="Alexander Thomas Frase" w:date="2012-10-31T17:42:00Z"/>
                  </w:rPr>
                </w:rPrChange>
              </w:rPr>
            </w:pPr>
            <w:ins w:id="7469" w:author="Alexander Thomas Frase" w:date="2012-10-31T17:42:00Z">
              <w:r w:rsidRPr="0082154C">
                <w:rPr>
                  <w:rFonts w:ascii="Courier New" w:hAnsi="Courier New" w:cs="Courier New"/>
                  <w:sz w:val="22"/>
                  <w:rPrChange w:id="7470" w:author="Alexander Thomas Frase" w:date="2012-10-31T17:44:00Z">
                    <w:rPr/>
                  </w:rPrChange>
                </w:rPr>
                <w:t>22</w:t>
              </w:r>
            </w:ins>
          </w:p>
          <w:p w14:paraId="6744B4B4" w14:textId="77777777" w:rsidR="0082154C" w:rsidRPr="0082154C" w:rsidRDefault="0082154C" w:rsidP="003C548A">
            <w:pPr>
              <w:rPr>
                <w:ins w:id="7471" w:author="Alexander Thomas Frase" w:date="2012-10-31T17:42:00Z"/>
                <w:rFonts w:ascii="Courier New" w:hAnsi="Courier New" w:cs="Courier New"/>
                <w:sz w:val="22"/>
                <w:rPrChange w:id="7472" w:author="Alexander Thomas Frase" w:date="2012-10-31T17:44:00Z">
                  <w:rPr>
                    <w:ins w:id="7473" w:author="Alexander Thomas Frase" w:date="2012-10-31T17:42:00Z"/>
                  </w:rPr>
                </w:rPrChange>
              </w:rPr>
            </w:pPr>
            <w:ins w:id="7474" w:author="Alexander Thomas Frase" w:date="2012-10-31T17:42:00Z">
              <w:r w:rsidRPr="0082154C">
                <w:rPr>
                  <w:rFonts w:ascii="Courier New" w:hAnsi="Courier New" w:cs="Courier New"/>
                  <w:sz w:val="22"/>
                  <w:rPrChange w:id="7475" w:author="Alexander Thomas Frase" w:date="2012-10-31T17:44:00Z">
                    <w:rPr/>
                  </w:rPrChange>
                </w:rPr>
                <w:t>22</w:t>
              </w:r>
            </w:ins>
          </w:p>
          <w:p w14:paraId="4C382D9F" w14:textId="77777777" w:rsidR="0082154C" w:rsidRPr="0082154C" w:rsidRDefault="0082154C" w:rsidP="003C548A">
            <w:pPr>
              <w:rPr>
                <w:ins w:id="7476" w:author="Alexander Thomas Frase" w:date="2012-10-31T17:42:00Z"/>
                <w:rFonts w:ascii="Courier New" w:hAnsi="Courier New" w:cs="Courier New"/>
                <w:sz w:val="22"/>
                <w:rPrChange w:id="7477" w:author="Alexander Thomas Frase" w:date="2012-10-31T17:44:00Z">
                  <w:rPr>
                    <w:ins w:id="7478" w:author="Alexander Thomas Frase" w:date="2012-10-31T17:42:00Z"/>
                  </w:rPr>
                </w:rPrChange>
              </w:rPr>
            </w:pPr>
            <w:ins w:id="7479" w:author="Alexander Thomas Frase" w:date="2012-10-31T17:42:00Z">
              <w:r w:rsidRPr="0082154C">
                <w:rPr>
                  <w:rFonts w:ascii="Courier New" w:hAnsi="Courier New" w:cs="Courier New"/>
                  <w:sz w:val="22"/>
                  <w:rPrChange w:id="7480" w:author="Alexander Thomas Frase" w:date="2012-10-31T17:44:00Z">
                    <w:rPr/>
                  </w:rPrChange>
                </w:rPr>
                <w:t>22</w:t>
              </w:r>
            </w:ins>
          </w:p>
          <w:p w14:paraId="79AB143B" w14:textId="77777777" w:rsidR="0082154C" w:rsidRPr="0082154C" w:rsidRDefault="0082154C" w:rsidP="003C548A">
            <w:pPr>
              <w:rPr>
                <w:ins w:id="7481" w:author="Alexander Thomas Frase" w:date="2012-10-31T17:42:00Z"/>
                <w:rFonts w:ascii="Courier New" w:hAnsi="Courier New" w:cs="Courier New"/>
                <w:sz w:val="22"/>
                <w:rPrChange w:id="7482" w:author="Alexander Thomas Frase" w:date="2012-10-31T17:44:00Z">
                  <w:rPr>
                    <w:ins w:id="7483" w:author="Alexander Thomas Frase" w:date="2012-10-31T17:42:00Z"/>
                  </w:rPr>
                </w:rPrChange>
              </w:rPr>
            </w:pPr>
            <w:ins w:id="7484" w:author="Alexander Thomas Frase" w:date="2012-10-31T17:42:00Z">
              <w:r w:rsidRPr="0082154C">
                <w:rPr>
                  <w:rFonts w:ascii="Courier New" w:hAnsi="Courier New" w:cs="Courier New"/>
                  <w:sz w:val="22"/>
                  <w:rPrChange w:id="7485" w:author="Alexander Thomas Frase" w:date="2012-10-31T17:44:00Z">
                    <w:rPr/>
                  </w:rPrChange>
                </w:rPr>
                <w:t>22</w:t>
              </w:r>
            </w:ins>
          </w:p>
          <w:p w14:paraId="47E712CA" w14:textId="77777777" w:rsidR="0082154C" w:rsidRPr="0082154C" w:rsidRDefault="0082154C" w:rsidP="003C548A">
            <w:pPr>
              <w:rPr>
                <w:ins w:id="7486" w:author="Alexander Thomas Frase" w:date="2012-10-31T17:42:00Z"/>
                <w:rFonts w:ascii="Courier New" w:hAnsi="Courier New" w:cs="Courier New"/>
                <w:sz w:val="22"/>
                <w:rPrChange w:id="7487" w:author="Alexander Thomas Frase" w:date="2012-10-31T17:44:00Z">
                  <w:rPr>
                    <w:ins w:id="7488" w:author="Alexander Thomas Frase" w:date="2012-10-31T17:42:00Z"/>
                  </w:rPr>
                </w:rPrChange>
              </w:rPr>
            </w:pPr>
            <w:ins w:id="7489" w:author="Alexander Thomas Frase" w:date="2012-10-31T17:42:00Z">
              <w:r w:rsidRPr="0082154C">
                <w:rPr>
                  <w:rFonts w:ascii="Courier New" w:hAnsi="Courier New" w:cs="Courier New"/>
                  <w:sz w:val="22"/>
                  <w:rPrChange w:id="7490" w:author="Alexander Thomas Frase" w:date="2012-10-31T17:44:00Z">
                    <w:rPr/>
                  </w:rPrChange>
                </w:rPr>
                <w:t>22</w:t>
              </w:r>
            </w:ins>
          </w:p>
          <w:p w14:paraId="51899CC7" w14:textId="77777777" w:rsidR="0082154C" w:rsidRPr="0082154C" w:rsidRDefault="0082154C" w:rsidP="003C548A">
            <w:pPr>
              <w:rPr>
                <w:ins w:id="7491" w:author="Alexander Thomas Frase" w:date="2012-10-31T17:42:00Z"/>
                <w:rFonts w:ascii="Courier New" w:hAnsi="Courier New" w:cs="Courier New"/>
                <w:sz w:val="22"/>
                <w:rPrChange w:id="7492" w:author="Alexander Thomas Frase" w:date="2012-10-31T17:44:00Z">
                  <w:rPr>
                    <w:ins w:id="7493" w:author="Alexander Thomas Frase" w:date="2012-10-31T17:42:00Z"/>
                  </w:rPr>
                </w:rPrChange>
              </w:rPr>
            </w:pPr>
            <w:ins w:id="7494" w:author="Alexander Thomas Frase" w:date="2012-10-31T17:42:00Z">
              <w:r w:rsidRPr="0082154C">
                <w:rPr>
                  <w:rFonts w:ascii="Courier New" w:hAnsi="Courier New" w:cs="Courier New"/>
                  <w:sz w:val="22"/>
                  <w:rPrChange w:id="7495" w:author="Alexander Thomas Frase" w:date="2012-10-31T17:44:00Z">
                    <w:rPr/>
                  </w:rPrChange>
                </w:rPr>
                <w:t>22</w:t>
              </w:r>
            </w:ins>
          </w:p>
          <w:p w14:paraId="6D6B97F1" w14:textId="77777777" w:rsidR="0082154C" w:rsidRPr="0082154C" w:rsidRDefault="0082154C" w:rsidP="003C548A">
            <w:pPr>
              <w:rPr>
                <w:ins w:id="7496" w:author="Alexander Thomas Frase" w:date="2012-10-31T17:42:00Z"/>
                <w:rFonts w:ascii="Courier New" w:hAnsi="Courier New" w:cs="Courier New"/>
                <w:sz w:val="22"/>
                <w:rPrChange w:id="7497" w:author="Alexander Thomas Frase" w:date="2012-10-31T17:44:00Z">
                  <w:rPr>
                    <w:ins w:id="7498" w:author="Alexander Thomas Frase" w:date="2012-10-31T17:42:00Z"/>
                  </w:rPr>
                </w:rPrChange>
              </w:rPr>
            </w:pPr>
            <w:ins w:id="7499" w:author="Alexander Thomas Frase" w:date="2012-10-31T17:42:00Z">
              <w:r w:rsidRPr="0082154C">
                <w:rPr>
                  <w:rFonts w:ascii="Courier New" w:hAnsi="Courier New" w:cs="Courier New"/>
                  <w:sz w:val="22"/>
                  <w:rPrChange w:id="7500" w:author="Alexander Thomas Frase" w:date="2012-10-31T17:44:00Z">
                    <w:rPr/>
                  </w:rPrChange>
                </w:rPr>
                <w:t>22</w:t>
              </w:r>
            </w:ins>
          </w:p>
          <w:p w14:paraId="596F39EB" w14:textId="77777777" w:rsidR="0082154C" w:rsidRPr="0082154C" w:rsidRDefault="0082154C" w:rsidP="003C548A">
            <w:pPr>
              <w:rPr>
                <w:ins w:id="7501" w:author="Alexander Thomas Frase" w:date="2012-10-31T17:42:00Z"/>
                <w:rFonts w:ascii="Courier New" w:hAnsi="Courier New" w:cs="Courier New"/>
                <w:sz w:val="22"/>
                <w:rPrChange w:id="7502" w:author="Alexander Thomas Frase" w:date="2012-10-31T17:44:00Z">
                  <w:rPr>
                    <w:ins w:id="7503" w:author="Alexander Thomas Frase" w:date="2012-10-31T17:42:00Z"/>
                  </w:rPr>
                </w:rPrChange>
              </w:rPr>
            </w:pPr>
            <w:ins w:id="7504" w:author="Alexander Thomas Frase" w:date="2012-10-31T17:42:00Z">
              <w:r w:rsidRPr="0082154C">
                <w:rPr>
                  <w:rFonts w:ascii="Courier New" w:hAnsi="Courier New" w:cs="Courier New"/>
                  <w:sz w:val="22"/>
                  <w:rPrChange w:id="7505" w:author="Alexander Thomas Frase" w:date="2012-10-31T17:44:00Z">
                    <w:rPr/>
                  </w:rPrChange>
                </w:rPr>
                <w:t>22</w:t>
              </w:r>
            </w:ins>
          </w:p>
          <w:p w14:paraId="1936B1B7" w14:textId="77777777" w:rsidR="0082154C" w:rsidRPr="0082154C" w:rsidRDefault="0082154C" w:rsidP="003C548A">
            <w:pPr>
              <w:rPr>
                <w:ins w:id="7506" w:author="Alexander Thomas Frase" w:date="2012-10-31T17:42:00Z"/>
                <w:rFonts w:ascii="Courier New" w:hAnsi="Courier New" w:cs="Courier New"/>
                <w:sz w:val="22"/>
                <w:rPrChange w:id="7507" w:author="Alexander Thomas Frase" w:date="2012-10-31T17:44:00Z">
                  <w:rPr>
                    <w:ins w:id="7508" w:author="Alexander Thomas Frase" w:date="2012-10-31T17:42:00Z"/>
                  </w:rPr>
                </w:rPrChange>
              </w:rPr>
            </w:pPr>
            <w:ins w:id="7509" w:author="Alexander Thomas Frase" w:date="2012-10-31T17:42:00Z">
              <w:r w:rsidRPr="0082154C">
                <w:rPr>
                  <w:rFonts w:ascii="Courier New" w:hAnsi="Courier New" w:cs="Courier New"/>
                  <w:sz w:val="22"/>
                  <w:rPrChange w:id="7510" w:author="Alexander Thomas Frase" w:date="2012-10-31T17:44:00Z">
                    <w:rPr/>
                  </w:rPrChange>
                </w:rPr>
                <w:t>22</w:t>
              </w:r>
            </w:ins>
          </w:p>
          <w:p w14:paraId="2656F62C" w14:textId="77777777" w:rsidR="0082154C" w:rsidRPr="0082154C" w:rsidRDefault="0082154C" w:rsidP="003C548A">
            <w:pPr>
              <w:rPr>
                <w:ins w:id="7511" w:author="Alexander Thomas Frase" w:date="2012-10-31T17:42:00Z"/>
                <w:rFonts w:ascii="Courier New" w:hAnsi="Courier New" w:cs="Courier New"/>
                <w:sz w:val="22"/>
                <w:rPrChange w:id="7512" w:author="Alexander Thomas Frase" w:date="2012-10-31T17:44:00Z">
                  <w:rPr>
                    <w:ins w:id="7513" w:author="Alexander Thomas Frase" w:date="2012-10-31T17:42:00Z"/>
                  </w:rPr>
                </w:rPrChange>
              </w:rPr>
            </w:pPr>
            <w:ins w:id="7514" w:author="Alexander Thomas Frase" w:date="2012-10-31T17:42:00Z">
              <w:r w:rsidRPr="0082154C">
                <w:rPr>
                  <w:rFonts w:ascii="Courier New" w:hAnsi="Courier New" w:cs="Courier New"/>
                  <w:sz w:val="22"/>
                  <w:rPrChange w:id="7515" w:author="Alexander Thomas Frase" w:date="2012-10-31T17:44:00Z">
                    <w:rPr/>
                  </w:rPrChange>
                </w:rPr>
                <w:t>22</w:t>
              </w:r>
            </w:ins>
          </w:p>
          <w:p w14:paraId="513CBB11" w14:textId="77777777" w:rsidR="0082154C" w:rsidRPr="0082154C" w:rsidRDefault="0082154C" w:rsidP="003C548A">
            <w:pPr>
              <w:rPr>
                <w:ins w:id="7516" w:author="Alexander Thomas Frase" w:date="2012-10-31T17:42:00Z"/>
                <w:rFonts w:ascii="Courier New" w:hAnsi="Courier New" w:cs="Courier New"/>
                <w:sz w:val="22"/>
                <w:rPrChange w:id="7517" w:author="Alexander Thomas Frase" w:date="2012-10-31T17:44:00Z">
                  <w:rPr>
                    <w:ins w:id="7518" w:author="Alexander Thomas Frase" w:date="2012-10-31T17:42:00Z"/>
                  </w:rPr>
                </w:rPrChange>
              </w:rPr>
            </w:pPr>
            <w:ins w:id="7519" w:author="Alexander Thomas Frase" w:date="2012-10-31T17:42:00Z">
              <w:r w:rsidRPr="0082154C">
                <w:rPr>
                  <w:rFonts w:ascii="Courier New" w:hAnsi="Courier New" w:cs="Courier New"/>
                  <w:sz w:val="22"/>
                  <w:rPrChange w:id="7520" w:author="Alexander Thomas Frase" w:date="2012-10-31T17:44:00Z">
                    <w:rPr/>
                  </w:rPrChange>
                </w:rPr>
                <w:t>52</w:t>
              </w:r>
            </w:ins>
          </w:p>
          <w:p w14:paraId="23BD677D" w14:textId="77777777" w:rsidR="0082154C" w:rsidRPr="0082154C" w:rsidRDefault="0082154C" w:rsidP="003C548A">
            <w:pPr>
              <w:rPr>
                <w:ins w:id="7521" w:author="Alexander Thomas Frase" w:date="2012-10-31T17:42:00Z"/>
                <w:rFonts w:ascii="Courier New" w:hAnsi="Courier New" w:cs="Courier New"/>
                <w:sz w:val="22"/>
                <w:rPrChange w:id="7522" w:author="Alexander Thomas Frase" w:date="2012-10-31T17:44:00Z">
                  <w:rPr>
                    <w:ins w:id="7523" w:author="Alexander Thomas Frase" w:date="2012-10-31T17:42:00Z"/>
                  </w:rPr>
                </w:rPrChange>
              </w:rPr>
            </w:pPr>
            <w:ins w:id="7524" w:author="Alexander Thomas Frase" w:date="2012-10-31T17:42:00Z">
              <w:r w:rsidRPr="0082154C">
                <w:rPr>
                  <w:rFonts w:ascii="Courier New" w:hAnsi="Courier New" w:cs="Courier New"/>
                  <w:sz w:val="22"/>
                  <w:rPrChange w:id="7525" w:author="Alexander Thomas Frase" w:date="2012-10-31T17:44:00Z">
                    <w:rPr/>
                  </w:rPrChange>
                </w:rPr>
                <w:t>52</w:t>
              </w:r>
            </w:ins>
          </w:p>
          <w:p w14:paraId="7466E842" w14:textId="77777777" w:rsidR="0082154C" w:rsidRPr="0082154C" w:rsidRDefault="0082154C" w:rsidP="003C548A">
            <w:pPr>
              <w:rPr>
                <w:ins w:id="7526" w:author="Alexander Thomas Frase" w:date="2012-10-31T17:42:00Z"/>
                <w:rFonts w:ascii="Courier New" w:hAnsi="Courier New" w:cs="Courier New"/>
                <w:sz w:val="22"/>
                <w:rPrChange w:id="7527" w:author="Alexander Thomas Frase" w:date="2012-10-31T17:44:00Z">
                  <w:rPr>
                    <w:ins w:id="7528" w:author="Alexander Thomas Frase" w:date="2012-10-31T17:42:00Z"/>
                  </w:rPr>
                </w:rPrChange>
              </w:rPr>
            </w:pPr>
            <w:ins w:id="7529" w:author="Alexander Thomas Frase" w:date="2012-10-31T17:42:00Z">
              <w:r w:rsidRPr="0082154C">
                <w:rPr>
                  <w:rFonts w:ascii="Courier New" w:hAnsi="Courier New" w:cs="Courier New"/>
                  <w:sz w:val="22"/>
                  <w:rPrChange w:id="7530" w:author="Alexander Thomas Frase" w:date="2012-10-31T17:44:00Z">
                    <w:rPr/>
                  </w:rPrChange>
                </w:rPr>
                <w:t>52</w:t>
              </w:r>
            </w:ins>
          </w:p>
          <w:p w14:paraId="0AFF0555" w14:textId="77777777" w:rsidR="0082154C" w:rsidRPr="0082154C" w:rsidRDefault="0082154C" w:rsidP="003C548A">
            <w:pPr>
              <w:rPr>
                <w:ins w:id="7531" w:author="Alexander Thomas Frase" w:date="2012-10-31T17:42:00Z"/>
                <w:rFonts w:ascii="Courier New" w:hAnsi="Courier New" w:cs="Courier New"/>
                <w:sz w:val="22"/>
                <w:rPrChange w:id="7532" w:author="Alexander Thomas Frase" w:date="2012-10-31T17:44:00Z">
                  <w:rPr>
                    <w:ins w:id="7533" w:author="Alexander Thomas Frase" w:date="2012-10-31T17:42:00Z"/>
                  </w:rPr>
                </w:rPrChange>
              </w:rPr>
            </w:pPr>
            <w:ins w:id="7534" w:author="Alexander Thomas Frase" w:date="2012-10-31T17:42:00Z">
              <w:r w:rsidRPr="0082154C">
                <w:rPr>
                  <w:rFonts w:ascii="Courier New" w:hAnsi="Courier New" w:cs="Courier New"/>
                  <w:sz w:val="22"/>
                  <w:rPrChange w:id="7535" w:author="Alexander Thomas Frase" w:date="2012-10-31T17:44:00Z">
                    <w:rPr/>
                  </w:rPrChange>
                </w:rPr>
                <w:t>52</w:t>
              </w:r>
            </w:ins>
          </w:p>
          <w:p w14:paraId="3511A0A0" w14:textId="77777777" w:rsidR="0082154C" w:rsidRPr="0082154C" w:rsidRDefault="0082154C" w:rsidP="003C548A">
            <w:pPr>
              <w:rPr>
                <w:ins w:id="7536" w:author="Alexander Thomas Frase" w:date="2012-10-31T17:42:00Z"/>
                <w:rFonts w:ascii="Courier New" w:hAnsi="Courier New" w:cs="Courier New"/>
                <w:sz w:val="22"/>
                <w:rPrChange w:id="7537" w:author="Alexander Thomas Frase" w:date="2012-10-31T17:44:00Z">
                  <w:rPr>
                    <w:ins w:id="7538" w:author="Alexander Thomas Frase" w:date="2012-10-31T17:42:00Z"/>
                  </w:rPr>
                </w:rPrChange>
              </w:rPr>
            </w:pPr>
            <w:ins w:id="7539" w:author="Alexander Thomas Frase" w:date="2012-10-31T17:42:00Z">
              <w:r w:rsidRPr="0082154C">
                <w:rPr>
                  <w:rFonts w:ascii="Courier New" w:hAnsi="Courier New" w:cs="Courier New"/>
                  <w:sz w:val="22"/>
                  <w:rPrChange w:id="7540" w:author="Alexander Thomas Frase" w:date="2012-10-31T17:44:00Z">
                    <w:rPr/>
                  </w:rPrChange>
                </w:rPr>
                <w:t>52</w:t>
              </w:r>
            </w:ins>
          </w:p>
          <w:p w14:paraId="7979493D" w14:textId="77777777" w:rsidR="0082154C" w:rsidRPr="0082154C" w:rsidRDefault="0082154C" w:rsidP="003C548A">
            <w:pPr>
              <w:rPr>
                <w:ins w:id="7541" w:author="Alexander Thomas Frase" w:date="2012-10-31T17:42:00Z"/>
                <w:rFonts w:ascii="Courier New" w:hAnsi="Courier New" w:cs="Courier New"/>
                <w:sz w:val="22"/>
                <w:rPrChange w:id="7542" w:author="Alexander Thomas Frase" w:date="2012-10-31T17:44:00Z">
                  <w:rPr>
                    <w:ins w:id="7543" w:author="Alexander Thomas Frase" w:date="2012-10-31T17:42:00Z"/>
                  </w:rPr>
                </w:rPrChange>
              </w:rPr>
            </w:pPr>
            <w:ins w:id="7544" w:author="Alexander Thomas Frase" w:date="2012-10-31T17:42:00Z">
              <w:r w:rsidRPr="0082154C">
                <w:rPr>
                  <w:rFonts w:ascii="Courier New" w:hAnsi="Courier New" w:cs="Courier New"/>
                  <w:sz w:val="22"/>
                  <w:rPrChange w:id="7545" w:author="Alexander Thomas Frase" w:date="2012-10-31T17:44:00Z">
                    <w:rPr/>
                  </w:rPrChange>
                </w:rPr>
                <w:t>52</w:t>
              </w:r>
            </w:ins>
          </w:p>
          <w:p w14:paraId="3C271462" w14:textId="77777777" w:rsidR="0082154C" w:rsidRPr="0082154C" w:rsidRDefault="0082154C" w:rsidP="003C548A">
            <w:pPr>
              <w:rPr>
                <w:ins w:id="7546" w:author="Alexander Thomas Frase" w:date="2012-10-31T17:42:00Z"/>
                <w:rFonts w:ascii="Courier New" w:hAnsi="Courier New" w:cs="Courier New"/>
                <w:sz w:val="22"/>
                <w:rPrChange w:id="7547" w:author="Alexander Thomas Frase" w:date="2012-10-31T17:44:00Z">
                  <w:rPr>
                    <w:ins w:id="7548" w:author="Alexander Thomas Frase" w:date="2012-10-31T17:42:00Z"/>
                  </w:rPr>
                </w:rPrChange>
              </w:rPr>
            </w:pPr>
            <w:ins w:id="7549" w:author="Alexander Thomas Frase" w:date="2012-10-31T17:42:00Z">
              <w:r w:rsidRPr="0082154C">
                <w:rPr>
                  <w:rFonts w:ascii="Courier New" w:hAnsi="Courier New" w:cs="Courier New"/>
                  <w:sz w:val="22"/>
                  <w:rPrChange w:id="7550" w:author="Alexander Thomas Frase" w:date="2012-10-31T17:44:00Z">
                    <w:rPr/>
                  </w:rPrChange>
                </w:rPr>
                <w:t>52</w:t>
              </w:r>
            </w:ins>
          </w:p>
          <w:p w14:paraId="1AB426BC" w14:textId="77777777" w:rsidR="0082154C" w:rsidRPr="0082154C" w:rsidRDefault="0082154C" w:rsidP="003C548A">
            <w:pPr>
              <w:rPr>
                <w:ins w:id="7551" w:author="Alexander Thomas Frase" w:date="2012-10-31T17:42:00Z"/>
                <w:rFonts w:ascii="Courier New" w:hAnsi="Courier New" w:cs="Courier New"/>
                <w:sz w:val="22"/>
                <w:rPrChange w:id="7552" w:author="Alexander Thomas Frase" w:date="2012-10-31T17:44:00Z">
                  <w:rPr>
                    <w:ins w:id="7553" w:author="Alexander Thomas Frase" w:date="2012-10-31T17:42:00Z"/>
                  </w:rPr>
                </w:rPrChange>
              </w:rPr>
            </w:pPr>
            <w:ins w:id="7554" w:author="Alexander Thomas Frase" w:date="2012-10-31T17:42:00Z">
              <w:r w:rsidRPr="0082154C">
                <w:rPr>
                  <w:rFonts w:ascii="Courier New" w:hAnsi="Courier New" w:cs="Courier New"/>
                  <w:sz w:val="22"/>
                  <w:rPrChange w:id="7555" w:author="Alexander Thomas Frase" w:date="2012-10-31T17:44:00Z">
                    <w:rPr/>
                  </w:rPrChange>
                </w:rPr>
                <w:t>52</w:t>
              </w:r>
            </w:ins>
          </w:p>
          <w:p w14:paraId="75BD752A" w14:textId="77777777" w:rsidR="0082154C" w:rsidRPr="0082154C" w:rsidRDefault="0082154C" w:rsidP="003C548A">
            <w:pPr>
              <w:rPr>
                <w:ins w:id="7556" w:author="Alexander Thomas Frase" w:date="2012-10-31T17:42:00Z"/>
                <w:rFonts w:ascii="Courier New" w:hAnsi="Courier New" w:cs="Courier New"/>
                <w:sz w:val="22"/>
                <w:rPrChange w:id="7557" w:author="Alexander Thomas Frase" w:date="2012-10-31T17:44:00Z">
                  <w:rPr>
                    <w:ins w:id="7558" w:author="Alexander Thomas Frase" w:date="2012-10-31T17:42:00Z"/>
                  </w:rPr>
                </w:rPrChange>
              </w:rPr>
            </w:pPr>
            <w:ins w:id="7559" w:author="Alexander Thomas Frase" w:date="2012-10-31T17:42:00Z">
              <w:r w:rsidRPr="0082154C">
                <w:rPr>
                  <w:rFonts w:ascii="Courier New" w:hAnsi="Courier New" w:cs="Courier New"/>
                  <w:sz w:val="22"/>
                  <w:rPrChange w:id="7560" w:author="Alexander Thomas Frase" w:date="2012-10-31T17:44:00Z">
                    <w:rPr/>
                  </w:rPrChange>
                </w:rPr>
                <w:t>52</w:t>
              </w:r>
            </w:ins>
          </w:p>
          <w:p w14:paraId="6398CA93" w14:textId="77777777" w:rsidR="0082154C" w:rsidRPr="0082154C" w:rsidRDefault="0082154C" w:rsidP="003C548A">
            <w:pPr>
              <w:rPr>
                <w:ins w:id="7561" w:author="Alexander Thomas Frase" w:date="2012-10-31T17:42:00Z"/>
                <w:rFonts w:ascii="Courier New" w:hAnsi="Courier New" w:cs="Courier New"/>
                <w:sz w:val="22"/>
                <w:rPrChange w:id="7562" w:author="Alexander Thomas Frase" w:date="2012-10-31T17:44:00Z">
                  <w:rPr>
                    <w:ins w:id="7563" w:author="Alexander Thomas Frase" w:date="2012-10-31T17:42:00Z"/>
                  </w:rPr>
                </w:rPrChange>
              </w:rPr>
            </w:pPr>
            <w:ins w:id="7564" w:author="Alexander Thomas Frase" w:date="2012-10-31T17:42:00Z">
              <w:r w:rsidRPr="0082154C">
                <w:rPr>
                  <w:rFonts w:ascii="Courier New" w:hAnsi="Courier New" w:cs="Courier New"/>
                  <w:sz w:val="22"/>
                  <w:rPrChange w:id="7565" w:author="Alexander Thomas Frase" w:date="2012-10-31T17:44:00Z">
                    <w:rPr/>
                  </w:rPrChange>
                </w:rPr>
                <w:t>62</w:t>
              </w:r>
            </w:ins>
          </w:p>
          <w:p w14:paraId="554FB08C" w14:textId="77777777" w:rsidR="0082154C" w:rsidRPr="0082154C" w:rsidRDefault="0082154C" w:rsidP="003C548A">
            <w:pPr>
              <w:rPr>
                <w:ins w:id="7566" w:author="Alexander Thomas Frase" w:date="2012-10-31T17:42:00Z"/>
                <w:rFonts w:ascii="Courier New" w:hAnsi="Courier New" w:cs="Courier New"/>
                <w:sz w:val="22"/>
                <w:rPrChange w:id="7567" w:author="Alexander Thomas Frase" w:date="2012-10-31T17:44:00Z">
                  <w:rPr>
                    <w:ins w:id="7568" w:author="Alexander Thomas Frase" w:date="2012-10-31T17:42:00Z"/>
                  </w:rPr>
                </w:rPrChange>
              </w:rPr>
            </w:pPr>
            <w:ins w:id="7569" w:author="Alexander Thomas Frase" w:date="2012-10-31T17:42:00Z">
              <w:r w:rsidRPr="0082154C">
                <w:rPr>
                  <w:rFonts w:ascii="Courier New" w:hAnsi="Courier New" w:cs="Courier New"/>
                  <w:sz w:val="22"/>
                  <w:rPrChange w:id="7570" w:author="Alexander Thomas Frase" w:date="2012-10-31T17:44:00Z">
                    <w:rPr/>
                  </w:rPrChange>
                </w:rPr>
                <w:t>62</w:t>
              </w:r>
            </w:ins>
          </w:p>
          <w:p w14:paraId="2F5BE181" w14:textId="77777777" w:rsidR="0082154C" w:rsidRPr="0082154C" w:rsidRDefault="0082154C" w:rsidP="003C548A">
            <w:pPr>
              <w:rPr>
                <w:ins w:id="7571" w:author="Alexander Thomas Frase" w:date="2012-10-31T17:42:00Z"/>
                <w:rFonts w:ascii="Courier New" w:hAnsi="Courier New" w:cs="Courier New"/>
                <w:sz w:val="22"/>
                <w:rPrChange w:id="7572" w:author="Alexander Thomas Frase" w:date="2012-10-31T17:44:00Z">
                  <w:rPr>
                    <w:ins w:id="7573" w:author="Alexander Thomas Frase" w:date="2012-10-31T17:42:00Z"/>
                  </w:rPr>
                </w:rPrChange>
              </w:rPr>
            </w:pPr>
            <w:ins w:id="7574" w:author="Alexander Thomas Frase" w:date="2012-10-31T17:42:00Z">
              <w:r w:rsidRPr="0082154C">
                <w:rPr>
                  <w:rFonts w:ascii="Courier New" w:hAnsi="Courier New" w:cs="Courier New"/>
                  <w:sz w:val="22"/>
                  <w:rPrChange w:id="7575" w:author="Alexander Thomas Frase" w:date="2012-10-31T17:44:00Z">
                    <w:rPr/>
                  </w:rPrChange>
                </w:rPr>
                <w:t>62</w:t>
              </w:r>
            </w:ins>
          </w:p>
          <w:p w14:paraId="5D79CD87" w14:textId="77777777" w:rsidR="0082154C" w:rsidRPr="0082154C" w:rsidRDefault="0082154C" w:rsidP="003C548A">
            <w:pPr>
              <w:rPr>
                <w:ins w:id="7576" w:author="Alexander Thomas Frase" w:date="2012-10-31T17:42:00Z"/>
                <w:rFonts w:ascii="Courier New" w:hAnsi="Courier New" w:cs="Courier New"/>
                <w:sz w:val="22"/>
                <w:rPrChange w:id="7577" w:author="Alexander Thomas Frase" w:date="2012-10-31T17:44:00Z">
                  <w:rPr>
                    <w:ins w:id="7578" w:author="Alexander Thomas Frase" w:date="2012-10-31T17:42:00Z"/>
                  </w:rPr>
                </w:rPrChange>
              </w:rPr>
            </w:pPr>
            <w:ins w:id="7579" w:author="Alexander Thomas Frase" w:date="2012-10-31T17:42:00Z">
              <w:r w:rsidRPr="0082154C">
                <w:rPr>
                  <w:rFonts w:ascii="Courier New" w:hAnsi="Courier New" w:cs="Courier New"/>
                  <w:sz w:val="22"/>
                  <w:rPrChange w:id="7580" w:author="Alexander Thomas Frase" w:date="2012-10-31T17:44:00Z">
                    <w:rPr/>
                  </w:rPrChange>
                </w:rPr>
                <w:t>62</w:t>
              </w:r>
            </w:ins>
          </w:p>
          <w:p w14:paraId="4B397303" w14:textId="77777777" w:rsidR="0082154C" w:rsidRPr="0082154C" w:rsidRDefault="0082154C" w:rsidP="003C548A">
            <w:pPr>
              <w:rPr>
                <w:ins w:id="7581" w:author="Alexander Thomas Frase" w:date="2012-10-31T17:42:00Z"/>
                <w:rFonts w:ascii="Courier New" w:hAnsi="Courier New" w:cs="Courier New"/>
                <w:sz w:val="22"/>
                <w:rPrChange w:id="7582" w:author="Alexander Thomas Frase" w:date="2012-10-31T17:44:00Z">
                  <w:rPr>
                    <w:ins w:id="7583" w:author="Alexander Thomas Frase" w:date="2012-10-31T17:42:00Z"/>
                  </w:rPr>
                </w:rPrChange>
              </w:rPr>
            </w:pPr>
            <w:ins w:id="7584" w:author="Alexander Thomas Frase" w:date="2012-10-31T17:42:00Z">
              <w:r w:rsidRPr="0082154C">
                <w:rPr>
                  <w:rFonts w:ascii="Courier New" w:hAnsi="Courier New" w:cs="Courier New"/>
                  <w:sz w:val="22"/>
                  <w:rPrChange w:id="7585" w:author="Alexander Thomas Frase" w:date="2012-10-31T17:44:00Z">
                    <w:rPr/>
                  </w:rPrChange>
                </w:rPr>
                <w:t>62</w:t>
              </w:r>
            </w:ins>
          </w:p>
          <w:p w14:paraId="6FDFB094" w14:textId="77777777" w:rsidR="0082154C" w:rsidRPr="0082154C" w:rsidRDefault="0082154C" w:rsidP="003C548A">
            <w:pPr>
              <w:rPr>
                <w:ins w:id="7586" w:author="Alexander Thomas Frase" w:date="2012-10-31T17:42:00Z"/>
                <w:rFonts w:ascii="Courier New" w:hAnsi="Courier New" w:cs="Courier New"/>
                <w:sz w:val="22"/>
                <w:rPrChange w:id="7587" w:author="Alexander Thomas Frase" w:date="2012-10-31T17:44:00Z">
                  <w:rPr>
                    <w:ins w:id="7588" w:author="Alexander Thomas Frase" w:date="2012-10-31T17:42:00Z"/>
                  </w:rPr>
                </w:rPrChange>
              </w:rPr>
            </w:pPr>
            <w:ins w:id="7589" w:author="Alexander Thomas Frase" w:date="2012-10-31T17:42:00Z">
              <w:r w:rsidRPr="0082154C">
                <w:rPr>
                  <w:rFonts w:ascii="Courier New" w:hAnsi="Courier New" w:cs="Courier New"/>
                  <w:sz w:val="22"/>
                  <w:rPrChange w:id="7590" w:author="Alexander Thomas Frase" w:date="2012-10-31T17:44:00Z">
                    <w:rPr/>
                  </w:rPrChange>
                </w:rPr>
                <w:t>62</w:t>
              </w:r>
            </w:ins>
          </w:p>
          <w:p w14:paraId="23453C64" w14:textId="4D672F8A" w:rsidR="0082154C" w:rsidRPr="0082154C" w:rsidRDefault="0082154C" w:rsidP="003C548A">
            <w:pPr>
              <w:rPr>
                <w:ins w:id="7591" w:author="Alexander Thomas Frase" w:date="2012-10-31T17:42:00Z"/>
                <w:rFonts w:ascii="Courier New" w:hAnsi="Courier New" w:cs="Courier New"/>
                <w:sz w:val="22"/>
                <w:rPrChange w:id="7592" w:author="Alexander Thomas Frase" w:date="2012-10-31T17:44:00Z">
                  <w:rPr>
                    <w:ins w:id="7593" w:author="Alexander Thomas Frase" w:date="2012-10-31T17:42:00Z"/>
                  </w:rPr>
                </w:rPrChange>
              </w:rPr>
            </w:pPr>
            <w:ins w:id="7594" w:author="Alexander Thomas Frase" w:date="2012-10-31T17:42:00Z">
              <w:r w:rsidRPr="0082154C">
                <w:rPr>
                  <w:rFonts w:ascii="Courier New" w:hAnsi="Courier New" w:cs="Courier New"/>
                  <w:sz w:val="22"/>
                  <w:rPrChange w:id="7595" w:author="Alexander Thomas Frase" w:date="2012-10-31T17:44:00Z">
                    <w:rPr/>
                  </w:rPrChange>
                </w:rPr>
                <w:t>72</w:t>
              </w:r>
            </w:ins>
          </w:p>
          <w:p w14:paraId="60A16D97" w14:textId="77777777" w:rsidR="0082154C" w:rsidRPr="0082154C" w:rsidRDefault="0082154C" w:rsidP="003C548A">
            <w:pPr>
              <w:rPr>
                <w:ins w:id="7596" w:author="Alexander Thomas Frase" w:date="2012-10-31T17:42:00Z"/>
                <w:rFonts w:ascii="Courier New" w:hAnsi="Courier New" w:cs="Courier New"/>
                <w:sz w:val="22"/>
                <w:rPrChange w:id="7597" w:author="Alexander Thomas Frase" w:date="2012-10-31T17:44:00Z">
                  <w:rPr>
                    <w:ins w:id="7598" w:author="Alexander Thomas Frase" w:date="2012-10-31T17:42:00Z"/>
                  </w:rPr>
                </w:rPrChange>
              </w:rPr>
            </w:pPr>
            <w:ins w:id="7599" w:author="Alexander Thomas Frase" w:date="2012-10-31T17:42:00Z">
              <w:r w:rsidRPr="0082154C">
                <w:rPr>
                  <w:rFonts w:ascii="Courier New" w:hAnsi="Courier New" w:cs="Courier New"/>
                  <w:sz w:val="22"/>
                  <w:rPrChange w:id="7600" w:author="Alexander Thomas Frase" w:date="2012-10-31T17:44:00Z">
                    <w:rPr/>
                  </w:rPrChange>
                </w:rPr>
                <w:t>72</w:t>
              </w:r>
            </w:ins>
          </w:p>
          <w:p w14:paraId="4782BE49" w14:textId="77777777" w:rsidR="0082154C" w:rsidRPr="0082154C" w:rsidRDefault="0082154C" w:rsidP="003C548A">
            <w:pPr>
              <w:rPr>
                <w:ins w:id="7601" w:author="Alexander Thomas Frase" w:date="2012-10-31T17:42:00Z"/>
                <w:rFonts w:ascii="Courier New" w:hAnsi="Courier New" w:cs="Courier New"/>
                <w:sz w:val="22"/>
                <w:rPrChange w:id="7602" w:author="Alexander Thomas Frase" w:date="2012-10-31T17:44:00Z">
                  <w:rPr>
                    <w:ins w:id="7603" w:author="Alexander Thomas Frase" w:date="2012-10-31T17:42:00Z"/>
                  </w:rPr>
                </w:rPrChange>
              </w:rPr>
            </w:pPr>
            <w:ins w:id="7604" w:author="Alexander Thomas Frase" w:date="2012-10-31T17:42:00Z">
              <w:r w:rsidRPr="0082154C">
                <w:rPr>
                  <w:rFonts w:ascii="Courier New" w:hAnsi="Courier New" w:cs="Courier New"/>
                  <w:sz w:val="22"/>
                  <w:rPrChange w:id="7605" w:author="Alexander Thomas Frase" w:date="2012-10-31T17:44:00Z">
                    <w:rPr/>
                  </w:rPrChange>
                </w:rPr>
                <w:t>82</w:t>
              </w:r>
            </w:ins>
          </w:p>
          <w:p w14:paraId="3A5D70E7" w14:textId="4ACC1E8D" w:rsidR="0082154C" w:rsidRPr="0082154C" w:rsidRDefault="0082154C" w:rsidP="003C548A">
            <w:pPr>
              <w:rPr>
                <w:ins w:id="7606" w:author="Alexander Thomas Frase" w:date="2012-10-31T17:38:00Z"/>
                <w:rFonts w:ascii="Courier New" w:hAnsi="Courier New" w:cs="Courier New"/>
                <w:sz w:val="22"/>
                <w:rPrChange w:id="7607" w:author="Alexander Thomas Frase" w:date="2012-10-31T17:44:00Z">
                  <w:rPr>
                    <w:ins w:id="7608" w:author="Alexander Thomas Frase" w:date="2012-10-31T17:38:00Z"/>
                  </w:rPr>
                </w:rPrChange>
              </w:rPr>
            </w:pPr>
            <w:ins w:id="7609" w:author="Alexander Thomas Frase" w:date="2012-10-31T17:42:00Z">
              <w:r w:rsidRPr="0082154C">
                <w:rPr>
                  <w:rFonts w:ascii="Courier New" w:hAnsi="Courier New" w:cs="Courier New"/>
                  <w:sz w:val="22"/>
                  <w:rPrChange w:id="7610" w:author="Alexander Thomas Frase" w:date="2012-10-31T17:44:00Z">
                    <w:rPr/>
                  </w:rPrChange>
                </w:rPr>
                <w:t>92</w:t>
              </w:r>
            </w:ins>
          </w:p>
        </w:tc>
        <w:tc>
          <w:tcPr>
            <w:tcW w:w="1009" w:type="dxa"/>
          </w:tcPr>
          <w:p w14:paraId="4BF4534A" w14:textId="3F3EF69B" w:rsidR="009E2EFE" w:rsidRPr="0082154C" w:rsidRDefault="009E2EFE" w:rsidP="003C548A">
            <w:pPr>
              <w:rPr>
                <w:ins w:id="7611" w:author="Alexander Thomas Frase" w:date="2012-10-31T17:39:00Z"/>
                <w:rFonts w:ascii="Courier New" w:hAnsi="Courier New" w:cs="Courier New"/>
                <w:sz w:val="22"/>
                <w:rPrChange w:id="7612" w:author="Alexander Thomas Frase" w:date="2012-10-31T17:44:00Z">
                  <w:rPr>
                    <w:ins w:id="7613" w:author="Alexander Thomas Frase" w:date="2012-10-31T17:39:00Z"/>
                  </w:rPr>
                </w:rPrChange>
              </w:rPr>
            </w:pPr>
            <w:ins w:id="7614" w:author="Alexander Thomas Frase" w:date="2012-10-31T17:39:00Z">
              <w:r w:rsidRPr="0082154C">
                <w:rPr>
                  <w:rFonts w:ascii="Courier New" w:hAnsi="Courier New" w:cs="Courier New"/>
                  <w:sz w:val="22"/>
                  <w:rPrChange w:id="7615" w:author="Alexander Thomas Frase" w:date="2012-10-31T17:44:00Z">
                    <w:rPr/>
                  </w:rPrChange>
                </w:rPr>
                <w:t>group</w:t>
              </w:r>
            </w:ins>
          </w:p>
          <w:p w14:paraId="41AE261D" w14:textId="77777777" w:rsidR="009E2EFE" w:rsidRPr="0082154C" w:rsidRDefault="0082154C" w:rsidP="003C548A">
            <w:pPr>
              <w:rPr>
                <w:ins w:id="7616" w:author="Alexander Thomas Frase" w:date="2012-10-31T17:42:00Z"/>
                <w:rFonts w:ascii="Courier New" w:hAnsi="Courier New" w:cs="Courier New"/>
                <w:sz w:val="22"/>
                <w:rPrChange w:id="7617" w:author="Alexander Thomas Frase" w:date="2012-10-31T17:44:00Z">
                  <w:rPr>
                    <w:ins w:id="7618" w:author="Alexander Thomas Frase" w:date="2012-10-31T17:42:00Z"/>
                  </w:rPr>
                </w:rPrChange>
              </w:rPr>
            </w:pPr>
            <w:ins w:id="7619" w:author="Alexander Thomas Frase" w:date="2012-10-31T17:42:00Z">
              <w:r w:rsidRPr="0082154C">
                <w:rPr>
                  <w:rFonts w:ascii="Courier New" w:hAnsi="Courier New" w:cs="Courier New"/>
                  <w:sz w:val="22"/>
                  <w:rPrChange w:id="7620" w:author="Alexander Thomas Frase" w:date="2012-10-31T17:44:00Z">
                    <w:rPr/>
                  </w:rPrChange>
                </w:rPr>
                <w:t>red</w:t>
              </w:r>
            </w:ins>
          </w:p>
          <w:p w14:paraId="7C12EAC0" w14:textId="77777777" w:rsidR="0082154C" w:rsidRPr="0082154C" w:rsidRDefault="0082154C" w:rsidP="003C548A">
            <w:pPr>
              <w:rPr>
                <w:ins w:id="7621" w:author="Alexander Thomas Frase" w:date="2012-10-31T17:42:00Z"/>
                <w:rFonts w:ascii="Courier New" w:hAnsi="Courier New" w:cs="Courier New"/>
                <w:sz w:val="22"/>
                <w:rPrChange w:id="7622" w:author="Alexander Thomas Frase" w:date="2012-10-31T17:44:00Z">
                  <w:rPr>
                    <w:ins w:id="7623" w:author="Alexander Thomas Frase" w:date="2012-10-31T17:42:00Z"/>
                  </w:rPr>
                </w:rPrChange>
              </w:rPr>
            </w:pPr>
            <w:ins w:id="7624" w:author="Alexander Thomas Frase" w:date="2012-10-31T17:42:00Z">
              <w:r w:rsidRPr="0082154C">
                <w:rPr>
                  <w:rFonts w:ascii="Courier New" w:hAnsi="Courier New" w:cs="Courier New"/>
                  <w:sz w:val="22"/>
                  <w:rPrChange w:id="7625" w:author="Alexander Thomas Frase" w:date="2012-10-31T17:44:00Z">
                    <w:rPr/>
                  </w:rPrChange>
                </w:rPr>
                <w:t>green</w:t>
              </w:r>
            </w:ins>
          </w:p>
          <w:p w14:paraId="3A6CD65F" w14:textId="77777777" w:rsidR="0082154C" w:rsidRPr="0082154C" w:rsidRDefault="0082154C" w:rsidP="003C548A">
            <w:pPr>
              <w:rPr>
                <w:ins w:id="7626" w:author="Alexander Thomas Frase" w:date="2012-10-31T17:42:00Z"/>
                <w:rFonts w:ascii="Courier New" w:hAnsi="Courier New" w:cs="Courier New"/>
                <w:sz w:val="22"/>
                <w:rPrChange w:id="7627" w:author="Alexander Thomas Frase" w:date="2012-10-31T17:44:00Z">
                  <w:rPr>
                    <w:ins w:id="7628" w:author="Alexander Thomas Frase" w:date="2012-10-31T17:42:00Z"/>
                  </w:rPr>
                </w:rPrChange>
              </w:rPr>
            </w:pPr>
            <w:ins w:id="7629" w:author="Alexander Thomas Frase" w:date="2012-10-31T17:42:00Z">
              <w:r w:rsidRPr="0082154C">
                <w:rPr>
                  <w:rFonts w:ascii="Courier New" w:hAnsi="Courier New" w:cs="Courier New"/>
                  <w:sz w:val="22"/>
                  <w:rPrChange w:id="7630" w:author="Alexander Thomas Frase" w:date="2012-10-31T17:44:00Z">
                    <w:rPr/>
                  </w:rPrChange>
                </w:rPr>
                <w:t>blue</w:t>
              </w:r>
            </w:ins>
          </w:p>
          <w:p w14:paraId="2A681213" w14:textId="77777777" w:rsidR="0082154C" w:rsidRPr="0082154C" w:rsidRDefault="0082154C" w:rsidP="003C548A">
            <w:pPr>
              <w:rPr>
                <w:ins w:id="7631" w:author="Alexander Thomas Frase" w:date="2012-10-31T17:42:00Z"/>
                <w:rFonts w:ascii="Courier New" w:hAnsi="Courier New" w:cs="Courier New"/>
                <w:sz w:val="22"/>
                <w:rPrChange w:id="7632" w:author="Alexander Thomas Frase" w:date="2012-10-31T17:44:00Z">
                  <w:rPr>
                    <w:ins w:id="7633" w:author="Alexander Thomas Frase" w:date="2012-10-31T17:42:00Z"/>
                  </w:rPr>
                </w:rPrChange>
              </w:rPr>
            </w:pPr>
            <w:ins w:id="7634" w:author="Alexander Thomas Frase" w:date="2012-10-31T17:42:00Z">
              <w:r w:rsidRPr="0082154C">
                <w:rPr>
                  <w:rFonts w:ascii="Courier New" w:hAnsi="Courier New" w:cs="Courier New"/>
                  <w:sz w:val="22"/>
                  <w:rPrChange w:id="7635" w:author="Alexander Thomas Frase" w:date="2012-10-31T17:44:00Z">
                    <w:rPr/>
                  </w:rPrChange>
                </w:rPr>
                <w:t>gray</w:t>
              </w:r>
            </w:ins>
          </w:p>
          <w:p w14:paraId="6EC9D322" w14:textId="77777777" w:rsidR="0082154C" w:rsidRPr="0082154C" w:rsidRDefault="0082154C" w:rsidP="003C548A">
            <w:pPr>
              <w:rPr>
                <w:ins w:id="7636" w:author="Alexander Thomas Frase" w:date="2012-10-31T17:42:00Z"/>
                <w:rFonts w:ascii="Courier New" w:hAnsi="Courier New" w:cs="Courier New"/>
                <w:sz w:val="22"/>
                <w:rPrChange w:id="7637" w:author="Alexander Thomas Frase" w:date="2012-10-31T17:44:00Z">
                  <w:rPr>
                    <w:ins w:id="7638" w:author="Alexander Thomas Frase" w:date="2012-10-31T17:42:00Z"/>
                  </w:rPr>
                </w:rPrChange>
              </w:rPr>
            </w:pPr>
            <w:ins w:id="7639" w:author="Alexander Thomas Frase" w:date="2012-10-31T17:42:00Z">
              <w:r w:rsidRPr="0082154C">
                <w:rPr>
                  <w:rFonts w:ascii="Courier New" w:hAnsi="Courier New" w:cs="Courier New"/>
                  <w:sz w:val="22"/>
                  <w:rPrChange w:id="7640" w:author="Alexander Thomas Frase" w:date="2012-10-31T17:44:00Z">
                    <w:rPr/>
                  </w:rPrChange>
                </w:rPr>
                <w:t>cyan</w:t>
              </w:r>
            </w:ins>
          </w:p>
          <w:p w14:paraId="03BAA1E0" w14:textId="77777777" w:rsidR="0082154C" w:rsidRPr="0082154C" w:rsidRDefault="0082154C" w:rsidP="003C548A">
            <w:pPr>
              <w:rPr>
                <w:ins w:id="7641" w:author="Alexander Thomas Frase" w:date="2012-10-31T17:42:00Z"/>
                <w:rFonts w:ascii="Courier New" w:hAnsi="Courier New" w:cs="Courier New"/>
                <w:sz w:val="22"/>
                <w:rPrChange w:id="7642" w:author="Alexander Thomas Frase" w:date="2012-10-31T17:44:00Z">
                  <w:rPr>
                    <w:ins w:id="7643" w:author="Alexander Thomas Frase" w:date="2012-10-31T17:42:00Z"/>
                  </w:rPr>
                </w:rPrChange>
              </w:rPr>
            </w:pPr>
            <w:ins w:id="7644" w:author="Alexander Thomas Frase" w:date="2012-10-31T17:42:00Z">
              <w:r w:rsidRPr="0082154C">
                <w:rPr>
                  <w:rFonts w:ascii="Courier New" w:hAnsi="Courier New" w:cs="Courier New"/>
                  <w:sz w:val="22"/>
                  <w:rPrChange w:id="7645" w:author="Alexander Thomas Frase" w:date="2012-10-31T17:44:00Z">
                    <w:rPr/>
                  </w:rPrChange>
                </w:rPr>
                <w:t>red</w:t>
              </w:r>
            </w:ins>
          </w:p>
          <w:p w14:paraId="2A1D4958" w14:textId="77777777" w:rsidR="0082154C" w:rsidRPr="0082154C" w:rsidRDefault="0082154C" w:rsidP="003C548A">
            <w:pPr>
              <w:rPr>
                <w:ins w:id="7646" w:author="Alexander Thomas Frase" w:date="2012-10-31T17:42:00Z"/>
                <w:rFonts w:ascii="Courier New" w:hAnsi="Courier New" w:cs="Courier New"/>
                <w:sz w:val="22"/>
                <w:rPrChange w:id="7647" w:author="Alexander Thomas Frase" w:date="2012-10-31T17:44:00Z">
                  <w:rPr>
                    <w:ins w:id="7648" w:author="Alexander Thomas Frase" w:date="2012-10-31T17:42:00Z"/>
                  </w:rPr>
                </w:rPrChange>
              </w:rPr>
            </w:pPr>
            <w:ins w:id="7649" w:author="Alexander Thomas Frase" w:date="2012-10-31T17:42:00Z">
              <w:r w:rsidRPr="0082154C">
                <w:rPr>
                  <w:rFonts w:ascii="Courier New" w:hAnsi="Courier New" w:cs="Courier New"/>
                  <w:sz w:val="22"/>
                  <w:rPrChange w:id="7650" w:author="Alexander Thomas Frase" w:date="2012-10-31T17:44:00Z">
                    <w:rPr/>
                  </w:rPrChange>
                </w:rPr>
                <w:t>green</w:t>
              </w:r>
            </w:ins>
          </w:p>
          <w:p w14:paraId="46C22F9A" w14:textId="77777777" w:rsidR="0082154C" w:rsidRPr="0082154C" w:rsidRDefault="0082154C" w:rsidP="003C548A">
            <w:pPr>
              <w:rPr>
                <w:ins w:id="7651" w:author="Alexander Thomas Frase" w:date="2012-10-31T17:42:00Z"/>
                <w:rFonts w:ascii="Courier New" w:hAnsi="Courier New" w:cs="Courier New"/>
                <w:sz w:val="22"/>
                <w:rPrChange w:id="7652" w:author="Alexander Thomas Frase" w:date="2012-10-31T17:44:00Z">
                  <w:rPr>
                    <w:ins w:id="7653" w:author="Alexander Thomas Frase" w:date="2012-10-31T17:42:00Z"/>
                  </w:rPr>
                </w:rPrChange>
              </w:rPr>
            </w:pPr>
            <w:ins w:id="7654" w:author="Alexander Thomas Frase" w:date="2012-10-31T17:42:00Z">
              <w:r w:rsidRPr="0082154C">
                <w:rPr>
                  <w:rFonts w:ascii="Courier New" w:hAnsi="Courier New" w:cs="Courier New"/>
                  <w:sz w:val="22"/>
                  <w:rPrChange w:id="7655" w:author="Alexander Thomas Frase" w:date="2012-10-31T17:44:00Z">
                    <w:rPr/>
                  </w:rPrChange>
                </w:rPr>
                <w:t>blue</w:t>
              </w:r>
            </w:ins>
          </w:p>
          <w:p w14:paraId="5A4C9F84" w14:textId="77777777" w:rsidR="0082154C" w:rsidRPr="0082154C" w:rsidRDefault="0082154C" w:rsidP="003C548A">
            <w:pPr>
              <w:rPr>
                <w:ins w:id="7656" w:author="Alexander Thomas Frase" w:date="2012-10-31T17:42:00Z"/>
                <w:rFonts w:ascii="Courier New" w:hAnsi="Courier New" w:cs="Courier New"/>
                <w:sz w:val="22"/>
                <w:rPrChange w:id="7657" w:author="Alexander Thomas Frase" w:date="2012-10-31T17:44:00Z">
                  <w:rPr>
                    <w:ins w:id="7658" w:author="Alexander Thomas Frase" w:date="2012-10-31T17:42:00Z"/>
                  </w:rPr>
                </w:rPrChange>
              </w:rPr>
            </w:pPr>
            <w:ins w:id="7659" w:author="Alexander Thomas Frase" w:date="2012-10-31T17:42:00Z">
              <w:r w:rsidRPr="0082154C">
                <w:rPr>
                  <w:rFonts w:ascii="Courier New" w:hAnsi="Courier New" w:cs="Courier New"/>
                  <w:sz w:val="22"/>
                  <w:rPrChange w:id="7660" w:author="Alexander Thomas Frase" w:date="2012-10-31T17:44:00Z">
                    <w:rPr/>
                  </w:rPrChange>
                </w:rPr>
                <w:t>gray</w:t>
              </w:r>
            </w:ins>
          </w:p>
          <w:p w14:paraId="793B6984" w14:textId="77777777" w:rsidR="0082154C" w:rsidRPr="0082154C" w:rsidRDefault="0082154C" w:rsidP="003C548A">
            <w:pPr>
              <w:rPr>
                <w:ins w:id="7661" w:author="Alexander Thomas Frase" w:date="2012-10-31T17:42:00Z"/>
                <w:rFonts w:ascii="Courier New" w:hAnsi="Courier New" w:cs="Courier New"/>
                <w:sz w:val="22"/>
                <w:rPrChange w:id="7662" w:author="Alexander Thomas Frase" w:date="2012-10-31T17:44:00Z">
                  <w:rPr>
                    <w:ins w:id="7663" w:author="Alexander Thomas Frase" w:date="2012-10-31T17:42:00Z"/>
                  </w:rPr>
                </w:rPrChange>
              </w:rPr>
            </w:pPr>
            <w:ins w:id="7664" w:author="Alexander Thomas Frase" w:date="2012-10-31T17:42:00Z">
              <w:r w:rsidRPr="0082154C">
                <w:rPr>
                  <w:rFonts w:ascii="Courier New" w:hAnsi="Courier New" w:cs="Courier New"/>
                  <w:sz w:val="22"/>
                  <w:rPrChange w:id="7665" w:author="Alexander Thomas Frase" w:date="2012-10-31T17:44:00Z">
                    <w:rPr/>
                  </w:rPrChange>
                </w:rPr>
                <w:t>cyan</w:t>
              </w:r>
            </w:ins>
          </w:p>
          <w:p w14:paraId="4EE7461A" w14:textId="77777777" w:rsidR="0082154C" w:rsidRPr="0082154C" w:rsidRDefault="0082154C" w:rsidP="003C548A">
            <w:pPr>
              <w:rPr>
                <w:ins w:id="7666" w:author="Alexander Thomas Frase" w:date="2012-10-31T17:43:00Z"/>
                <w:rFonts w:ascii="Courier New" w:hAnsi="Courier New" w:cs="Courier New"/>
                <w:sz w:val="22"/>
                <w:rPrChange w:id="7667" w:author="Alexander Thomas Frase" w:date="2012-10-31T17:44:00Z">
                  <w:rPr>
                    <w:ins w:id="7668" w:author="Alexander Thomas Frase" w:date="2012-10-31T17:43:00Z"/>
                  </w:rPr>
                </w:rPrChange>
              </w:rPr>
            </w:pPr>
            <w:ins w:id="7669" w:author="Alexander Thomas Frase" w:date="2012-10-31T17:43:00Z">
              <w:r w:rsidRPr="0082154C">
                <w:rPr>
                  <w:rFonts w:ascii="Courier New" w:hAnsi="Courier New" w:cs="Courier New"/>
                  <w:sz w:val="22"/>
                  <w:rPrChange w:id="7670" w:author="Alexander Thomas Frase" w:date="2012-10-31T17:44:00Z">
                    <w:rPr/>
                  </w:rPrChange>
                </w:rPr>
                <w:t>red</w:t>
              </w:r>
            </w:ins>
          </w:p>
          <w:p w14:paraId="1924DF1E" w14:textId="77777777" w:rsidR="0082154C" w:rsidRPr="0082154C" w:rsidRDefault="0082154C" w:rsidP="003C548A">
            <w:pPr>
              <w:rPr>
                <w:ins w:id="7671" w:author="Alexander Thomas Frase" w:date="2012-10-31T17:43:00Z"/>
                <w:rFonts w:ascii="Courier New" w:hAnsi="Courier New" w:cs="Courier New"/>
                <w:sz w:val="22"/>
                <w:rPrChange w:id="7672" w:author="Alexander Thomas Frase" w:date="2012-10-31T17:44:00Z">
                  <w:rPr>
                    <w:ins w:id="7673" w:author="Alexander Thomas Frase" w:date="2012-10-31T17:43:00Z"/>
                  </w:rPr>
                </w:rPrChange>
              </w:rPr>
            </w:pPr>
            <w:ins w:id="7674" w:author="Alexander Thomas Frase" w:date="2012-10-31T17:43:00Z">
              <w:r w:rsidRPr="0082154C">
                <w:rPr>
                  <w:rFonts w:ascii="Courier New" w:hAnsi="Courier New" w:cs="Courier New"/>
                  <w:sz w:val="22"/>
                  <w:rPrChange w:id="7675" w:author="Alexander Thomas Frase" w:date="2012-10-31T17:44:00Z">
                    <w:rPr/>
                  </w:rPrChange>
                </w:rPr>
                <w:t>green</w:t>
              </w:r>
            </w:ins>
          </w:p>
          <w:p w14:paraId="267C7B77" w14:textId="77777777" w:rsidR="0082154C" w:rsidRPr="0082154C" w:rsidRDefault="0082154C" w:rsidP="003C548A">
            <w:pPr>
              <w:rPr>
                <w:ins w:id="7676" w:author="Alexander Thomas Frase" w:date="2012-10-31T17:43:00Z"/>
                <w:rFonts w:ascii="Courier New" w:hAnsi="Courier New" w:cs="Courier New"/>
                <w:sz w:val="22"/>
                <w:rPrChange w:id="7677" w:author="Alexander Thomas Frase" w:date="2012-10-31T17:44:00Z">
                  <w:rPr>
                    <w:ins w:id="7678" w:author="Alexander Thomas Frase" w:date="2012-10-31T17:43:00Z"/>
                  </w:rPr>
                </w:rPrChange>
              </w:rPr>
            </w:pPr>
            <w:ins w:id="7679" w:author="Alexander Thomas Frase" w:date="2012-10-31T17:43:00Z">
              <w:r w:rsidRPr="0082154C">
                <w:rPr>
                  <w:rFonts w:ascii="Courier New" w:hAnsi="Courier New" w:cs="Courier New"/>
                  <w:sz w:val="22"/>
                  <w:rPrChange w:id="7680" w:author="Alexander Thomas Frase" w:date="2012-10-31T17:44:00Z">
                    <w:rPr/>
                  </w:rPrChange>
                </w:rPr>
                <w:t>gray</w:t>
              </w:r>
            </w:ins>
          </w:p>
          <w:p w14:paraId="086EA90E" w14:textId="77777777" w:rsidR="0082154C" w:rsidRPr="0082154C" w:rsidRDefault="0082154C" w:rsidP="003C548A">
            <w:pPr>
              <w:rPr>
                <w:ins w:id="7681" w:author="Alexander Thomas Frase" w:date="2012-10-31T17:43:00Z"/>
                <w:rFonts w:ascii="Courier New" w:hAnsi="Courier New" w:cs="Courier New"/>
                <w:sz w:val="22"/>
                <w:rPrChange w:id="7682" w:author="Alexander Thomas Frase" w:date="2012-10-31T17:44:00Z">
                  <w:rPr>
                    <w:ins w:id="7683" w:author="Alexander Thomas Frase" w:date="2012-10-31T17:43:00Z"/>
                  </w:rPr>
                </w:rPrChange>
              </w:rPr>
            </w:pPr>
            <w:ins w:id="7684" w:author="Alexander Thomas Frase" w:date="2012-10-31T17:43:00Z">
              <w:r w:rsidRPr="0082154C">
                <w:rPr>
                  <w:rFonts w:ascii="Courier New" w:hAnsi="Courier New" w:cs="Courier New"/>
                  <w:sz w:val="22"/>
                  <w:rPrChange w:id="7685" w:author="Alexander Thomas Frase" w:date="2012-10-31T17:44:00Z">
                    <w:rPr/>
                  </w:rPrChange>
                </w:rPr>
                <w:t>red</w:t>
              </w:r>
            </w:ins>
          </w:p>
          <w:p w14:paraId="0B6A5DBD" w14:textId="77777777" w:rsidR="0082154C" w:rsidRPr="0082154C" w:rsidRDefault="0082154C" w:rsidP="003C548A">
            <w:pPr>
              <w:rPr>
                <w:ins w:id="7686" w:author="Alexander Thomas Frase" w:date="2012-10-31T17:43:00Z"/>
                <w:rFonts w:ascii="Courier New" w:hAnsi="Courier New" w:cs="Courier New"/>
                <w:sz w:val="22"/>
                <w:rPrChange w:id="7687" w:author="Alexander Thomas Frase" w:date="2012-10-31T17:44:00Z">
                  <w:rPr>
                    <w:ins w:id="7688" w:author="Alexander Thomas Frase" w:date="2012-10-31T17:43:00Z"/>
                  </w:rPr>
                </w:rPrChange>
              </w:rPr>
            </w:pPr>
            <w:ins w:id="7689" w:author="Alexander Thomas Frase" w:date="2012-10-31T17:43:00Z">
              <w:r w:rsidRPr="0082154C">
                <w:rPr>
                  <w:rFonts w:ascii="Courier New" w:hAnsi="Courier New" w:cs="Courier New"/>
                  <w:sz w:val="22"/>
                  <w:rPrChange w:id="7690" w:author="Alexander Thomas Frase" w:date="2012-10-31T17:44:00Z">
                    <w:rPr/>
                  </w:rPrChange>
                </w:rPr>
                <w:t>green</w:t>
              </w:r>
            </w:ins>
          </w:p>
          <w:p w14:paraId="4D01D757" w14:textId="77777777" w:rsidR="0082154C" w:rsidRPr="0082154C" w:rsidRDefault="0082154C" w:rsidP="003C548A">
            <w:pPr>
              <w:rPr>
                <w:ins w:id="7691" w:author="Alexander Thomas Frase" w:date="2012-10-31T17:43:00Z"/>
                <w:rFonts w:ascii="Courier New" w:hAnsi="Courier New" w:cs="Courier New"/>
                <w:sz w:val="22"/>
                <w:rPrChange w:id="7692" w:author="Alexander Thomas Frase" w:date="2012-10-31T17:44:00Z">
                  <w:rPr>
                    <w:ins w:id="7693" w:author="Alexander Thomas Frase" w:date="2012-10-31T17:43:00Z"/>
                  </w:rPr>
                </w:rPrChange>
              </w:rPr>
            </w:pPr>
            <w:ins w:id="7694" w:author="Alexander Thomas Frase" w:date="2012-10-31T17:43:00Z">
              <w:r w:rsidRPr="0082154C">
                <w:rPr>
                  <w:rFonts w:ascii="Courier New" w:hAnsi="Courier New" w:cs="Courier New"/>
                  <w:sz w:val="22"/>
                  <w:rPrChange w:id="7695" w:author="Alexander Thomas Frase" w:date="2012-10-31T17:44:00Z">
                    <w:rPr/>
                  </w:rPrChange>
                </w:rPr>
                <w:t>gray</w:t>
              </w:r>
            </w:ins>
          </w:p>
          <w:p w14:paraId="2622DA68" w14:textId="77777777" w:rsidR="0082154C" w:rsidRPr="0082154C" w:rsidRDefault="0082154C" w:rsidP="003C548A">
            <w:pPr>
              <w:rPr>
                <w:ins w:id="7696" w:author="Alexander Thomas Frase" w:date="2012-10-31T17:43:00Z"/>
                <w:rFonts w:ascii="Courier New" w:hAnsi="Courier New" w:cs="Courier New"/>
                <w:sz w:val="22"/>
                <w:rPrChange w:id="7697" w:author="Alexander Thomas Frase" w:date="2012-10-31T17:44:00Z">
                  <w:rPr>
                    <w:ins w:id="7698" w:author="Alexander Thomas Frase" w:date="2012-10-31T17:43:00Z"/>
                  </w:rPr>
                </w:rPrChange>
              </w:rPr>
            </w:pPr>
            <w:ins w:id="7699" w:author="Alexander Thomas Frase" w:date="2012-10-31T17:43:00Z">
              <w:r w:rsidRPr="0082154C">
                <w:rPr>
                  <w:rFonts w:ascii="Courier New" w:hAnsi="Courier New" w:cs="Courier New"/>
                  <w:sz w:val="22"/>
                  <w:rPrChange w:id="7700" w:author="Alexander Thomas Frase" w:date="2012-10-31T17:44:00Z">
                    <w:rPr/>
                  </w:rPrChange>
                </w:rPr>
                <w:t>red</w:t>
              </w:r>
            </w:ins>
          </w:p>
          <w:p w14:paraId="45EFE6DB" w14:textId="77777777" w:rsidR="0082154C" w:rsidRPr="0082154C" w:rsidRDefault="0082154C" w:rsidP="003C548A">
            <w:pPr>
              <w:rPr>
                <w:ins w:id="7701" w:author="Alexander Thomas Frase" w:date="2012-10-31T17:43:00Z"/>
                <w:rFonts w:ascii="Courier New" w:hAnsi="Courier New" w:cs="Courier New"/>
                <w:sz w:val="22"/>
                <w:rPrChange w:id="7702" w:author="Alexander Thomas Frase" w:date="2012-10-31T17:44:00Z">
                  <w:rPr>
                    <w:ins w:id="7703" w:author="Alexander Thomas Frase" w:date="2012-10-31T17:43:00Z"/>
                  </w:rPr>
                </w:rPrChange>
              </w:rPr>
            </w:pPr>
            <w:ins w:id="7704" w:author="Alexander Thomas Frase" w:date="2012-10-31T17:43:00Z">
              <w:r w:rsidRPr="0082154C">
                <w:rPr>
                  <w:rFonts w:ascii="Courier New" w:hAnsi="Courier New" w:cs="Courier New"/>
                  <w:sz w:val="22"/>
                  <w:rPrChange w:id="7705" w:author="Alexander Thomas Frase" w:date="2012-10-31T17:44:00Z">
                    <w:rPr/>
                  </w:rPrChange>
                </w:rPr>
                <w:t>green</w:t>
              </w:r>
            </w:ins>
          </w:p>
          <w:p w14:paraId="0675B4FF" w14:textId="77777777" w:rsidR="0082154C" w:rsidRPr="0082154C" w:rsidRDefault="0082154C" w:rsidP="003C548A">
            <w:pPr>
              <w:rPr>
                <w:ins w:id="7706" w:author="Alexander Thomas Frase" w:date="2012-10-31T17:43:00Z"/>
                <w:rFonts w:ascii="Courier New" w:hAnsi="Courier New" w:cs="Courier New"/>
                <w:sz w:val="22"/>
                <w:rPrChange w:id="7707" w:author="Alexander Thomas Frase" w:date="2012-10-31T17:44:00Z">
                  <w:rPr>
                    <w:ins w:id="7708" w:author="Alexander Thomas Frase" w:date="2012-10-31T17:43:00Z"/>
                  </w:rPr>
                </w:rPrChange>
              </w:rPr>
            </w:pPr>
            <w:ins w:id="7709" w:author="Alexander Thomas Frase" w:date="2012-10-31T17:43:00Z">
              <w:r w:rsidRPr="0082154C">
                <w:rPr>
                  <w:rFonts w:ascii="Courier New" w:hAnsi="Courier New" w:cs="Courier New"/>
                  <w:sz w:val="22"/>
                  <w:rPrChange w:id="7710" w:author="Alexander Thomas Frase" w:date="2012-10-31T17:44:00Z">
                    <w:rPr/>
                  </w:rPrChange>
                </w:rPr>
                <w:t>gray</w:t>
              </w:r>
            </w:ins>
          </w:p>
          <w:p w14:paraId="2BB7BF63" w14:textId="77777777" w:rsidR="0082154C" w:rsidRPr="0082154C" w:rsidRDefault="0082154C" w:rsidP="003C548A">
            <w:pPr>
              <w:rPr>
                <w:ins w:id="7711" w:author="Alexander Thomas Frase" w:date="2012-10-31T17:43:00Z"/>
                <w:rFonts w:ascii="Courier New" w:hAnsi="Courier New" w:cs="Courier New"/>
                <w:sz w:val="22"/>
                <w:rPrChange w:id="7712" w:author="Alexander Thomas Frase" w:date="2012-10-31T17:44:00Z">
                  <w:rPr>
                    <w:ins w:id="7713" w:author="Alexander Thomas Frase" w:date="2012-10-31T17:43:00Z"/>
                  </w:rPr>
                </w:rPrChange>
              </w:rPr>
            </w:pPr>
            <w:ins w:id="7714" w:author="Alexander Thomas Frase" w:date="2012-10-31T17:43:00Z">
              <w:r w:rsidRPr="0082154C">
                <w:rPr>
                  <w:rFonts w:ascii="Courier New" w:hAnsi="Courier New" w:cs="Courier New"/>
                  <w:sz w:val="22"/>
                  <w:rPrChange w:id="7715" w:author="Alexander Thomas Frase" w:date="2012-10-31T17:44:00Z">
                    <w:rPr/>
                  </w:rPrChange>
                </w:rPr>
                <w:t>blue</w:t>
              </w:r>
            </w:ins>
          </w:p>
          <w:p w14:paraId="08837F40" w14:textId="77777777" w:rsidR="0082154C" w:rsidRPr="0082154C" w:rsidRDefault="0082154C" w:rsidP="003C548A">
            <w:pPr>
              <w:rPr>
                <w:ins w:id="7716" w:author="Alexander Thomas Frase" w:date="2012-10-31T17:43:00Z"/>
                <w:rFonts w:ascii="Courier New" w:hAnsi="Courier New" w:cs="Courier New"/>
                <w:sz w:val="22"/>
                <w:rPrChange w:id="7717" w:author="Alexander Thomas Frase" w:date="2012-10-31T17:44:00Z">
                  <w:rPr>
                    <w:ins w:id="7718" w:author="Alexander Thomas Frase" w:date="2012-10-31T17:43:00Z"/>
                  </w:rPr>
                </w:rPrChange>
              </w:rPr>
            </w:pPr>
            <w:ins w:id="7719" w:author="Alexander Thomas Frase" w:date="2012-10-31T17:43:00Z">
              <w:r w:rsidRPr="0082154C">
                <w:rPr>
                  <w:rFonts w:ascii="Courier New" w:hAnsi="Courier New" w:cs="Courier New"/>
                  <w:sz w:val="22"/>
                  <w:rPrChange w:id="7720" w:author="Alexander Thomas Frase" w:date="2012-10-31T17:44:00Z">
                    <w:rPr/>
                  </w:rPrChange>
                </w:rPr>
                <w:t>gray</w:t>
              </w:r>
            </w:ins>
          </w:p>
          <w:p w14:paraId="76B31352" w14:textId="77777777" w:rsidR="0082154C" w:rsidRPr="0082154C" w:rsidRDefault="0082154C" w:rsidP="003C548A">
            <w:pPr>
              <w:rPr>
                <w:ins w:id="7721" w:author="Alexander Thomas Frase" w:date="2012-10-31T17:43:00Z"/>
                <w:rFonts w:ascii="Courier New" w:hAnsi="Courier New" w:cs="Courier New"/>
                <w:sz w:val="22"/>
                <w:rPrChange w:id="7722" w:author="Alexander Thomas Frase" w:date="2012-10-31T17:44:00Z">
                  <w:rPr>
                    <w:ins w:id="7723" w:author="Alexander Thomas Frase" w:date="2012-10-31T17:43:00Z"/>
                  </w:rPr>
                </w:rPrChange>
              </w:rPr>
            </w:pPr>
            <w:ins w:id="7724" w:author="Alexander Thomas Frase" w:date="2012-10-31T17:43:00Z">
              <w:r w:rsidRPr="0082154C">
                <w:rPr>
                  <w:rFonts w:ascii="Courier New" w:hAnsi="Courier New" w:cs="Courier New"/>
                  <w:sz w:val="22"/>
                  <w:rPrChange w:id="7725" w:author="Alexander Thomas Frase" w:date="2012-10-31T17:44:00Z">
                    <w:rPr/>
                  </w:rPrChange>
                </w:rPr>
                <w:t>cyan</w:t>
              </w:r>
            </w:ins>
          </w:p>
          <w:p w14:paraId="2DDE6E25" w14:textId="77777777" w:rsidR="0082154C" w:rsidRPr="0082154C" w:rsidRDefault="0082154C" w:rsidP="003C548A">
            <w:pPr>
              <w:rPr>
                <w:ins w:id="7726" w:author="Alexander Thomas Frase" w:date="2012-10-31T17:43:00Z"/>
                <w:rFonts w:ascii="Courier New" w:hAnsi="Courier New" w:cs="Courier New"/>
                <w:sz w:val="22"/>
                <w:rPrChange w:id="7727" w:author="Alexander Thomas Frase" w:date="2012-10-31T17:44:00Z">
                  <w:rPr>
                    <w:ins w:id="7728" w:author="Alexander Thomas Frase" w:date="2012-10-31T17:43:00Z"/>
                  </w:rPr>
                </w:rPrChange>
              </w:rPr>
            </w:pPr>
            <w:ins w:id="7729" w:author="Alexander Thomas Frase" w:date="2012-10-31T17:43:00Z">
              <w:r w:rsidRPr="0082154C">
                <w:rPr>
                  <w:rFonts w:ascii="Courier New" w:hAnsi="Courier New" w:cs="Courier New"/>
                  <w:sz w:val="22"/>
                  <w:rPrChange w:id="7730" w:author="Alexander Thomas Frase" w:date="2012-10-31T17:44:00Z">
                    <w:rPr/>
                  </w:rPrChange>
                </w:rPr>
                <w:t>blue</w:t>
              </w:r>
            </w:ins>
          </w:p>
          <w:p w14:paraId="5DA19BD6" w14:textId="77777777" w:rsidR="0082154C" w:rsidRPr="0082154C" w:rsidRDefault="0082154C" w:rsidP="003C548A">
            <w:pPr>
              <w:rPr>
                <w:ins w:id="7731" w:author="Alexander Thomas Frase" w:date="2012-10-31T17:43:00Z"/>
                <w:rFonts w:ascii="Courier New" w:hAnsi="Courier New" w:cs="Courier New"/>
                <w:sz w:val="22"/>
                <w:rPrChange w:id="7732" w:author="Alexander Thomas Frase" w:date="2012-10-31T17:44:00Z">
                  <w:rPr>
                    <w:ins w:id="7733" w:author="Alexander Thomas Frase" w:date="2012-10-31T17:43:00Z"/>
                  </w:rPr>
                </w:rPrChange>
              </w:rPr>
            </w:pPr>
            <w:ins w:id="7734" w:author="Alexander Thomas Frase" w:date="2012-10-31T17:43:00Z">
              <w:r w:rsidRPr="0082154C">
                <w:rPr>
                  <w:rFonts w:ascii="Courier New" w:hAnsi="Courier New" w:cs="Courier New"/>
                  <w:sz w:val="22"/>
                  <w:rPrChange w:id="7735" w:author="Alexander Thomas Frase" w:date="2012-10-31T17:44:00Z">
                    <w:rPr/>
                  </w:rPrChange>
                </w:rPr>
                <w:t>gray</w:t>
              </w:r>
            </w:ins>
          </w:p>
          <w:p w14:paraId="44BCC9CE" w14:textId="77777777" w:rsidR="0082154C" w:rsidRPr="0082154C" w:rsidRDefault="0082154C" w:rsidP="003C548A">
            <w:pPr>
              <w:rPr>
                <w:ins w:id="7736" w:author="Alexander Thomas Frase" w:date="2012-10-31T17:43:00Z"/>
                <w:rFonts w:ascii="Courier New" w:hAnsi="Courier New" w:cs="Courier New"/>
                <w:sz w:val="22"/>
                <w:rPrChange w:id="7737" w:author="Alexander Thomas Frase" w:date="2012-10-31T17:44:00Z">
                  <w:rPr>
                    <w:ins w:id="7738" w:author="Alexander Thomas Frase" w:date="2012-10-31T17:43:00Z"/>
                  </w:rPr>
                </w:rPrChange>
              </w:rPr>
            </w:pPr>
            <w:ins w:id="7739" w:author="Alexander Thomas Frase" w:date="2012-10-31T17:43:00Z">
              <w:r w:rsidRPr="0082154C">
                <w:rPr>
                  <w:rFonts w:ascii="Courier New" w:hAnsi="Courier New" w:cs="Courier New"/>
                  <w:sz w:val="22"/>
                  <w:rPrChange w:id="7740" w:author="Alexander Thomas Frase" w:date="2012-10-31T17:44:00Z">
                    <w:rPr/>
                  </w:rPrChange>
                </w:rPr>
                <w:t>cyan</w:t>
              </w:r>
            </w:ins>
          </w:p>
          <w:p w14:paraId="66C6F2FE" w14:textId="77777777" w:rsidR="0082154C" w:rsidRPr="0082154C" w:rsidRDefault="0082154C" w:rsidP="003C548A">
            <w:pPr>
              <w:rPr>
                <w:ins w:id="7741" w:author="Alexander Thomas Frase" w:date="2012-10-31T17:43:00Z"/>
                <w:rFonts w:ascii="Courier New" w:hAnsi="Courier New" w:cs="Courier New"/>
                <w:sz w:val="22"/>
                <w:rPrChange w:id="7742" w:author="Alexander Thomas Frase" w:date="2012-10-31T17:44:00Z">
                  <w:rPr>
                    <w:ins w:id="7743" w:author="Alexander Thomas Frase" w:date="2012-10-31T17:43:00Z"/>
                  </w:rPr>
                </w:rPrChange>
              </w:rPr>
            </w:pPr>
            <w:ins w:id="7744" w:author="Alexander Thomas Frase" w:date="2012-10-31T17:43:00Z">
              <w:r w:rsidRPr="0082154C">
                <w:rPr>
                  <w:rFonts w:ascii="Courier New" w:hAnsi="Courier New" w:cs="Courier New"/>
                  <w:sz w:val="22"/>
                  <w:rPrChange w:id="7745" w:author="Alexander Thomas Frase" w:date="2012-10-31T17:44:00Z">
                    <w:rPr/>
                  </w:rPrChange>
                </w:rPr>
                <w:t>gray</w:t>
              </w:r>
            </w:ins>
          </w:p>
          <w:p w14:paraId="107248B5" w14:textId="77777777" w:rsidR="0082154C" w:rsidRPr="0082154C" w:rsidRDefault="0082154C" w:rsidP="003C548A">
            <w:pPr>
              <w:rPr>
                <w:ins w:id="7746" w:author="Alexander Thomas Frase" w:date="2012-10-31T17:43:00Z"/>
                <w:rFonts w:ascii="Courier New" w:hAnsi="Courier New" w:cs="Courier New"/>
                <w:sz w:val="22"/>
                <w:rPrChange w:id="7747" w:author="Alexander Thomas Frase" w:date="2012-10-31T17:44:00Z">
                  <w:rPr>
                    <w:ins w:id="7748" w:author="Alexander Thomas Frase" w:date="2012-10-31T17:43:00Z"/>
                  </w:rPr>
                </w:rPrChange>
              </w:rPr>
            </w:pPr>
            <w:ins w:id="7749" w:author="Alexander Thomas Frase" w:date="2012-10-31T17:43:00Z">
              <w:r w:rsidRPr="0082154C">
                <w:rPr>
                  <w:rFonts w:ascii="Courier New" w:hAnsi="Courier New" w:cs="Courier New"/>
                  <w:sz w:val="22"/>
                  <w:rPrChange w:id="7750" w:author="Alexander Thomas Frase" w:date="2012-10-31T17:44:00Z">
                    <w:rPr/>
                  </w:rPrChange>
                </w:rPr>
                <w:t>gray</w:t>
              </w:r>
            </w:ins>
          </w:p>
          <w:p w14:paraId="609B481E" w14:textId="77777777" w:rsidR="0082154C" w:rsidRPr="0082154C" w:rsidRDefault="0082154C" w:rsidP="003C548A">
            <w:pPr>
              <w:rPr>
                <w:ins w:id="7751" w:author="Alexander Thomas Frase" w:date="2012-10-31T17:43:00Z"/>
                <w:rFonts w:ascii="Courier New" w:hAnsi="Courier New" w:cs="Courier New"/>
                <w:sz w:val="22"/>
                <w:rPrChange w:id="7752" w:author="Alexander Thomas Frase" w:date="2012-10-31T17:44:00Z">
                  <w:rPr>
                    <w:ins w:id="7753" w:author="Alexander Thomas Frase" w:date="2012-10-31T17:43:00Z"/>
                  </w:rPr>
                </w:rPrChange>
              </w:rPr>
            </w:pPr>
            <w:ins w:id="7754" w:author="Alexander Thomas Frase" w:date="2012-10-31T17:43:00Z">
              <w:r w:rsidRPr="0082154C">
                <w:rPr>
                  <w:rFonts w:ascii="Courier New" w:hAnsi="Courier New" w:cs="Courier New"/>
                  <w:sz w:val="22"/>
                  <w:rPrChange w:id="7755" w:author="Alexander Thomas Frase" w:date="2012-10-31T17:44:00Z">
                    <w:rPr/>
                  </w:rPrChange>
                </w:rPr>
                <w:t>gray</w:t>
              </w:r>
            </w:ins>
          </w:p>
          <w:p w14:paraId="2DC11FE4" w14:textId="78DEF3AB" w:rsidR="0082154C" w:rsidRPr="0082154C" w:rsidRDefault="0082154C" w:rsidP="003C548A">
            <w:pPr>
              <w:rPr>
                <w:ins w:id="7756" w:author="Alexander Thomas Frase" w:date="2012-10-31T17:38:00Z"/>
                <w:rFonts w:ascii="Courier New" w:hAnsi="Courier New" w:cs="Courier New"/>
                <w:sz w:val="22"/>
                <w:rPrChange w:id="7757" w:author="Alexander Thomas Frase" w:date="2012-10-31T17:44:00Z">
                  <w:rPr>
                    <w:ins w:id="7758" w:author="Alexander Thomas Frase" w:date="2012-10-31T17:38:00Z"/>
                  </w:rPr>
                </w:rPrChange>
              </w:rPr>
            </w:pPr>
            <w:ins w:id="7759" w:author="Alexander Thomas Frase" w:date="2012-10-31T17:43:00Z">
              <w:r w:rsidRPr="0082154C">
                <w:rPr>
                  <w:rFonts w:ascii="Courier New" w:hAnsi="Courier New" w:cs="Courier New"/>
                  <w:sz w:val="22"/>
                  <w:rPrChange w:id="7760" w:author="Alexander Thomas Frase" w:date="2012-10-31T17:44:00Z">
                    <w:rPr/>
                  </w:rPrChange>
                </w:rPr>
                <w:t>gray</w:t>
              </w:r>
            </w:ins>
          </w:p>
        </w:tc>
        <w:tc>
          <w:tcPr>
            <w:tcW w:w="1991" w:type="dxa"/>
          </w:tcPr>
          <w:p w14:paraId="5A076E00" w14:textId="1A89565D" w:rsidR="009E2EFE" w:rsidRPr="0082154C" w:rsidRDefault="009E2EFE" w:rsidP="003C548A">
            <w:pPr>
              <w:rPr>
                <w:ins w:id="7761" w:author="Alexander Thomas Frase" w:date="2012-10-31T17:39:00Z"/>
                <w:rFonts w:ascii="Courier New" w:hAnsi="Courier New" w:cs="Courier New"/>
                <w:sz w:val="22"/>
                <w:rPrChange w:id="7762" w:author="Alexander Thomas Frase" w:date="2012-10-31T17:44:00Z">
                  <w:rPr>
                    <w:ins w:id="7763" w:author="Alexander Thomas Frase" w:date="2012-10-31T17:39:00Z"/>
                  </w:rPr>
                </w:rPrChange>
              </w:rPr>
            </w:pPr>
            <w:ins w:id="7764" w:author="Alexander Thomas Frase" w:date="2012-10-31T17:39:00Z">
              <w:r w:rsidRPr="0082154C">
                <w:rPr>
                  <w:rFonts w:ascii="Courier New" w:hAnsi="Courier New" w:cs="Courier New"/>
                  <w:sz w:val="22"/>
                  <w:rPrChange w:id="7765" w:author="Alexander Thomas Frase" w:date="2012-10-31T17:44:00Z">
                    <w:rPr/>
                  </w:rPrChange>
                </w:rPr>
                <w:t>source</w:t>
              </w:r>
            </w:ins>
          </w:p>
          <w:p w14:paraId="153F0AF1" w14:textId="77777777" w:rsidR="009E2EFE" w:rsidRPr="0082154C" w:rsidRDefault="0082154C" w:rsidP="003C548A">
            <w:pPr>
              <w:rPr>
                <w:ins w:id="7766" w:author="Alexander Thomas Frase" w:date="2012-10-31T17:43:00Z"/>
                <w:rFonts w:ascii="Courier New" w:hAnsi="Courier New" w:cs="Courier New"/>
                <w:sz w:val="22"/>
                <w:rPrChange w:id="7767" w:author="Alexander Thomas Frase" w:date="2012-10-31T17:44:00Z">
                  <w:rPr>
                    <w:ins w:id="7768" w:author="Alexander Thomas Frase" w:date="2012-10-31T17:43:00Z"/>
                  </w:rPr>
                </w:rPrChange>
              </w:rPr>
            </w:pPr>
            <w:ins w:id="7769" w:author="Alexander Thomas Frase" w:date="2012-10-31T17:43:00Z">
              <w:r w:rsidRPr="0082154C">
                <w:rPr>
                  <w:rFonts w:ascii="Courier New" w:hAnsi="Courier New" w:cs="Courier New"/>
                  <w:sz w:val="22"/>
                  <w:rPrChange w:id="7770" w:author="Alexander Thomas Frase" w:date="2012-10-31T17:44:00Z">
                    <w:rPr/>
                  </w:rPrChange>
                </w:rPr>
                <w:t>light</w:t>
              </w:r>
            </w:ins>
          </w:p>
          <w:p w14:paraId="3AE16BE3" w14:textId="77777777" w:rsidR="0082154C" w:rsidRPr="0082154C" w:rsidRDefault="0082154C" w:rsidP="0082154C">
            <w:pPr>
              <w:rPr>
                <w:ins w:id="7771" w:author="Alexander Thomas Frase" w:date="2012-10-31T17:43:00Z"/>
                <w:rFonts w:ascii="Courier New" w:hAnsi="Courier New" w:cs="Courier New"/>
                <w:sz w:val="22"/>
                <w:rPrChange w:id="7772" w:author="Alexander Thomas Frase" w:date="2012-10-31T17:44:00Z">
                  <w:rPr>
                    <w:ins w:id="7773" w:author="Alexander Thomas Frase" w:date="2012-10-31T17:43:00Z"/>
                  </w:rPr>
                </w:rPrChange>
              </w:rPr>
            </w:pPr>
            <w:ins w:id="7774" w:author="Alexander Thomas Frase" w:date="2012-10-31T17:43:00Z">
              <w:r w:rsidRPr="0082154C">
                <w:rPr>
                  <w:rFonts w:ascii="Courier New" w:hAnsi="Courier New" w:cs="Courier New"/>
                  <w:sz w:val="22"/>
                  <w:rPrChange w:id="7775" w:author="Alexander Thomas Frase" w:date="2012-10-31T17:44:00Z">
                    <w:rPr/>
                  </w:rPrChange>
                </w:rPr>
                <w:t>light</w:t>
              </w:r>
            </w:ins>
          </w:p>
          <w:p w14:paraId="172ABAE7" w14:textId="77777777" w:rsidR="0082154C" w:rsidRPr="0082154C" w:rsidRDefault="0082154C" w:rsidP="0082154C">
            <w:pPr>
              <w:rPr>
                <w:ins w:id="7776" w:author="Alexander Thomas Frase" w:date="2012-10-31T17:43:00Z"/>
                <w:rFonts w:ascii="Courier New" w:hAnsi="Courier New" w:cs="Courier New"/>
                <w:sz w:val="22"/>
                <w:rPrChange w:id="7777" w:author="Alexander Thomas Frase" w:date="2012-10-31T17:44:00Z">
                  <w:rPr>
                    <w:ins w:id="7778" w:author="Alexander Thomas Frase" w:date="2012-10-31T17:43:00Z"/>
                  </w:rPr>
                </w:rPrChange>
              </w:rPr>
            </w:pPr>
            <w:ins w:id="7779" w:author="Alexander Thomas Frase" w:date="2012-10-31T17:43:00Z">
              <w:r w:rsidRPr="0082154C">
                <w:rPr>
                  <w:rFonts w:ascii="Courier New" w:hAnsi="Courier New" w:cs="Courier New"/>
                  <w:sz w:val="22"/>
                  <w:rPrChange w:id="7780" w:author="Alexander Thomas Frase" w:date="2012-10-31T17:44:00Z">
                    <w:rPr/>
                  </w:rPrChange>
                </w:rPr>
                <w:t>light</w:t>
              </w:r>
            </w:ins>
          </w:p>
          <w:p w14:paraId="28E0A907" w14:textId="77777777" w:rsidR="0082154C" w:rsidRPr="0082154C" w:rsidRDefault="0082154C" w:rsidP="0082154C">
            <w:pPr>
              <w:rPr>
                <w:ins w:id="7781" w:author="Alexander Thomas Frase" w:date="2012-10-31T17:43:00Z"/>
                <w:rFonts w:ascii="Courier New" w:hAnsi="Courier New" w:cs="Courier New"/>
                <w:sz w:val="22"/>
                <w:rPrChange w:id="7782" w:author="Alexander Thomas Frase" w:date="2012-10-31T17:44:00Z">
                  <w:rPr>
                    <w:ins w:id="7783" w:author="Alexander Thomas Frase" w:date="2012-10-31T17:43:00Z"/>
                  </w:rPr>
                </w:rPrChange>
              </w:rPr>
            </w:pPr>
            <w:ins w:id="7784" w:author="Alexander Thomas Frase" w:date="2012-10-31T17:43:00Z">
              <w:r w:rsidRPr="0082154C">
                <w:rPr>
                  <w:rFonts w:ascii="Courier New" w:hAnsi="Courier New" w:cs="Courier New"/>
                  <w:sz w:val="22"/>
                  <w:rPrChange w:id="7785" w:author="Alexander Thomas Frase" w:date="2012-10-31T17:44:00Z">
                    <w:rPr/>
                  </w:rPrChange>
                </w:rPr>
                <w:t>light</w:t>
              </w:r>
            </w:ins>
          </w:p>
          <w:p w14:paraId="630AE5A4" w14:textId="77777777" w:rsidR="0082154C" w:rsidRPr="0082154C" w:rsidRDefault="0082154C" w:rsidP="003C548A">
            <w:pPr>
              <w:rPr>
                <w:ins w:id="7786" w:author="Alexander Thomas Frase" w:date="2012-10-31T17:43:00Z"/>
                <w:rFonts w:ascii="Courier New" w:hAnsi="Courier New" w:cs="Courier New"/>
                <w:sz w:val="22"/>
                <w:rPrChange w:id="7787" w:author="Alexander Thomas Frase" w:date="2012-10-31T17:44:00Z">
                  <w:rPr>
                    <w:ins w:id="7788" w:author="Alexander Thomas Frase" w:date="2012-10-31T17:43:00Z"/>
                  </w:rPr>
                </w:rPrChange>
              </w:rPr>
            </w:pPr>
            <w:ins w:id="7789" w:author="Alexander Thomas Frase" w:date="2012-10-31T17:43:00Z">
              <w:r w:rsidRPr="0082154C">
                <w:rPr>
                  <w:rFonts w:ascii="Courier New" w:hAnsi="Courier New" w:cs="Courier New"/>
                  <w:sz w:val="22"/>
                  <w:rPrChange w:id="7790" w:author="Alexander Thomas Frase" w:date="2012-10-31T17:44:00Z">
                    <w:rPr/>
                  </w:rPrChange>
                </w:rPr>
                <w:t>paint</w:t>
              </w:r>
            </w:ins>
          </w:p>
          <w:p w14:paraId="04B2140E" w14:textId="77777777" w:rsidR="0082154C" w:rsidRPr="0082154C" w:rsidRDefault="0082154C" w:rsidP="0082154C">
            <w:pPr>
              <w:rPr>
                <w:ins w:id="7791" w:author="Alexander Thomas Frase" w:date="2012-10-31T17:43:00Z"/>
                <w:rFonts w:ascii="Courier New" w:hAnsi="Courier New" w:cs="Courier New"/>
                <w:sz w:val="22"/>
                <w:rPrChange w:id="7792" w:author="Alexander Thomas Frase" w:date="2012-10-31T17:44:00Z">
                  <w:rPr>
                    <w:ins w:id="7793" w:author="Alexander Thomas Frase" w:date="2012-10-31T17:43:00Z"/>
                  </w:rPr>
                </w:rPrChange>
              </w:rPr>
            </w:pPr>
            <w:ins w:id="7794" w:author="Alexander Thomas Frase" w:date="2012-10-31T17:43:00Z">
              <w:r w:rsidRPr="0082154C">
                <w:rPr>
                  <w:rFonts w:ascii="Courier New" w:hAnsi="Courier New" w:cs="Courier New"/>
                  <w:sz w:val="22"/>
                  <w:rPrChange w:id="7795" w:author="Alexander Thomas Frase" w:date="2012-10-31T17:44:00Z">
                    <w:rPr/>
                  </w:rPrChange>
                </w:rPr>
                <w:t>light</w:t>
              </w:r>
            </w:ins>
          </w:p>
          <w:p w14:paraId="175AA5B2" w14:textId="77777777" w:rsidR="0082154C" w:rsidRPr="0082154C" w:rsidRDefault="0082154C" w:rsidP="0082154C">
            <w:pPr>
              <w:rPr>
                <w:ins w:id="7796" w:author="Alexander Thomas Frase" w:date="2012-10-31T17:43:00Z"/>
                <w:rFonts w:ascii="Courier New" w:hAnsi="Courier New" w:cs="Courier New"/>
                <w:sz w:val="22"/>
                <w:rPrChange w:id="7797" w:author="Alexander Thomas Frase" w:date="2012-10-31T17:44:00Z">
                  <w:rPr>
                    <w:ins w:id="7798" w:author="Alexander Thomas Frase" w:date="2012-10-31T17:43:00Z"/>
                  </w:rPr>
                </w:rPrChange>
              </w:rPr>
            </w:pPr>
            <w:ins w:id="7799" w:author="Alexander Thomas Frase" w:date="2012-10-31T17:43:00Z">
              <w:r w:rsidRPr="0082154C">
                <w:rPr>
                  <w:rFonts w:ascii="Courier New" w:hAnsi="Courier New" w:cs="Courier New"/>
                  <w:sz w:val="22"/>
                  <w:rPrChange w:id="7800" w:author="Alexander Thomas Frase" w:date="2012-10-31T17:44:00Z">
                    <w:rPr/>
                  </w:rPrChange>
                </w:rPr>
                <w:t>light</w:t>
              </w:r>
            </w:ins>
          </w:p>
          <w:p w14:paraId="1DE825B0" w14:textId="77777777" w:rsidR="0082154C" w:rsidRPr="0082154C" w:rsidRDefault="0082154C" w:rsidP="0082154C">
            <w:pPr>
              <w:rPr>
                <w:ins w:id="7801" w:author="Alexander Thomas Frase" w:date="2012-10-31T17:43:00Z"/>
                <w:rFonts w:ascii="Courier New" w:hAnsi="Courier New" w:cs="Courier New"/>
                <w:sz w:val="22"/>
                <w:rPrChange w:id="7802" w:author="Alexander Thomas Frase" w:date="2012-10-31T17:44:00Z">
                  <w:rPr>
                    <w:ins w:id="7803" w:author="Alexander Thomas Frase" w:date="2012-10-31T17:43:00Z"/>
                  </w:rPr>
                </w:rPrChange>
              </w:rPr>
            </w:pPr>
            <w:ins w:id="7804" w:author="Alexander Thomas Frase" w:date="2012-10-31T17:43:00Z">
              <w:r w:rsidRPr="0082154C">
                <w:rPr>
                  <w:rFonts w:ascii="Courier New" w:hAnsi="Courier New" w:cs="Courier New"/>
                  <w:sz w:val="22"/>
                  <w:rPrChange w:id="7805" w:author="Alexander Thomas Frase" w:date="2012-10-31T17:44:00Z">
                    <w:rPr/>
                  </w:rPrChange>
                </w:rPr>
                <w:t>light</w:t>
              </w:r>
            </w:ins>
          </w:p>
          <w:p w14:paraId="42E4E4F0" w14:textId="77777777" w:rsidR="0082154C" w:rsidRPr="0082154C" w:rsidRDefault="0082154C" w:rsidP="0082154C">
            <w:pPr>
              <w:rPr>
                <w:ins w:id="7806" w:author="Alexander Thomas Frase" w:date="2012-10-31T17:43:00Z"/>
                <w:rFonts w:ascii="Courier New" w:hAnsi="Courier New" w:cs="Courier New"/>
                <w:sz w:val="22"/>
                <w:rPrChange w:id="7807" w:author="Alexander Thomas Frase" w:date="2012-10-31T17:44:00Z">
                  <w:rPr>
                    <w:ins w:id="7808" w:author="Alexander Thomas Frase" w:date="2012-10-31T17:43:00Z"/>
                  </w:rPr>
                </w:rPrChange>
              </w:rPr>
            </w:pPr>
            <w:ins w:id="7809" w:author="Alexander Thomas Frase" w:date="2012-10-31T17:43:00Z">
              <w:r w:rsidRPr="0082154C">
                <w:rPr>
                  <w:rFonts w:ascii="Courier New" w:hAnsi="Courier New" w:cs="Courier New"/>
                  <w:sz w:val="22"/>
                  <w:rPrChange w:id="7810" w:author="Alexander Thomas Frase" w:date="2012-10-31T17:44:00Z">
                    <w:rPr/>
                  </w:rPrChange>
                </w:rPr>
                <w:t>light</w:t>
              </w:r>
            </w:ins>
          </w:p>
          <w:p w14:paraId="4BFBB730" w14:textId="77777777" w:rsidR="0082154C" w:rsidRPr="0082154C" w:rsidRDefault="0082154C" w:rsidP="003C548A">
            <w:pPr>
              <w:rPr>
                <w:ins w:id="7811" w:author="Alexander Thomas Frase" w:date="2012-10-31T17:43:00Z"/>
                <w:rFonts w:ascii="Courier New" w:hAnsi="Courier New" w:cs="Courier New"/>
                <w:sz w:val="22"/>
                <w:rPrChange w:id="7812" w:author="Alexander Thomas Frase" w:date="2012-10-31T17:44:00Z">
                  <w:rPr>
                    <w:ins w:id="7813" w:author="Alexander Thomas Frase" w:date="2012-10-31T17:43:00Z"/>
                  </w:rPr>
                </w:rPrChange>
              </w:rPr>
            </w:pPr>
            <w:ins w:id="7814" w:author="Alexander Thomas Frase" w:date="2012-10-31T17:43:00Z">
              <w:r w:rsidRPr="0082154C">
                <w:rPr>
                  <w:rFonts w:ascii="Courier New" w:hAnsi="Courier New" w:cs="Courier New"/>
                  <w:sz w:val="22"/>
                  <w:rPrChange w:id="7815" w:author="Alexander Thomas Frase" w:date="2012-10-31T17:44:00Z">
                    <w:rPr/>
                  </w:rPrChange>
                </w:rPr>
                <w:t>paint</w:t>
              </w:r>
            </w:ins>
          </w:p>
          <w:p w14:paraId="36159B82" w14:textId="77777777" w:rsidR="0082154C" w:rsidRPr="0082154C" w:rsidRDefault="0082154C" w:rsidP="0082154C">
            <w:pPr>
              <w:rPr>
                <w:ins w:id="7816" w:author="Alexander Thomas Frase" w:date="2012-10-31T17:43:00Z"/>
                <w:rFonts w:ascii="Courier New" w:hAnsi="Courier New" w:cs="Courier New"/>
                <w:sz w:val="22"/>
                <w:rPrChange w:id="7817" w:author="Alexander Thomas Frase" w:date="2012-10-31T17:44:00Z">
                  <w:rPr>
                    <w:ins w:id="7818" w:author="Alexander Thomas Frase" w:date="2012-10-31T17:43:00Z"/>
                  </w:rPr>
                </w:rPrChange>
              </w:rPr>
            </w:pPr>
            <w:ins w:id="7819" w:author="Alexander Thomas Frase" w:date="2012-10-31T17:43:00Z">
              <w:r w:rsidRPr="0082154C">
                <w:rPr>
                  <w:rFonts w:ascii="Courier New" w:hAnsi="Courier New" w:cs="Courier New"/>
                  <w:sz w:val="22"/>
                  <w:rPrChange w:id="7820" w:author="Alexander Thomas Frase" w:date="2012-10-31T17:44:00Z">
                    <w:rPr/>
                  </w:rPrChange>
                </w:rPr>
                <w:t>light</w:t>
              </w:r>
            </w:ins>
          </w:p>
          <w:p w14:paraId="55444E34" w14:textId="77777777" w:rsidR="0082154C" w:rsidRPr="0082154C" w:rsidRDefault="0082154C" w:rsidP="0082154C">
            <w:pPr>
              <w:rPr>
                <w:ins w:id="7821" w:author="Alexander Thomas Frase" w:date="2012-10-31T17:43:00Z"/>
                <w:rFonts w:ascii="Courier New" w:hAnsi="Courier New" w:cs="Courier New"/>
                <w:sz w:val="22"/>
                <w:rPrChange w:id="7822" w:author="Alexander Thomas Frase" w:date="2012-10-31T17:44:00Z">
                  <w:rPr>
                    <w:ins w:id="7823" w:author="Alexander Thomas Frase" w:date="2012-10-31T17:43:00Z"/>
                  </w:rPr>
                </w:rPrChange>
              </w:rPr>
            </w:pPr>
            <w:ins w:id="7824" w:author="Alexander Thomas Frase" w:date="2012-10-31T17:43:00Z">
              <w:r w:rsidRPr="0082154C">
                <w:rPr>
                  <w:rFonts w:ascii="Courier New" w:hAnsi="Courier New" w:cs="Courier New"/>
                  <w:sz w:val="22"/>
                  <w:rPrChange w:id="7825" w:author="Alexander Thomas Frase" w:date="2012-10-31T17:44:00Z">
                    <w:rPr/>
                  </w:rPrChange>
                </w:rPr>
                <w:t>light</w:t>
              </w:r>
            </w:ins>
          </w:p>
          <w:p w14:paraId="394EDEE0" w14:textId="77777777" w:rsidR="0082154C" w:rsidRPr="0082154C" w:rsidRDefault="0082154C" w:rsidP="0082154C">
            <w:pPr>
              <w:rPr>
                <w:ins w:id="7826" w:author="Alexander Thomas Frase" w:date="2012-10-31T17:43:00Z"/>
                <w:rFonts w:ascii="Courier New" w:hAnsi="Courier New" w:cs="Courier New"/>
                <w:sz w:val="22"/>
                <w:rPrChange w:id="7827" w:author="Alexander Thomas Frase" w:date="2012-10-31T17:44:00Z">
                  <w:rPr>
                    <w:ins w:id="7828" w:author="Alexander Thomas Frase" w:date="2012-10-31T17:43:00Z"/>
                  </w:rPr>
                </w:rPrChange>
              </w:rPr>
            </w:pPr>
            <w:ins w:id="7829" w:author="Alexander Thomas Frase" w:date="2012-10-31T17:43:00Z">
              <w:r w:rsidRPr="0082154C">
                <w:rPr>
                  <w:rFonts w:ascii="Courier New" w:hAnsi="Courier New" w:cs="Courier New"/>
                  <w:sz w:val="22"/>
                  <w:rPrChange w:id="7830" w:author="Alexander Thomas Frase" w:date="2012-10-31T17:44:00Z">
                    <w:rPr/>
                  </w:rPrChange>
                </w:rPr>
                <w:t>light</w:t>
              </w:r>
            </w:ins>
          </w:p>
          <w:p w14:paraId="5387DB65" w14:textId="77777777" w:rsidR="0082154C" w:rsidRPr="0082154C" w:rsidRDefault="0082154C" w:rsidP="0082154C">
            <w:pPr>
              <w:rPr>
                <w:ins w:id="7831" w:author="Alexander Thomas Frase" w:date="2012-10-31T17:43:00Z"/>
                <w:rFonts w:ascii="Courier New" w:hAnsi="Courier New" w:cs="Courier New"/>
                <w:sz w:val="22"/>
                <w:rPrChange w:id="7832" w:author="Alexander Thomas Frase" w:date="2012-10-31T17:44:00Z">
                  <w:rPr>
                    <w:ins w:id="7833" w:author="Alexander Thomas Frase" w:date="2012-10-31T17:43:00Z"/>
                  </w:rPr>
                </w:rPrChange>
              </w:rPr>
            </w:pPr>
            <w:ins w:id="7834" w:author="Alexander Thomas Frase" w:date="2012-10-31T17:43:00Z">
              <w:r w:rsidRPr="0082154C">
                <w:rPr>
                  <w:rFonts w:ascii="Courier New" w:hAnsi="Courier New" w:cs="Courier New"/>
                  <w:sz w:val="22"/>
                  <w:rPrChange w:id="7835" w:author="Alexander Thomas Frase" w:date="2012-10-31T17:44:00Z">
                    <w:rPr/>
                  </w:rPrChange>
                </w:rPr>
                <w:t>light</w:t>
              </w:r>
            </w:ins>
          </w:p>
          <w:p w14:paraId="37F9AF49" w14:textId="77777777" w:rsidR="0082154C" w:rsidRPr="0082154C" w:rsidRDefault="0082154C" w:rsidP="0082154C">
            <w:pPr>
              <w:rPr>
                <w:ins w:id="7836" w:author="Alexander Thomas Frase" w:date="2012-10-31T17:43:00Z"/>
                <w:rFonts w:ascii="Courier New" w:hAnsi="Courier New" w:cs="Courier New"/>
                <w:sz w:val="22"/>
                <w:rPrChange w:id="7837" w:author="Alexander Thomas Frase" w:date="2012-10-31T17:44:00Z">
                  <w:rPr>
                    <w:ins w:id="7838" w:author="Alexander Thomas Frase" w:date="2012-10-31T17:43:00Z"/>
                  </w:rPr>
                </w:rPrChange>
              </w:rPr>
            </w:pPr>
            <w:ins w:id="7839" w:author="Alexander Thomas Frase" w:date="2012-10-31T17:43:00Z">
              <w:r w:rsidRPr="0082154C">
                <w:rPr>
                  <w:rFonts w:ascii="Courier New" w:hAnsi="Courier New" w:cs="Courier New"/>
                  <w:sz w:val="22"/>
                  <w:rPrChange w:id="7840" w:author="Alexander Thomas Frase" w:date="2012-10-31T17:44:00Z">
                    <w:rPr/>
                  </w:rPrChange>
                </w:rPr>
                <w:t>light</w:t>
              </w:r>
            </w:ins>
          </w:p>
          <w:p w14:paraId="36101C2B" w14:textId="77777777" w:rsidR="0082154C" w:rsidRPr="0082154C" w:rsidRDefault="0082154C" w:rsidP="0082154C">
            <w:pPr>
              <w:rPr>
                <w:ins w:id="7841" w:author="Alexander Thomas Frase" w:date="2012-10-31T17:43:00Z"/>
                <w:rFonts w:ascii="Courier New" w:hAnsi="Courier New" w:cs="Courier New"/>
                <w:sz w:val="22"/>
                <w:rPrChange w:id="7842" w:author="Alexander Thomas Frase" w:date="2012-10-31T17:44:00Z">
                  <w:rPr>
                    <w:ins w:id="7843" w:author="Alexander Thomas Frase" w:date="2012-10-31T17:43:00Z"/>
                  </w:rPr>
                </w:rPrChange>
              </w:rPr>
            </w:pPr>
            <w:ins w:id="7844" w:author="Alexander Thomas Frase" w:date="2012-10-31T17:43:00Z">
              <w:r w:rsidRPr="0082154C">
                <w:rPr>
                  <w:rFonts w:ascii="Courier New" w:hAnsi="Courier New" w:cs="Courier New"/>
                  <w:sz w:val="22"/>
                  <w:rPrChange w:id="7845" w:author="Alexander Thomas Frase" w:date="2012-10-31T17:44:00Z">
                    <w:rPr/>
                  </w:rPrChange>
                </w:rPr>
                <w:t>light</w:t>
              </w:r>
            </w:ins>
          </w:p>
          <w:p w14:paraId="0E001DE5" w14:textId="77777777" w:rsidR="0082154C" w:rsidRPr="0082154C" w:rsidRDefault="0082154C" w:rsidP="0082154C">
            <w:pPr>
              <w:rPr>
                <w:ins w:id="7846" w:author="Alexander Thomas Frase" w:date="2012-10-31T17:43:00Z"/>
                <w:rFonts w:ascii="Courier New" w:hAnsi="Courier New" w:cs="Courier New"/>
                <w:sz w:val="22"/>
                <w:rPrChange w:id="7847" w:author="Alexander Thomas Frase" w:date="2012-10-31T17:44:00Z">
                  <w:rPr>
                    <w:ins w:id="7848" w:author="Alexander Thomas Frase" w:date="2012-10-31T17:43:00Z"/>
                  </w:rPr>
                </w:rPrChange>
              </w:rPr>
            </w:pPr>
            <w:ins w:id="7849" w:author="Alexander Thomas Frase" w:date="2012-10-31T17:43:00Z">
              <w:r w:rsidRPr="0082154C">
                <w:rPr>
                  <w:rFonts w:ascii="Courier New" w:hAnsi="Courier New" w:cs="Courier New"/>
                  <w:sz w:val="22"/>
                  <w:rPrChange w:id="7850" w:author="Alexander Thomas Frase" w:date="2012-10-31T17:44:00Z">
                    <w:rPr/>
                  </w:rPrChange>
                </w:rPr>
                <w:t>light</w:t>
              </w:r>
            </w:ins>
          </w:p>
          <w:p w14:paraId="19B2784C" w14:textId="77777777" w:rsidR="0082154C" w:rsidRPr="0082154C" w:rsidRDefault="0082154C" w:rsidP="0082154C">
            <w:pPr>
              <w:rPr>
                <w:ins w:id="7851" w:author="Alexander Thomas Frase" w:date="2012-10-31T17:43:00Z"/>
                <w:rFonts w:ascii="Courier New" w:hAnsi="Courier New" w:cs="Courier New"/>
                <w:sz w:val="22"/>
                <w:rPrChange w:id="7852" w:author="Alexander Thomas Frase" w:date="2012-10-31T17:44:00Z">
                  <w:rPr>
                    <w:ins w:id="7853" w:author="Alexander Thomas Frase" w:date="2012-10-31T17:43:00Z"/>
                  </w:rPr>
                </w:rPrChange>
              </w:rPr>
            </w:pPr>
            <w:ins w:id="7854" w:author="Alexander Thomas Frase" w:date="2012-10-31T17:43:00Z">
              <w:r w:rsidRPr="0082154C">
                <w:rPr>
                  <w:rFonts w:ascii="Courier New" w:hAnsi="Courier New" w:cs="Courier New"/>
                  <w:sz w:val="22"/>
                  <w:rPrChange w:id="7855" w:author="Alexander Thomas Frase" w:date="2012-10-31T17:44:00Z">
                    <w:rPr/>
                  </w:rPrChange>
                </w:rPr>
                <w:t>light</w:t>
              </w:r>
            </w:ins>
          </w:p>
          <w:p w14:paraId="56B1129E" w14:textId="77777777" w:rsidR="0082154C" w:rsidRPr="0082154C" w:rsidRDefault="0082154C" w:rsidP="0082154C">
            <w:pPr>
              <w:rPr>
                <w:ins w:id="7856" w:author="Alexander Thomas Frase" w:date="2012-10-31T17:43:00Z"/>
                <w:rFonts w:ascii="Courier New" w:hAnsi="Courier New" w:cs="Courier New"/>
                <w:sz w:val="22"/>
                <w:rPrChange w:id="7857" w:author="Alexander Thomas Frase" w:date="2012-10-31T17:44:00Z">
                  <w:rPr>
                    <w:ins w:id="7858" w:author="Alexander Thomas Frase" w:date="2012-10-31T17:43:00Z"/>
                  </w:rPr>
                </w:rPrChange>
              </w:rPr>
            </w:pPr>
            <w:ins w:id="7859" w:author="Alexander Thomas Frase" w:date="2012-10-31T17:43:00Z">
              <w:r w:rsidRPr="0082154C">
                <w:rPr>
                  <w:rFonts w:ascii="Courier New" w:hAnsi="Courier New" w:cs="Courier New"/>
                  <w:sz w:val="22"/>
                  <w:rPrChange w:id="7860" w:author="Alexander Thomas Frase" w:date="2012-10-31T17:44:00Z">
                    <w:rPr/>
                  </w:rPrChange>
                </w:rPr>
                <w:t>light</w:t>
              </w:r>
            </w:ins>
          </w:p>
          <w:p w14:paraId="3B60C5E9" w14:textId="77777777" w:rsidR="0082154C" w:rsidRPr="0082154C" w:rsidRDefault="0082154C" w:rsidP="0082154C">
            <w:pPr>
              <w:rPr>
                <w:ins w:id="7861" w:author="Alexander Thomas Frase" w:date="2012-10-31T17:43:00Z"/>
                <w:rFonts w:ascii="Courier New" w:hAnsi="Courier New" w:cs="Courier New"/>
                <w:sz w:val="22"/>
                <w:rPrChange w:id="7862" w:author="Alexander Thomas Frase" w:date="2012-10-31T17:44:00Z">
                  <w:rPr>
                    <w:ins w:id="7863" w:author="Alexander Thomas Frase" w:date="2012-10-31T17:43:00Z"/>
                  </w:rPr>
                </w:rPrChange>
              </w:rPr>
            </w:pPr>
            <w:ins w:id="7864" w:author="Alexander Thomas Frase" w:date="2012-10-31T17:43:00Z">
              <w:r w:rsidRPr="0082154C">
                <w:rPr>
                  <w:rFonts w:ascii="Courier New" w:hAnsi="Courier New" w:cs="Courier New"/>
                  <w:sz w:val="22"/>
                  <w:rPrChange w:id="7865" w:author="Alexander Thomas Frase" w:date="2012-10-31T17:44:00Z">
                    <w:rPr/>
                  </w:rPrChange>
                </w:rPr>
                <w:t>light</w:t>
              </w:r>
            </w:ins>
          </w:p>
          <w:p w14:paraId="5EAEF7C3" w14:textId="77777777" w:rsidR="0082154C" w:rsidRPr="0082154C" w:rsidRDefault="0082154C" w:rsidP="0082154C">
            <w:pPr>
              <w:rPr>
                <w:ins w:id="7866" w:author="Alexander Thomas Frase" w:date="2012-10-31T17:43:00Z"/>
                <w:rFonts w:ascii="Courier New" w:hAnsi="Courier New" w:cs="Courier New"/>
                <w:sz w:val="22"/>
                <w:rPrChange w:id="7867" w:author="Alexander Thomas Frase" w:date="2012-10-31T17:44:00Z">
                  <w:rPr>
                    <w:ins w:id="7868" w:author="Alexander Thomas Frase" w:date="2012-10-31T17:43:00Z"/>
                  </w:rPr>
                </w:rPrChange>
              </w:rPr>
            </w:pPr>
            <w:ins w:id="7869" w:author="Alexander Thomas Frase" w:date="2012-10-31T17:43:00Z">
              <w:r w:rsidRPr="0082154C">
                <w:rPr>
                  <w:rFonts w:ascii="Courier New" w:hAnsi="Courier New" w:cs="Courier New"/>
                  <w:sz w:val="22"/>
                  <w:rPrChange w:id="7870" w:author="Alexander Thomas Frase" w:date="2012-10-31T17:44:00Z">
                    <w:rPr/>
                  </w:rPrChange>
                </w:rPr>
                <w:t>light</w:t>
              </w:r>
            </w:ins>
          </w:p>
          <w:p w14:paraId="04F631EF" w14:textId="77777777" w:rsidR="0082154C" w:rsidRPr="0082154C" w:rsidRDefault="0082154C" w:rsidP="003C548A">
            <w:pPr>
              <w:rPr>
                <w:ins w:id="7871" w:author="Alexander Thomas Frase" w:date="2012-10-31T17:43:00Z"/>
                <w:rFonts w:ascii="Courier New" w:hAnsi="Courier New" w:cs="Courier New"/>
                <w:sz w:val="22"/>
                <w:rPrChange w:id="7872" w:author="Alexander Thomas Frase" w:date="2012-10-31T17:44:00Z">
                  <w:rPr>
                    <w:ins w:id="7873" w:author="Alexander Thomas Frase" w:date="2012-10-31T17:43:00Z"/>
                  </w:rPr>
                </w:rPrChange>
              </w:rPr>
            </w:pPr>
            <w:ins w:id="7874" w:author="Alexander Thomas Frase" w:date="2012-10-31T17:43:00Z">
              <w:r w:rsidRPr="0082154C">
                <w:rPr>
                  <w:rFonts w:ascii="Courier New" w:hAnsi="Courier New" w:cs="Courier New"/>
                  <w:sz w:val="22"/>
                  <w:rPrChange w:id="7875" w:author="Alexander Thomas Frase" w:date="2012-10-31T17:44:00Z">
                    <w:rPr/>
                  </w:rPrChange>
                </w:rPr>
                <w:t>paint</w:t>
              </w:r>
            </w:ins>
          </w:p>
          <w:p w14:paraId="2A320865" w14:textId="77777777" w:rsidR="0082154C" w:rsidRPr="0082154C" w:rsidRDefault="0082154C" w:rsidP="0082154C">
            <w:pPr>
              <w:rPr>
                <w:ins w:id="7876" w:author="Alexander Thomas Frase" w:date="2012-10-31T17:43:00Z"/>
                <w:rFonts w:ascii="Courier New" w:hAnsi="Courier New" w:cs="Courier New"/>
                <w:sz w:val="22"/>
                <w:rPrChange w:id="7877" w:author="Alexander Thomas Frase" w:date="2012-10-31T17:44:00Z">
                  <w:rPr>
                    <w:ins w:id="7878" w:author="Alexander Thomas Frase" w:date="2012-10-31T17:43:00Z"/>
                  </w:rPr>
                </w:rPrChange>
              </w:rPr>
            </w:pPr>
            <w:ins w:id="7879" w:author="Alexander Thomas Frase" w:date="2012-10-31T17:43:00Z">
              <w:r w:rsidRPr="0082154C">
                <w:rPr>
                  <w:rFonts w:ascii="Courier New" w:hAnsi="Courier New" w:cs="Courier New"/>
                  <w:sz w:val="22"/>
                  <w:rPrChange w:id="7880" w:author="Alexander Thomas Frase" w:date="2012-10-31T17:44:00Z">
                    <w:rPr/>
                  </w:rPrChange>
                </w:rPr>
                <w:t>light</w:t>
              </w:r>
            </w:ins>
          </w:p>
          <w:p w14:paraId="0037D924" w14:textId="77777777" w:rsidR="0082154C" w:rsidRPr="0082154C" w:rsidRDefault="0082154C" w:rsidP="0082154C">
            <w:pPr>
              <w:rPr>
                <w:ins w:id="7881" w:author="Alexander Thomas Frase" w:date="2012-10-31T17:43:00Z"/>
                <w:rFonts w:ascii="Courier New" w:hAnsi="Courier New" w:cs="Courier New"/>
                <w:sz w:val="22"/>
                <w:rPrChange w:id="7882" w:author="Alexander Thomas Frase" w:date="2012-10-31T17:44:00Z">
                  <w:rPr>
                    <w:ins w:id="7883" w:author="Alexander Thomas Frase" w:date="2012-10-31T17:43:00Z"/>
                  </w:rPr>
                </w:rPrChange>
              </w:rPr>
            </w:pPr>
            <w:ins w:id="7884" w:author="Alexander Thomas Frase" w:date="2012-10-31T17:43:00Z">
              <w:r w:rsidRPr="0082154C">
                <w:rPr>
                  <w:rFonts w:ascii="Courier New" w:hAnsi="Courier New" w:cs="Courier New"/>
                  <w:sz w:val="22"/>
                  <w:rPrChange w:id="7885" w:author="Alexander Thomas Frase" w:date="2012-10-31T17:44:00Z">
                    <w:rPr/>
                  </w:rPrChange>
                </w:rPr>
                <w:t>light</w:t>
              </w:r>
            </w:ins>
          </w:p>
          <w:p w14:paraId="38C9CC5F" w14:textId="77777777" w:rsidR="0082154C" w:rsidRPr="0082154C" w:rsidRDefault="0082154C" w:rsidP="003C548A">
            <w:pPr>
              <w:rPr>
                <w:ins w:id="7886" w:author="Alexander Thomas Frase" w:date="2012-10-31T17:43:00Z"/>
                <w:rFonts w:ascii="Courier New" w:hAnsi="Courier New" w:cs="Courier New"/>
                <w:sz w:val="22"/>
                <w:rPrChange w:id="7887" w:author="Alexander Thomas Frase" w:date="2012-10-31T17:44:00Z">
                  <w:rPr>
                    <w:ins w:id="7888" w:author="Alexander Thomas Frase" w:date="2012-10-31T17:43:00Z"/>
                  </w:rPr>
                </w:rPrChange>
              </w:rPr>
            </w:pPr>
            <w:ins w:id="7889" w:author="Alexander Thomas Frase" w:date="2012-10-31T17:43:00Z">
              <w:r w:rsidRPr="0082154C">
                <w:rPr>
                  <w:rFonts w:ascii="Courier New" w:hAnsi="Courier New" w:cs="Courier New"/>
                  <w:sz w:val="22"/>
                  <w:rPrChange w:id="7890" w:author="Alexander Thomas Frase" w:date="2012-10-31T17:44:00Z">
                    <w:rPr/>
                  </w:rPrChange>
                </w:rPr>
                <w:t>paint</w:t>
              </w:r>
            </w:ins>
          </w:p>
          <w:p w14:paraId="4F7B1FDE" w14:textId="77777777" w:rsidR="0082154C" w:rsidRPr="0082154C" w:rsidRDefault="0082154C" w:rsidP="0082154C">
            <w:pPr>
              <w:rPr>
                <w:ins w:id="7891" w:author="Alexander Thomas Frase" w:date="2012-10-31T17:43:00Z"/>
                <w:rFonts w:ascii="Courier New" w:hAnsi="Courier New" w:cs="Courier New"/>
                <w:sz w:val="22"/>
                <w:rPrChange w:id="7892" w:author="Alexander Thomas Frase" w:date="2012-10-31T17:44:00Z">
                  <w:rPr>
                    <w:ins w:id="7893" w:author="Alexander Thomas Frase" w:date="2012-10-31T17:43:00Z"/>
                  </w:rPr>
                </w:rPrChange>
              </w:rPr>
            </w:pPr>
            <w:ins w:id="7894" w:author="Alexander Thomas Frase" w:date="2012-10-31T17:43:00Z">
              <w:r w:rsidRPr="0082154C">
                <w:rPr>
                  <w:rFonts w:ascii="Courier New" w:hAnsi="Courier New" w:cs="Courier New"/>
                  <w:sz w:val="22"/>
                  <w:rPrChange w:id="7895" w:author="Alexander Thomas Frase" w:date="2012-10-31T17:44:00Z">
                    <w:rPr/>
                  </w:rPrChange>
                </w:rPr>
                <w:t>light</w:t>
              </w:r>
            </w:ins>
          </w:p>
          <w:p w14:paraId="3A59C813" w14:textId="77777777" w:rsidR="0082154C" w:rsidRPr="0082154C" w:rsidRDefault="0082154C" w:rsidP="0082154C">
            <w:pPr>
              <w:rPr>
                <w:ins w:id="7896" w:author="Alexander Thomas Frase" w:date="2012-10-31T17:43:00Z"/>
                <w:rFonts w:ascii="Courier New" w:hAnsi="Courier New" w:cs="Courier New"/>
                <w:sz w:val="22"/>
                <w:rPrChange w:id="7897" w:author="Alexander Thomas Frase" w:date="2012-10-31T17:44:00Z">
                  <w:rPr>
                    <w:ins w:id="7898" w:author="Alexander Thomas Frase" w:date="2012-10-31T17:43:00Z"/>
                  </w:rPr>
                </w:rPrChange>
              </w:rPr>
            </w:pPr>
            <w:ins w:id="7899" w:author="Alexander Thomas Frase" w:date="2012-10-31T17:43:00Z">
              <w:r w:rsidRPr="0082154C">
                <w:rPr>
                  <w:rFonts w:ascii="Courier New" w:hAnsi="Courier New" w:cs="Courier New"/>
                  <w:sz w:val="22"/>
                  <w:rPrChange w:id="7900" w:author="Alexander Thomas Frase" w:date="2012-10-31T17:44:00Z">
                    <w:rPr/>
                  </w:rPrChange>
                </w:rPr>
                <w:t>light</w:t>
              </w:r>
            </w:ins>
          </w:p>
          <w:p w14:paraId="67F83D02" w14:textId="77777777" w:rsidR="0082154C" w:rsidRPr="0082154C" w:rsidRDefault="0082154C" w:rsidP="0082154C">
            <w:pPr>
              <w:rPr>
                <w:ins w:id="7901" w:author="Alexander Thomas Frase" w:date="2012-10-31T17:44:00Z"/>
                <w:rFonts w:ascii="Courier New" w:hAnsi="Courier New" w:cs="Courier New"/>
                <w:sz w:val="22"/>
                <w:rPrChange w:id="7902" w:author="Alexander Thomas Frase" w:date="2012-10-31T17:44:00Z">
                  <w:rPr>
                    <w:ins w:id="7903" w:author="Alexander Thomas Frase" w:date="2012-10-31T17:44:00Z"/>
                  </w:rPr>
                </w:rPrChange>
              </w:rPr>
            </w:pPr>
            <w:ins w:id="7904" w:author="Alexander Thomas Frase" w:date="2012-10-31T17:44:00Z">
              <w:r w:rsidRPr="0082154C">
                <w:rPr>
                  <w:rFonts w:ascii="Courier New" w:hAnsi="Courier New" w:cs="Courier New"/>
                  <w:sz w:val="22"/>
                  <w:rPrChange w:id="7905" w:author="Alexander Thomas Frase" w:date="2012-10-31T17:44:00Z">
                    <w:rPr/>
                  </w:rPrChange>
                </w:rPr>
                <w:t>light</w:t>
              </w:r>
            </w:ins>
          </w:p>
          <w:p w14:paraId="64F13CBA" w14:textId="5EC0B708" w:rsidR="0082154C" w:rsidRPr="0082154C" w:rsidRDefault="0082154C" w:rsidP="003C548A">
            <w:pPr>
              <w:rPr>
                <w:ins w:id="7906" w:author="Alexander Thomas Frase" w:date="2012-10-31T17:38:00Z"/>
                <w:rFonts w:ascii="Courier New" w:hAnsi="Courier New" w:cs="Courier New"/>
                <w:sz w:val="22"/>
                <w:rPrChange w:id="7907" w:author="Alexander Thomas Frase" w:date="2012-10-31T17:44:00Z">
                  <w:rPr>
                    <w:ins w:id="7908" w:author="Alexander Thomas Frase" w:date="2012-10-31T17:38:00Z"/>
                  </w:rPr>
                </w:rPrChange>
              </w:rPr>
            </w:pPr>
            <w:ins w:id="7909" w:author="Alexander Thomas Frase" w:date="2012-10-31T17:44:00Z">
              <w:r w:rsidRPr="0082154C">
                <w:rPr>
                  <w:rFonts w:ascii="Courier New" w:hAnsi="Courier New" w:cs="Courier New"/>
                  <w:sz w:val="22"/>
                  <w:rPrChange w:id="7910" w:author="Alexander Thomas Frase" w:date="2012-10-31T17:44:00Z">
                    <w:rPr/>
                  </w:rPrChange>
                </w:rPr>
                <w:t>light</w:t>
              </w:r>
            </w:ins>
          </w:p>
        </w:tc>
      </w:tr>
    </w:tbl>
    <w:p w14:paraId="5645A3F8" w14:textId="6E60C68F" w:rsidR="009E2EFE" w:rsidDel="0082154C" w:rsidRDefault="009E2EFE" w:rsidP="003C548A">
      <w:pPr>
        <w:rPr>
          <w:del w:id="7911" w:author="Alexander Thomas Frase" w:date="2012-10-31T17:44:00Z"/>
        </w:rPr>
      </w:pPr>
    </w:p>
    <w:p w14:paraId="2D7B547B" w14:textId="67AEE906"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12" w:author="Alexander Thomas Frase" w:date="2012-10-31T17:44:00Z"/>
          <w:rFonts w:ascii="Courier New" w:hAnsi="Courier New" w:cs="Courier New"/>
          <w:sz w:val="20"/>
          <w:szCs w:val="20"/>
        </w:rPr>
      </w:pPr>
      <w:del w:id="7913" w:author="Alexander Thomas Frase" w:date="2012-10-31T17:44:00Z">
        <w:r w:rsidRPr="00E34F27" w:rsidDel="0082154C">
          <w:rPr>
            <w:rFonts w:ascii="Courier New" w:hAnsi="Courier New" w:cs="Courier New"/>
            <w:sz w:val="20"/>
            <w:szCs w:val="20"/>
          </w:rPr>
          <w:delText>$ biofilter-2 --stdout -</w:delText>
        </w:r>
        <w:r w:rsidDel="0082154C">
          <w:rPr>
            <w:rFonts w:ascii="Courier New" w:hAnsi="Courier New" w:cs="Courier New"/>
            <w:sz w:val="20"/>
            <w:szCs w:val="20"/>
          </w:rPr>
          <w:delText>-</w:delText>
        </w:r>
        <w:r w:rsidRPr="00E34F27" w:rsidDel="0082154C">
          <w:rPr>
            <w:rFonts w:ascii="Courier New" w:hAnsi="Courier New" w:cs="Courier New"/>
            <w:sz w:val="20"/>
            <w:szCs w:val="20"/>
          </w:rPr>
          <w:delText>k</w:delText>
        </w:r>
        <w:r w:rsidDel="0082154C">
          <w:rPr>
            <w:rFonts w:ascii="Courier New" w:hAnsi="Courier New" w:cs="Courier New"/>
            <w:sz w:val="20"/>
            <w:szCs w:val="20"/>
          </w:rPr>
          <w:delText>nowledge</w:delText>
        </w:r>
        <w:r w:rsidRPr="00E34F27" w:rsidDel="0082154C">
          <w:rPr>
            <w:rFonts w:ascii="Courier New" w:hAnsi="Courier New" w:cs="Courier New"/>
            <w:sz w:val="20"/>
            <w:szCs w:val="20"/>
          </w:rPr>
          <w:delText xml:space="preserve"> test.db -</w:delText>
        </w:r>
        <w:r w:rsidDel="0082154C">
          <w:rPr>
            <w:rFonts w:ascii="Courier New" w:hAnsi="Courier New" w:cs="Courier New"/>
            <w:sz w:val="20"/>
            <w:szCs w:val="20"/>
          </w:rPr>
          <w:delText>-gene</w:delText>
        </w:r>
        <w:r w:rsidRPr="00E34F27" w:rsidDel="0082154C">
          <w:rPr>
            <w:rFonts w:ascii="Courier New" w:hAnsi="Courier New" w:cs="Courier New"/>
            <w:sz w:val="20"/>
            <w:szCs w:val="20"/>
          </w:rPr>
          <w:delText xml:space="preserve"> A B C D E -</w:delText>
        </w:r>
        <w:r w:rsidDel="0082154C">
          <w:rPr>
            <w:rFonts w:ascii="Courier New" w:hAnsi="Courier New" w:cs="Courier New"/>
            <w:sz w:val="20"/>
            <w:szCs w:val="20"/>
          </w:rPr>
          <w:delText>-filter</w:delText>
        </w:r>
        <w:r w:rsidRPr="00E34F27" w:rsidDel="0082154C">
          <w:rPr>
            <w:rFonts w:ascii="Courier New" w:hAnsi="Courier New" w:cs="Courier New"/>
            <w:sz w:val="20"/>
            <w:szCs w:val="20"/>
          </w:rPr>
          <w:delText xml:space="preserve"> gene snp region group source</w:delText>
        </w:r>
      </w:del>
    </w:p>
    <w:p w14:paraId="6F64C028" w14:textId="3C2E7D2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14" w:author="Alexander Thomas Frase" w:date="2012-10-31T17:44:00Z"/>
          <w:rFonts w:ascii="Courier New" w:hAnsi="Courier New" w:cs="Courier New"/>
          <w:sz w:val="20"/>
          <w:szCs w:val="20"/>
        </w:rPr>
      </w:pPr>
    </w:p>
    <w:p w14:paraId="072CB7B2" w14:textId="5E8531D0"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15" w:author="Alexander Thomas Frase" w:date="2012-10-31T17:44:00Z"/>
          <w:rFonts w:ascii="Courier New" w:hAnsi="Courier New" w:cs="Courier New"/>
          <w:sz w:val="20"/>
          <w:szCs w:val="20"/>
        </w:rPr>
      </w:pPr>
      <w:del w:id="7916" w:author="Alexander Thomas Frase" w:date="2012-10-31T17:44:00Z">
        <w:r w:rsidRPr="00E34F27" w:rsidDel="0082154C">
          <w:rPr>
            <w:rFonts w:ascii="Courier New" w:hAnsi="Courier New" w:cs="Courier New"/>
            <w:sz w:val="20"/>
            <w:szCs w:val="20"/>
          </w:rPr>
          <w:delText>#gene</w:delText>
        </w:r>
        <w:r w:rsidRPr="00E34F27" w:rsidDel="0082154C">
          <w:rPr>
            <w:rFonts w:ascii="Courier New" w:hAnsi="Courier New" w:cs="Courier New"/>
            <w:sz w:val="20"/>
            <w:szCs w:val="20"/>
          </w:rPr>
          <w:tab/>
          <w:delText>snp</w:delText>
        </w:r>
        <w:r w:rsidRPr="00E34F27" w:rsidDel="0082154C">
          <w:rPr>
            <w:rFonts w:ascii="Courier New" w:hAnsi="Courier New" w:cs="Courier New"/>
            <w:sz w:val="20"/>
            <w:szCs w:val="20"/>
          </w:rPr>
          <w:tab/>
          <w:delText>chr</w:delText>
        </w:r>
        <w:r w:rsidRPr="00E34F27" w:rsidDel="0082154C">
          <w:rPr>
            <w:rFonts w:ascii="Courier New" w:hAnsi="Courier New" w:cs="Courier New"/>
            <w:sz w:val="20"/>
            <w:szCs w:val="20"/>
          </w:rPr>
          <w:tab/>
          <w:delText>region</w:delText>
        </w:r>
        <w:r w:rsidRPr="00E34F27" w:rsidDel="0082154C">
          <w:rPr>
            <w:rFonts w:ascii="Courier New" w:hAnsi="Courier New" w:cs="Courier New"/>
            <w:sz w:val="20"/>
            <w:szCs w:val="20"/>
          </w:rPr>
          <w:tab/>
          <w:delText>posMin</w:delText>
        </w:r>
        <w:r w:rsidRPr="00E34F27" w:rsidDel="0082154C">
          <w:rPr>
            <w:rFonts w:ascii="Courier New" w:hAnsi="Courier New" w:cs="Courier New"/>
            <w:sz w:val="20"/>
            <w:szCs w:val="20"/>
          </w:rPr>
          <w:tab/>
          <w:delText>posMax</w:delText>
        </w:r>
        <w:r w:rsidRPr="00E34F27" w:rsidDel="0082154C">
          <w:rPr>
            <w:rFonts w:ascii="Courier New" w:hAnsi="Courier New" w:cs="Courier New"/>
            <w:sz w:val="20"/>
            <w:szCs w:val="20"/>
          </w:rPr>
          <w:tab/>
          <w:delText>group</w:delText>
        </w:r>
        <w:r w:rsidRPr="00E34F27" w:rsidDel="0082154C">
          <w:rPr>
            <w:rFonts w:ascii="Courier New" w:hAnsi="Courier New" w:cs="Courier New"/>
            <w:sz w:val="20"/>
            <w:szCs w:val="20"/>
          </w:rPr>
          <w:tab/>
          <w:delText>source</w:delText>
        </w:r>
      </w:del>
    </w:p>
    <w:p w14:paraId="598FD033" w14:textId="36D4EC2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17" w:author="Alexander Thomas Frase" w:date="2012-10-31T17:44:00Z"/>
          <w:rFonts w:ascii="Courier New" w:hAnsi="Courier New" w:cs="Courier New"/>
          <w:sz w:val="20"/>
          <w:szCs w:val="20"/>
        </w:rPr>
      </w:pPr>
      <w:del w:id="7918"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7D3318A1" w14:textId="21755E9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19" w:author="Alexander Thomas Frase" w:date="2012-10-31T17:44:00Z"/>
          <w:rFonts w:ascii="Courier New" w:hAnsi="Courier New" w:cs="Courier New"/>
          <w:sz w:val="20"/>
          <w:szCs w:val="20"/>
        </w:rPr>
      </w:pPr>
      <w:del w:id="7920" w:author="Alexander Thomas Frase" w:date="2012-10-31T17:44:00Z">
        <w:r w:rsidRPr="00E34F27" w:rsidDel="0082154C">
          <w:rPr>
            <w:rFonts w:ascii="Courier New" w:hAnsi="Courier New" w:cs="Courier New"/>
            <w:sz w:val="20"/>
            <w:szCs w:val="20"/>
          </w:rPr>
          <w:lastRenderedPageBreak/>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C44CC1B" w14:textId="2EBB152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21" w:author="Alexander Thomas Frase" w:date="2012-10-31T17:44:00Z"/>
          <w:rFonts w:ascii="Courier New" w:hAnsi="Courier New" w:cs="Courier New"/>
          <w:sz w:val="20"/>
          <w:szCs w:val="20"/>
        </w:rPr>
      </w:pPr>
      <w:del w:id="7922"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6656E5C6" w14:textId="5A26955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23" w:author="Alexander Thomas Frase" w:date="2012-10-31T17:44:00Z"/>
          <w:rFonts w:ascii="Courier New" w:hAnsi="Courier New" w:cs="Courier New"/>
          <w:sz w:val="20"/>
          <w:szCs w:val="20"/>
        </w:rPr>
      </w:pPr>
      <w:del w:id="7924"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EB9BF16" w14:textId="153CECBA"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25" w:author="Alexander Thomas Frase" w:date="2012-10-31T17:44:00Z"/>
          <w:rFonts w:ascii="Courier New" w:hAnsi="Courier New" w:cs="Courier New"/>
          <w:sz w:val="20"/>
          <w:szCs w:val="20"/>
        </w:rPr>
      </w:pPr>
      <w:del w:id="7926"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rs11</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26E486E3" w14:textId="5D524A2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27" w:author="Alexander Thomas Frase" w:date="2012-10-31T17:44:00Z"/>
          <w:rFonts w:ascii="Courier New" w:hAnsi="Courier New" w:cs="Courier New"/>
          <w:sz w:val="20"/>
          <w:szCs w:val="20"/>
        </w:rPr>
      </w:pPr>
      <w:del w:id="7928"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2817686A" w14:textId="15E3966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29" w:author="Alexander Thomas Frase" w:date="2012-10-31T17:44:00Z"/>
          <w:rFonts w:ascii="Courier New" w:hAnsi="Courier New" w:cs="Courier New"/>
          <w:sz w:val="20"/>
          <w:szCs w:val="20"/>
        </w:rPr>
      </w:pPr>
      <w:del w:id="7930"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50D7BF5" w14:textId="570DC9A7"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31" w:author="Alexander Thomas Frase" w:date="2012-10-31T17:44:00Z"/>
          <w:rFonts w:ascii="Courier New" w:hAnsi="Courier New" w:cs="Courier New"/>
          <w:sz w:val="20"/>
          <w:szCs w:val="20"/>
        </w:rPr>
      </w:pPr>
      <w:del w:id="7932"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11592A7E" w14:textId="46FDFC8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33" w:author="Alexander Thomas Frase" w:date="2012-10-31T17:44:00Z"/>
          <w:rFonts w:ascii="Courier New" w:hAnsi="Courier New" w:cs="Courier New"/>
          <w:sz w:val="20"/>
          <w:szCs w:val="20"/>
        </w:rPr>
      </w:pPr>
      <w:del w:id="7934"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4BFD800" w14:textId="18CCF63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35" w:author="Alexander Thomas Frase" w:date="2012-10-31T17:44:00Z"/>
          <w:rFonts w:ascii="Courier New" w:hAnsi="Courier New" w:cs="Courier New"/>
          <w:sz w:val="20"/>
          <w:szCs w:val="20"/>
        </w:rPr>
      </w:pPr>
      <w:del w:id="7936" w:author="Alexander Thomas Frase" w:date="2012-10-31T17:44:00Z">
        <w:r w:rsidRPr="00E34F27" w:rsidDel="0082154C">
          <w:rPr>
            <w:rFonts w:ascii="Courier New" w:hAnsi="Courier New" w:cs="Courier New"/>
            <w:sz w:val="20"/>
            <w:szCs w:val="20"/>
          </w:rPr>
          <w:delText>A</w:delText>
        </w:r>
        <w:r w:rsidRPr="00E34F27" w:rsidDel="0082154C">
          <w:rPr>
            <w:rFonts w:ascii="Courier New" w:hAnsi="Courier New" w:cs="Courier New"/>
            <w:sz w:val="20"/>
            <w:szCs w:val="20"/>
          </w:rPr>
          <w:tab/>
          <w:delText>rs12</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A</w:delText>
        </w:r>
        <w:r w:rsidRPr="00E34F27" w:rsidDel="0082154C">
          <w:rPr>
            <w:rFonts w:ascii="Courier New" w:hAnsi="Courier New" w:cs="Courier New"/>
            <w:sz w:val="20"/>
            <w:szCs w:val="20"/>
          </w:rPr>
          <w:tab/>
          <w:delText>8</w:delText>
        </w:r>
        <w:r w:rsidRPr="00E34F27" w:rsidDel="0082154C">
          <w:rPr>
            <w:rFonts w:ascii="Courier New" w:hAnsi="Courier New" w:cs="Courier New"/>
            <w:sz w:val="20"/>
            <w:szCs w:val="20"/>
          </w:rPr>
          <w:tab/>
          <w:delText>22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6ECE42A0" w14:textId="0A0DB66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37" w:author="Alexander Thomas Frase" w:date="2012-10-31T17:44:00Z"/>
          <w:rFonts w:ascii="Courier New" w:hAnsi="Courier New" w:cs="Courier New"/>
          <w:sz w:val="20"/>
          <w:szCs w:val="20"/>
        </w:rPr>
      </w:pPr>
      <w:del w:id="7938"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79DEF107" w14:textId="4B1A7563"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39" w:author="Alexander Thomas Frase" w:date="2012-10-31T17:44:00Z"/>
          <w:rFonts w:ascii="Courier New" w:hAnsi="Courier New" w:cs="Courier New"/>
          <w:sz w:val="20"/>
          <w:szCs w:val="20"/>
        </w:rPr>
      </w:pPr>
      <w:del w:id="7940"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78D191F3" w14:textId="5116421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41" w:author="Alexander Thomas Frase" w:date="2012-10-31T17:44:00Z"/>
          <w:rFonts w:ascii="Courier New" w:hAnsi="Courier New" w:cs="Courier New"/>
          <w:sz w:val="20"/>
          <w:szCs w:val="20"/>
        </w:rPr>
      </w:pPr>
      <w:del w:id="7942"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rs13</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1AD91396" w14:textId="5DF322A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43" w:author="Alexander Thomas Frase" w:date="2012-10-31T17:44:00Z"/>
          <w:rFonts w:ascii="Courier New" w:hAnsi="Courier New" w:cs="Courier New"/>
          <w:sz w:val="20"/>
          <w:szCs w:val="20"/>
        </w:rPr>
      </w:pPr>
      <w:del w:id="7944"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14D12229" w14:textId="5384815C"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45" w:author="Alexander Thomas Frase" w:date="2012-10-31T17:44:00Z"/>
          <w:rFonts w:ascii="Courier New" w:hAnsi="Courier New" w:cs="Courier New"/>
          <w:sz w:val="20"/>
          <w:szCs w:val="20"/>
        </w:rPr>
      </w:pPr>
      <w:del w:id="7946"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36182901" w14:textId="0CF75F1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47" w:author="Alexander Thomas Frase" w:date="2012-10-31T17:44:00Z"/>
          <w:rFonts w:ascii="Courier New" w:hAnsi="Courier New" w:cs="Courier New"/>
          <w:sz w:val="20"/>
          <w:szCs w:val="20"/>
        </w:rPr>
      </w:pPr>
      <w:del w:id="7948"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rs14</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57E9E859" w14:textId="0908CB1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49" w:author="Alexander Thomas Frase" w:date="2012-10-31T17:44:00Z"/>
          <w:rFonts w:ascii="Courier New" w:hAnsi="Courier New" w:cs="Courier New"/>
          <w:sz w:val="20"/>
          <w:szCs w:val="20"/>
        </w:rPr>
      </w:pPr>
      <w:del w:id="7950"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red</w:delText>
        </w:r>
        <w:r w:rsidRPr="00E34F27" w:rsidDel="0082154C">
          <w:rPr>
            <w:rFonts w:ascii="Courier New" w:hAnsi="Courier New" w:cs="Courier New"/>
            <w:sz w:val="20"/>
            <w:szCs w:val="20"/>
          </w:rPr>
          <w:tab/>
          <w:delText>light</w:delText>
        </w:r>
      </w:del>
    </w:p>
    <w:p w14:paraId="43838822" w14:textId="3164900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51" w:author="Alexander Thomas Frase" w:date="2012-10-31T17:44:00Z"/>
          <w:rFonts w:ascii="Courier New" w:hAnsi="Courier New" w:cs="Courier New"/>
          <w:sz w:val="20"/>
          <w:szCs w:val="20"/>
        </w:rPr>
      </w:pPr>
      <w:del w:id="7952"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green</w:delText>
        </w:r>
        <w:r w:rsidRPr="00E34F27" w:rsidDel="0082154C">
          <w:rPr>
            <w:rFonts w:ascii="Courier New" w:hAnsi="Courier New" w:cs="Courier New"/>
            <w:sz w:val="20"/>
            <w:szCs w:val="20"/>
          </w:rPr>
          <w:tab/>
          <w:delText>light</w:delText>
        </w:r>
      </w:del>
    </w:p>
    <w:p w14:paraId="280A461D" w14:textId="79F6C98A"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53" w:author="Alexander Thomas Frase" w:date="2012-10-31T17:44:00Z"/>
          <w:rFonts w:ascii="Courier New" w:hAnsi="Courier New" w:cs="Courier New"/>
          <w:sz w:val="20"/>
          <w:szCs w:val="20"/>
        </w:rPr>
      </w:pPr>
      <w:del w:id="7954" w:author="Alexander Thomas Frase" w:date="2012-10-31T17:44:00Z">
        <w:r w:rsidRPr="00E34F27" w:rsidDel="0082154C">
          <w:rPr>
            <w:rFonts w:ascii="Courier New" w:hAnsi="Courier New" w:cs="Courier New"/>
            <w:sz w:val="20"/>
            <w:szCs w:val="20"/>
          </w:rPr>
          <w:delText>B</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B</w:delText>
        </w:r>
        <w:r w:rsidRPr="00E34F27" w:rsidDel="0082154C">
          <w:rPr>
            <w:rFonts w:ascii="Courier New" w:hAnsi="Courier New" w:cs="Courier New"/>
            <w:sz w:val="20"/>
            <w:szCs w:val="20"/>
          </w:rPr>
          <w:tab/>
          <w:delText>28</w:delText>
        </w:r>
        <w:r w:rsidRPr="00E34F27" w:rsidDel="0082154C">
          <w:rPr>
            <w:rFonts w:ascii="Courier New" w:hAnsi="Courier New" w:cs="Courier New"/>
            <w:sz w:val="20"/>
            <w:szCs w:val="20"/>
          </w:rPr>
          <w:tab/>
          <w:delText>52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D307E22" w14:textId="0B9EA14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55" w:author="Alexander Thomas Frase" w:date="2012-10-31T17:44:00Z"/>
          <w:rFonts w:ascii="Courier New" w:hAnsi="Courier New" w:cs="Courier New"/>
          <w:sz w:val="20"/>
          <w:szCs w:val="20"/>
        </w:rPr>
      </w:pPr>
      <w:del w:id="7956"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3863AFA6" w14:textId="5F9DFB3B"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57" w:author="Alexander Thomas Frase" w:date="2012-10-31T17:44:00Z"/>
          <w:rFonts w:ascii="Courier New" w:hAnsi="Courier New" w:cs="Courier New"/>
          <w:sz w:val="20"/>
          <w:szCs w:val="20"/>
        </w:rPr>
      </w:pPr>
      <w:del w:id="7958"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63565037" w14:textId="4ABBE97D"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59" w:author="Alexander Thomas Frase" w:date="2012-10-31T17:44:00Z"/>
          <w:rFonts w:ascii="Courier New" w:hAnsi="Courier New" w:cs="Courier New"/>
          <w:sz w:val="20"/>
          <w:szCs w:val="20"/>
        </w:rPr>
      </w:pPr>
      <w:del w:id="7960"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rs15</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015030D1" w14:textId="25F93F3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61" w:author="Alexander Thomas Frase" w:date="2012-10-31T17:44:00Z"/>
          <w:rFonts w:ascii="Courier New" w:hAnsi="Courier New" w:cs="Courier New"/>
          <w:sz w:val="20"/>
          <w:szCs w:val="20"/>
        </w:rPr>
      </w:pPr>
      <w:del w:id="7962"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blue</w:delText>
        </w:r>
        <w:r w:rsidRPr="00E34F27" w:rsidDel="0082154C">
          <w:rPr>
            <w:rFonts w:ascii="Courier New" w:hAnsi="Courier New" w:cs="Courier New"/>
            <w:sz w:val="20"/>
            <w:szCs w:val="20"/>
          </w:rPr>
          <w:tab/>
          <w:delText>light</w:delText>
        </w:r>
      </w:del>
    </w:p>
    <w:p w14:paraId="7C6D6570" w14:textId="65FA3262"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63" w:author="Alexander Thomas Frase" w:date="2012-10-31T17:44:00Z"/>
          <w:rFonts w:ascii="Courier New" w:hAnsi="Courier New" w:cs="Courier New"/>
          <w:sz w:val="20"/>
          <w:szCs w:val="20"/>
        </w:rPr>
      </w:pPr>
      <w:del w:id="7964"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0BD97DA4" w14:textId="4A6BD5E8"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65" w:author="Alexander Thomas Frase" w:date="2012-10-31T17:44:00Z"/>
          <w:rFonts w:ascii="Courier New" w:hAnsi="Courier New" w:cs="Courier New"/>
          <w:sz w:val="20"/>
          <w:szCs w:val="20"/>
        </w:rPr>
      </w:pPr>
      <w:del w:id="7966" w:author="Alexander Thomas Frase" w:date="2012-10-31T17:44:00Z">
        <w:r w:rsidRPr="00E34F27" w:rsidDel="0082154C">
          <w:rPr>
            <w:rFonts w:ascii="Courier New" w:hAnsi="Courier New" w:cs="Courier New"/>
            <w:sz w:val="20"/>
            <w:szCs w:val="20"/>
          </w:rPr>
          <w:delText>C</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C</w:delText>
        </w:r>
        <w:r w:rsidRPr="00E34F27" w:rsidDel="0082154C">
          <w:rPr>
            <w:rFonts w:ascii="Courier New" w:hAnsi="Courier New" w:cs="Courier New"/>
            <w:sz w:val="20"/>
            <w:szCs w:val="20"/>
          </w:rPr>
          <w:tab/>
          <w:delText>54</w:delText>
        </w:r>
        <w:r w:rsidRPr="00E34F27" w:rsidDel="0082154C">
          <w:rPr>
            <w:rFonts w:ascii="Courier New" w:hAnsi="Courier New" w:cs="Courier New"/>
            <w:sz w:val="20"/>
            <w:szCs w:val="20"/>
          </w:rPr>
          <w:tab/>
          <w:delText>62</w:delText>
        </w:r>
        <w:r w:rsidRPr="00E34F27" w:rsidDel="0082154C">
          <w:rPr>
            <w:rFonts w:ascii="Courier New" w:hAnsi="Courier New" w:cs="Courier New"/>
            <w:sz w:val="20"/>
            <w:szCs w:val="20"/>
          </w:rPr>
          <w:tab/>
          <w:delText>cyan</w:delText>
        </w:r>
        <w:r w:rsidRPr="00E34F27" w:rsidDel="0082154C">
          <w:rPr>
            <w:rFonts w:ascii="Courier New" w:hAnsi="Courier New" w:cs="Courier New"/>
            <w:sz w:val="20"/>
            <w:szCs w:val="20"/>
          </w:rPr>
          <w:tab/>
          <w:delText>paint</w:delText>
        </w:r>
      </w:del>
    </w:p>
    <w:p w14:paraId="31B5B6A6" w14:textId="04B4234E"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67" w:author="Alexander Thomas Frase" w:date="2012-10-31T17:44:00Z"/>
          <w:rFonts w:ascii="Courier New" w:hAnsi="Courier New" w:cs="Courier New"/>
          <w:sz w:val="20"/>
          <w:szCs w:val="20"/>
        </w:rPr>
      </w:pPr>
      <w:del w:id="7968" w:author="Alexander Thomas Frase" w:date="2012-10-31T17:44:00Z">
        <w:r w:rsidRPr="00E34F27" w:rsidDel="0082154C">
          <w:rPr>
            <w:rFonts w:ascii="Courier New" w:hAnsi="Courier New" w:cs="Courier New"/>
            <w:sz w:val="20"/>
            <w:szCs w:val="20"/>
          </w:rPr>
          <w:delText>D</w:delText>
        </w:r>
        <w:r w:rsidRPr="00E34F27" w:rsidDel="0082154C">
          <w:rPr>
            <w:rFonts w:ascii="Courier New" w:hAnsi="Courier New" w:cs="Courier New"/>
            <w:sz w:val="20"/>
            <w:szCs w:val="20"/>
          </w:rPr>
          <w:tab/>
          <w:delText>rs16</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D</w:delText>
        </w:r>
        <w:r w:rsidRPr="00E34F27" w:rsidDel="0082154C">
          <w:rPr>
            <w:rFonts w:ascii="Courier New" w:hAnsi="Courier New" w:cs="Courier New"/>
            <w:sz w:val="20"/>
            <w:szCs w:val="20"/>
          </w:rPr>
          <w:tab/>
          <w:delText>58</w:delText>
        </w:r>
        <w:r w:rsidRPr="00E34F27" w:rsidDel="0082154C">
          <w:rPr>
            <w:rFonts w:ascii="Courier New" w:hAnsi="Courier New" w:cs="Courier New"/>
            <w:sz w:val="20"/>
            <w:szCs w:val="20"/>
          </w:rPr>
          <w:tab/>
          <w:delText>72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232CCF61" w14:textId="0DBB2215"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69" w:author="Alexander Thomas Frase" w:date="2012-10-31T17:44:00Z"/>
          <w:rFonts w:ascii="Courier New" w:hAnsi="Courier New" w:cs="Courier New"/>
          <w:sz w:val="20"/>
          <w:szCs w:val="20"/>
        </w:rPr>
      </w:pPr>
      <w:del w:id="7970" w:author="Alexander Thomas Frase" w:date="2012-10-31T17:44:00Z">
        <w:r w:rsidRPr="00E34F27" w:rsidDel="0082154C">
          <w:rPr>
            <w:rFonts w:ascii="Courier New" w:hAnsi="Courier New" w:cs="Courier New"/>
            <w:sz w:val="20"/>
            <w:szCs w:val="20"/>
          </w:rPr>
          <w:delText>D</w:delText>
        </w:r>
        <w:r w:rsidRPr="00E34F27" w:rsidDel="0082154C">
          <w:rPr>
            <w:rFonts w:ascii="Courier New" w:hAnsi="Courier New" w:cs="Courier New"/>
            <w:sz w:val="20"/>
            <w:szCs w:val="20"/>
          </w:rPr>
          <w:tab/>
          <w:delText>rs17</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D</w:delText>
        </w:r>
        <w:r w:rsidRPr="00E34F27" w:rsidDel="0082154C">
          <w:rPr>
            <w:rFonts w:ascii="Courier New" w:hAnsi="Courier New" w:cs="Courier New"/>
            <w:sz w:val="20"/>
            <w:szCs w:val="20"/>
          </w:rPr>
          <w:tab/>
          <w:delText>58</w:delText>
        </w:r>
        <w:r w:rsidRPr="00E34F27" w:rsidDel="0082154C">
          <w:rPr>
            <w:rFonts w:ascii="Courier New" w:hAnsi="Courier New" w:cs="Courier New"/>
            <w:sz w:val="20"/>
            <w:szCs w:val="20"/>
          </w:rPr>
          <w:tab/>
          <w:delText>72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091C8440" w14:textId="5F1742B0" w:rsidR="003C548A" w:rsidRPr="00E34F27" w:rsidDel="0082154C" w:rsidRDefault="003C548A" w:rsidP="003C548A">
      <w:pPr>
        <w:pBdr>
          <w:top w:val="single" w:sz="4" w:space="1" w:color="auto"/>
          <w:left w:val="single" w:sz="4" w:space="4" w:color="auto"/>
          <w:bottom w:val="single" w:sz="4" w:space="1" w:color="auto"/>
          <w:right w:val="single" w:sz="4" w:space="4" w:color="auto"/>
        </w:pBdr>
        <w:rPr>
          <w:del w:id="7971" w:author="Alexander Thomas Frase" w:date="2012-10-31T17:44:00Z"/>
          <w:rFonts w:ascii="Courier New" w:hAnsi="Courier New" w:cs="Courier New"/>
          <w:sz w:val="20"/>
          <w:szCs w:val="20"/>
        </w:rPr>
      </w:pPr>
      <w:del w:id="7972" w:author="Alexander Thomas Frase" w:date="2012-10-31T17:44:00Z">
        <w:r w:rsidRPr="00E34F27" w:rsidDel="0082154C">
          <w:rPr>
            <w:rFonts w:ascii="Courier New" w:hAnsi="Courier New" w:cs="Courier New"/>
            <w:sz w:val="20"/>
            <w:szCs w:val="20"/>
          </w:rPr>
          <w:delText>E</w:delText>
        </w:r>
        <w:r w:rsidRPr="00E34F27" w:rsidDel="0082154C">
          <w:rPr>
            <w:rFonts w:ascii="Courier New" w:hAnsi="Courier New" w:cs="Courier New"/>
            <w:sz w:val="20"/>
            <w:szCs w:val="20"/>
          </w:rPr>
          <w:tab/>
          <w:delText>rs18</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E</w:delText>
        </w:r>
        <w:r w:rsidRPr="00E34F27" w:rsidDel="0082154C">
          <w:rPr>
            <w:rFonts w:ascii="Courier New" w:hAnsi="Courier New" w:cs="Courier New"/>
            <w:sz w:val="20"/>
            <w:szCs w:val="20"/>
          </w:rPr>
          <w:tab/>
          <w:delText>78</w:delText>
        </w:r>
        <w:r w:rsidRPr="00E34F27" w:rsidDel="0082154C">
          <w:rPr>
            <w:rFonts w:ascii="Courier New" w:hAnsi="Courier New" w:cs="Courier New"/>
            <w:sz w:val="20"/>
            <w:szCs w:val="20"/>
          </w:rPr>
          <w:tab/>
          <w:delText>82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6F88B499" w14:textId="6121A554" w:rsidR="003C548A" w:rsidRPr="009E5135" w:rsidDel="0082154C" w:rsidRDefault="003C548A" w:rsidP="003C548A">
      <w:pPr>
        <w:pBdr>
          <w:top w:val="single" w:sz="4" w:space="1" w:color="auto"/>
          <w:left w:val="single" w:sz="4" w:space="4" w:color="auto"/>
          <w:bottom w:val="single" w:sz="4" w:space="1" w:color="auto"/>
          <w:right w:val="single" w:sz="4" w:space="4" w:color="auto"/>
        </w:pBdr>
        <w:rPr>
          <w:del w:id="7973" w:author="Alexander Thomas Frase" w:date="2012-10-31T17:44:00Z"/>
        </w:rPr>
      </w:pPr>
      <w:del w:id="7974" w:author="Alexander Thomas Frase" w:date="2012-10-31T17:44:00Z">
        <w:r w:rsidRPr="00E34F27" w:rsidDel="0082154C">
          <w:rPr>
            <w:rFonts w:ascii="Courier New" w:hAnsi="Courier New" w:cs="Courier New"/>
            <w:sz w:val="20"/>
            <w:szCs w:val="20"/>
          </w:rPr>
          <w:delText>E</w:delText>
        </w:r>
        <w:r w:rsidRPr="00E34F27" w:rsidDel="0082154C">
          <w:rPr>
            <w:rFonts w:ascii="Courier New" w:hAnsi="Courier New" w:cs="Courier New"/>
            <w:sz w:val="20"/>
            <w:szCs w:val="20"/>
          </w:rPr>
          <w:tab/>
          <w:delText>rs19</w:delText>
        </w:r>
        <w:r w:rsidRPr="00E34F27" w:rsidDel="0082154C">
          <w:rPr>
            <w:rFonts w:ascii="Courier New" w:hAnsi="Courier New" w:cs="Courier New"/>
            <w:sz w:val="20"/>
            <w:szCs w:val="20"/>
          </w:rPr>
          <w:tab/>
          <w:delText>1</w:delText>
        </w:r>
        <w:r w:rsidRPr="00E34F27" w:rsidDel="0082154C">
          <w:rPr>
            <w:rFonts w:ascii="Courier New" w:hAnsi="Courier New" w:cs="Courier New"/>
            <w:sz w:val="20"/>
            <w:szCs w:val="20"/>
          </w:rPr>
          <w:tab/>
          <w:delText>E</w:delText>
        </w:r>
        <w:r w:rsidRPr="00E34F27" w:rsidDel="0082154C">
          <w:rPr>
            <w:rFonts w:ascii="Courier New" w:hAnsi="Courier New" w:cs="Courier New"/>
            <w:sz w:val="20"/>
            <w:szCs w:val="20"/>
          </w:rPr>
          <w:tab/>
          <w:delText>84</w:delText>
        </w:r>
        <w:r w:rsidRPr="00E34F27" w:rsidDel="0082154C">
          <w:rPr>
            <w:rFonts w:ascii="Courier New" w:hAnsi="Courier New" w:cs="Courier New"/>
            <w:sz w:val="20"/>
            <w:szCs w:val="20"/>
          </w:rPr>
          <w:tab/>
          <w:delText>92</w:delText>
        </w:r>
        <w:r w:rsidRPr="00E34F27" w:rsidDel="0082154C">
          <w:rPr>
            <w:rFonts w:ascii="Courier New" w:hAnsi="Courier New" w:cs="Courier New"/>
            <w:sz w:val="20"/>
            <w:szCs w:val="20"/>
          </w:rPr>
          <w:tab/>
          <w:delText>gray</w:delText>
        </w:r>
        <w:r w:rsidRPr="00E34F27" w:rsidDel="0082154C">
          <w:rPr>
            <w:rFonts w:ascii="Courier New" w:hAnsi="Courier New" w:cs="Courier New"/>
            <w:sz w:val="20"/>
            <w:szCs w:val="20"/>
          </w:rPr>
          <w:tab/>
          <w:delText>light</w:delText>
        </w:r>
      </w:del>
    </w:p>
    <w:p w14:paraId="3F55F4F3" w14:textId="70E4D99F" w:rsidR="003B534B" w:rsidDel="0082154C" w:rsidRDefault="003B534B" w:rsidP="003B534B">
      <w:pPr>
        <w:rPr>
          <w:del w:id="7975" w:author="Alexander Thomas Frase" w:date="2012-10-31T17:44:00Z"/>
        </w:rPr>
      </w:pPr>
    </w:p>
    <w:p w14:paraId="000867AB" w14:textId="50316FC7" w:rsidR="003B534B" w:rsidRDefault="003B534B" w:rsidP="003B534B"/>
    <w:p w14:paraId="69C70B1D" w14:textId="24747CD5" w:rsidR="0002790E" w:rsidRDefault="0002790E" w:rsidP="00943DD1">
      <w:pPr>
        <w:pStyle w:val="Heading2"/>
      </w:pPr>
      <w:bookmarkStart w:id="7976" w:name="_Toc339626891"/>
      <w:r>
        <w:t>Modeling Example</w:t>
      </w:r>
      <w:bookmarkEnd w:id="7976"/>
    </w:p>
    <w:p w14:paraId="35B98431" w14:textId="77777777" w:rsidR="0002790E" w:rsidRDefault="0002790E"/>
    <w:p w14:paraId="2E37B6E3" w14:textId="3ADD09A6" w:rsidR="0002790E" w:rsidRDefault="0002790E" w:rsidP="0002790E">
      <w:pPr>
        <w:rPr>
          <w:rFonts w:cs="Times New Roman"/>
          <w:bCs/>
        </w:rPr>
      </w:pPr>
      <w:r>
        <w:rPr>
          <w:rFonts w:cs="Times New Roman"/>
          <w:bCs/>
        </w:rPr>
        <w:t xml:space="preserve">Here we present an example with two sources and eight pathways shown in the below figure, to explain how </w:t>
      </w:r>
      <w:proofErr w:type="spellStart"/>
      <w:r>
        <w:rPr>
          <w:rFonts w:cs="Times New Roman"/>
          <w:bCs/>
        </w:rPr>
        <w:t>Biofilter</w:t>
      </w:r>
      <w:proofErr w:type="spellEnd"/>
      <w:r>
        <w:rPr>
          <w:rFonts w:cs="Times New Roman"/>
          <w:bCs/>
        </w:rPr>
        <w:t xml:space="preserve"> can generate pairwise SNP-SNP and Gene-Gene models. In further sections we explain other options for how model generation can be performed in </w:t>
      </w:r>
      <w:proofErr w:type="spellStart"/>
      <w:r>
        <w:rPr>
          <w:rFonts w:cs="Times New Roman"/>
          <w:bCs/>
        </w:rPr>
        <w:t>Biofilter</w:t>
      </w:r>
      <w:proofErr w:type="spellEnd"/>
      <w:r>
        <w:rPr>
          <w:rFonts w:cs="Times New Roman"/>
          <w:bCs/>
        </w:rPr>
        <w:t xml:space="preserve"> 2.0.</w:t>
      </w:r>
    </w:p>
    <w:p w14:paraId="4CC80463" w14:textId="77777777" w:rsidR="0002790E" w:rsidDel="00F203F2" w:rsidRDefault="0002790E" w:rsidP="0002790E">
      <w:pPr>
        <w:rPr>
          <w:del w:id="7977" w:author="Alexander Thomas Frase" w:date="2012-10-26T17:26:00Z"/>
          <w:rFonts w:cs="Times New Roman"/>
          <w:bCs/>
        </w:rPr>
      </w:pPr>
    </w:p>
    <w:p w14:paraId="2A6FE9F3" w14:textId="0AD486B5" w:rsidR="0002790E" w:rsidRDefault="0002790E">
      <w:pPr>
        <w:pPrChange w:id="7978" w:author="Alexander Thomas Frase" w:date="2012-10-26T17:26:00Z">
          <w:pPr>
            <w:jc w:val="center"/>
          </w:pPr>
        </w:pPrChange>
      </w:pPr>
      <w:del w:id="7979" w:author="Alexander Thomas Frase" w:date="2012-10-26T17:26:00Z">
        <w:r w:rsidDel="00F203F2">
          <w:rPr>
            <w:noProof/>
            <w:lang w:eastAsia="en-US" w:bidi="ar-SA"/>
          </w:rPr>
          <w:lastRenderedPageBreak/>
          <w:drawing>
            <wp:inline distT="0" distB="0" distL="0" distR="0" wp14:anchorId="627DA431" wp14:editId="16407BEA">
              <wp:extent cx="5943600" cy="4541649"/>
              <wp:effectExtent l="0" t="0" r="0" b="0"/>
              <wp:docPr id="5" name="Picture 5" descr="\\afs\bx.psu.edu#user.djw5057\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s\bx.psu.edu#user.djw5057\Desktop\Pictur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41649"/>
                      </a:xfrm>
                      <a:prstGeom prst="rect">
                        <a:avLst/>
                      </a:prstGeom>
                      <a:noFill/>
                      <a:ln>
                        <a:noFill/>
                      </a:ln>
                    </pic:spPr>
                  </pic:pic>
                </a:graphicData>
              </a:graphic>
            </wp:inline>
          </w:drawing>
        </w:r>
      </w:del>
    </w:p>
    <w:p w14:paraId="226ECDB2" w14:textId="6A6034F5" w:rsidR="0002790E" w:rsidRDefault="00F203F2" w:rsidP="0002790E">
      <w:pPr>
        <w:rPr>
          <w:rFonts w:cs="Times New Roman"/>
          <w:b/>
        </w:rPr>
      </w:pPr>
      <w:ins w:id="7980" w:author="Alexander Thomas Frase" w:date="2012-10-26T17:27:00Z">
        <w:r>
          <w:rPr>
            <w:rFonts w:cs="Times New Roman"/>
            <w:b/>
            <w:noProof/>
            <w:lang w:eastAsia="en-US" w:bidi="ar-SA"/>
            <w:rPrChange w:id="7981" w:author="Unknown">
              <w:rPr>
                <w:noProof/>
                <w:lang w:eastAsia="en-US" w:bidi="ar-SA"/>
              </w:rPr>
            </w:rPrChange>
          </w:rPr>
          <w:drawing>
            <wp:anchor distT="0" distB="0" distL="114300" distR="114300" simplePos="0" relativeHeight="251693056" behindDoc="0" locked="0" layoutInCell="1" allowOverlap="1" wp14:anchorId="46054C0A" wp14:editId="2A6516E3">
              <wp:simplePos x="735330" y="1092835"/>
              <wp:positionH relativeFrom="column">
                <wp:align>center</wp:align>
              </wp:positionH>
              <wp:positionV relativeFrom="line">
                <wp:align>top</wp:align>
              </wp:positionV>
              <wp:extent cx="4572000" cy="3136392"/>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1.png"/>
                      <pic:cNvPicPr/>
                    </pic:nvPicPr>
                    <pic:blipFill>
                      <a:blip r:embed="rId42">
                        <a:extLst>
                          <a:ext uri="{28A0092B-C50C-407E-A947-70E740481C1C}">
                            <a14:useLocalDpi xmlns:a14="http://schemas.microsoft.com/office/drawing/2010/main" val="0"/>
                          </a:ext>
                        </a:extLst>
                      </a:blip>
                      <a:stretch>
                        <a:fillRect/>
                      </a:stretch>
                    </pic:blipFill>
                    <pic:spPr>
                      <a:xfrm>
                        <a:off x="0" y="0"/>
                        <a:ext cx="4572000" cy="3136392"/>
                      </a:xfrm>
                      <a:prstGeom prst="rect">
                        <a:avLst/>
                      </a:prstGeom>
                    </pic:spPr>
                  </pic:pic>
                </a:graphicData>
              </a:graphic>
              <wp14:sizeRelH relativeFrom="margin">
                <wp14:pctWidth>0</wp14:pctWidth>
              </wp14:sizeRelH>
              <wp14:sizeRelV relativeFrom="margin">
                <wp14:pctHeight>0</wp14:pctHeight>
              </wp14:sizeRelV>
            </wp:anchor>
          </w:drawing>
        </w:r>
      </w:ins>
    </w:p>
    <w:p w14:paraId="3E2DB197" w14:textId="77777777" w:rsidR="00D674C1" w:rsidRDefault="00D674C1">
      <w:pPr>
        <w:rPr>
          <w:ins w:id="7982" w:author="Alexander Thomas Frase" w:date="2012-11-02T13:35:00Z"/>
          <w:rStyle w:val="Heading3Char"/>
          <w:bCs w:val="0"/>
        </w:rPr>
        <w:pPrChange w:id="7983" w:author="Alexander Thomas Frase" w:date="2012-11-02T13:35:00Z">
          <w:pPr>
            <w:pStyle w:val="Heading3"/>
          </w:pPr>
        </w:pPrChange>
      </w:pPr>
    </w:p>
    <w:p w14:paraId="7A02C5F8" w14:textId="77777777" w:rsidR="00D674C1" w:rsidRDefault="00D674C1">
      <w:pPr>
        <w:rPr>
          <w:ins w:id="7984" w:author="Alexander Thomas Frase" w:date="2012-11-02T13:35:00Z"/>
          <w:rStyle w:val="Heading3Char"/>
        </w:rPr>
        <w:pPrChange w:id="7985" w:author="Alexander Thomas Frase" w:date="2012-11-02T13:35:00Z">
          <w:pPr>
            <w:pStyle w:val="Heading3"/>
          </w:pPr>
        </w:pPrChange>
      </w:pPr>
    </w:p>
    <w:p w14:paraId="179C754A" w14:textId="77777777" w:rsidR="003B534B" w:rsidRDefault="0002790E" w:rsidP="00943DD1">
      <w:pPr>
        <w:pStyle w:val="Heading3"/>
        <w:rPr>
          <w:ins w:id="7986" w:author="Alexander Thomas Frase" w:date="2012-10-31T17:47:00Z"/>
          <w:rStyle w:val="Heading3Char"/>
          <w:b/>
          <w:i/>
        </w:rPr>
      </w:pPr>
      <w:bookmarkStart w:id="7987" w:name="_Toc339626892"/>
      <w:r w:rsidRPr="00943DD1">
        <w:rPr>
          <w:rStyle w:val="Heading3Char"/>
          <w:b/>
          <w:i/>
        </w:rPr>
        <w:lastRenderedPageBreak/>
        <w:t>Step 1</w:t>
      </w:r>
      <w:bookmarkEnd w:id="7987"/>
    </w:p>
    <w:p w14:paraId="69F62BD0" w14:textId="77777777" w:rsidR="0082154C" w:rsidRPr="0082154C" w:rsidRDefault="0082154C">
      <w:pPr>
        <w:rPr>
          <w:rPrChange w:id="7988" w:author="Alexander Thomas Frase" w:date="2012-10-31T17:47:00Z">
            <w:rPr>
              <w:rStyle w:val="Heading3Char"/>
              <w:b/>
              <w:i/>
            </w:rPr>
          </w:rPrChange>
        </w:rPr>
        <w:pPrChange w:id="7989" w:author="Alexander Thomas Frase" w:date="2012-10-31T17:47:00Z">
          <w:pPr>
            <w:pStyle w:val="Heading3"/>
          </w:pPr>
        </w:pPrChange>
      </w:pPr>
    </w:p>
    <w:p w14:paraId="0FD5E4E8" w14:textId="684C49EF" w:rsidR="0002790E" w:rsidRDefault="0002790E" w:rsidP="0002790E">
      <w:pPr>
        <w:rPr>
          <w:rFonts w:cs="Times New Roman"/>
        </w:rPr>
      </w:pPr>
      <w:r>
        <w:rPr>
          <w:rFonts w:cs="Times New Roman"/>
        </w:rPr>
        <w:t xml:space="preserve">Map the input list of SNPs to genes within </w:t>
      </w:r>
      <w:proofErr w:type="spellStart"/>
      <w:r>
        <w:rPr>
          <w:rFonts w:cs="Times New Roman"/>
        </w:rPr>
        <w:t>Biofilter</w:t>
      </w:r>
      <w:proofErr w:type="spellEnd"/>
      <w:r>
        <w:rPr>
          <w:rFonts w:cs="Times New Roman"/>
        </w:rPr>
        <w:t>; for this example, we will use all of the SNPs on the first chromosome. Note that Gene F does not contain any SNPs.</w:t>
      </w:r>
    </w:p>
    <w:p w14:paraId="1BBB5773" w14:textId="77777777" w:rsidR="0002790E" w:rsidRDefault="0002790E" w:rsidP="0002790E">
      <w:pPr>
        <w:rPr>
          <w:ins w:id="7990" w:author="Alexander Thomas Frase" w:date="2012-10-31T17:45:00Z"/>
          <w:rFonts w:cs="Times New Roman"/>
        </w:rPr>
      </w:pPr>
    </w:p>
    <w:p w14:paraId="38244EAB" w14:textId="72769D34" w:rsidR="0082154C" w:rsidRDefault="0082154C" w:rsidP="0002790E">
      <w:pPr>
        <w:rPr>
          <w:ins w:id="7991" w:author="Alexander Thomas Frase" w:date="2012-10-31T17:45:00Z"/>
          <w:rFonts w:cs="Times New Roman"/>
        </w:rPr>
      </w:pPr>
      <w:ins w:id="7992" w:author="Alexander Thomas Frase" w:date="2012-10-31T17:45:00Z">
        <w:r>
          <w:rPr>
            <w:rFonts w:cs="Times New Roman"/>
          </w:rPr>
          <w:t>Configuration:</w:t>
        </w:r>
      </w:ins>
    </w:p>
    <w:p w14:paraId="1792B6AC" w14:textId="77777777" w:rsidR="0082154C" w:rsidRDefault="0082154C" w:rsidP="0002790E">
      <w:pPr>
        <w:rPr>
          <w:ins w:id="7993" w:author="Alexander Thomas Frase" w:date="2012-10-31T17:45:00Z"/>
          <w:rFonts w:cs="Times New Roman"/>
        </w:rPr>
      </w:pPr>
    </w:p>
    <w:tbl>
      <w:tblPr>
        <w:tblStyle w:val="TableGrid"/>
        <w:tblW w:w="8640" w:type="dxa"/>
        <w:tblInd w:w="720" w:type="dxa"/>
        <w:tblLook w:val="04A0" w:firstRow="1" w:lastRow="0" w:firstColumn="1" w:lastColumn="0" w:noHBand="0" w:noVBand="1"/>
        <w:tblPrChange w:id="7994" w:author="Alexander Thomas Frase" w:date="2012-10-31T17:46:00Z">
          <w:tblPr>
            <w:tblStyle w:val="TableGrid"/>
            <w:tblW w:w="0" w:type="auto"/>
            <w:tblLook w:val="04A0" w:firstRow="1" w:lastRow="0" w:firstColumn="1" w:lastColumn="0" w:noHBand="0" w:noVBand="1"/>
          </w:tblPr>
        </w:tblPrChange>
      </w:tblPr>
      <w:tblGrid>
        <w:gridCol w:w="8640"/>
        <w:tblGridChange w:id="7995">
          <w:tblGrid>
            <w:gridCol w:w="10152"/>
          </w:tblGrid>
        </w:tblGridChange>
      </w:tblGrid>
      <w:tr w:rsidR="0082154C" w:rsidRPr="0082154C" w14:paraId="756634C1" w14:textId="77777777" w:rsidTr="0082154C">
        <w:trPr>
          <w:ins w:id="7996" w:author="Alexander Thomas Frase" w:date="2012-10-31T17:45:00Z"/>
        </w:trPr>
        <w:tc>
          <w:tcPr>
            <w:tcW w:w="10152" w:type="dxa"/>
            <w:tcPrChange w:id="7997" w:author="Alexander Thomas Frase" w:date="2012-10-31T17:46:00Z">
              <w:tcPr>
                <w:tcW w:w="10152" w:type="dxa"/>
              </w:tcPr>
            </w:tcPrChange>
          </w:tcPr>
          <w:p w14:paraId="375ACFCF" w14:textId="169CB678" w:rsidR="0082154C" w:rsidRPr="0082154C" w:rsidRDefault="0082154C" w:rsidP="0002790E">
            <w:pPr>
              <w:rPr>
                <w:ins w:id="7998" w:author="Alexander Thomas Frase" w:date="2012-10-31T17:45:00Z"/>
                <w:rFonts w:ascii="Courier New" w:hAnsi="Courier New" w:cs="Courier New"/>
                <w:sz w:val="22"/>
                <w:rPrChange w:id="7999" w:author="Alexander Thomas Frase" w:date="2012-10-31T17:46:00Z">
                  <w:rPr>
                    <w:ins w:id="8000" w:author="Alexander Thomas Frase" w:date="2012-10-31T17:45:00Z"/>
                    <w:rFonts w:cs="Times New Roman"/>
                  </w:rPr>
                </w:rPrChange>
              </w:rPr>
            </w:pPr>
            <w:ins w:id="8001" w:author="Alexander Thomas Frase" w:date="2012-10-31T17:45:00Z">
              <w:r w:rsidRPr="0082154C">
                <w:rPr>
                  <w:rFonts w:ascii="Courier New" w:hAnsi="Courier New" w:cs="Courier New"/>
                  <w:sz w:val="22"/>
                  <w:rPrChange w:id="8002" w:author="Alexander Thomas Frase" w:date="2012-10-31T17:46:00Z">
                    <w:rPr>
                      <w:rFonts w:eastAsiaTheme="majorEastAsia" w:cs="Times New Roman"/>
                      <w:b/>
                      <w:bCs/>
                      <w:i/>
                      <w:color w:val="000000" w:themeColor="text1"/>
                    </w:rPr>
                  </w:rPrChange>
                </w:rPr>
                <w:t xml:space="preserve">KNOWLEDGE </w:t>
              </w:r>
              <w:proofErr w:type="spellStart"/>
              <w:r w:rsidRPr="0082154C">
                <w:rPr>
                  <w:rFonts w:ascii="Courier New" w:hAnsi="Courier New" w:cs="Courier New"/>
                  <w:sz w:val="22"/>
                  <w:rPrChange w:id="8003" w:author="Alexander Thomas Frase" w:date="2012-10-31T17:46:00Z">
                    <w:rPr>
                      <w:rFonts w:eastAsiaTheme="majorEastAsia" w:cs="Times New Roman"/>
                      <w:b/>
                      <w:bCs/>
                      <w:i/>
                      <w:color w:val="000000" w:themeColor="text1"/>
                    </w:rPr>
                  </w:rPrChange>
                </w:rPr>
                <w:t>test.db</w:t>
              </w:r>
              <w:proofErr w:type="spellEnd"/>
            </w:ins>
          </w:p>
          <w:p w14:paraId="48AFAD6B" w14:textId="77777777" w:rsidR="0082154C" w:rsidRPr="0082154C" w:rsidRDefault="0082154C" w:rsidP="0002790E">
            <w:pPr>
              <w:rPr>
                <w:ins w:id="8004" w:author="Alexander Thomas Frase" w:date="2012-10-31T17:45:00Z"/>
                <w:rFonts w:ascii="Courier New" w:hAnsi="Courier New" w:cs="Courier New"/>
                <w:sz w:val="22"/>
                <w:rPrChange w:id="8005" w:author="Alexander Thomas Frase" w:date="2012-10-31T17:46:00Z">
                  <w:rPr>
                    <w:ins w:id="8006" w:author="Alexander Thomas Frase" w:date="2012-10-31T17:45:00Z"/>
                    <w:rFonts w:cs="Times New Roman"/>
                  </w:rPr>
                </w:rPrChange>
              </w:rPr>
            </w:pPr>
            <w:ins w:id="8007" w:author="Alexander Thomas Frase" w:date="2012-10-31T17:45:00Z">
              <w:r w:rsidRPr="0082154C">
                <w:rPr>
                  <w:rFonts w:ascii="Courier New" w:hAnsi="Courier New" w:cs="Courier New"/>
                  <w:sz w:val="22"/>
                  <w:rPrChange w:id="8008" w:author="Alexander Thomas Frase" w:date="2012-10-31T17:46:00Z">
                    <w:rPr>
                      <w:rFonts w:eastAsiaTheme="majorEastAsia" w:cs="Times New Roman"/>
                      <w:b/>
                      <w:bCs/>
                      <w:i/>
                      <w:color w:val="000000" w:themeColor="text1"/>
                    </w:rPr>
                  </w:rPrChange>
                </w:rPr>
                <w:t>SNP 11 12 13 14 15 16 17 18 19</w:t>
              </w:r>
            </w:ins>
          </w:p>
          <w:p w14:paraId="3A0F3B64" w14:textId="5FDB03A0" w:rsidR="0082154C" w:rsidRPr="0082154C" w:rsidRDefault="0082154C" w:rsidP="0002790E">
            <w:pPr>
              <w:rPr>
                <w:ins w:id="8009" w:author="Alexander Thomas Frase" w:date="2012-10-31T17:45:00Z"/>
                <w:rFonts w:ascii="Courier New" w:hAnsi="Courier New" w:cs="Courier New"/>
                <w:sz w:val="22"/>
                <w:rPrChange w:id="8010" w:author="Alexander Thomas Frase" w:date="2012-10-31T17:46:00Z">
                  <w:rPr>
                    <w:ins w:id="8011" w:author="Alexander Thomas Frase" w:date="2012-10-31T17:45:00Z"/>
                    <w:rFonts w:cs="Times New Roman"/>
                  </w:rPr>
                </w:rPrChange>
              </w:rPr>
            </w:pPr>
            <w:ins w:id="8012" w:author="Alexander Thomas Frase" w:date="2012-10-31T17:45:00Z">
              <w:r w:rsidRPr="0082154C">
                <w:rPr>
                  <w:rFonts w:ascii="Courier New" w:hAnsi="Courier New" w:cs="Courier New"/>
                  <w:sz w:val="22"/>
                  <w:rPrChange w:id="8013" w:author="Alexander Thomas Frase" w:date="2012-10-31T17:46:00Z">
                    <w:rPr>
                      <w:rFonts w:eastAsiaTheme="majorEastAsia" w:cs="Times New Roman"/>
                      <w:b/>
                      <w:bCs/>
                      <w:i/>
                      <w:color w:val="000000" w:themeColor="text1"/>
                    </w:rPr>
                  </w:rPrChange>
                </w:rPr>
                <w:t>FILTER gene</w:t>
              </w:r>
            </w:ins>
          </w:p>
        </w:tc>
      </w:tr>
    </w:tbl>
    <w:p w14:paraId="4B79C0FC" w14:textId="77777777" w:rsidR="0082154C" w:rsidRDefault="0082154C" w:rsidP="0002790E">
      <w:pPr>
        <w:rPr>
          <w:ins w:id="8014" w:author="Alexander Thomas Frase" w:date="2012-10-31T17:45:00Z"/>
          <w:rFonts w:cs="Times New Roman"/>
        </w:rPr>
      </w:pPr>
    </w:p>
    <w:p w14:paraId="28F7C6C4" w14:textId="5A653059" w:rsidR="0082154C" w:rsidRDefault="0082154C" w:rsidP="0002790E">
      <w:pPr>
        <w:rPr>
          <w:ins w:id="8015" w:author="Alexander Thomas Frase" w:date="2012-10-31T17:45:00Z"/>
          <w:rFonts w:cs="Times New Roman"/>
        </w:rPr>
      </w:pPr>
      <w:ins w:id="8016" w:author="Alexander Thomas Frase" w:date="2012-10-31T17:45:00Z">
        <w:r>
          <w:rPr>
            <w:rFonts w:cs="Times New Roman"/>
          </w:rPr>
          <w:t>Output:</w:t>
        </w:r>
      </w:ins>
    </w:p>
    <w:p w14:paraId="118FF2E0" w14:textId="77777777" w:rsidR="0082154C" w:rsidRDefault="0082154C" w:rsidP="0002790E">
      <w:pPr>
        <w:rPr>
          <w:ins w:id="8017" w:author="Alexander Thomas Frase" w:date="2012-10-31T17:45:00Z"/>
          <w:rFonts w:cs="Times New Roman"/>
        </w:rPr>
      </w:pPr>
    </w:p>
    <w:tbl>
      <w:tblPr>
        <w:tblStyle w:val="TableGrid"/>
        <w:tblW w:w="8640" w:type="dxa"/>
        <w:tblInd w:w="720" w:type="dxa"/>
        <w:tblLook w:val="04A0" w:firstRow="1" w:lastRow="0" w:firstColumn="1" w:lastColumn="0" w:noHBand="0" w:noVBand="1"/>
        <w:tblPrChange w:id="8018" w:author="Alexander Thomas Frase" w:date="2012-10-31T17:46:00Z">
          <w:tblPr>
            <w:tblStyle w:val="TableGrid"/>
            <w:tblW w:w="0" w:type="auto"/>
            <w:tblLook w:val="04A0" w:firstRow="1" w:lastRow="0" w:firstColumn="1" w:lastColumn="0" w:noHBand="0" w:noVBand="1"/>
          </w:tblPr>
        </w:tblPrChange>
      </w:tblPr>
      <w:tblGrid>
        <w:gridCol w:w="8640"/>
        <w:tblGridChange w:id="8019">
          <w:tblGrid>
            <w:gridCol w:w="10152"/>
          </w:tblGrid>
        </w:tblGridChange>
      </w:tblGrid>
      <w:tr w:rsidR="0082154C" w:rsidRPr="0082154C" w14:paraId="03C5D3E9" w14:textId="77777777" w:rsidTr="0082154C">
        <w:trPr>
          <w:ins w:id="8020" w:author="Alexander Thomas Frase" w:date="2012-10-31T17:45:00Z"/>
        </w:trPr>
        <w:tc>
          <w:tcPr>
            <w:tcW w:w="10152" w:type="dxa"/>
            <w:tcPrChange w:id="8021" w:author="Alexander Thomas Frase" w:date="2012-10-31T17:46:00Z">
              <w:tcPr>
                <w:tcW w:w="10152" w:type="dxa"/>
              </w:tcPr>
            </w:tcPrChange>
          </w:tcPr>
          <w:p w14:paraId="52F14324" w14:textId="4431E8F1" w:rsidR="0082154C" w:rsidRPr="0082154C" w:rsidRDefault="0082154C" w:rsidP="0002790E">
            <w:pPr>
              <w:rPr>
                <w:ins w:id="8022" w:author="Alexander Thomas Frase" w:date="2012-10-31T17:45:00Z"/>
                <w:rFonts w:ascii="Courier New" w:hAnsi="Courier New" w:cs="Courier New"/>
                <w:sz w:val="22"/>
                <w:rPrChange w:id="8023" w:author="Alexander Thomas Frase" w:date="2012-10-31T17:46:00Z">
                  <w:rPr>
                    <w:ins w:id="8024" w:author="Alexander Thomas Frase" w:date="2012-10-31T17:45:00Z"/>
                    <w:rFonts w:cs="Times New Roman"/>
                  </w:rPr>
                </w:rPrChange>
              </w:rPr>
            </w:pPr>
            <w:ins w:id="8025" w:author="Alexander Thomas Frase" w:date="2012-10-31T17:45:00Z">
              <w:r w:rsidRPr="0082154C">
                <w:rPr>
                  <w:rFonts w:ascii="Courier New" w:hAnsi="Courier New" w:cs="Courier New"/>
                  <w:sz w:val="22"/>
                  <w:rPrChange w:id="8026" w:author="Alexander Thomas Frase" w:date="2012-10-31T17:46:00Z">
                    <w:rPr>
                      <w:rFonts w:eastAsiaTheme="majorEastAsia" w:cs="Times New Roman"/>
                      <w:b/>
                      <w:bCs/>
                      <w:i/>
                      <w:color w:val="000000" w:themeColor="text1"/>
                    </w:rPr>
                  </w:rPrChange>
                </w:rPr>
                <w:t>#gene</w:t>
              </w:r>
            </w:ins>
          </w:p>
          <w:p w14:paraId="620AB580" w14:textId="77777777" w:rsidR="0082154C" w:rsidRPr="0082154C" w:rsidRDefault="0082154C" w:rsidP="0002790E">
            <w:pPr>
              <w:rPr>
                <w:ins w:id="8027" w:author="Alexander Thomas Frase" w:date="2012-10-31T17:45:00Z"/>
                <w:rFonts w:ascii="Courier New" w:hAnsi="Courier New" w:cs="Courier New"/>
                <w:sz w:val="22"/>
                <w:rPrChange w:id="8028" w:author="Alexander Thomas Frase" w:date="2012-10-31T17:46:00Z">
                  <w:rPr>
                    <w:ins w:id="8029" w:author="Alexander Thomas Frase" w:date="2012-10-31T17:45:00Z"/>
                    <w:rFonts w:cs="Times New Roman"/>
                  </w:rPr>
                </w:rPrChange>
              </w:rPr>
            </w:pPr>
            <w:ins w:id="8030" w:author="Alexander Thomas Frase" w:date="2012-10-31T17:45:00Z">
              <w:r w:rsidRPr="0082154C">
                <w:rPr>
                  <w:rFonts w:ascii="Courier New" w:hAnsi="Courier New" w:cs="Courier New"/>
                  <w:sz w:val="22"/>
                  <w:rPrChange w:id="8031" w:author="Alexander Thomas Frase" w:date="2012-10-31T17:46:00Z">
                    <w:rPr>
                      <w:rFonts w:eastAsiaTheme="majorEastAsia" w:cs="Times New Roman"/>
                      <w:b/>
                      <w:bCs/>
                      <w:i/>
                      <w:color w:val="000000" w:themeColor="text1"/>
                    </w:rPr>
                  </w:rPrChange>
                </w:rPr>
                <w:t>A</w:t>
              </w:r>
            </w:ins>
          </w:p>
          <w:p w14:paraId="172C396B" w14:textId="77777777" w:rsidR="0082154C" w:rsidRPr="0082154C" w:rsidRDefault="0082154C" w:rsidP="0002790E">
            <w:pPr>
              <w:rPr>
                <w:ins w:id="8032" w:author="Alexander Thomas Frase" w:date="2012-10-31T17:45:00Z"/>
                <w:rFonts w:ascii="Courier New" w:hAnsi="Courier New" w:cs="Courier New"/>
                <w:sz w:val="22"/>
                <w:rPrChange w:id="8033" w:author="Alexander Thomas Frase" w:date="2012-10-31T17:46:00Z">
                  <w:rPr>
                    <w:ins w:id="8034" w:author="Alexander Thomas Frase" w:date="2012-10-31T17:45:00Z"/>
                    <w:rFonts w:cs="Times New Roman"/>
                  </w:rPr>
                </w:rPrChange>
              </w:rPr>
            </w:pPr>
            <w:ins w:id="8035" w:author="Alexander Thomas Frase" w:date="2012-10-31T17:45:00Z">
              <w:r w:rsidRPr="0082154C">
                <w:rPr>
                  <w:rFonts w:ascii="Courier New" w:hAnsi="Courier New" w:cs="Courier New"/>
                  <w:sz w:val="22"/>
                  <w:rPrChange w:id="8036" w:author="Alexander Thomas Frase" w:date="2012-10-31T17:46:00Z">
                    <w:rPr>
                      <w:rFonts w:eastAsiaTheme="majorEastAsia" w:cs="Times New Roman"/>
                      <w:b/>
                      <w:bCs/>
                      <w:i/>
                      <w:color w:val="000000" w:themeColor="text1"/>
                    </w:rPr>
                  </w:rPrChange>
                </w:rPr>
                <w:t>B</w:t>
              </w:r>
            </w:ins>
          </w:p>
          <w:p w14:paraId="711BD7FF" w14:textId="77777777" w:rsidR="0082154C" w:rsidRPr="0082154C" w:rsidRDefault="0082154C" w:rsidP="0002790E">
            <w:pPr>
              <w:rPr>
                <w:ins w:id="8037" w:author="Alexander Thomas Frase" w:date="2012-10-31T17:45:00Z"/>
                <w:rFonts w:ascii="Courier New" w:hAnsi="Courier New" w:cs="Courier New"/>
                <w:sz w:val="22"/>
                <w:rPrChange w:id="8038" w:author="Alexander Thomas Frase" w:date="2012-10-31T17:46:00Z">
                  <w:rPr>
                    <w:ins w:id="8039" w:author="Alexander Thomas Frase" w:date="2012-10-31T17:45:00Z"/>
                    <w:rFonts w:cs="Times New Roman"/>
                  </w:rPr>
                </w:rPrChange>
              </w:rPr>
            </w:pPr>
            <w:ins w:id="8040" w:author="Alexander Thomas Frase" w:date="2012-10-31T17:45:00Z">
              <w:r w:rsidRPr="0082154C">
                <w:rPr>
                  <w:rFonts w:ascii="Courier New" w:hAnsi="Courier New" w:cs="Courier New"/>
                  <w:sz w:val="22"/>
                  <w:rPrChange w:id="8041" w:author="Alexander Thomas Frase" w:date="2012-10-31T17:46:00Z">
                    <w:rPr>
                      <w:rFonts w:eastAsiaTheme="majorEastAsia" w:cs="Times New Roman"/>
                      <w:b/>
                      <w:bCs/>
                      <w:i/>
                      <w:color w:val="000000" w:themeColor="text1"/>
                    </w:rPr>
                  </w:rPrChange>
                </w:rPr>
                <w:t>C</w:t>
              </w:r>
            </w:ins>
          </w:p>
          <w:p w14:paraId="71FE4F37" w14:textId="77777777" w:rsidR="0082154C" w:rsidRPr="0082154C" w:rsidRDefault="0082154C" w:rsidP="0002790E">
            <w:pPr>
              <w:rPr>
                <w:ins w:id="8042" w:author="Alexander Thomas Frase" w:date="2012-10-31T17:45:00Z"/>
                <w:rFonts w:ascii="Courier New" w:hAnsi="Courier New" w:cs="Courier New"/>
                <w:sz w:val="22"/>
                <w:rPrChange w:id="8043" w:author="Alexander Thomas Frase" w:date="2012-10-31T17:46:00Z">
                  <w:rPr>
                    <w:ins w:id="8044" w:author="Alexander Thomas Frase" w:date="2012-10-31T17:45:00Z"/>
                    <w:rFonts w:cs="Times New Roman"/>
                  </w:rPr>
                </w:rPrChange>
              </w:rPr>
            </w:pPr>
            <w:ins w:id="8045" w:author="Alexander Thomas Frase" w:date="2012-10-31T17:45:00Z">
              <w:r w:rsidRPr="0082154C">
                <w:rPr>
                  <w:rFonts w:ascii="Courier New" w:hAnsi="Courier New" w:cs="Courier New"/>
                  <w:sz w:val="22"/>
                  <w:rPrChange w:id="8046" w:author="Alexander Thomas Frase" w:date="2012-10-31T17:46:00Z">
                    <w:rPr>
                      <w:rFonts w:eastAsiaTheme="majorEastAsia" w:cs="Times New Roman"/>
                      <w:b/>
                      <w:bCs/>
                      <w:i/>
                      <w:color w:val="000000" w:themeColor="text1"/>
                    </w:rPr>
                  </w:rPrChange>
                </w:rPr>
                <w:t>D</w:t>
              </w:r>
            </w:ins>
          </w:p>
          <w:p w14:paraId="6B71B1FB" w14:textId="4C258651" w:rsidR="0082154C" w:rsidRPr="0082154C" w:rsidRDefault="0082154C" w:rsidP="0002790E">
            <w:pPr>
              <w:rPr>
                <w:ins w:id="8047" w:author="Alexander Thomas Frase" w:date="2012-10-31T17:45:00Z"/>
                <w:rFonts w:ascii="Courier New" w:hAnsi="Courier New" w:cs="Courier New"/>
                <w:sz w:val="22"/>
                <w:rPrChange w:id="8048" w:author="Alexander Thomas Frase" w:date="2012-10-31T17:46:00Z">
                  <w:rPr>
                    <w:ins w:id="8049" w:author="Alexander Thomas Frase" w:date="2012-10-31T17:45:00Z"/>
                    <w:rFonts w:cs="Times New Roman"/>
                  </w:rPr>
                </w:rPrChange>
              </w:rPr>
            </w:pPr>
            <w:ins w:id="8050" w:author="Alexander Thomas Frase" w:date="2012-10-31T17:45:00Z">
              <w:r w:rsidRPr="0082154C">
                <w:rPr>
                  <w:rFonts w:ascii="Courier New" w:hAnsi="Courier New" w:cs="Courier New"/>
                  <w:sz w:val="22"/>
                  <w:rPrChange w:id="8051" w:author="Alexander Thomas Frase" w:date="2012-10-31T17:46:00Z">
                    <w:rPr>
                      <w:rFonts w:eastAsiaTheme="majorEastAsia" w:cs="Times New Roman"/>
                      <w:b/>
                      <w:bCs/>
                      <w:i/>
                      <w:color w:val="000000" w:themeColor="text1"/>
                    </w:rPr>
                  </w:rPrChange>
                </w:rPr>
                <w:t>E</w:t>
              </w:r>
            </w:ins>
          </w:p>
        </w:tc>
      </w:tr>
    </w:tbl>
    <w:p w14:paraId="112F6645" w14:textId="69966851" w:rsidR="0082154C" w:rsidDel="0082154C" w:rsidRDefault="0082154C" w:rsidP="0002790E">
      <w:pPr>
        <w:rPr>
          <w:del w:id="8052" w:author="Alexander Thomas Frase" w:date="2012-10-31T17:45:00Z"/>
          <w:rFonts w:cs="Times New Roman"/>
        </w:rPr>
      </w:pPr>
    </w:p>
    <w:p w14:paraId="7D168EF8" w14:textId="4A2CECC0" w:rsidR="0002790E" w:rsidDel="0082154C" w:rsidRDefault="0002790E" w:rsidP="0002790E">
      <w:pPr>
        <w:pBdr>
          <w:top w:val="single" w:sz="4" w:space="1" w:color="auto"/>
          <w:left w:val="single" w:sz="4" w:space="4" w:color="auto"/>
          <w:bottom w:val="single" w:sz="4" w:space="1" w:color="auto"/>
          <w:right w:val="single" w:sz="4" w:space="4" w:color="auto"/>
        </w:pBdr>
        <w:rPr>
          <w:del w:id="8053" w:author="Alexander Thomas Frase" w:date="2012-10-31T17:45:00Z"/>
          <w:rFonts w:ascii="Courier New" w:hAnsi="Courier New" w:cs="Courier New"/>
          <w:sz w:val="20"/>
          <w:szCs w:val="20"/>
        </w:rPr>
      </w:pPr>
      <w:del w:id="8054" w:author="Alexander Thomas Frase" w:date="2012-10-31T17:45:00Z">
        <w:r w:rsidDel="0082154C">
          <w:rPr>
            <w:rFonts w:ascii="Courier New" w:hAnsi="Courier New" w:cs="Courier New"/>
            <w:sz w:val="20"/>
            <w:szCs w:val="20"/>
          </w:rPr>
          <w:delText>$ biofilter-2 --knowledge test.db --snp 11 12 13 14 15 16 17 18 19 --filter gene</w:delText>
        </w:r>
      </w:del>
    </w:p>
    <w:p w14:paraId="6577C923" w14:textId="38836F39" w:rsidR="0002790E" w:rsidDel="0082154C" w:rsidRDefault="0002790E" w:rsidP="0002790E">
      <w:pPr>
        <w:pBdr>
          <w:top w:val="single" w:sz="4" w:space="1" w:color="auto"/>
          <w:left w:val="single" w:sz="4" w:space="4" w:color="auto"/>
          <w:bottom w:val="single" w:sz="4" w:space="1" w:color="auto"/>
          <w:right w:val="single" w:sz="4" w:space="4" w:color="auto"/>
        </w:pBdr>
        <w:rPr>
          <w:del w:id="8055" w:author="Alexander Thomas Frase" w:date="2012-10-31T17:45:00Z"/>
          <w:rFonts w:ascii="Courier New" w:hAnsi="Courier New" w:cs="Courier New"/>
          <w:sz w:val="20"/>
          <w:szCs w:val="20"/>
        </w:rPr>
      </w:pPr>
    </w:p>
    <w:p w14:paraId="3F6C2619" w14:textId="254E9FA5" w:rsidR="0002790E" w:rsidDel="0082154C" w:rsidRDefault="0002790E" w:rsidP="0002790E">
      <w:pPr>
        <w:pBdr>
          <w:top w:val="single" w:sz="4" w:space="1" w:color="auto"/>
          <w:left w:val="single" w:sz="4" w:space="4" w:color="auto"/>
          <w:bottom w:val="single" w:sz="4" w:space="1" w:color="auto"/>
          <w:right w:val="single" w:sz="4" w:space="4" w:color="auto"/>
        </w:pBdr>
        <w:rPr>
          <w:del w:id="8056" w:author="Alexander Thomas Frase" w:date="2012-10-31T17:45:00Z"/>
          <w:rFonts w:ascii="Courier New" w:hAnsi="Courier New" w:cs="Courier New"/>
          <w:sz w:val="20"/>
          <w:szCs w:val="20"/>
        </w:rPr>
      </w:pPr>
      <w:del w:id="8057" w:author="Alexander Thomas Frase" w:date="2012-10-31T17:45:00Z">
        <w:r w:rsidDel="0082154C">
          <w:rPr>
            <w:rFonts w:ascii="Courier New" w:hAnsi="Courier New" w:cs="Courier New"/>
            <w:sz w:val="20"/>
            <w:szCs w:val="20"/>
          </w:rPr>
          <w:delText>#gene</w:delText>
        </w:r>
      </w:del>
    </w:p>
    <w:p w14:paraId="32FE5384" w14:textId="544F50C9" w:rsidR="0002790E" w:rsidDel="0082154C" w:rsidRDefault="0002790E" w:rsidP="0002790E">
      <w:pPr>
        <w:pBdr>
          <w:top w:val="single" w:sz="4" w:space="1" w:color="auto"/>
          <w:left w:val="single" w:sz="4" w:space="4" w:color="auto"/>
          <w:bottom w:val="single" w:sz="4" w:space="1" w:color="auto"/>
          <w:right w:val="single" w:sz="4" w:space="4" w:color="auto"/>
        </w:pBdr>
        <w:rPr>
          <w:del w:id="8058" w:author="Alexander Thomas Frase" w:date="2012-10-31T17:45:00Z"/>
          <w:rFonts w:ascii="Courier New" w:hAnsi="Courier New" w:cs="Courier New"/>
          <w:sz w:val="20"/>
          <w:szCs w:val="20"/>
        </w:rPr>
      </w:pPr>
      <w:del w:id="8059" w:author="Alexander Thomas Frase" w:date="2012-10-31T17:45:00Z">
        <w:r w:rsidDel="0082154C">
          <w:rPr>
            <w:rFonts w:ascii="Courier New" w:hAnsi="Courier New" w:cs="Courier New"/>
            <w:sz w:val="20"/>
            <w:szCs w:val="20"/>
          </w:rPr>
          <w:delText>A</w:delText>
        </w:r>
      </w:del>
    </w:p>
    <w:p w14:paraId="61D6BEE6" w14:textId="01DB12AE" w:rsidR="0002790E" w:rsidDel="0082154C" w:rsidRDefault="0002790E" w:rsidP="0002790E">
      <w:pPr>
        <w:pBdr>
          <w:top w:val="single" w:sz="4" w:space="1" w:color="auto"/>
          <w:left w:val="single" w:sz="4" w:space="4" w:color="auto"/>
          <w:bottom w:val="single" w:sz="4" w:space="1" w:color="auto"/>
          <w:right w:val="single" w:sz="4" w:space="4" w:color="auto"/>
        </w:pBdr>
        <w:rPr>
          <w:del w:id="8060" w:author="Alexander Thomas Frase" w:date="2012-10-31T17:45:00Z"/>
          <w:rFonts w:ascii="Courier New" w:hAnsi="Courier New" w:cs="Courier New"/>
          <w:sz w:val="20"/>
          <w:szCs w:val="20"/>
        </w:rPr>
      </w:pPr>
      <w:del w:id="8061" w:author="Alexander Thomas Frase" w:date="2012-10-31T17:45:00Z">
        <w:r w:rsidDel="0082154C">
          <w:rPr>
            <w:rFonts w:ascii="Courier New" w:hAnsi="Courier New" w:cs="Courier New"/>
            <w:sz w:val="20"/>
            <w:szCs w:val="20"/>
          </w:rPr>
          <w:delText>B</w:delText>
        </w:r>
      </w:del>
    </w:p>
    <w:p w14:paraId="0666767E" w14:textId="4C6840A7" w:rsidR="0002790E" w:rsidDel="0082154C" w:rsidRDefault="0002790E" w:rsidP="0002790E">
      <w:pPr>
        <w:pBdr>
          <w:top w:val="single" w:sz="4" w:space="1" w:color="auto"/>
          <w:left w:val="single" w:sz="4" w:space="4" w:color="auto"/>
          <w:bottom w:val="single" w:sz="4" w:space="1" w:color="auto"/>
          <w:right w:val="single" w:sz="4" w:space="4" w:color="auto"/>
        </w:pBdr>
        <w:rPr>
          <w:del w:id="8062" w:author="Alexander Thomas Frase" w:date="2012-10-31T17:45:00Z"/>
          <w:rFonts w:ascii="Courier New" w:hAnsi="Courier New" w:cs="Courier New"/>
          <w:sz w:val="20"/>
          <w:szCs w:val="20"/>
        </w:rPr>
      </w:pPr>
      <w:del w:id="8063" w:author="Alexander Thomas Frase" w:date="2012-10-31T17:45:00Z">
        <w:r w:rsidDel="0082154C">
          <w:rPr>
            <w:rFonts w:ascii="Courier New" w:hAnsi="Courier New" w:cs="Courier New"/>
            <w:sz w:val="20"/>
            <w:szCs w:val="20"/>
          </w:rPr>
          <w:delText>C</w:delText>
        </w:r>
      </w:del>
    </w:p>
    <w:p w14:paraId="23DC79B2" w14:textId="56851D49" w:rsidR="0002790E" w:rsidDel="0082154C" w:rsidRDefault="0002790E" w:rsidP="0002790E">
      <w:pPr>
        <w:pBdr>
          <w:top w:val="single" w:sz="4" w:space="1" w:color="auto"/>
          <w:left w:val="single" w:sz="4" w:space="4" w:color="auto"/>
          <w:bottom w:val="single" w:sz="4" w:space="1" w:color="auto"/>
          <w:right w:val="single" w:sz="4" w:space="4" w:color="auto"/>
        </w:pBdr>
        <w:rPr>
          <w:del w:id="8064" w:author="Alexander Thomas Frase" w:date="2012-10-31T17:45:00Z"/>
          <w:rFonts w:ascii="Courier New" w:hAnsi="Courier New" w:cs="Courier New"/>
          <w:sz w:val="20"/>
          <w:szCs w:val="20"/>
        </w:rPr>
      </w:pPr>
      <w:del w:id="8065" w:author="Alexander Thomas Frase" w:date="2012-10-31T17:45:00Z">
        <w:r w:rsidDel="0082154C">
          <w:rPr>
            <w:rFonts w:ascii="Courier New" w:hAnsi="Courier New" w:cs="Courier New"/>
            <w:sz w:val="20"/>
            <w:szCs w:val="20"/>
          </w:rPr>
          <w:delText>D</w:delText>
        </w:r>
      </w:del>
    </w:p>
    <w:p w14:paraId="5C3564CC" w14:textId="4BC16976" w:rsidR="0002790E" w:rsidDel="0082154C" w:rsidRDefault="0002790E" w:rsidP="0002790E">
      <w:pPr>
        <w:pBdr>
          <w:top w:val="single" w:sz="4" w:space="1" w:color="auto"/>
          <w:left w:val="single" w:sz="4" w:space="4" w:color="auto"/>
          <w:bottom w:val="single" w:sz="4" w:space="1" w:color="auto"/>
          <w:right w:val="single" w:sz="4" w:space="4" w:color="auto"/>
        </w:pBdr>
        <w:rPr>
          <w:del w:id="8066" w:author="Alexander Thomas Frase" w:date="2012-10-31T17:45:00Z"/>
          <w:rFonts w:ascii="Courier New" w:hAnsi="Courier New" w:cs="Courier New"/>
          <w:sz w:val="20"/>
          <w:szCs w:val="20"/>
        </w:rPr>
      </w:pPr>
      <w:del w:id="8067" w:author="Alexander Thomas Frase" w:date="2012-10-31T17:45:00Z">
        <w:r w:rsidDel="0082154C">
          <w:rPr>
            <w:rFonts w:ascii="Courier New" w:hAnsi="Courier New" w:cs="Courier New"/>
            <w:sz w:val="20"/>
            <w:szCs w:val="20"/>
          </w:rPr>
          <w:delText>E</w:delText>
        </w:r>
      </w:del>
    </w:p>
    <w:p w14:paraId="5BB57FAE" w14:textId="77777777" w:rsidR="0002790E" w:rsidRDefault="0002790E" w:rsidP="0002790E">
      <w:pPr>
        <w:rPr>
          <w:rFonts w:cs="Times New Roman"/>
          <w:b/>
        </w:rPr>
      </w:pPr>
    </w:p>
    <w:p w14:paraId="2521AC24" w14:textId="77777777" w:rsidR="003B534B" w:rsidRDefault="0002790E" w:rsidP="00943DD1">
      <w:pPr>
        <w:pStyle w:val="Heading3"/>
        <w:rPr>
          <w:ins w:id="8068" w:author="Alexander Thomas Frase" w:date="2012-10-31T17:47:00Z"/>
          <w:rStyle w:val="Heading3Char"/>
          <w:b/>
          <w:i/>
        </w:rPr>
      </w:pPr>
      <w:bookmarkStart w:id="8069" w:name="_Toc339626893"/>
      <w:r w:rsidRPr="00943DD1">
        <w:rPr>
          <w:rStyle w:val="Heading3Char"/>
          <w:b/>
          <w:i/>
        </w:rPr>
        <w:t>Step 2</w:t>
      </w:r>
      <w:bookmarkEnd w:id="8069"/>
    </w:p>
    <w:p w14:paraId="1C552DC4" w14:textId="77777777" w:rsidR="0082154C" w:rsidRPr="0082154C" w:rsidRDefault="0082154C">
      <w:pPr>
        <w:rPr>
          <w:rPrChange w:id="8070" w:author="Alexander Thomas Frase" w:date="2012-10-31T17:47:00Z">
            <w:rPr>
              <w:rStyle w:val="Heading3Char"/>
              <w:b/>
              <w:i/>
            </w:rPr>
          </w:rPrChange>
        </w:rPr>
        <w:pPrChange w:id="8071" w:author="Alexander Thomas Frase" w:date="2012-10-31T17:47:00Z">
          <w:pPr>
            <w:pStyle w:val="Heading3"/>
          </w:pPr>
        </w:pPrChange>
      </w:pPr>
    </w:p>
    <w:p w14:paraId="5CF02135" w14:textId="17D5A5DD" w:rsidR="0002790E" w:rsidRDefault="0002790E" w:rsidP="0002790E">
      <w:pPr>
        <w:rPr>
          <w:rFonts w:cs="Times New Roman"/>
        </w:rPr>
      </w:pPr>
      <w:r>
        <w:rPr>
          <w:rFonts w:cs="Times New Roman"/>
        </w:rPr>
        <w:t>Connect, pairwise, the genes that contain SNPs in the input list of SNPs.</w:t>
      </w:r>
    </w:p>
    <w:p w14:paraId="0336D6C8" w14:textId="77777777" w:rsidR="0002790E" w:rsidRDefault="0002790E" w:rsidP="0002790E">
      <w:pPr>
        <w:rPr>
          <w:ins w:id="8072" w:author="Alexander Thomas Frase" w:date="2012-10-31T17:45:00Z"/>
          <w:rFonts w:cs="Times New Roman"/>
        </w:rPr>
      </w:pPr>
    </w:p>
    <w:p w14:paraId="59998D7F" w14:textId="426AC742" w:rsidR="0082154C" w:rsidRDefault="0082154C" w:rsidP="0002790E">
      <w:pPr>
        <w:rPr>
          <w:ins w:id="8073" w:author="Alexander Thomas Frase" w:date="2012-10-31T17:45:00Z"/>
          <w:rFonts w:cs="Times New Roman"/>
        </w:rPr>
      </w:pPr>
      <w:ins w:id="8074" w:author="Alexander Thomas Frase" w:date="2012-10-31T17:45:00Z">
        <w:r>
          <w:rPr>
            <w:rFonts w:cs="Times New Roman"/>
          </w:rPr>
          <w:t>Configuration:</w:t>
        </w:r>
      </w:ins>
    </w:p>
    <w:p w14:paraId="55ABFF37" w14:textId="77777777" w:rsidR="0082154C" w:rsidRDefault="0082154C" w:rsidP="0002790E">
      <w:pPr>
        <w:rPr>
          <w:ins w:id="8075" w:author="Alexander Thomas Frase" w:date="2012-10-31T17:45:00Z"/>
          <w:rFonts w:cs="Times New Roman"/>
        </w:rPr>
      </w:pPr>
    </w:p>
    <w:tbl>
      <w:tblPr>
        <w:tblStyle w:val="TableGrid"/>
        <w:tblW w:w="8640" w:type="dxa"/>
        <w:tblInd w:w="720" w:type="dxa"/>
        <w:tblLook w:val="04A0" w:firstRow="1" w:lastRow="0" w:firstColumn="1" w:lastColumn="0" w:noHBand="0" w:noVBand="1"/>
        <w:tblPrChange w:id="8076" w:author="Alexander Thomas Frase" w:date="2012-10-31T17:46:00Z">
          <w:tblPr>
            <w:tblStyle w:val="TableGrid"/>
            <w:tblW w:w="0" w:type="auto"/>
            <w:tblLook w:val="04A0" w:firstRow="1" w:lastRow="0" w:firstColumn="1" w:lastColumn="0" w:noHBand="0" w:noVBand="1"/>
          </w:tblPr>
        </w:tblPrChange>
      </w:tblPr>
      <w:tblGrid>
        <w:gridCol w:w="8640"/>
        <w:tblGridChange w:id="8077">
          <w:tblGrid>
            <w:gridCol w:w="10152"/>
          </w:tblGrid>
        </w:tblGridChange>
      </w:tblGrid>
      <w:tr w:rsidR="0082154C" w:rsidRPr="0082154C" w14:paraId="1A7BC373" w14:textId="77777777" w:rsidTr="0082154C">
        <w:trPr>
          <w:ins w:id="8078" w:author="Alexander Thomas Frase" w:date="2012-10-31T17:45:00Z"/>
        </w:trPr>
        <w:tc>
          <w:tcPr>
            <w:tcW w:w="10152" w:type="dxa"/>
            <w:tcPrChange w:id="8079" w:author="Alexander Thomas Frase" w:date="2012-10-31T17:46:00Z">
              <w:tcPr>
                <w:tcW w:w="10152" w:type="dxa"/>
              </w:tcPr>
            </w:tcPrChange>
          </w:tcPr>
          <w:p w14:paraId="1637A49D" w14:textId="3B0481FF" w:rsidR="0082154C" w:rsidRPr="0082154C" w:rsidRDefault="0082154C" w:rsidP="0002790E">
            <w:pPr>
              <w:rPr>
                <w:ins w:id="8080" w:author="Alexander Thomas Frase" w:date="2012-10-31T17:45:00Z"/>
                <w:rFonts w:ascii="Courier New" w:hAnsi="Courier New" w:cs="Courier New"/>
                <w:sz w:val="22"/>
                <w:rPrChange w:id="8081" w:author="Alexander Thomas Frase" w:date="2012-10-31T17:47:00Z">
                  <w:rPr>
                    <w:ins w:id="8082" w:author="Alexander Thomas Frase" w:date="2012-10-31T17:45:00Z"/>
                    <w:rFonts w:cs="Times New Roman"/>
                  </w:rPr>
                </w:rPrChange>
              </w:rPr>
            </w:pPr>
            <w:ins w:id="8083" w:author="Alexander Thomas Frase" w:date="2012-10-31T17:45:00Z">
              <w:r w:rsidRPr="0082154C">
                <w:rPr>
                  <w:rFonts w:ascii="Courier New" w:hAnsi="Courier New" w:cs="Courier New"/>
                  <w:sz w:val="22"/>
                  <w:rPrChange w:id="8084" w:author="Alexander Thomas Frase" w:date="2012-10-31T17:47:00Z">
                    <w:rPr>
                      <w:rFonts w:eastAsiaTheme="majorEastAsia" w:cs="Times New Roman"/>
                      <w:b/>
                      <w:bCs/>
                      <w:i/>
                      <w:color w:val="000000" w:themeColor="text1"/>
                    </w:rPr>
                  </w:rPrChange>
                </w:rPr>
                <w:t xml:space="preserve">KNOWLEDGE </w:t>
              </w:r>
              <w:proofErr w:type="spellStart"/>
              <w:r w:rsidRPr="0082154C">
                <w:rPr>
                  <w:rFonts w:ascii="Courier New" w:hAnsi="Courier New" w:cs="Courier New"/>
                  <w:sz w:val="22"/>
                  <w:rPrChange w:id="8085" w:author="Alexander Thomas Frase" w:date="2012-10-31T17:47:00Z">
                    <w:rPr>
                      <w:rFonts w:eastAsiaTheme="majorEastAsia" w:cs="Times New Roman"/>
                      <w:b/>
                      <w:bCs/>
                      <w:i/>
                      <w:color w:val="000000" w:themeColor="text1"/>
                    </w:rPr>
                  </w:rPrChange>
                </w:rPr>
                <w:t>test.db</w:t>
              </w:r>
              <w:proofErr w:type="spellEnd"/>
            </w:ins>
          </w:p>
          <w:p w14:paraId="4611FC2F" w14:textId="77777777" w:rsidR="0082154C" w:rsidRPr="0082154C" w:rsidRDefault="0082154C" w:rsidP="0002790E">
            <w:pPr>
              <w:rPr>
                <w:ins w:id="8086" w:author="Alexander Thomas Frase" w:date="2012-10-31T17:45:00Z"/>
                <w:rFonts w:ascii="Courier New" w:hAnsi="Courier New" w:cs="Courier New"/>
                <w:sz w:val="22"/>
                <w:rPrChange w:id="8087" w:author="Alexander Thomas Frase" w:date="2012-10-31T17:47:00Z">
                  <w:rPr>
                    <w:ins w:id="8088" w:author="Alexander Thomas Frase" w:date="2012-10-31T17:45:00Z"/>
                    <w:rFonts w:cs="Times New Roman"/>
                  </w:rPr>
                </w:rPrChange>
              </w:rPr>
            </w:pPr>
            <w:ins w:id="8089" w:author="Alexander Thomas Frase" w:date="2012-10-31T17:45:00Z">
              <w:r w:rsidRPr="0082154C">
                <w:rPr>
                  <w:rFonts w:ascii="Courier New" w:hAnsi="Courier New" w:cs="Courier New"/>
                  <w:sz w:val="22"/>
                  <w:rPrChange w:id="8090" w:author="Alexander Thomas Frase" w:date="2012-10-31T17:47:00Z">
                    <w:rPr>
                      <w:rFonts w:eastAsiaTheme="majorEastAsia" w:cs="Times New Roman"/>
                      <w:b/>
                      <w:bCs/>
                      <w:i/>
                      <w:color w:val="000000" w:themeColor="text1"/>
                    </w:rPr>
                  </w:rPrChange>
                </w:rPr>
                <w:t>GENE A B C D E</w:t>
              </w:r>
            </w:ins>
          </w:p>
          <w:p w14:paraId="112A2FE3" w14:textId="119785F4" w:rsidR="0082154C" w:rsidRPr="0082154C" w:rsidRDefault="0082154C" w:rsidP="0002790E">
            <w:pPr>
              <w:rPr>
                <w:ins w:id="8091" w:author="Alexander Thomas Frase" w:date="2012-10-31T17:45:00Z"/>
                <w:rFonts w:ascii="Courier New" w:hAnsi="Courier New" w:cs="Courier New"/>
                <w:sz w:val="22"/>
                <w:rPrChange w:id="8092" w:author="Alexander Thomas Frase" w:date="2012-10-31T17:47:00Z">
                  <w:rPr>
                    <w:ins w:id="8093" w:author="Alexander Thomas Frase" w:date="2012-10-31T17:45:00Z"/>
                    <w:rFonts w:cs="Times New Roman"/>
                  </w:rPr>
                </w:rPrChange>
              </w:rPr>
            </w:pPr>
            <w:ins w:id="8094" w:author="Alexander Thomas Frase" w:date="2012-10-31T17:45:00Z">
              <w:r w:rsidRPr="0082154C">
                <w:rPr>
                  <w:rFonts w:ascii="Courier New" w:hAnsi="Courier New" w:cs="Courier New"/>
                  <w:sz w:val="22"/>
                  <w:rPrChange w:id="8095" w:author="Alexander Thomas Frase" w:date="2012-10-31T17:47:00Z">
                    <w:rPr>
                      <w:rFonts w:eastAsiaTheme="majorEastAsia" w:cs="Times New Roman"/>
                      <w:b/>
                      <w:bCs/>
                      <w:i/>
                      <w:color w:val="000000" w:themeColor="text1"/>
                    </w:rPr>
                  </w:rPrChange>
                </w:rPr>
                <w:t>MODEL gene</w:t>
              </w:r>
            </w:ins>
          </w:p>
        </w:tc>
      </w:tr>
    </w:tbl>
    <w:p w14:paraId="156B067F" w14:textId="77777777" w:rsidR="0082154C" w:rsidRDefault="0082154C" w:rsidP="0002790E">
      <w:pPr>
        <w:rPr>
          <w:ins w:id="8096" w:author="Alexander Thomas Frase" w:date="2012-10-31T17:45:00Z"/>
          <w:rFonts w:cs="Times New Roman"/>
        </w:rPr>
      </w:pPr>
    </w:p>
    <w:p w14:paraId="4BF196E5" w14:textId="05D951BC" w:rsidR="0082154C" w:rsidRDefault="0082154C" w:rsidP="0002790E">
      <w:pPr>
        <w:rPr>
          <w:ins w:id="8097" w:author="Alexander Thomas Frase" w:date="2012-10-31T17:45:00Z"/>
          <w:rFonts w:cs="Times New Roman"/>
        </w:rPr>
      </w:pPr>
      <w:ins w:id="8098" w:author="Alexander Thomas Frase" w:date="2012-10-31T17:45:00Z">
        <w:r>
          <w:rPr>
            <w:rFonts w:cs="Times New Roman"/>
          </w:rPr>
          <w:t>Output:</w:t>
        </w:r>
      </w:ins>
    </w:p>
    <w:p w14:paraId="4DCB2864" w14:textId="77777777" w:rsidR="0082154C" w:rsidRDefault="0082154C" w:rsidP="0002790E">
      <w:pPr>
        <w:rPr>
          <w:ins w:id="8099" w:author="Alexander Thomas Frase" w:date="2012-10-31T17:45: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8100" w:author="Alexander Thomas Frase" w:date="2012-10-31T17:47:00Z">
          <w:tblPr>
            <w:tblStyle w:val="TableGrid"/>
            <w:tblW w:w="0" w:type="auto"/>
            <w:tblLook w:val="04A0" w:firstRow="1" w:lastRow="0" w:firstColumn="1" w:lastColumn="0" w:noHBand="0" w:noVBand="1"/>
          </w:tblPr>
        </w:tblPrChange>
      </w:tblPr>
      <w:tblGrid>
        <w:gridCol w:w="1141"/>
        <w:gridCol w:w="1009"/>
        <w:gridCol w:w="6508"/>
        <w:tblGridChange w:id="8101">
          <w:tblGrid>
            <w:gridCol w:w="3384"/>
            <w:gridCol w:w="3384"/>
            <w:gridCol w:w="3384"/>
          </w:tblGrid>
        </w:tblGridChange>
      </w:tblGrid>
      <w:tr w:rsidR="0082154C" w:rsidRPr="0082154C" w14:paraId="43630064" w14:textId="77777777" w:rsidTr="0082154C">
        <w:trPr>
          <w:ins w:id="8102" w:author="Alexander Thomas Frase" w:date="2012-10-31T17:45:00Z"/>
        </w:trPr>
        <w:tc>
          <w:tcPr>
            <w:tcW w:w="1141" w:type="dxa"/>
            <w:tcPrChange w:id="8103" w:author="Alexander Thomas Frase" w:date="2012-10-31T17:47:00Z">
              <w:tcPr>
                <w:tcW w:w="3384" w:type="dxa"/>
              </w:tcPr>
            </w:tcPrChange>
          </w:tcPr>
          <w:p w14:paraId="03394616" w14:textId="47426E71" w:rsidR="0082154C" w:rsidRPr="0082154C" w:rsidRDefault="0082154C" w:rsidP="0002790E">
            <w:pPr>
              <w:rPr>
                <w:ins w:id="8104" w:author="Alexander Thomas Frase" w:date="2012-10-31T17:46:00Z"/>
                <w:rFonts w:ascii="Courier New" w:hAnsi="Courier New" w:cs="Courier New"/>
                <w:sz w:val="22"/>
                <w:rPrChange w:id="8105" w:author="Alexander Thomas Frase" w:date="2012-10-31T17:47:00Z">
                  <w:rPr>
                    <w:ins w:id="8106" w:author="Alexander Thomas Frase" w:date="2012-10-31T17:46:00Z"/>
                    <w:rFonts w:cs="Times New Roman"/>
                  </w:rPr>
                </w:rPrChange>
              </w:rPr>
            </w:pPr>
            <w:ins w:id="8107" w:author="Alexander Thomas Frase" w:date="2012-10-31T17:46:00Z">
              <w:r w:rsidRPr="0082154C">
                <w:rPr>
                  <w:rFonts w:ascii="Courier New" w:hAnsi="Courier New" w:cs="Courier New"/>
                  <w:sz w:val="22"/>
                  <w:rPrChange w:id="8108" w:author="Alexander Thomas Frase" w:date="2012-10-31T17:47:00Z">
                    <w:rPr>
                      <w:rFonts w:eastAsiaTheme="majorEastAsia" w:cs="Times New Roman"/>
                      <w:b/>
                      <w:bCs/>
                      <w:i/>
                      <w:color w:val="000000" w:themeColor="text1"/>
                    </w:rPr>
                  </w:rPrChange>
                </w:rPr>
                <w:t>#gene1</w:t>
              </w:r>
            </w:ins>
          </w:p>
          <w:p w14:paraId="36D74A40" w14:textId="55FB00F7" w:rsidR="0082154C" w:rsidRPr="0082154C" w:rsidRDefault="0082154C" w:rsidP="0002790E">
            <w:pPr>
              <w:rPr>
                <w:ins w:id="8109" w:author="Alexander Thomas Frase" w:date="2012-10-31T17:45:00Z"/>
                <w:rFonts w:ascii="Courier New" w:hAnsi="Courier New" w:cs="Courier New"/>
                <w:sz w:val="22"/>
                <w:rPrChange w:id="8110" w:author="Alexander Thomas Frase" w:date="2012-10-31T17:47:00Z">
                  <w:rPr>
                    <w:ins w:id="8111" w:author="Alexander Thomas Frase" w:date="2012-10-31T17:45:00Z"/>
                    <w:rFonts w:cs="Times New Roman"/>
                  </w:rPr>
                </w:rPrChange>
              </w:rPr>
            </w:pPr>
            <w:ins w:id="8112" w:author="Alexander Thomas Frase" w:date="2012-10-31T17:46:00Z">
              <w:r w:rsidRPr="0082154C">
                <w:rPr>
                  <w:rFonts w:ascii="Courier New" w:hAnsi="Courier New" w:cs="Courier New"/>
                  <w:sz w:val="22"/>
                  <w:rPrChange w:id="8113" w:author="Alexander Thomas Frase" w:date="2012-10-31T17:47:00Z">
                    <w:rPr>
                      <w:rFonts w:eastAsiaTheme="majorEastAsia" w:cs="Times New Roman"/>
                      <w:b/>
                      <w:bCs/>
                      <w:i/>
                      <w:color w:val="000000" w:themeColor="text1"/>
                    </w:rPr>
                  </w:rPrChange>
                </w:rPr>
                <w:t>A</w:t>
              </w:r>
            </w:ins>
          </w:p>
        </w:tc>
        <w:tc>
          <w:tcPr>
            <w:tcW w:w="1009" w:type="dxa"/>
            <w:tcPrChange w:id="8114" w:author="Alexander Thomas Frase" w:date="2012-10-31T17:47:00Z">
              <w:tcPr>
                <w:tcW w:w="3384" w:type="dxa"/>
              </w:tcPr>
            </w:tcPrChange>
          </w:tcPr>
          <w:p w14:paraId="5C4BEA9B" w14:textId="702AF5C7" w:rsidR="0082154C" w:rsidRPr="0082154C" w:rsidRDefault="0082154C" w:rsidP="0002790E">
            <w:pPr>
              <w:rPr>
                <w:ins w:id="8115" w:author="Alexander Thomas Frase" w:date="2012-10-31T17:46:00Z"/>
                <w:rFonts w:ascii="Courier New" w:hAnsi="Courier New" w:cs="Courier New"/>
                <w:sz w:val="22"/>
                <w:rPrChange w:id="8116" w:author="Alexander Thomas Frase" w:date="2012-10-31T17:47:00Z">
                  <w:rPr>
                    <w:ins w:id="8117" w:author="Alexander Thomas Frase" w:date="2012-10-31T17:46:00Z"/>
                    <w:rFonts w:cs="Times New Roman"/>
                  </w:rPr>
                </w:rPrChange>
              </w:rPr>
            </w:pPr>
            <w:ins w:id="8118" w:author="Alexander Thomas Frase" w:date="2012-10-31T17:46:00Z">
              <w:r w:rsidRPr="0082154C">
                <w:rPr>
                  <w:rFonts w:ascii="Courier New" w:hAnsi="Courier New" w:cs="Courier New"/>
                  <w:sz w:val="22"/>
                  <w:rPrChange w:id="8119" w:author="Alexander Thomas Frase" w:date="2012-10-31T17:47:00Z">
                    <w:rPr>
                      <w:rFonts w:eastAsiaTheme="majorEastAsia" w:cs="Times New Roman"/>
                      <w:b/>
                      <w:bCs/>
                      <w:i/>
                      <w:color w:val="000000" w:themeColor="text1"/>
                    </w:rPr>
                  </w:rPrChange>
                </w:rPr>
                <w:t>gene2</w:t>
              </w:r>
            </w:ins>
          </w:p>
          <w:p w14:paraId="7C48472C" w14:textId="5B1AE441" w:rsidR="0082154C" w:rsidRPr="0082154C" w:rsidRDefault="0082154C" w:rsidP="0002790E">
            <w:pPr>
              <w:rPr>
                <w:ins w:id="8120" w:author="Alexander Thomas Frase" w:date="2012-10-31T17:45:00Z"/>
                <w:rFonts w:ascii="Courier New" w:hAnsi="Courier New" w:cs="Courier New"/>
                <w:sz w:val="22"/>
                <w:rPrChange w:id="8121" w:author="Alexander Thomas Frase" w:date="2012-10-31T17:47:00Z">
                  <w:rPr>
                    <w:ins w:id="8122" w:author="Alexander Thomas Frase" w:date="2012-10-31T17:45:00Z"/>
                    <w:rFonts w:cs="Times New Roman"/>
                  </w:rPr>
                </w:rPrChange>
              </w:rPr>
            </w:pPr>
            <w:ins w:id="8123" w:author="Alexander Thomas Frase" w:date="2012-10-31T17:46:00Z">
              <w:r w:rsidRPr="0082154C">
                <w:rPr>
                  <w:rFonts w:ascii="Courier New" w:hAnsi="Courier New" w:cs="Courier New"/>
                  <w:sz w:val="22"/>
                  <w:rPrChange w:id="8124" w:author="Alexander Thomas Frase" w:date="2012-10-31T17:47:00Z">
                    <w:rPr>
                      <w:rFonts w:eastAsiaTheme="majorEastAsia" w:cs="Times New Roman"/>
                      <w:b/>
                      <w:bCs/>
                      <w:i/>
                      <w:color w:val="000000" w:themeColor="text1"/>
                    </w:rPr>
                  </w:rPrChange>
                </w:rPr>
                <w:t>C</w:t>
              </w:r>
            </w:ins>
          </w:p>
        </w:tc>
        <w:tc>
          <w:tcPr>
            <w:tcW w:w="6508" w:type="dxa"/>
            <w:tcPrChange w:id="8125" w:author="Alexander Thomas Frase" w:date="2012-10-31T17:47:00Z">
              <w:tcPr>
                <w:tcW w:w="3384" w:type="dxa"/>
              </w:tcPr>
            </w:tcPrChange>
          </w:tcPr>
          <w:p w14:paraId="7F8F9F70" w14:textId="77777777" w:rsidR="0082154C" w:rsidRPr="0082154C" w:rsidRDefault="0082154C" w:rsidP="0002790E">
            <w:pPr>
              <w:rPr>
                <w:ins w:id="8126" w:author="Alexander Thomas Frase" w:date="2012-10-31T17:46:00Z"/>
                <w:rFonts w:ascii="Courier New" w:hAnsi="Courier New" w:cs="Courier New"/>
                <w:sz w:val="22"/>
                <w:rPrChange w:id="8127" w:author="Alexander Thomas Frase" w:date="2012-10-31T17:47:00Z">
                  <w:rPr>
                    <w:ins w:id="8128" w:author="Alexander Thomas Frase" w:date="2012-10-31T17:46:00Z"/>
                    <w:rFonts w:cs="Times New Roman"/>
                  </w:rPr>
                </w:rPrChange>
              </w:rPr>
            </w:pPr>
            <w:ins w:id="8129" w:author="Alexander Thomas Frase" w:date="2012-10-31T17:46:00Z">
              <w:r w:rsidRPr="0082154C">
                <w:rPr>
                  <w:rFonts w:ascii="Courier New" w:hAnsi="Courier New" w:cs="Courier New"/>
                  <w:sz w:val="22"/>
                  <w:rPrChange w:id="8130" w:author="Alexander Thomas Frase" w:date="2012-10-31T17:47:00Z">
                    <w:rPr>
                      <w:rFonts w:eastAsiaTheme="majorEastAsia" w:cs="Times New Roman"/>
                      <w:b/>
                      <w:bCs/>
                      <w:i/>
                      <w:color w:val="000000" w:themeColor="text1"/>
                    </w:rPr>
                  </w:rPrChange>
                </w:rPr>
                <w:t>score(</w:t>
              </w:r>
              <w:proofErr w:type="spellStart"/>
              <w:r w:rsidRPr="0082154C">
                <w:rPr>
                  <w:rFonts w:ascii="Courier New" w:hAnsi="Courier New" w:cs="Courier New"/>
                  <w:sz w:val="22"/>
                  <w:rPrChange w:id="8131" w:author="Alexander Thomas Frase" w:date="2012-10-31T17:47:00Z">
                    <w:rPr>
                      <w:rFonts w:eastAsiaTheme="majorEastAsia" w:cs="Times New Roman"/>
                      <w:b/>
                      <w:bCs/>
                      <w:i/>
                      <w:color w:val="000000" w:themeColor="text1"/>
                    </w:rPr>
                  </w:rPrChange>
                </w:rPr>
                <w:t>src-grp</w:t>
              </w:r>
              <w:proofErr w:type="spellEnd"/>
              <w:r w:rsidRPr="0082154C">
                <w:rPr>
                  <w:rFonts w:ascii="Courier New" w:hAnsi="Courier New" w:cs="Courier New"/>
                  <w:sz w:val="22"/>
                  <w:rPrChange w:id="8132" w:author="Alexander Thomas Frase" w:date="2012-10-31T17:47:00Z">
                    <w:rPr>
                      <w:rFonts w:eastAsiaTheme="majorEastAsia" w:cs="Times New Roman"/>
                      <w:b/>
                      <w:bCs/>
                      <w:i/>
                      <w:color w:val="000000" w:themeColor="text1"/>
                    </w:rPr>
                  </w:rPrChange>
                </w:rPr>
                <w:t>)</w:t>
              </w:r>
            </w:ins>
          </w:p>
          <w:p w14:paraId="7BDF5F96" w14:textId="7B5B42D0" w:rsidR="0082154C" w:rsidRPr="0082154C" w:rsidRDefault="0082154C" w:rsidP="0002790E">
            <w:pPr>
              <w:rPr>
                <w:ins w:id="8133" w:author="Alexander Thomas Frase" w:date="2012-10-31T17:45:00Z"/>
                <w:rFonts w:ascii="Courier New" w:hAnsi="Courier New" w:cs="Courier New"/>
                <w:sz w:val="22"/>
                <w:rPrChange w:id="8134" w:author="Alexander Thomas Frase" w:date="2012-10-31T17:47:00Z">
                  <w:rPr>
                    <w:ins w:id="8135" w:author="Alexander Thomas Frase" w:date="2012-10-31T17:45:00Z"/>
                    <w:rFonts w:cs="Times New Roman"/>
                  </w:rPr>
                </w:rPrChange>
              </w:rPr>
            </w:pPr>
            <w:ins w:id="8136" w:author="Alexander Thomas Frase" w:date="2012-10-31T17:46:00Z">
              <w:r w:rsidRPr="0082154C">
                <w:rPr>
                  <w:rFonts w:ascii="Courier New" w:hAnsi="Courier New" w:cs="Courier New"/>
                  <w:sz w:val="22"/>
                  <w:rPrChange w:id="8137" w:author="Alexander Thomas Frase" w:date="2012-10-31T17:47:00Z">
                    <w:rPr>
                      <w:rFonts w:eastAsiaTheme="majorEastAsia" w:cs="Times New Roman"/>
                      <w:b/>
                      <w:bCs/>
                      <w:i/>
                      <w:color w:val="000000" w:themeColor="text1"/>
                    </w:rPr>
                  </w:rPrChange>
                </w:rPr>
                <w:t>2-3</w:t>
              </w:r>
            </w:ins>
          </w:p>
        </w:tc>
      </w:tr>
    </w:tbl>
    <w:p w14:paraId="7D213EC2" w14:textId="35CDC133" w:rsidR="0082154C" w:rsidDel="00D674C1" w:rsidRDefault="0082154C">
      <w:pPr>
        <w:rPr>
          <w:del w:id="8138" w:author="Alexander Thomas Frase" w:date="2012-10-31T17:46:00Z"/>
        </w:rPr>
      </w:pPr>
    </w:p>
    <w:p w14:paraId="4CD9192F" w14:textId="77777777" w:rsidR="00D674C1" w:rsidRDefault="00D674C1">
      <w:pPr>
        <w:rPr>
          <w:ins w:id="8139" w:author="Alexander Thomas Frase" w:date="2012-11-02T13:36:00Z"/>
        </w:rPr>
      </w:pPr>
    </w:p>
    <w:p w14:paraId="69DA790A" w14:textId="1EA0F579" w:rsidR="0002790E" w:rsidDel="0082154C" w:rsidRDefault="0002790E">
      <w:pPr>
        <w:rPr>
          <w:del w:id="8140" w:author="Alexander Thomas Frase" w:date="2012-10-31T17:46:00Z"/>
          <w:rFonts w:ascii="Courier New" w:hAnsi="Courier New" w:cs="Courier New"/>
          <w:sz w:val="20"/>
          <w:szCs w:val="20"/>
        </w:rPr>
        <w:pPrChange w:id="8141" w:author="Alexander Thomas Frase" w:date="2012-11-02T13:36:00Z">
          <w:pPr>
            <w:pBdr>
              <w:top w:val="single" w:sz="4" w:space="0" w:color="auto"/>
              <w:left w:val="single" w:sz="4" w:space="4" w:color="auto"/>
              <w:bottom w:val="single" w:sz="4" w:space="1" w:color="auto"/>
              <w:right w:val="single" w:sz="4" w:space="4" w:color="auto"/>
            </w:pBdr>
          </w:pPr>
        </w:pPrChange>
      </w:pPr>
      <w:del w:id="8142" w:author="Alexander Thomas Frase" w:date="2012-10-31T17:46:00Z">
        <w:r w:rsidDel="0082154C">
          <w:rPr>
            <w:rFonts w:ascii="Courier New" w:hAnsi="Courier New" w:cs="Courier New"/>
            <w:sz w:val="20"/>
            <w:szCs w:val="20"/>
          </w:rPr>
          <w:delText>$ biofilter-2 --knowledge test.db --gene A B C D E --model gene</w:delText>
        </w:r>
      </w:del>
    </w:p>
    <w:p w14:paraId="7D627249" w14:textId="1FF5E798" w:rsidR="0002790E" w:rsidDel="0082154C" w:rsidRDefault="0002790E">
      <w:pPr>
        <w:rPr>
          <w:del w:id="8143" w:author="Alexander Thomas Frase" w:date="2012-10-31T17:46:00Z"/>
          <w:rFonts w:ascii="Courier New" w:hAnsi="Courier New" w:cs="Courier New"/>
          <w:sz w:val="20"/>
          <w:szCs w:val="20"/>
        </w:rPr>
        <w:pPrChange w:id="8144" w:author="Alexander Thomas Frase" w:date="2012-11-02T13:36:00Z">
          <w:pPr>
            <w:pBdr>
              <w:top w:val="single" w:sz="4" w:space="0" w:color="auto"/>
              <w:left w:val="single" w:sz="4" w:space="4" w:color="auto"/>
              <w:bottom w:val="single" w:sz="4" w:space="1" w:color="auto"/>
              <w:right w:val="single" w:sz="4" w:space="4" w:color="auto"/>
            </w:pBdr>
          </w:pPr>
        </w:pPrChange>
      </w:pPr>
    </w:p>
    <w:p w14:paraId="44C762D0" w14:textId="37C27462" w:rsidR="0002790E" w:rsidDel="0082154C" w:rsidRDefault="0002790E">
      <w:pPr>
        <w:rPr>
          <w:del w:id="8145" w:author="Alexander Thomas Frase" w:date="2012-10-31T17:46:00Z"/>
          <w:rFonts w:ascii="Courier New" w:hAnsi="Courier New" w:cs="Courier New"/>
          <w:sz w:val="20"/>
          <w:szCs w:val="20"/>
        </w:rPr>
        <w:pPrChange w:id="8146" w:author="Alexander Thomas Frase" w:date="2012-11-02T13:36:00Z">
          <w:pPr>
            <w:pBdr>
              <w:top w:val="single" w:sz="4" w:space="0" w:color="auto"/>
              <w:left w:val="single" w:sz="4" w:space="4" w:color="auto"/>
              <w:bottom w:val="single" w:sz="4" w:space="1" w:color="auto"/>
              <w:right w:val="single" w:sz="4" w:space="4" w:color="auto"/>
            </w:pBdr>
          </w:pPr>
        </w:pPrChange>
      </w:pPr>
      <w:del w:id="8147" w:author="Alexander Thomas Frase" w:date="2012-10-31T17:46:00Z">
        <w:r w:rsidDel="0082154C">
          <w:rPr>
            <w:rFonts w:ascii="Courier New" w:hAnsi="Courier New" w:cs="Courier New"/>
            <w:sz w:val="20"/>
            <w:szCs w:val="20"/>
          </w:rPr>
          <w:delText>#gene1</w:delText>
        </w:r>
        <w:r w:rsidDel="0082154C">
          <w:rPr>
            <w:rFonts w:ascii="Courier New" w:hAnsi="Courier New" w:cs="Courier New"/>
            <w:sz w:val="20"/>
            <w:szCs w:val="20"/>
          </w:rPr>
          <w:tab/>
          <w:delText>gene2</w:delText>
        </w:r>
        <w:r w:rsidDel="0082154C">
          <w:rPr>
            <w:rFonts w:ascii="Courier New" w:hAnsi="Courier New" w:cs="Courier New"/>
            <w:sz w:val="20"/>
            <w:szCs w:val="20"/>
          </w:rPr>
          <w:tab/>
          <w:delText>score(src-grp)</w:delText>
        </w:r>
      </w:del>
    </w:p>
    <w:p w14:paraId="3026AEFD" w14:textId="39F795FD" w:rsidR="0002790E" w:rsidDel="0082154C" w:rsidRDefault="0002790E">
      <w:pPr>
        <w:rPr>
          <w:del w:id="8148" w:author="Alexander Thomas Frase" w:date="2012-10-31T17:46:00Z"/>
          <w:rFonts w:ascii="Courier New" w:hAnsi="Courier New" w:cs="Courier New"/>
          <w:sz w:val="20"/>
          <w:szCs w:val="20"/>
        </w:rPr>
        <w:pPrChange w:id="8149" w:author="Alexander Thomas Frase" w:date="2012-11-02T13:36:00Z">
          <w:pPr>
            <w:pBdr>
              <w:top w:val="single" w:sz="4" w:space="0" w:color="auto"/>
              <w:left w:val="single" w:sz="4" w:space="4" w:color="auto"/>
              <w:bottom w:val="single" w:sz="4" w:space="1" w:color="auto"/>
              <w:right w:val="single" w:sz="4" w:space="4" w:color="auto"/>
            </w:pBdr>
          </w:pPr>
        </w:pPrChange>
      </w:pPr>
      <w:del w:id="8150" w:author="Alexander Thomas Frase" w:date="2012-10-31T17:46:00Z">
        <w:r w:rsidDel="0082154C">
          <w:rPr>
            <w:rFonts w:ascii="Courier New" w:hAnsi="Courier New" w:cs="Courier New"/>
            <w:sz w:val="20"/>
            <w:szCs w:val="20"/>
          </w:rPr>
          <w:delText>A</w:delText>
        </w:r>
        <w:r w:rsidDel="0082154C">
          <w:rPr>
            <w:rFonts w:ascii="Courier New" w:hAnsi="Courier New" w:cs="Courier New"/>
            <w:sz w:val="20"/>
            <w:szCs w:val="20"/>
          </w:rPr>
          <w:tab/>
          <w:delText>C</w:delText>
        </w:r>
        <w:r w:rsidDel="0082154C">
          <w:rPr>
            <w:rFonts w:ascii="Courier New" w:hAnsi="Courier New" w:cs="Courier New"/>
            <w:sz w:val="20"/>
            <w:szCs w:val="20"/>
          </w:rPr>
          <w:tab/>
          <w:delText>2-3</w:delText>
        </w:r>
      </w:del>
    </w:p>
    <w:p w14:paraId="5713E930" w14:textId="1CC836AF" w:rsidR="0002790E" w:rsidDel="00D674C1" w:rsidRDefault="0002790E">
      <w:pPr>
        <w:rPr>
          <w:del w:id="8151" w:author="Alexander Thomas Frase" w:date="2012-11-02T13:36:00Z"/>
        </w:rPr>
      </w:pPr>
    </w:p>
    <w:p w14:paraId="31E5C901" w14:textId="28BC4583" w:rsidR="0002790E" w:rsidDel="00F203F2" w:rsidRDefault="0002790E">
      <w:pPr>
        <w:jc w:val="center"/>
        <w:rPr>
          <w:del w:id="8152" w:author="Alexander Thomas Frase" w:date="2012-10-26T17:27:00Z"/>
        </w:rPr>
      </w:pPr>
      <w:del w:id="8153" w:author="Alexander Thomas Frase" w:date="2012-10-26T17:27:00Z">
        <w:r w:rsidRPr="009F3065" w:rsidDel="00F203F2">
          <w:rPr>
            <w:noProof/>
            <w:lang w:eastAsia="en-US" w:bidi="ar-SA"/>
          </w:rPr>
          <w:drawing>
            <wp:inline distT="0" distB="0" distL="0" distR="0" wp14:anchorId="658EBE53" wp14:editId="408D9D9A">
              <wp:extent cx="5238750" cy="3152775"/>
              <wp:effectExtent l="0" t="0" r="0" b="0"/>
              <wp:docPr id="6" name="Picture 6" descr="\\afs\bx.psu.edu#user.djw5057\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s\bx.psu.edu#user.djw5057\Desktop\Picture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3152775"/>
                      </a:xfrm>
                      <a:prstGeom prst="rect">
                        <a:avLst/>
                      </a:prstGeom>
                      <a:noFill/>
                      <a:ln>
                        <a:noFill/>
                      </a:ln>
                    </pic:spPr>
                  </pic:pic>
                </a:graphicData>
              </a:graphic>
            </wp:inline>
          </w:drawing>
        </w:r>
      </w:del>
      <w:ins w:id="8154" w:author="Alexander Thomas Frase" w:date="2012-10-26T17:27:00Z">
        <w:r w:rsidR="00F203F2" w:rsidRPr="004B77C6">
          <w:rPr>
            <w:noProof/>
            <w:lang w:eastAsia="en-US" w:bidi="ar-SA"/>
          </w:rPr>
          <w:drawing>
            <wp:inline distT="0" distB="0" distL="0" distR="0" wp14:anchorId="3005056C" wp14:editId="58443CB0">
              <wp:extent cx="4160520" cy="205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2.png"/>
                      <pic:cNvPicPr/>
                    </pic:nvPicPr>
                    <pic:blipFill>
                      <a:blip r:embed="rId44">
                        <a:extLst>
                          <a:ext uri="{28A0092B-C50C-407E-A947-70E740481C1C}">
                            <a14:useLocalDpi xmlns:a14="http://schemas.microsoft.com/office/drawing/2010/main" val="0"/>
                          </a:ext>
                        </a:extLst>
                      </a:blip>
                      <a:stretch>
                        <a:fillRect/>
                      </a:stretch>
                    </pic:blipFill>
                    <pic:spPr>
                      <a:xfrm>
                        <a:off x="0" y="0"/>
                        <a:ext cx="4160520" cy="2057400"/>
                      </a:xfrm>
                      <a:prstGeom prst="rect">
                        <a:avLst/>
                      </a:prstGeom>
                    </pic:spPr>
                  </pic:pic>
                </a:graphicData>
              </a:graphic>
            </wp:inline>
          </w:drawing>
        </w:r>
      </w:ins>
    </w:p>
    <w:p w14:paraId="575CFAC9" w14:textId="77777777" w:rsidR="0002790E" w:rsidRDefault="0002790E">
      <w:pPr>
        <w:jc w:val="center"/>
        <w:pPrChange w:id="8155" w:author="Alexander Thomas Frase" w:date="2012-11-02T13:36:00Z">
          <w:pPr/>
        </w:pPrChange>
      </w:pPr>
    </w:p>
    <w:p w14:paraId="250DDF8A" w14:textId="40FD1FA7" w:rsidR="0002790E" w:rsidRDefault="0002790E" w:rsidP="0002790E">
      <w:pPr>
        <w:rPr>
          <w:rFonts w:cs="Times New Roman"/>
        </w:rPr>
      </w:pPr>
      <w:proofErr w:type="spellStart"/>
      <w:r>
        <w:rPr>
          <w:rFonts w:cs="Times New Roman"/>
        </w:rPr>
        <w:t>Biofilter</w:t>
      </w:r>
      <w:proofErr w:type="spellEnd"/>
      <w:r>
        <w:rPr>
          <w:rFonts w:cs="Times New Roman"/>
        </w:rPr>
        <w:t xml:space="preserve"> has determined that genes A and C are found together in three groups across two sources.  In other words, both the </w:t>
      </w:r>
      <w:r>
        <w:rPr>
          <w:rFonts w:cs="Times New Roman"/>
          <w:i/>
        </w:rPr>
        <w:t xml:space="preserve">light </w:t>
      </w:r>
      <w:r>
        <w:rPr>
          <w:rFonts w:cs="Times New Roman"/>
        </w:rPr>
        <w:t xml:space="preserve">and </w:t>
      </w:r>
      <w:r>
        <w:rPr>
          <w:rFonts w:cs="Times New Roman"/>
          <w:i/>
        </w:rPr>
        <w:t>paint</w:t>
      </w:r>
      <w:r>
        <w:rPr>
          <w:rFonts w:cs="Times New Roman"/>
        </w:rPr>
        <w:t xml:space="preserve"> sources contain groups—blue, gray, and cyan—that suggest a relationship between genes A and C.</w:t>
      </w:r>
    </w:p>
    <w:p w14:paraId="204587E7" w14:textId="77777777" w:rsidR="0002790E" w:rsidRDefault="0002790E" w:rsidP="0002790E">
      <w:pPr>
        <w:rPr>
          <w:rFonts w:cs="Times New Roman"/>
        </w:rPr>
      </w:pPr>
    </w:p>
    <w:p w14:paraId="17E274DB" w14:textId="6264FD21" w:rsidR="0002790E" w:rsidRDefault="0002790E" w:rsidP="0002790E">
      <w:pPr>
        <w:rPr>
          <w:rFonts w:cs="Times New Roman"/>
        </w:rPr>
      </w:pPr>
      <w:r>
        <w:rPr>
          <w:rFonts w:cs="Times New Roman"/>
        </w:rPr>
        <w:t>This relationship is summarized by the implication score “2-3,” which gives the number of sources followed by the number of groups which support this gene model. Each time the same pairwise model of genes is found in another source, the left-hand index of the implication score for that pairwise model increases by one; each time it is found in another group from the same source, the right-hand index increases by one.</w:t>
      </w:r>
      <w:r w:rsidR="003B534B">
        <w:rPr>
          <w:rFonts w:cs="Times New Roman"/>
        </w:rPr>
        <w:t xml:space="preserve"> </w:t>
      </w:r>
    </w:p>
    <w:p w14:paraId="21AA551F" w14:textId="77777777" w:rsidR="003B534B" w:rsidRDefault="0002790E" w:rsidP="00943DD1">
      <w:pPr>
        <w:pStyle w:val="Heading3"/>
        <w:rPr>
          <w:ins w:id="8156" w:author="Alexander Thomas Frase" w:date="2012-10-31T17:47:00Z"/>
        </w:rPr>
      </w:pPr>
      <w:bookmarkStart w:id="8157" w:name="_Toc339626894"/>
      <w:r>
        <w:t>Step 3</w:t>
      </w:r>
      <w:bookmarkEnd w:id="8157"/>
    </w:p>
    <w:p w14:paraId="5A5B96F2" w14:textId="77777777" w:rsidR="0082154C" w:rsidRPr="0082154C" w:rsidRDefault="0082154C">
      <w:pPr>
        <w:pPrChange w:id="8158" w:author="Alexander Thomas Frase" w:date="2012-10-31T17:47:00Z">
          <w:pPr>
            <w:pStyle w:val="Heading3"/>
          </w:pPr>
        </w:pPrChange>
      </w:pPr>
    </w:p>
    <w:p w14:paraId="65A9C282" w14:textId="1E90565D" w:rsidR="0002790E" w:rsidRDefault="0002790E" w:rsidP="0002790E">
      <w:pPr>
        <w:rPr>
          <w:rFonts w:cs="Times New Roman"/>
        </w:rPr>
      </w:pPr>
      <w:r>
        <w:rPr>
          <w:rFonts w:cs="Times New Roman"/>
        </w:rPr>
        <w:t xml:space="preserve">Break down the gene-gene models into all pairwise combinations of SNPs across the genes within sources </w:t>
      </w:r>
      <w:r>
        <w:rPr>
          <w:rFonts w:cs="Times New Roman"/>
          <w:i/>
        </w:rPr>
        <w:t>light</w:t>
      </w:r>
      <w:r>
        <w:rPr>
          <w:rFonts w:cs="Times New Roman"/>
        </w:rPr>
        <w:t xml:space="preserve"> and </w:t>
      </w:r>
      <w:r>
        <w:rPr>
          <w:rFonts w:cs="Times New Roman"/>
          <w:i/>
        </w:rPr>
        <w:t>paint</w:t>
      </w:r>
      <w:r>
        <w:rPr>
          <w:rFonts w:cs="Times New Roman"/>
        </w:rPr>
        <w:t>.</w:t>
      </w:r>
    </w:p>
    <w:p w14:paraId="3C97E3F9" w14:textId="77777777" w:rsidR="0002790E" w:rsidRDefault="0002790E" w:rsidP="0002790E">
      <w:pPr>
        <w:rPr>
          <w:ins w:id="8159" w:author="Alexander Thomas Frase" w:date="2012-10-31T17:48:00Z"/>
          <w:rFonts w:cs="Times New Roman"/>
        </w:rPr>
      </w:pPr>
    </w:p>
    <w:p w14:paraId="57664429" w14:textId="2FA38C4A" w:rsidR="0082154C" w:rsidRDefault="0082154C" w:rsidP="0002790E">
      <w:pPr>
        <w:rPr>
          <w:ins w:id="8160" w:author="Alexander Thomas Frase" w:date="2012-10-31T17:48:00Z"/>
          <w:rFonts w:cs="Times New Roman"/>
        </w:rPr>
      </w:pPr>
      <w:ins w:id="8161" w:author="Alexander Thomas Frase" w:date="2012-10-31T17:48:00Z">
        <w:r>
          <w:rPr>
            <w:rFonts w:cs="Times New Roman"/>
          </w:rPr>
          <w:lastRenderedPageBreak/>
          <w:t>Configuration:</w:t>
        </w:r>
      </w:ins>
    </w:p>
    <w:p w14:paraId="7ECA3D6D" w14:textId="77777777" w:rsidR="0082154C" w:rsidRDefault="0082154C" w:rsidP="0002790E">
      <w:pPr>
        <w:rPr>
          <w:ins w:id="8162" w:author="Alexander Thomas Frase" w:date="2012-10-31T17:48:00Z"/>
          <w:rFonts w:cs="Times New Roman"/>
        </w:rPr>
      </w:pPr>
    </w:p>
    <w:tbl>
      <w:tblPr>
        <w:tblStyle w:val="TableGrid"/>
        <w:tblW w:w="8640" w:type="dxa"/>
        <w:tblInd w:w="720" w:type="dxa"/>
        <w:tblLook w:val="04A0" w:firstRow="1" w:lastRow="0" w:firstColumn="1" w:lastColumn="0" w:noHBand="0" w:noVBand="1"/>
        <w:tblPrChange w:id="8163" w:author="Alexander Thomas Frase" w:date="2012-10-31T17:50:00Z">
          <w:tblPr>
            <w:tblStyle w:val="TableGrid"/>
            <w:tblW w:w="0" w:type="auto"/>
            <w:tblLook w:val="04A0" w:firstRow="1" w:lastRow="0" w:firstColumn="1" w:lastColumn="0" w:noHBand="0" w:noVBand="1"/>
          </w:tblPr>
        </w:tblPrChange>
      </w:tblPr>
      <w:tblGrid>
        <w:gridCol w:w="8640"/>
        <w:tblGridChange w:id="8164">
          <w:tblGrid>
            <w:gridCol w:w="10152"/>
          </w:tblGrid>
        </w:tblGridChange>
      </w:tblGrid>
      <w:tr w:rsidR="0082154C" w:rsidRPr="0082154C" w14:paraId="3E0B3F10" w14:textId="77777777" w:rsidTr="0082154C">
        <w:trPr>
          <w:ins w:id="8165" w:author="Alexander Thomas Frase" w:date="2012-10-31T17:48:00Z"/>
        </w:trPr>
        <w:tc>
          <w:tcPr>
            <w:tcW w:w="10152" w:type="dxa"/>
            <w:tcPrChange w:id="8166" w:author="Alexander Thomas Frase" w:date="2012-10-31T17:50:00Z">
              <w:tcPr>
                <w:tcW w:w="10152" w:type="dxa"/>
              </w:tcPr>
            </w:tcPrChange>
          </w:tcPr>
          <w:p w14:paraId="2BD1BC79" w14:textId="3643DF6E" w:rsidR="0082154C" w:rsidRPr="0082154C" w:rsidRDefault="0082154C" w:rsidP="0002790E">
            <w:pPr>
              <w:rPr>
                <w:ins w:id="8167" w:author="Alexander Thomas Frase" w:date="2012-10-31T17:48:00Z"/>
                <w:rFonts w:ascii="Courier New" w:hAnsi="Courier New" w:cs="Courier New"/>
                <w:sz w:val="22"/>
                <w:rPrChange w:id="8168" w:author="Alexander Thomas Frase" w:date="2012-10-31T17:50:00Z">
                  <w:rPr>
                    <w:ins w:id="8169" w:author="Alexander Thomas Frase" w:date="2012-10-31T17:48:00Z"/>
                    <w:rFonts w:cs="Times New Roman"/>
                  </w:rPr>
                </w:rPrChange>
              </w:rPr>
            </w:pPr>
            <w:ins w:id="8170" w:author="Alexander Thomas Frase" w:date="2012-10-31T17:48:00Z">
              <w:r w:rsidRPr="0082154C">
                <w:rPr>
                  <w:rFonts w:ascii="Courier New" w:hAnsi="Courier New" w:cs="Courier New"/>
                  <w:sz w:val="22"/>
                  <w:rPrChange w:id="8171" w:author="Alexander Thomas Frase" w:date="2012-10-31T17:50:00Z">
                    <w:rPr>
                      <w:rFonts w:eastAsiaTheme="majorEastAsia" w:cs="Times New Roman"/>
                      <w:b/>
                      <w:bCs/>
                      <w:i/>
                      <w:color w:val="000000" w:themeColor="text1"/>
                    </w:rPr>
                  </w:rPrChange>
                </w:rPr>
                <w:t xml:space="preserve">KNOWLEDGE </w:t>
              </w:r>
              <w:proofErr w:type="spellStart"/>
              <w:r w:rsidRPr="0082154C">
                <w:rPr>
                  <w:rFonts w:ascii="Courier New" w:hAnsi="Courier New" w:cs="Courier New"/>
                  <w:sz w:val="22"/>
                  <w:rPrChange w:id="8172" w:author="Alexander Thomas Frase" w:date="2012-10-31T17:50:00Z">
                    <w:rPr>
                      <w:rFonts w:eastAsiaTheme="majorEastAsia" w:cs="Times New Roman"/>
                      <w:b/>
                      <w:bCs/>
                      <w:i/>
                      <w:color w:val="000000" w:themeColor="text1"/>
                    </w:rPr>
                  </w:rPrChange>
                </w:rPr>
                <w:t>test.db</w:t>
              </w:r>
              <w:proofErr w:type="spellEnd"/>
            </w:ins>
          </w:p>
          <w:p w14:paraId="47201EA1" w14:textId="77777777" w:rsidR="0082154C" w:rsidRPr="0082154C" w:rsidRDefault="0082154C" w:rsidP="0002790E">
            <w:pPr>
              <w:rPr>
                <w:ins w:id="8173" w:author="Alexander Thomas Frase" w:date="2012-10-31T17:48:00Z"/>
                <w:rFonts w:ascii="Courier New" w:hAnsi="Courier New" w:cs="Courier New"/>
                <w:sz w:val="22"/>
                <w:rPrChange w:id="8174" w:author="Alexander Thomas Frase" w:date="2012-10-31T17:50:00Z">
                  <w:rPr>
                    <w:ins w:id="8175" w:author="Alexander Thomas Frase" w:date="2012-10-31T17:48:00Z"/>
                    <w:rFonts w:cs="Times New Roman"/>
                  </w:rPr>
                </w:rPrChange>
              </w:rPr>
            </w:pPr>
            <w:ins w:id="8176" w:author="Alexander Thomas Frase" w:date="2012-10-31T17:48:00Z">
              <w:r w:rsidRPr="0082154C">
                <w:rPr>
                  <w:rFonts w:ascii="Courier New" w:hAnsi="Courier New" w:cs="Courier New"/>
                  <w:sz w:val="22"/>
                  <w:rPrChange w:id="8177" w:author="Alexander Thomas Frase" w:date="2012-10-31T17:50:00Z">
                    <w:rPr>
                      <w:rFonts w:eastAsiaTheme="majorEastAsia" w:cs="Times New Roman"/>
                      <w:b/>
                      <w:bCs/>
                      <w:i/>
                      <w:color w:val="000000" w:themeColor="text1"/>
                    </w:rPr>
                  </w:rPrChange>
                </w:rPr>
                <w:t>SOURCE light paint</w:t>
              </w:r>
            </w:ins>
          </w:p>
          <w:p w14:paraId="39C7B8D9" w14:textId="733999FC" w:rsidR="0082154C" w:rsidRPr="0082154C" w:rsidRDefault="0082154C" w:rsidP="0002790E">
            <w:pPr>
              <w:rPr>
                <w:ins w:id="8178" w:author="Alexander Thomas Frase" w:date="2012-10-31T17:48:00Z"/>
                <w:rFonts w:ascii="Courier New" w:hAnsi="Courier New" w:cs="Courier New"/>
                <w:sz w:val="22"/>
                <w:rPrChange w:id="8179" w:author="Alexander Thomas Frase" w:date="2012-10-31T17:50:00Z">
                  <w:rPr>
                    <w:ins w:id="8180" w:author="Alexander Thomas Frase" w:date="2012-10-31T17:48:00Z"/>
                    <w:rFonts w:cs="Times New Roman"/>
                  </w:rPr>
                </w:rPrChange>
              </w:rPr>
            </w:pPr>
            <w:ins w:id="8181" w:author="Alexander Thomas Frase" w:date="2012-10-31T17:48:00Z">
              <w:r w:rsidRPr="0082154C">
                <w:rPr>
                  <w:rFonts w:ascii="Courier New" w:hAnsi="Courier New" w:cs="Courier New"/>
                  <w:sz w:val="22"/>
                  <w:rPrChange w:id="8182" w:author="Alexander Thomas Frase" w:date="2012-10-31T17:50:00Z">
                    <w:rPr>
                      <w:rFonts w:eastAsiaTheme="majorEastAsia" w:cs="Times New Roman"/>
                      <w:b/>
                      <w:bCs/>
                      <w:i/>
                      <w:color w:val="000000" w:themeColor="text1"/>
                    </w:rPr>
                  </w:rPrChange>
                </w:rPr>
                <w:t xml:space="preserve">MODEL </w:t>
              </w:r>
              <w:proofErr w:type="spellStart"/>
              <w:r w:rsidRPr="0082154C">
                <w:rPr>
                  <w:rFonts w:ascii="Courier New" w:hAnsi="Courier New" w:cs="Courier New"/>
                  <w:sz w:val="22"/>
                  <w:rPrChange w:id="8183" w:author="Alexander Thomas Frase" w:date="2012-10-31T17:50:00Z">
                    <w:rPr>
                      <w:rFonts w:eastAsiaTheme="majorEastAsia" w:cs="Times New Roman"/>
                      <w:b/>
                      <w:bCs/>
                      <w:i/>
                      <w:color w:val="000000" w:themeColor="text1"/>
                    </w:rPr>
                  </w:rPrChange>
                </w:rPr>
                <w:t>snp</w:t>
              </w:r>
              <w:proofErr w:type="spellEnd"/>
            </w:ins>
          </w:p>
        </w:tc>
      </w:tr>
    </w:tbl>
    <w:p w14:paraId="3049B8F1" w14:textId="77777777" w:rsidR="0082154C" w:rsidRDefault="0082154C" w:rsidP="0002790E">
      <w:pPr>
        <w:rPr>
          <w:ins w:id="8184" w:author="Alexander Thomas Frase" w:date="2012-10-31T17:48:00Z"/>
          <w:rFonts w:cs="Times New Roman"/>
        </w:rPr>
      </w:pPr>
    </w:p>
    <w:p w14:paraId="71EDF65C" w14:textId="31F132C6" w:rsidR="0082154C" w:rsidRDefault="0082154C" w:rsidP="0002790E">
      <w:pPr>
        <w:rPr>
          <w:ins w:id="8185" w:author="Alexander Thomas Frase" w:date="2012-10-31T17:48:00Z"/>
          <w:rFonts w:cs="Times New Roman"/>
        </w:rPr>
      </w:pPr>
      <w:ins w:id="8186" w:author="Alexander Thomas Frase" w:date="2012-10-31T17:48:00Z">
        <w:r>
          <w:rPr>
            <w:rFonts w:cs="Times New Roman"/>
          </w:rPr>
          <w:t>Output:</w:t>
        </w:r>
      </w:ins>
    </w:p>
    <w:p w14:paraId="23FCBD26" w14:textId="77777777" w:rsidR="0082154C" w:rsidRDefault="0082154C" w:rsidP="0002790E">
      <w:pPr>
        <w:rPr>
          <w:ins w:id="8187" w:author="Alexander Thomas Frase" w:date="2012-10-31T17:48: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Change w:id="8188" w:author="Alexander Thomas Frase" w:date="2012-10-31T17:50:00Z">
          <w:tblPr>
            <w:tblStyle w:val="TableGrid"/>
            <w:tblW w:w="0" w:type="auto"/>
            <w:tblLook w:val="04A0" w:firstRow="1" w:lastRow="0" w:firstColumn="1" w:lastColumn="0" w:noHBand="0" w:noVBand="1"/>
          </w:tblPr>
        </w:tblPrChange>
      </w:tblPr>
      <w:tblGrid>
        <w:gridCol w:w="1009"/>
        <w:gridCol w:w="877"/>
        <w:gridCol w:w="6772"/>
        <w:tblGridChange w:id="8189">
          <w:tblGrid>
            <w:gridCol w:w="3384"/>
            <w:gridCol w:w="3384"/>
            <w:gridCol w:w="3384"/>
          </w:tblGrid>
        </w:tblGridChange>
      </w:tblGrid>
      <w:tr w:rsidR="0082154C" w:rsidRPr="0082154C" w14:paraId="22DC37EE" w14:textId="77777777" w:rsidTr="0082154C">
        <w:trPr>
          <w:ins w:id="8190" w:author="Alexander Thomas Frase" w:date="2012-10-31T17:48:00Z"/>
        </w:trPr>
        <w:tc>
          <w:tcPr>
            <w:tcW w:w="1009" w:type="dxa"/>
            <w:tcPrChange w:id="8191" w:author="Alexander Thomas Frase" w:date="2012-10-31T17:50:00Z">
              <w:tcPr>
                <w:tcW w:w="3384" w:type="dxa"/>
              </w:tcPr>
            </w:tcPrChange>
          </w:tcPr>
          <w:p w14:paraId="44CAF518" w14:textId="5A53D157" w:rsidR="0082154C" w:rsidRPr="0082154C" w:rsidRDefault="0082154C" w:rsidP="0002790E">
            <w:pPr>
              <w:rPr>
                <w:ins w:id="8192" w:author="Alexander Thomas Frase" w:date="2012-10-31T17:48:00Z"/>
                <w:rFonts w:ascii="Courier New" w:hAnsi="Courier New" w:cs="Courier New"/>
                <w:sz w:val="22"/>
                <w:rPrChange w:id="8193" w:author="Alexander Thomas Frase" w:date="2012-10-31T17:50:00Z">
                  <w:rPr>
                    <w:ins w:id="8194" w:author="Alexander Thomas Frase" w:date="2012-10-31T17:48:00Z"/>
                    <w:rFonts w:cs="Times New Roman"/>
                  </w:rPr>
                </w:rPrChange>
              </w:rPr>
            </w:pPr>
            <w:ins w:id="8195" w:author="Alexander Thomas Frase" w:date="2012-10-31T17:48:00Z">
              <w:r w:rsidRPr="0082154C">
                <w:rPr>
                  <w:rFonts w:ascii="Courier New" w:hAnsi="Courier New" w:cs="Courier New"/>
                  <w:sz w:val="22"/>
                  <w:rPrChange w:id="8196" w:author="Alexander Thomas Frase" w:date="2012-10-31T17:50:00Z">
                    <w:rPr>
                      <w:rFonts w:eastAsiaTheme="majorEastAsia" w:cs="Times New Roman"/>
                      <w:b/>
                      <w:bCs/>
                      <w:i/>
                      <w:color w:val="000000" w:themeColor="text1"/>
                    </w:rPr>
                  </w:rPrChange>
                </w:rPr>
                <w:t>#snp1</w:t>
              </w:r>
            </w:ins>
          </w:p>
          <w:p w14:paraId="3B5C41D7" w14:textId="0E7BE95B" w:rsidR="0082154C" w:rsidRPr="0082154C" w:rsidRDefault="0082154C" w:rsidP="0002790E">
            <w:pPr>
              <w:rPr>
                <w:ins w:id="8197" w:author="Alexander Thomas Frase" w:date="2012-10-31T17:49:00Z"/>
                <w:rFonts w:ascii="Courier New" w:hAnsi="Courier New" w:cs="Courier New"/>
                <w:sz w:val="22"/>
                <w:rPrChange w:id="8198" w:author="Alexander Thomas Frase" w:date="2012-10-31T17:50:00Z">
                  <w:rPr>
                    <w:ins w:id="8199" w:author="Alexander Thomas Frase" w:date="2012-10-31T17:49:00Z"/>
                    <w:rFonts w:cs="Times New Roman"/>
                  </w:rPr>
                </w:rPrChange>
              </w:rPr>
            </w:pPr>
            <w:ins w:id="8200" w:author="Alexander Thomas Frase" w:date="2012-10-31T17:49:00Z">
              <w:r w:rsidRPr="0082154C">
                <w:rPr>
                  <w:rFonts w:ascii="Courier New" w:hAnsi="Courier New" w:cs="Courier New"/>
                  <w:sz w:val="22"/>
                  <w:rPrChange w:id="8201" w:author="Alexander Thomas Frase" w:date="2012-10-31T17:50:00Z">
                    <w:rPr>
                      <w:rFonts w:eastAsiaTheme="majorEastAsia" w:cs="Times New Roman"/>
                      <w:b/>
                      <w:bCs/>
                      <w:i/>
                      <w:color w:val="000000" w:themeColor="text1"/>
                    </w:rPr>
                  </w:rPrChange>
                </w:rPr>
                <w:t>rs11</w:t>
              </w:r>
            </w:ins>
          </w:p>
          <w:p w14:paraId="317B1931" w14:textId="77777777" w:rsidR="0082154C" w:rsidRPr="0082154C" w:rsidRDefault="0082154C" w:rsidP="0002790E">
            <w:pPr>
              <w:rPr>
                <w:ins w:id="8202" w:author="Alexander Thomas Frase" w:date="2012-10-31T17:49:00Z"/>
                <w:rFonts w:ascii="Courier New" w:hAnsi="Courier New" w:cs="Courier New"/>
                <w:sz w:val="22"/>
                <w:rPrChange w:id="8203" w:author="Alexander Thomas Frase" w:date="2012-10-31T17:50:00Z">
                  <w:rPr>
                    <w:ins w:id="8204" w:author="Alexander Thomas Frase" w:date="2012-10-31T17:49:00Z"/>
                    <w:rFonts w:cs="Times New Roman"/>
                  </w:rPr>
                </w:rPrChange>
              </w:rPr>
            </w:pPr>
            <w:ins w:id="8205" w:author="Alexander Thomas Frase" w:date="2012-10-31T17:49:00Z">
              <w:r w:rsidRPr="0082154C">
                <w:rPr>
                  <w:rFonts w:ascii="Courier New" w:hAnsi="Courier New" w:cs="Courier New"/>
                  <w:sz w:val="22"/>
                  <w:rPrChange w:id="8206" w:author="Alexander Thomas Frase" w:date="2012-10-31T17:50:00Z">
                    <w:rPr>
                      <w:rFonts w:eastAsiaTheme="majorEastAsia" w:cs="Times New Roman"/>
                      <w:b/>
                      <w:bCs/>
                      <w:i/>
                      <w:color w:val="000000" w:themeColor="text1"/>
                    </w:rPr>
                  </w:rPrChange>
                </w:rPr>
                <w:t>rs11</w:t>
              </w:r>
            </w:ins>
          </w:p>
          <w:p w14:paraId="668D6B21" w14:textId="77777777" w:rsidR="0082154C" w:rsidRPr="0082154C" w:rsidRDefault="0082154C" w:rsidP="0002790E">
            <w:pPr>
              <w:rPr>
                <w:ins w:id="8207" w:author="Alexander Thomas Frase" w:date="2012-10-31T17:49:00Z"/>
                <w:rFonts w:ascii="Courier New" w:hAnsi="Courier New" w:cs="Courier New"/>
                <w:sz w:val="22"/>
                <w:rPrChange w:id="8208" w:author="Alexander Thomas Frase" w:date="2012-10-31T17:50:00Z">
                  <w:rPr>
                    <w:ins w:id="8209" w:author="Alexander Thomas Frase" w:date="2012-10-31T17:49:00Z"/>
                    <w:rFonts w:cs="Times New Roman"/>
                  </w:rPr>
                </w:rPrChange>
              </w:rPr>
            </w:pPr>
            <w:ins w:id="8210" w:author="Alexander Thomas Frase" w:date="2012-10-31T17:49:00Z">
              <w:r w:rsidRPr="0082154C">
                <w:rPr>
                  <w:rFonts w:ascii="Courier New" w:hAnsi="Courier New" w:cs="Courier New"/>
                  <w:sz w:val="22"/>
                  <w:rPrChange w:id="8211" w:author="Alexander Thomas Frase" w:date="2012-10-31T17:50:00Z">
                    <w:rPr>
                      <w:rFonts w:eastAsiaTheme="majorEastAsia" w:cs="Times New Roman"/>
                      <w:b/>
                      <w:bCs/>
                      <w:i/>
                      <w:color w:val="000000" w:themeColor="text1"/>
                    </w:rPr>
                  </w:rPrChange>
                </w:rPr>
                <w:t>rs12</w:t>
              </w:r>
            </w:ins>
          </w:p>
          <w:p w14:paraId="0C33D22A" w14:textId="128D351F" w:rsidR="0082154C" w:rsidRPr="0082154C" w:rsidRDefault="0082154C" w:rsidP="0002790E">
            <w:pPr>
              <w:rPr>
                <w:ins w:id="8212" w:author="Alexander Thomas Frase" w:date="2012-10-31T17:48:00Z"/>
                <w:rFonts w:ascii="Courier New" w:hAnsi="Courier New" w:cs="Courier New"/>
                <w:sz w:val="22"/>
                <w:rPrChange w:id="8213" w:author="Alexander Thomas Frase" w:date="2012-10-31T17:50:00Z">
                  <w:rPr>
                    <w:ins w:id="8214" w:author="Alexander Thomas Frase" w:date="2012-10-31T17:48:00Z"/>
                    <w:rFonts w:cs="Times New Roman"/>
                  </w:rPr>
                </w:rPrChange>
              </w:rPr>
            </w:pPr>
            <w:ins w:id="8215" w:author="Alexander Thomas Frase" w:date="2012-10-31T17:49:00Z">
              <w:r w:rsidRPr="0082154C">
                <w:rPr>
                  <w:rFonts w:ascii="Courier New" w:hAnsi="Courier New" w:cs="Courier New"/>
                  <w:sz w:val="22"/>
                  <w:rPrChange w:id="8216" w:author="Alexander Thomas Frase" w:date="2012-10-31T17:50:00Z">
                    <w:rPr>
                      <w:rFonts w:eastAsiaTheme="majorEastAsia" w:cs="Times New Roman"/>
                      <w:b/>
                      <w:bCs/>
                      <w:i/>
                      <w:color w:val="000000" w:themeColor="text1"/>
                    </w:rPr>
                  </w:rPrChange>
                </w:rPr>
                <w:t>rs12</w:t>
              </w:r>
            </w:ins>
          </w:p>
        </w:tc>
        <w:tc>
          <w:tcPr>
            <w:tcW w:w="877" w:type="dxa"/>
            <w:tcPrChange w:id="8217" w:author="Alexander Thomas Frase" w:date="2012-10-31T17:50:00Z">
              <w:tcPr>
                <w:tcW w:w="3384" w:type="dxa"/>
              </w:tcPr>
            </w:tcPrChange>
          </w:tcPr>
          <w:p w14:paraId="3F1180E3" w14:textId="383CE31F" w:rsidR="0082154C" w:rsidRPr="0082154C" w:rsidRDefault="0082154C" w:rsidP="0002790E">
            <w:pPr>
              <w:rPr>
                <w:ins w:id="8218" w:author="Alexander Thomas Frase" w:date="2012-10-31T17:49:00Z"/>
                <w:rFonts w:ascii="Courier New" w:hAnsi="Courier New" w:cs="Courier New"/>
                <w:sz w:val="22"/>
                <w:rPrChange w:id="8219" w:author="Alexander Thomas Frase" w:date="2012-10-31T17:50:00Z">
                  <w:rPr>
                    <w:ins w:id="8220" w:author="Alexander Thomas Frase" w:date="2012-10-31T17:49:00Z"/>
                    <w:rFonts w:cs="Times New Roman"/>
                  </w:rPr>
                </w:rPrChange>
              </w:rPr>
            </w:pPr>
            <w:ins w:id="8221" w:author="Alexander Thomas Frase" w:date="2012-10-31T17:49:00Z">
              <w:r w:rsidRPr="0082154C">
                <w:rPr>
                  <w:rFonts w:ascii="Courier New" w:hAnsi="Courier New" w:cs="Courier New"/>
                  <w:sz w:val="22"/>
                  <w:rPrChange w:id="8222" w:author="Alexander Thomas Frase" w:date="2012-10-31T17:50:00Z">
                    <w:rPr>
                      <w:rFonts w:eastAsiaTheme="majorEastAsia" w:cs="Times New Roman"/>
                      <w:b/>
                      <w:bCs/>
                      <w:i/>
                      <w:color w:val="000000" w:themeColor="text1"/>
                    </w:rPr>
                  </w:rPrChange>
                </w:rPr>
                <w:t>snp2</w:t>
              </w:r>
            </w:ins>
          </w:p>
          <w:p w14:paraId="2F692CBF" w14:textId="77777777" w:rsidR="0082154C" w:rsidRPr="0082154C" w:rsidRDefault="0082154C" w:rsidP="0002790E">
            <w:pPr>
              <w:rPr>
                <w:ins w:id="8223" w:author="Alexander Thomas Frase" w:date="2012-10-31T17:49:00Z"/>
                <w:rFonts w:ascii="Courier New" w:hAnsi="Courier New" w:cs="Courier New"/>
                <w:sz w:val="22"/>
                <w:rPrChange w:id="8224" w:author="Alexander Thomas Frase" w:date="2012-10-31T17:50:00Z">
                  <w:rPr>
                    <w:ins w:id="8225" w:author="Alexander Thomas Frase" w:date="2012-10-31T17:49:00Z"/>
                    <w:rFonts w:cs="Times New Roman"/>
                  </w:rPr>
                </w:rPrChange>
              </w:rPr>
            </w:pPr>
            <w:ins w:id="8226" w:author="Alexander Thomas Frase" w:date="2012-10-31T17:49:00Z">
              <w:r w:rsidRPr="0082154C">
                <w:rPr>
                  <w:rFonts w:ascii="Courier New" w:hAnsi="Courier New" w:cs="Courier New"/>
                  <w:sz w:val="22"/>
                  <w:rPrChange w:id="8227" w:author="Alexander Thomas Frase" w:date="2012-10-31T17:50:00Z">
                    <w:rPr>
                      <w:rFonts w:eastAsiaTheme="majorEastAsia" w:cs="Times New Roman"/>
                      <w:b/>
                      <w:bCs/>
                      <w:i/>
                      <w:color w:val="000000" w:themeColor="text1"/>
                    </w:rPr>
                  </w:rPrChange>
                </w:rPr>
                <w:t>rs15</w:t>
              </w:r>
            </w:ins>
          </w:p>
          <w:p w14:paraId="78557D52" w14:textId="77777777" w:rsidR="0082154C" w:rsidRPr="0082154C" w:rsidRDefault="0082154C" w:rsidP="0002790E">
            <w:pPr>
              <w:rPr>
                <w:ins w:id="8228" w:author="Alexander Thomas Frase" w:date="2012-10-31T17:49:00Z"/>
                <w:rFonts w:ascii="Courier New" w:hAnsi="Courier New" w:cs="Courier New"/>
                <w:sz w:val="22"/>
                <w:rPrChange w:id="8229" w:author="Alexander Thomas Frase" w:date="2012-10-31T17:50:00Z">
                  <w:rPr>
                    <w:ins w:id="8230" w:author="Alexander Thomas Frase" w:date="2012-10-31T17:49:00Z"/>
                    <w:rFonts w:cs="Times New Roman"/>
                  </w:rPr>
                </w:rPrChange>
              </w:rPr>
            </w:pPr>
            <w:ins w:id="8231" w:author="Alexander Thomas Frase" w:date="2012-10-31T17:49:00Z">
              <w:r w:rsidRPr="0082154C">
                <w:rPr>
                  <w:rFonts w:ascii="Courier New" w:hAnsi="Courier New" w:cs="Courier New"/>
                  <w:sz w:val="22"/>
                  <w:rPrChange w:id="8232" w:author="Alexander Thomas Frase" w:date="2012-10-31T17:50:00Z">
                    <w:rPr>
                      <w:rFonts w:eastAsiaTheme="majorEastAsia" w:cs="Times New Roman"/>
                      <w:b/>
                      <w:bCs/>
                      <w:i/>
                      <w:color w:val="000000" w:themeColor="text1"/>
                    </w:rPr>
                  </w:rPrChange>
                </w:rPr>
                <w:t>rs16</w:t>
              </w:r>
            </w:ins>
          </w:p>
          <w:p w14:paraId="46D76160" w14:textId="77777777" w:rsidR="0082154C" w:rsidRPr="0082154C" w:rsidRDefault="0082154C" w:rsidP="0002790E">
            <w:pPr>
              <w:rPr>
                <w:ins w:id="8233" w:author="Alexander Thomas Frase" w:date="2012-10-31T17:49:00Z"/>
                <w:rFonts w:ascii="Courier New" w:hAnsi="Courier New" w:cs="Courier New"/>
                <w:sz w:val="22"/>
                <w:rPrChange w:id="8234" w:author="Alexander Thomas Frase" w:date="2012-10-31T17:50:00Z">
                  <w:rPr>
                    <w:ins w:id="8235" w:author="Alexander Thomas Frase" w:date="2012-10-31T17:49:00Z"/>
                    <w:rFonts w:cs="Times New Roman"/>
                  </w:rPr>
                </w:rPrChange>
              </w:rPr>
            </w:pPr>
            <w:ins w:id="8236" w:author="Alexander Thomas Frase" w:date="2012-10-31T17:49:00Z">
              <w:r w:rsidRPr="0082154C">
                <w:rPr>
                  <w:rFonts w:ascii="Courier New" w:hAnsi="Courier New" w:cs="Courier New"/>
                  <w:sz w:val="22"/>
                  <w:rPrChange w:id="8237" w:author="Alexander Thomas Frase" w:date="2012-10-31T17:50:00Z">
                    <w:rPr>
                      <w:rFonts w:eastAsiaTheme="majorEastAsia" w:cs="Times New Roman"/>
                      <w:b/>
                      <w:bCs/>
                      <w:i/>
                      <w:color w:val="000000" w:themeColor="text1"/>
                    </w:rPr>
                  </w:rPrChange>
                </w:rPr>
                <w:t>rs15</w:t>
              </w:r>
            </w:ins>
          </w:p>
          <w:p w14:paraId="3B1256D2" w14:textId="3BF7F143" w:rsidR="0082154C" w:rsidRPr="0082154C" w:rsidRDefault="0082154C" w:rsidP="0002790E">
            <w:pPr>
              <w:rPr>
                <w:ins w:id="8238" w:author="Alexander Thomas Frase" w:date="2012-10-31T17:48:00Z"/>
                <w:rFonts w:ascii="Courier New" w:hAnsi="Courier New" w:cs="Courier New"/>
                <w:sz w:val="22"/>
                <w:rPrChange w:id="8239" w:author="Alexander Thomas Frase" w:date="2012-10-31T17:50:00Z">
                  <w:rPr>
                    <w:ins w:id="8240" w:author="Alexander Thomas Frase" w:date="2012-10-31T17:48:00Z"/>
                    <w:rFonts w:cs="Times New Roman"/>
                  </w:rPr>
                </w:rPrChange>
              </w:rPr>
            </w:pPr>
            <w:ins w:id="8241" w:author="Alexander Thomas Frase" w:date="2012-10-31T17:49:00Z">
              <w:r w:rsidRPr="0082154C">
                <w:rPr>
                  <w:rFonts w:ascii="Courier New" w:hAnsi="Courier New" w:cs="Courier New"/>
                  <w:sz w:val="22"/>
                  <w:rPrChange w:id="8242" w:author="Alexander Thomas Frase" w:date="2012-10-31T17:50:00Z">
                    <w:rPr>
                      <w:rFonts w:eastAsiaTheme="majorEastAsia" w:cs="Times New Roman"/>
                      <w:b/>
                      <w:bCs/>
                      <w:i/>
                      <w:color w:val="000000" w:themeColor="text1"/>
                    </w:rPr>
                  </w:rPrChange>
                </w:rPr>
                <w:t>rs16</w:t>
              </w:r>
            </w:ins>
          </w:p>
        </w:tc>
        <w:tc>
          <w:tcPr>
            <w:tcW w:w="6772" w:type="dxa"/>
            <w:tcPrChange w:id="8243" w:author="Alexander Thomas Frase" w:date="2012-10-31T17:50:00Z">
              <w:tcPr>
                <w:tcW w:w="3384" w:type="dxa"/>
              </w:tcPr>
            </w:tcPrChange>
          </w:tcPr>
          <w:p w14:paraId="37A35EB5" w14:textId="77777777" w:rsidR="0082154C" w:rsidRPr="0082154C" w:rsidRDefault="0082154C" w:rsidP="0002790E">
            <w:pPr>
              <w:rPr>
                <w:ins w:id="8244" w:author="Alexander Thomas Frase" w:date="2012-10-31T17:49:00Z"/>
                <w:rFonts w:ascii="Courier New" w:hAnsi="Courier New" w:cs="Courier New"/>
                <w:sz w:val="22"/>
                <w:rPrChange w:id="8245" w:author="Alexander Thomas Frase" w:date="2012-10-31T17:50:00Z">
                  <w:rPr>
                    <w:ins w:id="8246" w:author="Alexander Thomas Frase" w:date="2012-10-31T17:49:00Z"/>
                    <w:rFonts w:cs="Times New Roman"/>
                  </w:rPr>
                </w:rPrChange>
              </w:rPr>
            </w:pPr>
            <w:ins w:id="8247" w:author="Alexander Thomas Frase" w:date="2012-10-31T17:49:00Z">
              <w:r w:rsidRPr="0082154C">
                <w:rPr>
                  <w:rFonts w:ascii="Courier New" w:hAnsi="Courier New" w:cs="Courier New"/>
                  <w:sz w:val="22"/>
                  <w:rPrChange w:id="8248" w:author="Alexander Thomas Frase" w:date="2012-10-31T17:50:00Z">
                    <w:rPr>
                      <w:rFonts w:eastAsiaTheme="majorEastAsia" w:cs="Times New Roman"/>
                      <w:b/>
                      <w:bCs/>
                      <w:i/>
                      <w:color w:val="000000" w:themeColor="text1"/>
                    </w:rPr>
                  </w:rPrChange>
                </w:rPr>
                <w:t>score(</w:t>
              </w:r>
              <w:proofErr w:type="spellStart"/>
              <w:r w:rsidRPr="0082154C">
                <w:rPr>
                  <w:rFonts w:ascii="Courier New" w:hAnsi="Courier New" w:cs="Courier New"/>
                  <w:sz w:val="22"/>
                  <w:rPrChange w:id="8249" w:author="Alexander Thomas Frase" w:date="2012-10-31T17:50:00Z">
                    <w:rPr>
                      <w:rFonts w:eastAsiaTheme="majorEastAsia" w:cs="Times New Roman"/>
                      <w:b/>
                      <w:bCs/>
                      <w:i/>
                      <w:color w:val="000000" w:themeColor="text1"/>
                    </w:rPr>
                  </w:rPrChange>
                </w:rPr>
                <w:t>src-grp</w:t>
              </w:r>
              <w:proofErr w:type="spellEnd"/>
              <w:r w:rsidRPr="0082154C">
                <w:rPr>
                  <w:rFonts w:ascii="Courier New" w:hAnsi="Courier New" w:cs="Courier New"/>
                  <w:sz w:val="22"/>
                  <w:rPrChange w:id="8250" w:author="Alexander Thomas Frase" w:date="2012-10-31T17:50:00Z">
                    <w:rPr>
                      <w:rFonts w:eastAsiaTheme="majorEastAsia" w:cs="Times New Roman"/>
                      <w:b/>
                      <w:bCs/>
                      <w:i/>
                      <w:color w:val="000000" w:themeColor="text1"/>
                    </w:rPr>
                  </w:rPrChange>
                </w:rPr>
                <w:t>)</w:t>
              </w:r>
            </w:ins>
          </w:p>
          <w:p w14:paraId="47346E43" w14:textId="77777777" w:rsidR="0082154C" w:rsidRPr="0082154C" w:rsidRDefault="0082154C" w:rsidP="0002790E">
            <w:pPr>
              <w:rPr>
                <w:ins w:id="8251" w:author="Alexander Thomas Frase" w:date="2012-10-31T17:50:00Z"/>
                <w:rFonts w:ascii="Courier New" w:hAnsi="Courier New" w:cs="Courier New"/>
                <w:sz w:val="22"/>
                <w:rPrChange w:id="8252" w:author="Alexander Thomas Frase" w:date="2012-10-31T17:50:00Z">
                  <w:rPr>
                    <w:ins w:id="8253" w:author="Alexander Thomas Frase" w:date="2012-10-31T17:50:00Z"/>
                    <w:rFonts w:cs="Times New Roman"/>
                  </w:rPr>
                </w:rPrChange>
              </w:rPr>
            </w:pPr>
            <w:ins w:id="8254" w:author="Alexander Thomas Frase" w:date="2012-10-31T17:50:00Z">
              <w:r w:rsidRPr="0082154C">
                <w:rPr>
                  <w:rFonts w:ascii="Courier New" w:hAnsi="Courier New" w:cs="Courier New"/>
                  <w:sz w:val="22"/>
                  <w:rPrChange w:id="8255" w:author="Alexander Thomas Frase" w:date="2012-10-31T17:50:00Z">
                    <w:rPr>
                      <w:rFonts w:eastAsiaTheme="majorEastAsia" w:cs="Times New Roman"/>
                      <w:b/>
                      <w:bCs/>
                      <w:i/>
                      <w:color w:val="000000" w:themeColor="text1"/>
                    </w:rPr>
                  </w:rPrChange>
                </w:rPr>
                <w:t>2-3</w:t>
              </w:r>
            </w:ins>
          </w:p>
          <w:p w14:paraId="267CFC2F" w14:textId="77777777" w:rsidR="0082154C" w:rsidRPr="0082154C" w:rsidRDefault="0082154C" w:rsidP="0002790E">
            <w:pPr>
              <w:rPr>
                <w:ins w:id="8256" w:author="Alexander Thomas Frase" w:date="2012-10-31T17:50:00Z"/>
                <w:rFonts w:ascii="Courier New" w:hAnsi="Courier New" w:cs="Courier New"/>
                <w:sz w:val="22"/>
                <w:rPrChange w:id="8257" w:author="Alexander Thomas Frase" w:date="2012-10-31T17:50:00Z">
                  <w:rPr>
                    <w:ins w:id="8258" w:author="Alexander Thomas Frase" w:date="2012-10-31T17:50:00Z"/>
                    <w:rFonts w:cs="Times New Roman"/>
                  </w:rPr>
                </w:rPrChange>
              </w:rPr>
            </w:pPr>
            <w:ins w:id="8259" w:author="Alexander Thomas Frase" w:date="2012-10-31T17:50:00Z">
              <w:r w:rsidRPr="0082154C">
                <w:rPr>
                  <w:rFonts w:ascii="Courier New" w:hAnsi="Courier New" w:cs="Courier New"/>
                  <w:sz w:val="22"/>
                  <w:rPrChange w:id="8260" w:author="Alexander Thomas Frase" w:date="2012-10-31T17:50:00Z">
                    <w:rPr>
                      <w:rFonts w:eastAsiaTheme="majorEastAsia" w:cs="Times New Roman"/>
                      <w:b/>
                      <w:bCs/>
                      <w:i/>
                      <w:color w:val="000000" w:themeColor="text1"/>
                    </w:rPr>
                  </w:rPrChange>
                </w:rPr>
                <w:t>2-3</w:t>
              </w:r>
            </w:ins>
          </w:p>
          <w:p w14:paraId="19BFAEDA" w14:textId="77777777" w:rsidR="0082154C" w:rsidRPr="0082154C" w:rsidRDefault="0082154C" w:rsidP="0002790E">
            <w:pPr>
              <w:rPr>
                <w:ins w:id="8261" w:author="Alexander Thomas Frase" w:date="2012-10-31T17:50:00Z"/>
                <w:rFonts w:ascii="Courier New" w:hAnsi="Courier New" w:cs="Courier New"/>
                <w:sz w:val="22"/>
                <w:rPrChange w:id="8262" w:author="Alexander Thomas Frase" w:date="2012-10-31T17:50:00Z">
                  <w:rPr>
                    <w:ins w:id="8263" w:author="Alexander Thomas Frase" w:date="2012-10-31T17:50:00Z"/>
                    <w:rFonts w:cs="Times New Roman"/>
                  </w:rPr>
                </w:rPrChange>
              </w:rPr>
            </w:pPr>
            <w:ins w:id="8264" w:author="Alexander Thomas Frase" w:date="2012-10-31T17:50:00Z">
              <w:r w:rsidRPr="0082154C">
                <w:rPr>
                  <w:rFonts w:ascii="Courier New" w:hAnsi="Courier New" w:cs="Courier New"/>
                  <w:sz w:val="22"/>
                  <w:rPrChange w:id="8265" w:author="Alexander Thomas Frase" w:date="2012-10-31T17:50:00Z">
                    <w:rPr>
                      <w:rFonts w:eastAsiaTheme="majorEastAsia" w:cs="Times New Roman"/>
                      <w:b/>
                      <w:bCs/>
                      <w:i/>
                      <w:color w:val="000000" w:themeColor="text1"/>
                    </w:rPr>
                  </w:rPrChange>
                </w:rPr>
                <w:t>2-3</w:t>
              </w:r>
            </w:ins>
          </w:p>
          <w:p w14:paraId="49998DA8" w14:textId="2E21342E" w:rsidR="0082154C" w:rsidRPr="0082154C" w:rsidRDefault="0082154C" w:rsidP="0002790E">
            <w:pPr>
              <w:rPr>
                <w:ins w:id="8266" w:author="Alexander Thomas Frase" w:date="2012-10-31T17:48:00Z"/>
                <w:rFonts w:ascii="Courier New" w:hAnsi="Courier New" w:cs="Courier New"/>
                <w:sz w:val="22"/>
                <w:rPrChange w:id="8267" w:author="Alexander Thomas Frase" w:date="2012-10-31T17:50:00Z">
                  <w:rPr>
                    <w:ins w:id="8268" w:author="Alexander Thomas Frase" w:date="2012-10-31T17:48:00Z"/>
                    <w:rFonts w:cs="Times New Roman"/>
                  </w:rPr>
                </w:rPrChange>
              </w:rPr>
            </w:pPr>
            <w:ins w:id="8269" w:author="Alexander Thomas Frase" w:date="2012-10-31T17:50:00Z">
              <w:r w:rsidRPr="0082154C">
                <w:rPr>
                  <w:rFonts w:ascii="Courier New" w:hAnsi="Courier New" w:cs="Courier New"/>
                  <w:sz w:val="22"/>
                  <w:rPrChange w:id="8270" w:author="Alexander Thomas Frase" w:date="2012-10-31T17:50:00Z">
                    <w:rPr>
                      <w:rFonts w:eastAsiaTheme="majorEastAsia" w:cs="Times New Roman"/>
                      <w:b/>
                      <w:bCs/>
                      <w:i/>
                      <w:color w:val="000000" w:themeColor="text1"/>
                    </w:rPr>
                  </w:rPrChange>
                </w:rPr>
                <w:t>2-3</w:t>
              </w:r>
            </w:ins>
          </w:p>
        </w:tc>
      </w:tr>
    </w:tbl>
    <w:p w14:paraId="6379A418" w14:textId="2F12BB35" w:rsidR="0082154C" w:rsidDel="0082154C" w:rsidRDefault="0082154C" w:rsidP="0002790E">
      <w:pPr>
        <w:rPr>
          <w:del w:id="8271" w:author="Alexander Thomas Frase" w:date="2012-10-31T17:50:00Z"/>
          <w:rFonts w:cs="Times New Roman"/>
        </w:rPr>
      </w:pPr>
    </w:p>
    <w:p w14:paraId="2E17F781" w14:textId="7CA4A3E9" w:rsidR="0002790E" w:rsidDel="0082154C" w:rsidRDefault="0002790E" w:rsidP="0002790E">
      <w:pPr>
        <w:pBdr>
          <w:top w:val="single" w:sz="4" w:space="1" w:color="auto"/>
          <w:left w:val="single" w:sz="4" w:space="4" w:color="auto"/>
          <w:bottom w:val="single" w:sz="4" w:space="1" w:color="auto"/>
          <w:right w:val="single" w:sz="4" w:space="4" w:color="auto"/>
        </w:pBdr>
        <w:rPr>
          <w:del w:id="8272" w:author="Alexander Thomas Frase" w:date="2012-10-31T17:50:00Z"/>
          <w:rFonts w:ascii="Courier New" w:hAnsi="Courier New" w:cs="Courier New"/>
          <w:sz w:val="20"/>
          <w:szCs w:val="20"/>
        </w:rPr>
      </w:pPr>
      <w:del w:id="8273" w:author="Alexander Thomas Frase" w:date="2012-10-31T17:50:00Z">
        <w:r w:rsidDel="0082154C">
          <w:rPr>
            <w:rFonts w:ascii="Courier New" w:hAnsi="Courier New" w:cs="Courier New"/>
            <w:sz w:val="20"/>
            <w:szCs w:val="20"/>
          </w:rPr>
          <w:delText>$ biofilter-2 --knowledge test.db –-source light paint --model snp</w:delText>
        </w:r>
      </w:del>
    </w:p>
    <w:p w14:paraId="687EEA99" w14:textId="533122AC" w:rsidR="0002790E" w:rsidDel="0082154C" w:rsidRDefault="0002790E" w:rsidP="0002790E">
      <w:pPr>
        <w:pBdr>
          <w:top w:val="single" w:sz="4" w:space="1" w:color="auto"/>
          <w:left w:val="single" w:sz="4" w:space="4" w:color="auto"/>
          <w:bottom w:val="single" w:sz="4" w:space="1" w:color="auto"/>
          <w:right w:val="single" w:sz="4" w:space="4" w:color="auto"/>
        </w:pBdr>
        <w:rPr>
          <w:del w:id="8274" w:author="Alexander Thomas Frase" w:date="2012-10-31T17:50:00Z"/>
          <w:rFonts w:ascii="Courier New" w:hAnsi="Courier New" w:cs="Courier New"/>
          <w:sz w:val="20"/>
          <w:szCs w:val="20"/>
        </w:rPr>
      </w:pPr>
    </w:p>
    <w:p w14:paraId="67FAEE82" w14:textId="1F0BF23C" w:rsidR="0002790E" w:rsidDel="0082154C" w:rsidRDefault="0002790E" w:rsidP="0002790E">
      <w:pPr>
        <w:pBdr>
          <w:top w:val="single" w:sz="4" w:space="1" w:color="auto"/>
          <w:left w:val="single" w:sz="4" w:space="4" w:color="auto"/>
          <w:bottom w:val="single" w:sz="4" w:space="1" w:color="auto"/>
          <w:right w:val="single" w:sz="4" w:space="4" w:color="auto"/>
        </w:pBdr>
        <w:rPr>
          <w:del w:id="8275" w:author="Alexander Thomas Frase" w:date="2012-10-31T17:50:00Z"/>
          <w:rFonts w:ascii="Courier New" w:hAnsi="Courier New" w:cs="Courier New"/>
          <w:sz w:val="20"/>
          <w:szCs w:val="20"/>
        </w:rPr>
      </w:pPr>
      <w:del w:id="8276" w:author="Alexander Thomas Frase" w:date="2012-10-31T17:50:00Z">
        <w:r w:rsidDel="0082154C">
          <w:rPr>
            <w:rFonts w:ascii="Courier New" w:hAnsi="Courier New" w:cs="Courier New"/>
            <w:sz w:val="20"/>
            <w:szCs w:val="20"/>
          </w:rPr>
          <w:delText>#snp1</w:delText>
        </w:r>
        <w:r w:rsidDel="0082154C">
          <w:rPr>
            <w:rFonts w:ascii="Courier New" w:hAnsi="Courier New" w:cs="Courier New"/>
            <w:sz w:val="20"/>
            <w:szCs w:val="20"/>
          </w:rPr>
          <w:tab/>
          <w:delText>snp2</w:delText>
        </w:r>
        <w:r w:rsidDel="0082154C">
          <w:rPr>
            <w:rFonts w:ascii="Courier New" w:hAnsi="Courier New" w:cs="Courier New"/>
            <w:sz w:val="20"/>
            <w:szCs w:val="20"/>
          </w:rPr>
          <w:tab/>
          <w:delText>score(src-grp)</w:delText>
        </w:r>
      </w:del>
    </w:p>
    <w:p w14:paraId="209CE5E4" w14:textId="2858A1CB" w:rsidR="0002790E" w:rsidDel="0082154C" w:rsidRDefault="0002790E" w:rsidP="0002790E">
      <w:pPr>
        <w:pBdr>
          <w:top w:val="single" w:sz="4" w:space="1" w:color="auto"/>
          <w:left w:val="single" w:sz="4" w:space="4" w:color="auto"/>
          <w:bottom w:val="single" w:sz="4" w:space="1" w:color="auto"/>
          <w:right w:val="single" w:sz="4" w:space="4" w:color="auto"/>
        </w:pBdr>
        <w:rPr>
          <w:del w:id="8277" w:author="Alexander Thomas Frase" w:date="2012-10-31T17:50:00Z"/>
          <w:rFonts w:ascii="Courier New" w:hAnsi="Courier New" w:cs="Courier New"/>
          <w:sz w:val="20"/>
          <w:szCs w:val="20"/>
        </w:rPr>
      </w:pPr>
      <w:del w:id="8278" w:author="Alexander Thomas Frase" w:date="2012-10-31T17:50:00Z">
        <w:r w:rsidDel="0082154C">
          <w:rPr>
            <w:rFonts w:ascii="Courier New" w:hAnsi="Courier New" w:cs="Courier New"/>
            <w:sz w:val="20"/>
            <w:szCs w:val="20"/>
          </w:rPr>
          <w:delText>rs11</w:delText>
        </w:r>
        <w:r w:rsidDel="0082154C">
          <w:rPr>
            <w:rFonts w:ascii="Courier New" w:hAnsi="Courier New" w:cs="Courier New"/>
            <w:sz w:val="20"/>
            <w:szCs w:val="20"/>
          </w:rPr>
          <w:tab/>
          <w:delText>rs15</w:delText>
        </w:r>
        <w:r w:rsidDel="0082154C">
          <w:rPr>
            <w:rFonts w:ascii="Courier New" w:hAnsi="Courier New" w:cs="Courier New"/>
            <w:sz w:val="20"/>
            <w:szCs w:val="20"/>
          </w:rPr>
          <w:tab/>
          <w:delText>2-3</w:delText>
        </w:r>
      </w:del>
    </w:p>
    <w:p w14:paraId="3E2C2E8D" w14:textId="6B43B2D9" w:rsidR="0002790E" w:rsidDel="0082154C" w:rsidRDefault="0002790E" w:rsidP="0002790E">
      <w:pPr>
        <w:pBdr>
          <w:top w:val="single" w:sz="4" w:space="1" w:color="auto"/>
          <w:left w:val="single" w:sz="4" w:space="4" w:color="auto"/>
          <w:bottom w:val="single" w:sz="4" w:space="1" w:color="auto"/>
          <w:right w:val="single" w:sz="4" w:space="4" w:color="auto"/>
        </w:pBdr>
        <w:rPr>
          <w:del w:id="8279" w:author="Alexander Thomas Frase" w:date="2012-10-31T17:50:00Z"/>
          <w:rFonts w:ascii="Courier New" w:hAnsi="Courier New" w:cs="Courier New"/>
          <w:sz w:val="20"/>
          <w:szCs w:val="20"/>
        </w:rPr>
      </w:pPr>
      <w:del w:id="8280" w:author="Alexander Thomas Frase" w:date="2012-10-31T17:50:00Z">
        <w:r w:rsidDel="0082154C">
          <w:rPr>
            <w:rFonts w:ascii="Courier New" w:hAnsi="Courier New" w:cs="Courier New"/>
            <w:sz w:val="20"/>
            <w:szCs w:val="20"/>
          </w:rPr>
          <w:delText>rs11</w:delText>
        </w:r>
        <w:r w:rsidDel="0082154C">
          <w:rPr>
            <w:rFonts w:ascii="Courier New" w:hAnsi="Courier New" w:cs="Courier New"/>
            <w:sz w:val="20"/>
            <w:szCs w:val="20"/>
          </w:rPr>
          <w:tab/>
          <w:delText>rs16</w:delText>
        </w:r>
        <w:r w:rsidDel="0082154C">
          <w:rPr>
            <w:rFonts w:ascii="Courier New" w:hAnsi="Courier New" w:cs="Courier New"/>
            <w:sz w:val="20"/>
            <w:szCs w:val="20"/>
          </w:rPr>
          <w:tab/>
          <w:delText>2-3</w:delText>
        </w:r>
      </w:del>
    </w:p>
    <w:p w14:paraId="40029F14" w14:textId="3AD8359C" w:rsidR="0002790E" w:rsidDel="0082154C" w:rsidRDefault="0002790E" w:rsidP="0002790E">
      <w:pPr>
        <w:pBdr>
          <w:top w:val="single" w:sz="4" w:space="1" w:color="auto"/>
          <w:left w:val="single" w:sz="4" w:space="4" w:color="auto"/>
          <w:bottom w:val="single" w:sz="4" w:space="1" w:color="auto"/>
          <w:right w:val="single" w:sz="4" w:space="4" w:color="auto"/>
        </w:pBdr>
        <w:rPr>
          <w:del w:id="8281" w:author="Alexander Thomas Frase" w:date="2012-10-31T17:50:00Z"/>
          <w:rFonts w:ascii="Courier New" w:hAnsi="Courier New" w:cs="Courier New"/>
          <w:sz w:val="20"/>
          <w:szCs w:val="20"/>
        </w:rPr>
      </w:pPr>
      <w:del w:id="8282" w:author="Alexander Thomas Frase" w:date="2012-10-31T17:50:00Z">
        <w:r w:rsidDel="0082154C">
          <w:rPr>
            <w:rFonts w:ascii="Courier New" w:hAnsi="Courier New" w:cs="Courier New"/>
            <w:sz w:val="20"/>
            <w:szCs w:val="20"/>
          </w:rPr>
          <w:delText>rs12</w:delText>
        </w:r>
        <w:r w:rsidDel="0082154C">
          <w:rPr>
            <w:rFonts w:ascii="Courier New" w:hAnsi="Courier New" w:cs="Courier New"/>
            <w:sz w:val="20"/>
            <w:szCs w:val="20"/>
          </w:rPr>
          <w:tab/>
          <w:delText>rs15</w:delText>
        </w:r>
        <w:r w:rsidDel="0082154C">
          <w:rPr>
            <w:rFonts w:ascii="Courier New" w:hAnsi="Courier New" w:cs="Courier New"/>
            <w:sz w:val="20"/>
            <w:szCs w:val="20"/>
          </w:rPr>
          <w:tab/>
          <w:delText>2-3</w:delText>
        </w:r>
      </w:del>
    </w:p>
    <w:p w14:paraId="3F9DA386" w14:textId="138D6DF4" w:rsidR="0002790E" w:rsidDel="0082154C" w:rsidRDefault="0002790E" w:rsidP="0002790E">
      <w:pPr>
        <w:pBdr>
          <w:top w:val="single" w:sz="4" w:space="1" w:color="auto"/>
          <w:left w:val="single" w:sz="4" w:space="4" w:color="auto"/>
          <w:bottom w:val="single" w:sz="4" w:space="1" w:color="auto"/>
          <w:right w:val="single" w:sz="4" w:space="4" w:color="auto"/>
        </w:pBdr>
        <w:rPr>
          <w:del w:id="8283" w:author="Alexander Thomas Frase" w:date="2012-10-31T17:50:00Z"/>
          <w:rFonts w:ascii="Courier New" w:hAnsi="Courier New" w:cs="Courier New"/>
          <w:sz w:val="20"/>
          <w:szCs w:val="20"/>
        </w:rPr>
      </w:pPr>
      <w:del w:id="8284" w:author="Alexander Thomas Frase" w:date="2012-10-31T17:50:00Z">
        <w:r w:rsidDel="0082154C">
          <w:rPr>
            <w:rFonts w:ascii="Courier New" w:hAnsi="Courier New" w:cs="Courier New"/>
            <w:sz w:val="20"/>
            <w:szCs w:val="20"/>
          </w:rPr>
          <w:delText>rs12</w:delText>
        </w:r>
        <w:r w:rsidDel="0082154C">
          <w:rPr>
            <w:rFonts w:ascii="Courier New" w:hAnsi="Courier New" w:cs="Courier New"/>
            <w:sz w:val="20"/>
            <w:szCs w:val="20"/>
          </w:rPr>
          <w:tab/>
          <w:delText>rs16</w:delText>
        </w:r>
        <w:r w:rsidDel="0082154C">
          <w:rPr>
            <w:rFonts w:ascii="Courier New" w:hAnsi="Courier New" w:cs="Courier New"/>
            <w:sz w:val="20"/>
            <w:szCs w:val="20"/>
          </w:rPr>
          <w:tab/>
          <w:delText>2-3</w:delText>
        </w:r>
      </w:del>
    </w:p>
    <w:p w14:paraId="1D971CAE" w14:textId="1C8C772C" w:rsidR="0002790E" w:rsidRDefault="0002790E" w:rsidP="0002790E"/>
    <w:p w14:paraId="49340040" w14:textId="7EBDF263" w:rsidR="0002790E" w:rsidDel="00F203F2" w:rsidRDefault="0002790E">
      <w:pPr>
        <w:jc w:val="center"/>
        <w:rPr>
          <w:del w:id="8285" w:author="Alexander Thomas Frase" w:date="2012-10-26T17:28:00Z"/>
        </w:rPr>
        <w:pPrChange w:id="8286" w:author="Alexander Thomas Frase" w:date="2012-10-31T17:51:00Z">
          <w:pPr/>
        </w:pPrChange>
      </w:pPr>
      <w:del w:id="8287" w:author="Alexander Thomas Frase" w:date="2012-10-26T17:28:00Z">
        <w:r w:rsidRPr="004B77C6" w:rsidDel="00F203F2">
          <w:rPr>
            <w:rFonts w:cs="Times New Roman"/>
            <w:noProof/>
            <w:lang w:eastAsia="en-US" w:bidi="ar-SA"/>
          </w:rPr>
          <w:lastRenderedPageBreak/>
          <w:drawing>
            <wp:inline distT="0" distB="0" distL="0" distR="0" wp14:anchorId="163B2D51" wp14:editId="738943CD">
              <wp:extent cx="5695950" cy="5153025"/>
              <wp:effectExtent l="0" t="0" r="0" b="9525"/>
              <wp:docPr id="7" name="Picture 7" descr="\\afs\bx.psu.edu#user.djw5057\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s\bx.psu.edu#user.djw5057\Desktop\Picture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5950" cy="5153025"/>
                      </a:xfrm>
                      <a:prstGeom prst="rect">
                        <a:avLst/>
                      </a:prstGeom>
                      <a:noFill/>
                      <a:ln>
                        <a:noFill/>
                      </a:ln>
                    </pic:spPr>
                  </pic:pic>
                </a:graphicData>
              </a:graphic>
            </wp:inline>
          </w:drawing>
        </w:r>
      </w:del>
      <w:ins w:id="8288" w:author="Alexander Thomas Frase" w:date="2012-10-26T17:28:00Z">
        <w:r w:rsidR="00F203F2">
          <w:rPr>
            <w:noProof/>
            <w:lang w:eastAsia="en-US" w:bidi="ar-SA"/>
          </w:rPr>
          <w:drawing>
            <wp:inline distT="0" distB="0" distL="0" distR="0" wp14:anchorId="05BC9C6E" wp14:editId="708C2B7C">
              <wp:extent cx="4334256" cy="2971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4-3.png"/>
                      <pic:cNvPicPr/>
                    </pic:nvPicPr>
                    <pic:blipFill>
                      <a:blip r:embed="rId46">
                        <a:extLst>
                          <a:ext uri="{28A0092B-C50C-407E-A947-70E740481C1C}">
                            <a14:useLocalDpi xmlns:a14="http://schemas.microsoft.com/office/drawing/2010/main" val="0"/>
                          </a:ext>
                        </a:extLst>
                      </a:blip>
                      <a:stretch>
                        <a:fillRect/>
                      </a:stretch>
                    </pic:blipFill>
                    <pic:spPr>
                      <a:xfrm>
                        <a:off x="0" y="0"/>
                        <a:ext cx="4334256" cy="2971800"/>
                      </a:xfrm>
                      <a:prstGeom prst="rect">
                        <a:avLst/>
                      </a:prstGeom>
                    </pic:spPr>
                  </pic:pic>
                </a:graphicData>
              </a:graphic>
            </wp:inline>
          </w:drawing>
        </w:r>
      </w:ins>
    </w:p>
    <w:p w14:paraId="6AFA6433" w14:textId="77777777" w:rsidR="0002790E" w:rsidDel="00F203F2" w:rsidRDefault="0002790E">
      <w:pPr>
        <w:jc w:val="center"/>
        <w:rPr>
          <w:del w:id="8289" w:author="Alexander Thomas Frase" w:date="2012-10-26T17:28:00Z"/>
        </w:rPr>
        <w:pPrChange w:id="8290" w:author="Alexander Thomas Frase" w:date="2012-10-31T17:51:00Z">
          <w:pPr/>
        </w:pPrChange>
      </w:pPr>
    </w:p>
    <w:p w14:paraId="22E2E746" w14:textId="77777777" w:rsidR="0002790E" w:rsidRDefault="0002790E">
      <w:pPr>
        <w:jc w:val="center"/>
        <w:rPr>
          <w:ins w:id="8291" w:author="Alexander Thomas Frase" w:date="2012-10-31T17:51:00Z"/>
        </w:rPr>
        <w:pPrChange w:id="8292" w:author="Alexander Thomas Frase" w:date="2012-10-31T17:51:00Z">
          <w:pPr/>
        </w:pPrChange>
      </w:pPr>
    </w:p>
    <w:p w14:paraId="5FE62180" w14:textId="77777777" w:rsidR="0082154C" w:rsidRDefault="0082154C" w:rsidP="0082154C"/>
    <w:p w14:paraId="75CF2DE3" w14:textId="77777777" w:rsidR="0002790E" w:rsidRDefault="0002790E" w:rsidP="00943DD1">
      <w:pPr>
        <w:pStyle w:val="Heading3"/>
      </w:pPr>
      <w:bookmarkStart w:id="8293" w:name="_Toc339626895"/>
      <w:r>
        <w:t xml:space="preserve">Changes in </w:t>
      </w:r>
      <w:proofErr w:type="spellStart"/>
      <w:r>
        <w:t>Biofilter</w:t>
      </w:r>
      <w:proofErr w:type="spellEnd"/>
      <w:r>
        <w:t xml:space="preserve"> 2.0 Modeling</w:t>
      </w:r>
      <w:bookmarkEnd w:id="8293"/>
    </w:p>
    <w:p w14:paraId="282045EB" w14:textId="77777777" w:rsidR="0002790E" w:rsidRDefault="0002790E" w:rsidP="0002790E"/>
    <w:p w14:paraId="792703F0" w14:textId="42ADA5E4" w:rsidR="0002790E" w:rsidRDefault="0002790E" w:rsidP="0002790E">
      <w:r>
        <w:t xml:space="preserve">Although this three-step strategy will work in the new version of </w:t>
      </w:r>
      <w:proofErr w:type="spellStart"/>
      <w:r>
        <w:t>Biofilter</w:t>
      </w:r>
      <w:proofErr w:type="spellEnd"/>
      <w:r>
        <w:t xml:space="preserve">, the strategy can be simplified. </w:t>
      </w:r>
      <w:proofErr w:type="spellStart"/>
      <w:r>
        <w:t>Biofilter</w:t>
      </w:r>
      <w:proofErr w:type="spellEnd"/>
      <w:r>
        <w:t xml:space="preserve"> 2.0 will automatically generate gene models prior to generating SNP models and there is no need to specify that step separately. It is possible to generate the SNP models with a single command.</w:t>
      </w:r>
    </w:p>
    <w:p w14:paraId="68CEF789" w14:textId="77777777" w:rsidR="0002790E" w:rsidRDefault="0002790E" w:rsidP="0002790E">
      <w:pPr>
        <w:rPr>
          <w:ins w:id="8294" w:author="Alexander Thomas Frase" w:date="2012-10-31T17:51:00Z"/>
        </w:rPr>
      </w:pPr>
    </w:p>
    <w:p w14:paraId="1893EEB4" w14:textId="1028ADAE" w:rsidR="003343CE" w:rsidRDefault="003343CE" w:rsidP="0002790E">
      <w:pPr>
        <w:rPr>
          <w:ins w:id="8295" w:author="Alexander Thomas Frase" w:date="2012-10-31T17:51:00Z"/>
        </w:rPr>
      </w:pPr>
      <w:ins w:id="8296" w:author="Alexander Thomas Frase" w:date="2012-10-31T17:51:00Z">
        <w:r>
          <w:t>Configuration:</w:t>
        </w:r>
      </w:ins>
    </w:p>
    <w:p w14:paraId="1EED497B" w14:textId="77777777" w:rsidR="003343CE" w:rsidRDefault="003343CE" w:rsidP="0002790E">
      <w:pPr>
        <w:rPr>
          <w:ins w:id="8297" w:author="Alexander Thomas Frase" w:date="2012-10-31T17:51:00Z"/>
        </w:rPr>
      </w:pPr>
    </w:p>
    <w:tbl>
      <w:tblPr>
        <w:tblStyle w:val="TableGrid"/>
        <w:tblW w:w="8640" w:type="dxa"/>
        <w:tblInd w:w="720" w:type="dxa"/>
        <w:tblLook w:val="04A0" w:firstRow="1" w:lastRow="0" w:firstColumn="1" w:lastColumn="0" w:noHBand="0" w:noVBand="1"/>
        <w:tblPrChange w:id="8298" w:author="Alexander Thomas Frase" w:date="2012-10-31T17:52:00Z">
          <w:tblPr>
            <w:tblStyle w:val="TableGrid"/>
            <w:tblW w:w="0" w:type="auto"/>
            <w:tblLook w:val="04A0" w:firstRow="1" w:lastRow="0" w:firstColumn="1" w:lastColumn="0" w:noHBand="0" w:noVBand="1"/>
          </w:tblPr>
        </w:tblPrChange>
      </w:tblPr>
      <w:tblGrid>
        <w:gridCol w:w="8640"/>
        <w:tblGridChange w:id="8299">
          <w:tblGrid>
            <w:gridCol w:w="10152"/>
          </w:tblGrid>
        </w:tblGridChange>
      </w:tblGrid>
      <w:tr w:rsidR="003343CE" w:rsidRPr="003343CE" w14:paraId="69FEE64D" w14:textId="77777777" w:rsidTr="003343CE">
        <w:trPr>
          <w:ins w:id="8300" w:author="Alexander Thomas Frase" w:date="2012-10-31T17:51:00Z"/>
        </w:trPr>
        <w:tc>
          <w:tcPr>
            <w:tcW w:w="10152" w:type="dxa"/>
            <w:tcPrChange w:id="8301" w:author="Alexander Thomas Frase" w:date="2012-10-31T17:52:00Z">
              <w:tcPr>
                <w:tcW w:w="10152" w:type="dxa"/>
              </w:tcPr>
            </w:tcPrChange>
          </w:tcPr>
          <w:p w14:paraId="4830534A" w14:textId="4D3316E9" w:rsidR="003343CE" w:rsidRPr="003343CE" w:rsidRDefault="003343CE" w:rsidP="0002790E">
            <w:pPr>
              <w:rPr>
                <w:ins w:id="8302" w:author="Alexander Thomas Frase" w:date="2012-10-31T17:51:00Z"/>
                <w:rFonts w:ascii="Courier New" w:hAnsi="Courier New" w:cs="Courier New"/>
                <w:sz w:val="22"/>
                <w:rPrChange w:id="8303" w:author="Alexander Thomas Frase" w:date="2012-10-31T17:52:00Z">
                  <w:rPr>
                    <w:ins w:id="8304" w:author="Alexander Thomas Frase" w:date="2012-10-31T17:51:00Z"/>
                  </w:rPr>
                </w:rPrChange>
              </w:rPr>
            </w:pPr>
            <w:ins w:id="8305" w:author="Alexander Thomas Frase" w:date="2012-10-31T17:51:00Z">
              <w:r w:rsidRPr="003343CE">
                <w:rPr>
                  <w:rFonts w:ascii="Courier New" w:hAnsi="Courier New" w:cs="Courier New"/>
                  <w:sz w:val="22"/>
                  <w:rPrChange w:id="8306" w:author="Alexander Thomas Frase" w:date="2012-10-31T17:52:00Z">
                    <w:rPr/>
                  </w:rPrChange>
                </w:rPr>
                <w:t xml:space="preserve">KNOWLEDGE </w:t>
              </w:r>
              <w:proofErr w:type="spellStart"/>
              <w:r w:rsidRPr="003343CE">
                <w:rPr>
                  <w:rFonts w:ascii="Courier New" w:hAnsi="Courier New" w:cs="Courier New"/>
                  <w:sz w:val="22"/>
                  <w:rPrChange w:id="8307" w:author="Alexander Thomas Frase" w:date="2012-10-31T17:52:00Z">
                    <w:rPr/>
                  </w:rPrChange>
                </w:rPr>
                <w:t>test.db</w:t>
              </w:r>
              <w:proofErr w:type="spellEnd"/>
            </w:ins>
          </w:p>
          <w:p w14:paraId="1D15177F" w14:textId="77777777" w:rsidR="003343CE" w:rsidRPr="003343CE" w:rsidRDefault="003343CE" w:rsidP="0002790E">
            <w:pPr>
              <w:rPr>
                <w:ins w:id="8308" w:author="Alexander Thomas Frase" w:date="2012-10-31T17:51:00Z"/>
                <w:rFonts w:ascii="Courier New" w:hAnsi="Courier New" w:cs="Courier New"/>
                <w:sz w:val="22"/>
                <w:rPrChange w:id="8309" w:author="Alexander Thomas Frase" w:date="2012-10-31T17:52:00Z">
                  <w:rPr>
                    <w:ins w:id="8310" w:author="Alexander Thomas Frase" w:date="2012-10-31T17:51:00Z"/>
                  </w:rPr>
                </w:rPrChange>
              </w:rPr>
            </w:pPr>
            <w:ins w:id="8311" w:author="Alexander Thomas Frase" w:date="2012-10-31T17:51:00Z">
              <w:r w:rsidRPr="003343CE">
                <w:rPr>
                  <w:rFonts w:ascii="Courier New" w:hAnsi="Courier New" w:cs="Courier New"/>
                  <w:sz w:val="22"/>
                  <w:rPrChange w:id="8312" w:author="Alexander Thomas Frase" w:date="2012-10-31T17:52:00Z">
                    <w:rPr/>
                  </w:rPrChange>
                </w:rPr>
                <w:t>SNP 11 12 13 14 15 16 17 18 19</w:t>
              </w:r>
            </w:ins>
          </w:p>
          <w:p w14:paraId="055005E5" w14:textId="1EFDA864" w:rsidR="003343CE" w:rsidRPr="003343CE" w:rsidRDefault="003343CE" w:rsidP="0002790E">
            <w:pPr>
              <w:rPr>
                <w:ins w:id="8313" w:author="Alexander Thomas Frase" w:date="2012-10-31T17:51:00Z"/>
                <w:rFonts w:ascii="Courier New" w:hAnsi="Courier New" w:cs="Courier New"/>
                <w:sz w:val="22"/>
                <w:rPrChange w:id="8314" w:author="Alexander Thomas Frase" w:date="2012-10-31T17:52:00Z">
                  <w:rPr>
                    <w:ins w:id="8315" w:author="Alexander Thomas Frase" w:date="2012-10-31T17:51:00Z"/>
                  </w:rPr>
                </w:rPrChange>
              </w:rPr>
            </w:pPr>
            <w:ins w:id="8316" w:author="Alexander Thomas Frase" w:date="2012-10-31T17:51:00Z">
              <w:r w:rsidRPr="003343CE">
                <w:rPr>
                  <w:rFonts w:ascii="Courier New" w:hAnsi="Courier New" w:cs="Courier New"/>
                  <w:sz w:val="22"/>
                  <w:rPrChange w:id="8317" w:author="Alexander Thomas Frase" w:date="2012-10-31T17:52:00Z">
                    <w:rPr/>
                  </w:rPrChange>
                </w:rPr>
                <w:t xml:space="preserve">MODEL </w:t>
              </w:r>
              <w:proofErr w:type="spellStart"/>
              <w:r w:rsidRPr="003343CE">
                <w:rPr>
                  <w:rFonts w:ascii="Courier New" w:hAnsi="Courier New" w:cs="Courier New"/>
                  <w:sz w:val="22"/>
                  <w:rPrChange w:id="8318" w:author="Alexander Thomas Frase" w:date="2012-10-31T17:52:00Z">
                    <w:rPr/>
                  </w:rPrChange>
                </w:rPr>
                <w:t>snp</w:t>
              </w:r>
              <w:proofErr w:type="spellEnd"/>
            </w:ins>
          </w:p>
        </w:tc>
      </w:tr>
    </w:tbl>
    <w:p w14:paraId="1CB45B5A" w14:textId="77777777" w:rsidR="003343CE" w:rsidRDefault="003343CE" w:rsidP="0002790E">
      <w:pPr>
        <w:rPr>
          <w:ins w:id="8319" w:author="Alexander Thomas Frase" w:date="2012-10-31T17:52:00Z"/>
        </w:rPr>
      </w:pPr>
    </w:p>
    <w:p w14:paraId="5C5B1B08" w14:textId="52CFFCB2" w:rsidR="003343CE" w:rsidRDefault="003343CE" w:rsidP="0002790E">
      <w:pPr>
        <w:rPr>
          <w:ins w:id="8320" w:author="Alexander Thomas Frase" w:date="2012-10-31T17:52:00Z"/>
        </w:rPr>
      </w:pPr>
      <w:ins w:id="8321" w:author="Alexander Thomas Frase" w:date="2012-10-31T17:52:00Z">
        <w:r>
          <w:t>Output:</w:t>
        </w:r>
      </w:ins>
    </w:p>
    <w:p w14:paraId="36FA671E" w14:textId="77777777" w:rsidR="003343CE" w:rsidRDefault="003343CE" w:rsidP="003343CE">
      <w:pPr>
        <w:rPr>
          <w:ins w:id="8322" w:author="Alexander Thomas Frase" w:date="2012-10-31T17:52:00Z"/>
          <w:rFonts w:cs="Times New Roman"/>
        </w:rPr>
      </w:pPr>
    </w:p>
    <w:tbl>
      <w:tblPr>
        <w:tblStyle w:val="TableGrid"/>
        <w:tblW w:w="0" w:type="auto"/>
        <w:tblInd w:w="720" w:type="dxa"/>
        <w:tblBorders>
          <w:insideH w:val="none" w:sz="0" w:space="0" w:color="auto"/>
          <w:insideV w:val="none" w:sz="0" w:space="0" w:color="auto"/>
        </w:tblBorders>
        <w:tblLook w:val="04A0" w:firstRow="1" w:lastRow="0" w:firstColumn="1" w:lastColumn="0" w:noHBand="0" w:noVBand="1"/>
      </w:tblPr>
      <w:tblGrid>
        <w:gridCol w:w="1009"/>
        <w:gridCol w:w="877"/>
        <w:gridCol w:w="6772"/>
      </w:tblGrid>
      <w:tr w:rsidR="003343CE" w:rsidRPr="00313085" w14:paraId="5375EA1D" w14:textId="77777777" w:rsidTr="009F3065">
        <w:trPr>
          <w:ins w:id="8323" w:author="Alexander Thomas Frase" w:date="2012-10-31T17:52:00Z"/>
        </w:trPr>
        <w:tc>
          <w:tcPr>
            <w:tcW w:w="1009" w:type="dxa"/>
          </w:tcPr>
          <w:p w14:paraId="3F52B02E" w14:textId="77777777" w:rsidR="003343CE" w:rsidRPr="00313085" w:rsidRDefault="003343CE" w:rsidP="009F3065">
            <w:pPr>
              <w:rPr>
                <w:ins w:id="8324" w:author="Alexander Thomas Frase" w:date="2012-10-31T17:52:00Z"/>
                <w:rFonts w:ascii="Courier New" w:hAnsi="Courier New" w:cs="Courier New"/>
                <w:sz w:val="22"/>
              </w:rPr>
            </w:pPr>
            <w:ins w:id="8325" w:author="Alexander Thomas Frase" w:date="2012-10-31T17:52:00Z">
              <w:r w:rsidRPr="00313085">
                <w:rPr>
                  <w:rFonts w:ascii="Courier New" w:hAnsi="Courier New" w:cs="Courier New"/>
                  <w:sz w:val="22"/>
                </w:rPr>
                <w:t>#snp1</w:t>
              </w:r>
            </w:ins>
          </w:p>
          <w:p w14:paraId="623DBD16" w14:textId="77777777" w:rsidR="003343CE" w:rsidRPr="00313085" w:rsidRDefault="003343CE" w:rsidP="009F3065">
            <w:pPr>
              <w:rPr>
                <w:ins w:id="8326" w:author="Alexander Thomas Frase" w:date="2012-10-31T17:52:00Z"/>
                <w:rFonts w:ascii="Courier New" w:hAnsi="Courier New" w:cs="Courier New"/>
                <w:sz w:val="22"/>
              </w:rPr>
            </w:pPr>
            <w:ins w:id="8327" w:author="Alexander Thomas Frase" w:date="2012-10-31T17:52:00Z">
              <w:r w:rsidRPr="00313085">
                <w:rPr>
                  <w:rFonts w:ascii="Courier New" w:hAnsi="Courier New" w:cs="Courier New"/>
                  <w:sz w:val="22"/>
                </w:rPr>
                <w:t>rs11</w:t>
              </w:r>
            </w:ins>
          </w:p>
          <w:p w14:paraId="758BCFCD" w14:textId="77777777" w:rsidR="003343CE" w:rsidRPr="00313085" w:rsidRDefault="003343CE" w:rsidP="009F3065">
            <w:pPr>
              <w:rPr>
                <w:ins w:id="8328" w:author="Alexander Thomas Frase" w:date="2012-10-31T17:52:00Z"/>
                <w:rFonts w:ascii="Courier New" w:hAnsi="Courier New" w:cs="Courier New"/>
                <w:sz w:val="22"/>
              </w:rPr>
            </w:pPr>
            <w:ins w:id="8329" w:author="Alexander Thomas Frase" w:date="2012-10-31T17:52:00Z">
              <w:r w:rsidRPr="00313085">
                <w:rPr>
                  <w:rFonts w:ascii="Courier New" w:hAnsi="Courier New" w:cs="Courier New"/>
                  <w:sz w:val="22"/>
                </w:rPr>
                <w:t>rs11</w:t>
              </w:r>
            </w:ins>
          </w:p>
          <w:p w14:paraId="0FAFF15F" w14:textId="77777777" w:rsidR="003343CE" w:rsidRPr="00313085" w:rsidRDefault="003343CE" w:rsidP="009F3065">
            <w:pPr>
              <w:rPr>
                <w:ins w:id="8330" w:author="Alexander Thomas Frase" w:date="2012-10-31T17:52:00Z"/>
                <w:rFonts w:ascii="Courier New" w:hAnsi="Courier New" w:cs="Courier New"/>
                <w:sz w:val="22"/>
              </w:rPr>
            </w:pPr>
            <w:ins w:id="8331" w:author="Alexander Thomas Frase" w:date="2012-10-31T17:52:00Z">
              <w:r w:rsidRPr="00313085">
                <w:rPr>
                  <w:rFonts w:ascii="Courier New" w:hAnsi="Courier New" w:cs="Courier New"/>
                  <w:sz w:val="22"/>
                </w:rPr>
                <w:t>rs12</w:t>
              </w:r>
            </w:ins>
          </w:p>
          <w:p w14:paraId="6BCB93C3" w14:textId="77777777" w:rsidR="003343CE" w:rsidRPr="00313085" w:rsidRDefault="003343CE" w:rsidP="009F3065">
            <w:pPr>
              <w:rPr>
                <w:ins w:id="8332" w:author="Alexander Thomas Frase" w:date="2012-10-31T17:52:00Z"/>
                <w:rFonts w:ascii="Courier New" w:hAnsi="Courier New" w:cs="Courier New"/>
                <w:sz w:val="22"/>
              </w:rPr>
            </w:pPr>
            <w:ins w:id="8333" w:author="Alexander Thomas Frase" w:date="2012-10-31T17:52:00Z">
              <w:r w:rsidRPr="00313085">
                <w:rPr>
                  <w:rFonts w:ascii="Courier New" w:hAnsi="Courier New" w:cs="Courier New"/>
                  <w:sz w:val="22"/>
                </w:rPr>
                <w:t>rs12</w:t>
              </w:r>
            </w:ins>
          </w:p>
        </w:tc>
        <w:tc>
          <w:tcPr>
            <w:tcW w:w="877" w:type="dxa"/>
          </w:tcPr>
          <w:p w14:paraId="7BF0A043" w14:textId="77777777" w:rsidR="003343CE" w:rsidRPr="00313085" w:rsidRDefault="003343CE" w:rsidP="009F3065">
            <w:pPr>
              <w:rPr>
                <w:ins w:id="8334" w:author="Alexander Thomas Frase" w:date="2012-10-31T17:52:00Z"/>
                <w:rFonts w:ascii="Courier New" w:hAnsi="Courier New" w:cs="Courier New"/>
                <w:sz w:val="22"/>
              </w:rPr>
            </w:pPr>
            <w:ins w:id="8335" w:author="Alexander Thomas Frase" w:date="2012-10-31T17:52:00Z">
              <w:r w:rsidRPr="00313085">
                <w:rPr>
                  <w:rFonts w:ascii="Courier New" w:hAnsi="Courier New" w:cs="Courier New"/>
                  <w:sz w:val="22"/>
                </w:rPr>
                <w:t>snp2</w:t>
              </w:r>
            </w:ins>
          </w:p>
          <w:p w14:paraId="5941376E" w14:textId="77777777" w:rsidR="003343CE" w:rsidRPr="00313085" w:rsidRDefault="003343CE" w:rsidP="009F3065">
            <w:pPr>
              <w:rPr>
                <w:ins w:id="8336" w:author="Alexander Thomas Frase" w:date="2012-10-31T17:52:00Z"/>
                <w:rFonts w:ascii="Courier New" w:hAnsi="Courier New" w:cs="Courier New"/>
                <w:sz w:val="22"/>
              </w:rPr>
            </w:pPr>
            <w:ins w:id="8337" w:author="Alexander Thomas Frase" w:date="2012-10-31T17:52:00Z">
              <w:r w:rsidRPr="00313085">
                <w:rPr>
                  <w:rFonts w:ascii="Courier New" w:hAnsi="Courier New" w:cs="Courier New"/>
                  <w:sz w:val="22"/>
                </w:rPr>
                <w:t>rs15</w:t>
              </w:r>
            </w:ins>
          </w:p>
          <w:p w14:paraId="35F85200" w14:textId="77777777" w:rsidR="003343CE" w:rsidRPr="00313085" w:rsidRDefault="003343CE" w:rsidP="009F3065">
            <w:pPr>
              <w:rPr>
                <w:ins w:id="8338" w:author="Alexander Thomas Frase" w:date="2012-10-31T17:52:00Z"/>
                <w:rFonts w:ascii="Courier New" w:hAnsi="Courier New" w:cs="Courier New"/>
                <w:sz w:val="22"/>
              </w:rPr>
            </w:pPr>
            <w:ins w:id="8339" w:author="Alexander Thomas Frase" w:date="2012-10-31T17:52:00Z">
              <w:r w:rsidRPr="00313085">
                <w:rPr>
                  <w:rFonts w:ascii="Courier New" w:hAnsi="Courier New" w:cs="Courier New"/>
                  <w:sz w:val="22"/>
                </w:rPr>
                <w:t>rs16</w:t>
              </w:r>
            </w:ins>
          </w:p>
          <w:p w14:paraId="126E9814" w14:textId="77777777" w:rsidR="003343CE" w:rsidRPr="00313085" w:rsidRDefault="003343CE" w:rsidP="009F3065">
            <w:pPr>
              <w:rPr>
                <w:ins w:id="8340" w:author="Alexander Thomas Frase" w:date="2012-10-31T17:52:00Z"/>
                <w:rFonts w:ascii="Courier New" w:hAnsi="Courier New" w:cs="Courier New"/>
                <w:sz w:val="22"/>
              </w:rPr>
            </w:pPr>
            <w:ins w:id="8341" w:author="Alexander Thomas Frase" w:date="2012-10-31T17:52:00Z">
              <w:r w:rsidRPr="00313085">
                <w:rPr>
                  <w:rFonts w:ascii="Courier New" w:hAnsi="Courier New" w:cs="Courier New"/>
                  <w:sz w:val="22"/>
                </w:rPr>
                <w:t>rs15</w:t>
              </w:r>
            </w:ins>
          </w:p>
          <w:p w14:paraId="37CCF515" w14:textId="77777777" w:rsidR="003343CE" w:rsidRPr="00313085" w:rsidRDefault="003343CE" w:rsidP="009F3065">
            <w:pPr>
              <w:rPr>
                <w:ins w:id="8342" w:author="Alexander Thomas Frase" w:date="2012-10-31T17:52:00Z"/>
                <w:rFonts w:ascii="Courier New" w:hAnsi="Courier New" w:cs="Courier New"/>
                <w:sz w:val="22"/>
              </w:rPr>
            </w:pPr>
            <w:ins w:id="8343" w:author="Alexander Thomas Frase" w:date="2012-10-31T17:52:00Z">
              <w:r w:rsidRPr="00313085">
                <w:rPr>
                  <w:rFonts w:ascii="Courier New" w:hAnsi="Courier New" w:cs="Courier New"/>
                  <w:sz w:val="22"/>
                </w:rPr>
                <w:t>rs16</w:t>
              </w:r>
            </w:ins>
          </w:p>
        </w:tc>
        <w:tc>
          <w:tcPr>
            <w:tcW w:w="6772" w:type="dxa"/>
          </w:tcPr>
          <w:p w14:paraId="4CE2FAD9" w14:textId="77777777" w:rsidR="003343CE" w:rsidRPr="00313085" w:rsidRDefault="003343CE" w:rsidP="009F3065">
            <w:pPr>
              <w:rPr>
                <w:ins w:id="8344" w:author="Alexander Thomas Frase" w:date="2012-10-31T17:52:00Z"/>
                <w:rFonts w:ascii="Courier New" w:hAnsi="Courier New" w:cs="Courier New"/>
                <w:sz w:val="22"/>
              </w:rPr>
            </w:pPr>
            <w:ins w:id="8345" w:author="Alexander Thomas Frase" w:date="2012-10-31T17:52:00Z">
              <w:r w:rsidRPr="00313085">
                <w:rPr>
                  <w:rFonts w:ascii="Courier New" w:hAnsi="Courier New" w:cs="Courier New"/>
                  <w:sz w:val="22"/>
                </w:rPr>
                <w:t>score(</w:t>
              </w:r>
              <w:proofErr w:type="spellStart"/>
              <w:r w:rsidRPr="00313085">
                <w:rPr>
                  <w:rFonts w:ascii="Courier New" w:hAnsi="Courier New" w:cs="Courier New"/>
                  <w:sz w:val="22"/>
                </w:rPr>
                <w:t>src-grp</w:t>
              </w:r>
              <w:proofErr w:type="spellEnd"/>
              <w:r w:rsidRPr="00313085">
                <w:rPr>
                  <w:rFonts w:ascii="Courier New" w:hAnsi="Courier New" w:cs="Courier New"/>
                  <w:sz w:val="22"/>
                </w:rPr>
                <w:t>)</w:t>
              </w:r>
            </w:ins>
          </w:p>
          <w:p w14:paraId="3ABE36F7" w14:textId="77777777" w:rsidR="003343CE" w:rsidRPr="00313085" w:rsidRDefault="003343CE" w:rsidP="009F3065">
            <w:pPr>
              <w:rPr>
                <w:ins w:id="8346" w:author="Alexander Thomas Frase" w:date="2012-10-31T17:52:00Z"/>
                <w:rFonts w:ascii="Courier New" w:hAnsi="Courier New" w:cs="Courier New"/>
                <w:sz w:val="22"/>
              </w:rPr>
            </w:pPr>
            <w:ins w:id="8347" w:author="Alexander Thomas Frase" w:date="2012-10-31T17:52:00Z">
              <w:r w:rsidRPr="00313085">
                <w:rPr>
                  <w:rFonts w:ascii="Courier New" w:hAnsi="Courier New" w:cs="Courier New"/>
                  <w:sz w:val="22"/>
                </w:rPr>
                <w:t>2-3</w:t>
              </w:r>
            </w:ins>
          </w:p>
          <w:p w14:paraId="2E4F7D4B" w14:textId="77777777" w:rsidR="003343CE" w:rsidRPr="00313085" w:rsidRDefault="003343CE" w:rsidP="009F3065">
            <w:pPr>
              <w:rPr>
                <w:ins w:id="8348" w:author="Alexander Thomas Frase" w:date="2012-10-31T17:52:00Z"/>
                <w:rFonts w:ascii="Courier New" w:hAnsi="Courier New" w:cs="Courier New"/>
                <w:sz w:val="22"/>
              </w:rPr>
            </w:pPr>
            <w:ins w:id="8349" w:author="Alexander Thomas Frase" w:date="2012-10-31T17:52:00Z">
              <w:r w:rsidRPr="00313085">
                <w:rPr>
                  <w:rFonts w:ascii="Courier New" w:hAnsi="Courier New" w:cs="Courier New"/>
                  <w:sz w:val="22"/>
                </w:rPr>
                <w:t>2-3</w:t>
              </w:r>
            </w:ins>
          </w:p>
          <w:p w14:paraId="3A867EBD" w14:textId="77777777" w:rsidR="003343CE" w:rsidRPr="00313085" w:rsidRDefault="003343CE" w:rsidP="009F3065">
            <w:pPr>
              <w:rPr>
                <w:ins w:id="8350" w:author="Alexander Thomas Frase" w:date="2012-10-31T17:52:00Z"/>
                <w:rFonts w:ascii="Courier New" w:hAnsi="Courier New" w:cs="Courier New"/>
                <w:sz w:val="22"/>
              </w:rPr>
            </w:pPr>
            <w:ins w:id="8351" w:author="Alexander Thomas Frase" w:date="2012-10-31T17:52:00Z">
              <w:r w:rsidRPr="00313085">
                <w:rPr>
                  <w:rFonts w:ascii="Courier New" w:hAnsi="Courier New" w:cs="Courier New"/>
                  <w:sz w:val="22"/>
                </w:rPr>
                <w:t>2-3</w:t>
              </w:r>
            </w:ins>
          </w:p>
          <w:p w14:paraId="54B8DFFE" w14:textId="77777777" w:rsidR="003343CE" w:rsidRPr="00313085" w:rsidRDefault="003343CE" w:rsidP="009F3065">
            <w:pPr>
              <w:rPr>
                <w:ins w:id="8352" w:author="Alexander Thomas Frase" w:date="2012-10-31T17:52:00Z"/>
                <w:rFonts w:ascii="Courier New" w:hAnsi="Courier New" w:cs="Courier New"/>
                <w:sz w:val="22"/>
              </w:rPr>
            </w:pPr>
            <w:ins w:id="8353" w:author="Alexander Thomas Frase" w:date="2012-10-31T17:52:00Z">
              <w:r w:rsidRPr="00313085">
                <w:rPr>
                  <w:rFonts w:ascii="Courier New" w:hAnsi="Courier New" w:cs="Courier New"/>
                  <w:sz w:val="22"/>
                </w:rPr>
                <w:t>2-3</w:t>
              </w:r>
            </w:ins>
          </w:p>
        </w:tc>
      </w:tr>
    </w:tbl>
    <w:p w14:paraId="101E1188" w14:textId="3AACD28F" w:rsidR="003343CE" w:rsidRDefault="003343CE">
      <w:pPr>
        <w:widowControl/>
        <w:suppressAutoHyphens w:val="0"/>
        <w:rPr>
          <w:ins w:id="8354" w:author="Alexander Thomas Frase" w:date="2012-10-31T17:52:00Z"/>
        </w:rPr>
      </w:pPr>
    </w:p>
    <w:p w14:paraId="13167F36" w14:textId="77777777" w:rsidR="003343CE" w:rsidRDefault="003343CE">
      <w:pPr>
        <w:widowControl/>
        <w:suppressAutoHyphens w:val="0"/>
        <w:rPr>
          <w:ins w:id="8355" w:author="Alexander Thomas Frase" w:date="2012-10-31T17:52:00Z"/>
        </w:rPr>
      </w:pPr>
      <w:ins w:id="8356" w:author="Alexander Thomas Frase" w:date="2012-10-31T17:52:00Z">
        <w:r>
          <w:br w:type="page"/>
        </w:r>
      </w:ins>
    </w:p>
    <w:p w14:paraId="07C20E57" w14:textId="77777777" w:rsidR="003343CE" w:rsidDel="003343CE" w:rsidRDefault="003343CE" w:rsidP="0002790E">
      <w:pPr>
        <w:rPr>
          <w:del w:id="8357" w:author="Alexander Thomas Frase" w:date="2012-10-31T17:52:00Z"/>
        </w:rPr>
      </w:pPr>
    </w:p>
    <w:p w14:paraId="66FB2B98" w14:textId="66EEF86B" w:rsidR="0002790E" w:rsidDel="003343CE" w:rsidRDefault="0002790E" w:rsidP="0002790E">
      <w:pPr>
        <w:pBdr>
          <w:top w:val="single" w:sz="4" w:space="0" w:color="auto"/>
          <w:left w:val="single" w:sz="4" w:space="4" w:color="auto"/>
          <w:bottom w:val="single" w:sz="4" w:space="1" w:color="auto"/>
          <w:right w:val="single" w:sz="4" w:space="4" w:color="auto"/>
        </w:pBdr>
        <w:rPr>
          <w:del w:id="8358" w:author="Alexander Thomas Frase" w:date="2012-10-31T17:52:00Z"/>
          <w:rFonts w:ascii="Courier New" w:hAnsi="Courier New" w:cs="Courier New"/>
          <w:sz w:val="20"/>
          <w:szCs w:val="20"/>
        </w:rPr>
      </w:pPr>
      <w:del w:id="8359" w:author="Alexander Thomas Frase" w:date="2012-10-31T17:52:00Z">
        <w:r w:rsidDel="003343CE">
          <w:rPr>
            <w:rFonts w:ascii="Courier New" w:hAnsi="Courier New" w:cs="Courier New"/>
            <w:sz w:val="20"/>
            <w:szCs w:val="20"/>
          </w:rPr>
          <w:delText>$ biofilter-2 --knowledge test.db --snp 11 12 13 14 15 16 17 18 19 --model snp</w:delText>
        </w:r>
      </w:del>
    </w:p>
    <w:p w14:paraId="4CC4447A" w14:textId="78BD2005" w:rsidR="0002790E" w:rsidDel="003343CE" w:rsidRDefault="0002790E" w:rsidP="0002790E">
      <w:pPr>
        <w:pBdr>
          <w:top w:val="single" w:sz="4" w:space="0" w:color="auto"/>
          <w:left w:val="single" w:sz="4" w:space="4" w:color="auto"/>
          <w:bottom w:val="single" w:sz="4" w:space="1" w:color="auto"/>
          <w:right w:val="single" w:sz="4" w:space="4" w:color="auto"/>
        </w:pBdr>
        <w:rPr>
          <w:del w:id="8360" w:author="Alexander Thomas Frase" w:date="2012-10-31T17:52:00Z"/>
          <w:rFonts w:ascii="Courier New" w:hAnsi="Courier New" w:cs="Courier New"/>
          <w:sz w:val="20"/>
          <w:szCs w:val="20"/>
        </w:rPr>
      </w:pPr>
    </w:p>
    <w:p w14:paraId="2083E97E" w14:textId="0A826963" w:rsidR="0002790E" w:rsidDel="003343CE" w:rsidRDefault="0002790E" w:rsidP="0002790E">
      <w:pPr>
        <w:pBdr>
          <w:top w:val="single" w:sz="4" w:space="0" w:color="auto"/>
          <w:left w:val="single" w:sz="4" w:space="4" w:color="auto"/>
          <w:bottom w:val="single" w:sz="4" w:space="1" w:color="auto"/>
          <w:right w:val="single" w:sz="4" w:space="4" w:color="auto"/>
        </w:pBdr>
        <w:rPr>
          <w:del w:id="8361" w:author="Alexander Thomas Frase" w:date="2012-10-31T17:52:00Z"/>
          <w:rFonts w:ascii="Courier New" w:hAnsi="Courier New" w:cs="Courier New"/>
          <w:sz w:val="20"/>
          <w:szCs w:val="20"/>
        </w:rPr>
      </w:pPr>
      <w:del w:id="8362" w:author="Alexander Thomas Frase" w:date="2012-10-31T17:52:00Z">
        <w:r w:rsidDel="003343CE">
          <w:rPr>
            <w:rFonts w:ascii="Courier New" w:hAnsi="Courier New" w:cs="Courier New"/>
            <w:sz w:val="20"/>
            <w:szCs w:val="20"/>
          </w:rPr>
          <w:delText>#snp1</w:delText>
        </w:r>
        <w:r w:rsidDel="003343CE">
          <w:rPr>
            <w:rFonts w:ascii="Courier New" w:hAnsi="Courier New" w:cs="Courier New"/>
            <w:sz w:val="20"/>
            <w:szCs w:val="20"/>
          </w:rPr>
          <w:tab/>
          <w:delText>snp2</w:delText>
        </w:r>
        <w:r w:rsidDel="003343CE">
          <w:rPr>
            <w:rFonts w:ascii="Courier New" w:hAnsi="Courier New" w:cs="Courier New"/>
            <w:sz w:val="20"/>
            <w:szCs w:val="20"/>
          </w:rPr>
          <w:tab/>
          <w:delText>score(src-grp)</w:delText>
        </w:r>
      </w:del>
    </w:p>
    <w:p w14:paraId="7FA15332" w14:textId="4811C153" w:rsidR="0002790E" w:rsidDel="003343CE" w:rsidRDefault="0002790E" w:rsidP="0002790E">
      <w:pPr>
        <w:pBdr>
          <w:top w:val="single" w:sz="4" w:space="0" w:color="auto"/>
          <w:left w:val="single" w:sz="4" w:space="4" w:color="auto"/>
          <w:bottom w:val="single" w:sz="4" w:space="1" w:color="auto"/>
          <w:right w:val="single" w:sz="4" w:space="4" w:color="auto"/>
        </w:pBdr>
        <w:rPr>
          <w:del w:id="8363" w:author="Alexander Thomas Frase" w:date="2012-10-31T17:52:00Z"/>
          <w:rFonts w:ascii="Courier New" w:hAnsi="Courier New" w:cs="Courier New"/>
          <w:sz w:val="20"/>
          <w:szCs w:val="20"/>
        </w:rPr>
      </w:pPr>
      <w:del w:id="8364" w:author="Alexander Thomas Frase" w:date="2012-10-31T17:52:00Z">
        <w:r w:rsidDel="003343CE">
          <w:rPr>
            <w:rFonts w:ascii="Courier New" w:hAnsi="Courier New" w:cs="Courier New"/>
            <w:sz w:val="20"/>
            <w:szCs w:val="20"/>
          </w:rPr>
          <w:delText>rs11</w:delText>
        </w:r>
        <w:r w:rsidDel="003343CE">
          <w:rPr>
            <w:rFonts w:ascii="Courier New" w:hAnsi="Courier New" w:cs="Courier New"/>
            <w:sz w:val="20"/>
            <w:szCs w:val="20"/>
          </w:rPr>
          <w:tab/>
          <w:delText>rs15</w:delText>
        </w:r>
        <w:r w:rsidDel="003343CE">
          <w:rPr>
            <w:rFonts w:ascii="Courier New" w:hAnsi="Courier New" w:cs="Courier New"/>
            <w:sz w:val="20"/>
            <w:szCs w:val="20"/>
          </w:rPr>
          <w:tab/>
          <w:delText>2-3</w:delText>
        </w:r>
      </w:del>
    </w:p>
    <w:p w14:paraId="6B01AFDB" w14:textId="6C325621" w:rsidR="0002790E" w:rsidDel="003343CE" w:rsidRDefault="0002790E" w:rsidP="0002790E">
      <w:pPr>
        <w:pBdr>
          <w:top w:val="single" w:sz="4" w:space="0" w:color="auto"/>
          <w:left w:val="single" w:sz="4" w:space="4" w:color="auto"/>
          <w:bottom w:val="single" w:sz="4" w:space="1" w:color="auto"/>
          <w:right w:val="single" w:sz="4" w:space="4" w:color="auto"/>
        </w:pBdr>
        <w:rPr>
          <w:del w:id="8365" w:author="Alexander Thomas Frase" w:date="2012-10-31T17:52:00Z"/>
          <w:rFonts w:ascii="Courier New" w:hAnsi="Courier New" w:cs="Courier New"/>
          <w:sz w:val="20"/>
          <w:szCs w:val="20"/>
        </w:rPr>
      </w:pPr>
      <w:del w:id="8366" w:author="Alexander Thomas Frase" w:date="2012-10-31T17:52:00Z">
        <w:r w:rsidDel="003343CE">
          <w:rPr>
            <w:rFonts w:ascii="Courier New" w:hAnsi="Courier New" w:cs="Courier New"/>
            <w:sz w:val="20"/>
            <w:szCs w:val="20"/>
          </w:rPr>
          <w:delText>rs11</w:delText>
        </w:r>
        <w:r w:rsidDel="003343CE">
          <w:rPr>
            <w:rFonts w:ascii="Courier New" w:hAnsi="Courier New" w:cs="Courier New"/>
            <w:sz w:val="20"/>
            <w:szCs w:val="20"/>
          </w:rPr>
          <w:tab/>
          <w:delText>rs16</w:delText>
        </w:r>
        <w:r w:rsidDel="003343CE">
          <w:rPr>
            <w:rFonts w:ascii="Courier New" w:hAnsi="Courier New" w:cs="Courier New"/>
            <w:sz w:val="20"/>
            <w:szCs w:val="20"/>
          </w:rPr>
          <w:tab/>
          <w:delText>2-3</w:delText>
        </w:r>
      </w:del>
    </w:p>
    <w:p w14:paraId="3AC446CA" w14:textId="621F2D0B" w:rsidR="0002790E" w:rsidDel="003343CE" w:rsidRDefault="0002790E" w:rsidP="0002790E">
      <w:pPr>
        <w:pBdr>
          <w:top w:val="single" w:sz="4" w:space="0" w:color="auto"/>
          <w:left w:val="single" w:sz="4" w:space="4" w:color="auto"/>
          <w:bottom w:val="single" w:sz="4" w:space="1" w:color="auto"/>
          <w:right w:val="single" w:sz="4" w:space="4" w:color="auto"/>
        </w:pBdr>
        <w:rPr>
          <w:del w:id="8367" w:author="Alexander Thomas Frase" w:date="2012-10-31T17:52:00Z"/>
          <w:rFonts w:ascii="Courier New" w:hAnsi="Courier New" w:cs="Courier New"/>
          <w:sz w:val="20"/>
          <w:szCs w:val="20"/>
        </w:rPr>
      </w:pPr>
      <w:del w:id="8368" w:author="Alexander Thomas Frase" w:date="2012-10-31T17:52:00Z">
        <w:r w:rsidDel="003343CE">
          <w:rPr>
            <w:rFonts w:ascii="Courier New" w:hAnsi="Courier New" w:cs="Courier New"/>
            <w:sz w:val="20"/>
            <w:szCs w:val="20"/>
          </w:rPr>
          <w:delText>rs12</w:delText>
        </w:r>
        <w:r w:rsidDel="003343CE">
          <w:rPr>
            <w:rFonts w:ascii="Courier New" w:hAnsi="Courier New" w:cs="Courier New"/>
            <w:sz w:val="20"/>
            <w:szCs w:val="20"/>
          </w:rPr>
          <w:tab/>
          <w:delText>rs15</w:delText>
        </w:r>
        <w:r w:rsidDel="003343CE">
          <w:rPr>
            <w:rFonts w:ascii="Courier New" w:hAnsi="Courier New" w:cs="Courier New"/>
            <w:sz w:val="20"/>
            <w:szCs w:val="20"/>
          </w:rPr>
          <w:tab/>
          <w:delText>2-3</w:delText>
        </w:r>
      </w:del>
    </w:p>
    <w:p w14:paraId="16DC9252" w14:textId="610FDEFA" w:rsidR="0002790E" w:rsidDel="003343CE" w:rsidRDefault="0002790E" w:rsidP="0002790E">
      <w:pPr>
        <w:pBdr>
          <w:top w:val="single" w:sz="4" w:space="0" w:color="auto"/>
          <w:left w:val="single" w:sz="4" w:space="4" w:color="auto"/>
          <w:bottom w:val="single" w:sz="4" w:space="1" w:color="auto"/>
          <w:right w:val="single" w:sz="4" w:space="4" w:color="auto"/>
        </w:pBdr>
        <w:rPr>
          <w:del w:id="8369" w:author="Alexander Thomas Frase" w:date="2012-10-31T17:52:00Z"/>
          <w:rFonts w:ascii="Courier New" w:hAnsi="Courier New" w:cs="Courier New"/>
          <w:sz w:val="20"/>
          <w:szCs w:val="20"/>
        </w:rPr>
      </w:pPr>
      <w:del w:id="8370" w:author="Alexander Thomas Frase" w:date="2012-10-31T17:52:00Z">
        <w:r w:rsidDel="003343CE">
          <w:rPr>
            <w:rFonts w:ascii="Courier New" w:hAnsi="Courier New" w:cs="Courier New"/>
            <w:sz w:val="20"/>
            <w:szCs w:val="20"/>
          </w:rPr>
          <w:delText>rs12</w:delText>
        </w:r>
        <w:r w:rsidDel="003343CE">
          <w:rPr>
            <w:rFonts w:ascii="Courier New" w:hAnsi="Courier New" w:cs="Courier New"/>
            <w:sz w:val="20"/>
            <w:szCs w:val="20"/>
          </w:rPr>
          <w:tab/>
          <w:delText>rs16</w:delText>
        </w:r>
        <w:r w:rsidDel="003343CE">
          <w:rPr>
            <w:rFonts w:ascii="Courier New" w:hAnsi="Courier New" w:cs="Courier New"/>
            <w:sz w:val="20"/>
            <w:szCs w:val="20"/>
          </w:rPr>
          <w:tab/>
          <w:delText>2-3</w:delText>
        </w:r>
      </w:del>
    </w:p>
    <w:p w14:paraId="46F0D388" w14:textId="7998C86C" w:rsidR="005C16D5" w:rsidRDefault="005C16D5" w:rsidP="00943DD1">
      <w:pPr>
        <w:pStyle w:val="Heading1"/>
      </w:pPr>
      <w:bookmarkStart w:id="8371" w:name="_Toc339626896"/>
      <w:r>
        <w:t xml:space="preserve">Appendix </w:t>
      </w:r>
      <w:r w:rsidR="00AA4A82">
        <w:t>1</w:t>
      </w:r>
      <w:r>
        <w:t>: Ambiguity</w:t>
      </w:r>
      <w:r w:rsidR="00F63843">
        <w:t xml:space="preserve"> in Prior Knowledge</w:t>
      </w:r>
      <w:bookmarkEnd w:id="8371"/>
    </w:p>
    <w:p w14:paraId="10BBAEB7" w14:textId="77777777" w:rsidR="00D678DD" w:rsidRDefault="00D678DD"/>
    <w:p w14:paraId="4268993E" w14:textId="743435E2" w:rsidR="006C769A" w:rsidRDefault="00F63843">
      <w:r>
        <w:t xml:space="preserve">When an ambiguous gene or group identifier appears in a user input file, </w:t>
      </w:r>
      <w:proofErr w:type="spellStart"/>
      <w:r>
        <w:t>Biofilter</w:t>
      </w:r>
      <w:proofErr w:type="spellEnd"/>
      <w:r>
        <w:t xml:space="preserve"> has two straightforward options: either include all genes or groups with which the identifier is associated, or none of them.</w:t>
      </w:r>
    </w:p>
    <w:p w14:paraId="22623AE5" w14:textId="77777777" w:rsidR="00F63843" w:rsidRDefault="00F63843"/>
    <w:p w14:paraId="41CF9841" w14:textId="79145BCF" w:rsidR="00F63843" w:rsidRDefault="00F63843">
      <w:r>
        <w:t xml:space="preserve">When processing the bulk downloads from prior knowledge sources, however, the situation can become more complicated. This is due to the fact that in many cases, the data provided by a source is formatted in a way which allows multiple identifiers to be provided for the same </w:t>
      </w:r>
      <w:r w:rsidR="00561808">
        <w:t>member of a group</w:t>
      </w:r>
      <w:r>
        <w:t xml:space="preserve">. </w:t>
      </w:r>
      <w:r w:rsidR="009E5135">
        <w:t>Ideally all such identifiers are known to refer to the same single gene, but occasionally this is not the case</w:t>
      </w:r>
      <w:r w:rsidR="00FD4C54">
        <w:t>. Sometimes one of the identifiers is an alias of more than one gene, making it inherently ambiguous; other times, even if every identifier refers to only one gene, they might not all agree on which gene that is.</w:t>
      </w:r>
    </w:p>
    <w:p w14:paraId="44FD7D68" w14:textId="77777777" w:rsidR="00FD4C54" w:rsidRDefault="00FD4C54"/>
    <w:p w14:paraId="6C9026AD" w14:textId="49EED798" w:rsidR="00E27634" w:rsidRDefault="00FD4C54">
      <w:r>
        <w:t xml:space="preserve">The testing </w:t>
      </w:r>
      <w:r w:rsidR="001352B7">
        <w:t>knowledge</w:t>
      </w:r>
      <w:r>
        <w:t xml:space="preserve"> included with </w:t>
      </w:r>
      <w:proofErr w:type="spellStart"/>
      <w:r>
        <w:t>Biofilter</w:t>
      </w:r>
      <w:proofErr w:type="spellEnd"/>
      <w:r>
        <w:t xml:space="preserve"> contains several examples of these kinds of situations</w:t>
      </w:r>
      <w:r w:rsidR="0054196A">
        <w:t>, depicted in the diagram below. Note that this diagram reflects the fact that there may be multiple names for the same gene (i.e. “D” and “DE” both refer to gene D), and some names may be associated with multiple genes (i.e. “DE” refers to both genes D and E).</w:t>
      </w:r>
    </w:p>
    <w:p w14:paraId="0A004A72" w14:textId="77777777" w:rsidR="00525759" w:rsidRDefault="00525759"/>
    <w:p w14:paraId="69CF63EE" w14:textId="3D769F77" w:rsidR="00FD4C54" w:rsidRDefault="00D04624">
      <w:del w:id="8372" w:author="Alexander Thomas Frase" w:date="2012-10-26T17:28:00Z">
        <w:r w:rsidDel="00F203F2">
          <w:rPr>
            <w:noProof/>
            <w:lang w:eastAsia="en-US" w:bidi="ar-SA"/>
          </w:rPr>
          <w:drawing>
            <wp:anchor distT="0" distB="0" distL="114300" distR="114300" simplePos="0" relativeHeight="251680768" behindDoc="0" locked="0" layoutInCell="1" allowOverlap="1" wp14:anchorId="57D80A70" wp14:editId="5ADAB87D">
              <wp:simplePos x="733425" y="3914775"/>
              <wp:positionH relativeFrom="column">
                <wp:align>center</wp:align>
              </wp:positionH>
              <wp:positionV relativeFrom="line">
                <wp:align>top</wp:align>
              </wp:positionV>
              <wp:extent cx="4507992" cy="274320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1.emf"/>
                      <pic:cNvPicPr/>
                    </pic:nvPicPr>
                    <pic:blipFill>
                      <a:blip r:embed="rId47">
                        <a:extLst>
                          <a:ext uri="{28A0092B-C50C-407E-A947-70E740481C1C}">
                            <a14:useLocalDpi xmlns:a14="http://schemas.microsoft.com/office/drawing/2010/main" val="0"/>
                          </a:ext>
                        </a:extLst>
                      </a:blip>
                      <a:stretch>
                        <a:fillRect/>
                      </a:stretch>
                    </pic:blipFill>
                    <pic:spPr>
                      <a:xfrm>
                        <a:off x="0" y="0"/>
                        <a:ext cx="4507992" cy="2743200"/>
                      </a:xfrm>
                      <a:prstGeom prst="rect">
                        <a:avLst/>
                      </a:prstGeom>
                    </pic:spPr>
                  </pic:pic>
                </a:graphicData>
              </a:graphic>
              <wp14:sizeRelH relativeFrom="margin">
                <wp14:pctWidth>0</wp14:pctWidth>
              </wp14:sizeRelH>
              <wp14:sizeRelV relativeFrom="margin">
                <wp14:pctHeight>0</wp14:pctHeight>
              </wp14:sizeRelV>
            </wp:anchor>
          </w:drawing>
        </w:r>
      </w:del>
      <w:ins w:id="8373" w:author="Alexander Thomas Frase" w:date="2012-10-26T17:28:00Z">
        <w:r w:rsidR="00F203F2">
          <w:rPr>
            <w:noProof/>
            <w:lang w:eastAsia="en-US" w:bidi="ar-SA"/>
          </w:rPr>
          <w:drawing>
            <wp:anchor distT="0" distB="0" distL="114300" distR="114300" simplePos="0" relativeHeight="251696128" behindDoc="0" locked="0" layoutInCell="1" allowOverlap="1" wp14:anchorId="692710A0" wp14:editId="481A8CFA">
              <wp:simplePos x="735330" y="2325370"/>
              <wp:positionH relativeFrom="column">
                <wp:align>center</wp:align>
              </wp:positionH>
              <wp:positionV relativeFrom="line">
                <wp:align>top</wp:align>
              </wp:positionV>
              <wp:extent cx="4572000" cy="2889504"/>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1.png"/>
                      <pic:cNvPicPr/>
                    </pic:nvPicPr>
                    <pic:blipFill>
                      <a:blip r:embed="rId48">
                        <a:extLst>
                          <a:ext uri="{28A0092B-C50C-407E-A947-70E740481C1C}">
                            <a14:useLocalDpi xmlns:a14="http://schemas.microsoft.com/office/drawing/2010/main" val="0"/>
                          </a:ext>
                        </a:extLst>
                      </a:blip>
                      <a:stretch>
                        <a:fillRect/>
                      </a:stretch>
                    </pic:blipFill>
                    <pic:spPr>
                      <a:xfrm>
                        <a:off x="0" y="0"/>
                        <a:ext cx="4572000" cy="2889504"/>
                      </a:xfrm>
                      <a:prstGeom prst="rect">
                        <a:avLst/>
                      </a:prstGeom>
                    </pic:spPr>
                  </pic:pic>
                </a:graphicData>
              </a:graphic>
              <wp14:sizeRelH relativeFrom="margin">
                <wp14:pctWidth>0</wp14:pctWidth>
              </wp14:sizeRelH>
              <wp14:sizeRelV relativeFrom="margin">
                <wp14:pctHeight>0</wp14:pctHeight>
              </wp14:sizeRelV>
            </wp:anchor>
          </w:drawing>
        </w:r>
      </w:ins>
      <w:r>
        <w:br w:type="textWrapping" w:clear="all"/>
      </w:r>
      <w:r w:rsidR="00FD4C54">
        <w:lastRenderedPageBreak/>
        <w:t>The “cyan” group contains three genes, of which the third is ambiguous</w:t>
      </w:r>
      <w:r w:rsidR="00E35B0E">
        <w:t xml:space="preserve"> because w</w:t>
      </w:r>
      <w:r w:rsidR="00FD4C54">
        <w:t xml:space="preserve">e are given two identifiers for </w:t>
      </w:r>
      <w:r w:rsidR="00E35B0E">
        <w:t>it, but one of them refers to two different genes.</w:t>
      </w:r>
      <w:r w:rsidR="00E618E6">
        <w:t xml:space="preserve"> The “magenta”, “yellow” and </w:t>
      </w:r>
      <w:r w:rsidR="00B43711">
        <w:t>“gray/black” groups each contain</w:t>
      </w:r>
      <w:r w:rsidR="00E618E6">
        <w:t xml:space="preserve"> only one gene, but in each case we are given three different names for that gene which agree or dis</w:t>
      </w:r>
      <w:r w:rsidR="005D7F93">
        <w:t>agree with each other in varying</w:t>
      </w:r>
      <w:r w:rsidR="00E618E6">
        <w:t xml:space="preserve"> ways.</w:t>
      </w:r>
      <w:r w:rsidR="003D15E0">
        <w:t xml:space="preserve"> Because of the ambiguity in the provided identifiers, the genes which are considered members of these groups will appear to vary depending on the </w:t>
      </w:r>
      <w:r w:rsidR="00D678DD">
        <w:t xml:space="preserve">user’s choice for the </w:t>
      </w:r>
      <w:r w:rsidR="003D15E0">
        <w:t>ALLOW_AMBIGUOUS_KNOWLEDGE and REDUCE_AMBIGUOUS_KNOWLEDGE options.</w:t>
      </w:r>
    </w:p>
    <w:p w14:paraId="2C2D1D2C" w14:textId="77777777" w:rsidR="00525759" w:rsidRDefault="00525759"/>
    <w:p w14:paraId="08799E67" w14:textId="41190A61" w:rsidR="003D15E0" w:rsidRDefault="003D15E0" w:rsidP="00943DD1">
      <w:pPr>
        <w:pStyle w:val="Heading2"/>
      </w:pPr>
      <w:bookmarkStart w:id="8374" w:name="_Toc339626897"/>
      <w:r>
        <w:t>Ambiguity Reduction Heur</w:t>
      </w:r>
      <w:r w:rsidR="00FF329D">
        <w:t>i</w:t>
      </w:r>
      <w:r>
        <w:t>st</w:t>
      </w:r>
      <w:r w:rsidR="00FF329D">
        <w:t>i</w:t>
      </w:r>
      <w:r>
        <w:t>cs</w:t>
      </w:r>
      <w:bookmarkEnd w:id="8374"/>
    </w:p>
    <w:p w14:paraId="44138219" w14:textId="77777777" w:rsidR="00F45477" w:rsidRDefault="00F45477" w:rsidP="00943DD1">
      <w:pPr>
        <w:tabs>
          <w:tab w:val="left" w:pos="2280"/>
        </w:tabs>
      </w:pPr>
    </w:p>
    <w:p w14:paraId="62E514F4" w14:textId="41F3190A" w:rsidR="005D7F93" w:rsidRDefault="00E618E6" w:rsidP="00943DD1">
      <w:pPr>
        <w:tabs>
          <w:tab w:val="left" w:pos="2280"/>
        </w:tabs>
      </w:pPr>
      <w:proofErr w:type="spellStart"/>
      <w:r>
        <w:t>Biofilter</w:t>
      </w:r>
      <w:proofErr w:type="spellEnd"/>
      <w:r w:rsidR="005D7F93">
        <w:t xml:space="preserve"> and LOKI currently support two heuristic strategies for reducing ambiguity. These strategies make what is essentially an educated guess about what the original data source intended by the set of identifiers it provided. The first heuristic is called “implication” and it rates the likelihood of each potential gene being the intended </w:t>
      </w:r>
      <w:r w:rsidR="00EC453E">
        <w:t>o</w:t>
      </w:r>
      <w:r w:rsidR="005D7F93">
        <w:t xml:space="preserve">ne by counting the number of identifiers which implicate that gene. The </w:t>
      </w:r>
      <w:r w:rsidR="00B43711">
        <w:t>second</w:t>
      </w:r>
      <w:r w:rsidR="005D7F93">
        <w:t xml:space="preserve"> heuristic, called “quality,” is similar except that it also considers the number of genes that each identifier refers to as a measure of that identifier’s quality</w:t>
      </w:r>
      <w:r w:rsidR="00CA44EF">
        <w:t>;</w:t>
      </w:r>
      <w:r w:rsidR="005D7F93">
        <w:t xml:space="preserve"> a high-quality identifier (which refers to only one or two genes) is </w:t>
      </w:r>
      <w:r w:rsidR="00CA44EF">
        <w:t xml:space="preserve">then </w:t>
      </w:r>
      <w:r w:rsidR="005D7F93">
        <w:t>given more weight than a low-quality identifier (which refers to many genes).</w:t>
      </w:r>
    </w:p>
    <w:p w14:paraId="03EDF0AB" w14:textId="77777777" w:rsidR="005D7F93" w:rsidRDefault="005D7F93" w:rsidP="00943DD1">
      <w:pPr>
        <w:tabs>
          <w:tab w:val="left" w:pos="2280"/>
        </w:tabs>
      </w:pPr>
    </w:p>
    <w:p w14:paraId="7A723598" w14:textId="1CF590F8" w:rsidR="005D7F93" w:rsidRDefault="005D7F93" w:rsidP="00943DD1">
      <w:pPr>
        <w:tabs>
          <w:tab w:val="left" w:pos="2280"/>
        </w:tabs>
      </w:pPr>
      <w:r>
        <w:t xml:space="preserve">In practice, these two heuristic strategies will </w:t>
      </w:r>
      <w:r w:rsidR="00B43711">
        <w:t>often</w:t>
      </w:r>
      <w:r>
        <w:t xml:space="preserve"> produce the same results; in fact,</w:t>
      </w:r>
      <w:r w:rsidR="00596D3E">
        <w:t xml:space="preserve"> when</w:t>
      </w:r>
      <w:r>
        <w:t xml:space="preserve"> using real data from our real prior knowledge sources, we have yet to find a case where they do not reach</w:t>
      </w:r>
      <w:r w:rsidR="001352B7">
        <w:t xml:space="preserve"> the same conclusion. I</w:t>
      </w:r>
      <w:r>
        <w:t>t is possible that such a case will arise</w:t>
      </w:r>
      <w:r w:rsidR="00B43711">
        <w:t xml:space="preserve"> in the future</w:t>
      </w:r>
      <w:r>
        <w:t xml:space="preserve">, </w:t>
      </w:r>
      <w:r w:rsidR="001352B7">
        <w:t xml:space="preserve">however, </w:t>
      </w:r>
      <w:r>
        <w:t xml:space="preserve">so the “magenta”, “yellow” and “gray/black” groups in the </w:t>
      </w:r>
      <w:r w:rsidR="001352B7">
        <w:t>testing knowledge have been specially crafted to highlight these potential differences.</w:t>
      </w:r>
    </w:p>
    <w:p w14:paraId="51DCDA68" w14:textId="248E967B" w:rsidR="0094622A" w:rsidRDefault="0094622A" w:rsidP="00943DD1">
      <w:pPr>
        <w:pStyle w:val="Heading2"/>
      </w:pPr>
      <w:bookmarkStart w:id="8375" w:name="_Toc339626898"/>
      <w:r>
        <w:t>Ambiguity Options</w:t>
      </w:r>
      <w:bookmarkEnd w:id="8375"/>
    </w:p>
    <w:p w14:paraId="20B39602" w14:textId="77777777" w:rsidR="0094622A" w:rsidRDefault="0094622A" w:rsidP="00943DD1">
      <w:pPr>
        <w:tabs>
          <w:tab w:val="left" w:pos="2280"/>
        </w:tabs>
      </w:pPr>
    </w:p>
    <w:p w14:paraId="78B00FA4" w14:textId="7DD09EB3" w:rsidR="00FF329D" w:rsidRDefault="00FF329D" w:rsidP="00943DD1">
      <w:pPr>
        <w:tabs>
          <w:tab w:val="left" w:pos="2280"/>
        </w:tabs>
      </w:pPr>
      <w:r>
        <w:t xml:space="preserve">The REDUCE_AMBIGUOUS_KNOWLEDGE option </w:t>
      </w:r>
      <w:r w:rsidR="00D678DD">
        <w:t xml:space="preserve">tells </w:t>
      </w:r>
      <w:proofErr w:type="spellStart"/>
      <w:r w:rsidR="00D678DD">
        <w:t>Biofilter</w:t>
      </w:r>
      <w:proofErr w:type="spellEnd"/>
      <w:r w:rsidR="00D678DD">
        <w:t xml:space="preserve"> which heuristics, if any, should be employed</w:t>
      </w:r>
      <w:r w:rsidR="0094622A">
        <w:t xml:space="preserve"> to mitigate ambiguity in the prior knowledge database</w:t>
      </w:r>
      <w:r w:rsidR="00D678DD">
        <w:t xml:space="preserve">. </w:t>
      </w:r>
      <w:r w:rsidR="0094622A">
        <w:t xml:space="preserve">The permissible values for this option are the name of any of the heuristic strategies, or “no” or “any”. </w:t>
      </w:r>
      <w:r>
        <w:t>When set to “no”</w:t>
      </w:r>
      <w:r w:rsidR="0094622A">
        <w:t xml:space="preserve"> then</w:t>
      </w:r>
      <w:r>
        <w:t xml:space="preserve"> no attempt is made to reduce ambiguity and all genes which are implicated by any of the provided identifiers are considered equally likely interpretations</w:t>
      </w:r>
      <w:r w:rsidR="0094622A">
        <w:t xml:space="preserve">.  When </w:t>
      </w:r>
      <w:r w:rsidR="00596D3E">
        <w:t xml:space="preserve">set to “any” then all heuristics </w:t>
      </w:r>
      <w:r w:rsidR="0094622A">
        <w:t>are</w:t>
      </w:r>
      <w:r w:rsidR="00596D3E">
        <w:t xml:space="preserve"> attempted simultaneously and the winner(s) from each one collectively be</w:t>
      </w:r>
      <w:r w:rsidR="0094622A">
        <w:t>come</w:t>
      </w:r>
      <w:r w:rsidR="00596D3E">
        <w:t xml:space="preserve"> the preferred choices.</w:t>
      </w:r>
    </w:p>
    <w:p w14:paraId="1554EFB5" w14:textId="77777777" w:rsidR="00FF329D" w:rsidRDefault="00FF329D" w:rsidP="00943DD1">
      <w:pPr>
        <w:tabs>
          <w:tab w:val="left" w:pos="2280"/>
        </w:tabs>
      </w:pPr>
    </w:p>
    <w:p w14:paraId="5084939F" w14:textId="1DED5167" w:rsidR="002478E9" w:rsidRDefault="0094622A" w:rsidP="00943DD1">
      <w:pPr>
        <w:tabs>
          <w:tab w:val="left" w:pos="2280"/>
        </w:tabs>
      </w:pPr>
      <w:r>
        <w:t xml:space="preserve">The ALLOW_AMBIGUOUS_KNOWLEDGE option tells </w:t>
      </w:r>
      <w:proofErr w:type="spellStart"/>
      <w:r>
        <w:t>Biofilter</w:t>
      </w:r>
      <w:proofErr w:type="spellEnd"/>
      <w:r>
        <w:t xml:space="preserve"> what to do when it has more than one </w:t>
      </w:r>
      <w:r w:rsidR="00B43711">
        <w:t>“best guess”</w:t>
      </w:r>
      <w:r>
        <w:t xml:space="preserve"> interpretation for an ambiguous member of a group. If no heuristics were used then this occurs for all cases of ambiguity, but i</w:t>
      </w:r>
      <w:r w:rsidR="002478E9">
        <w:t>t should also be noted</w:t>
      </w:r>
      <w:r w:rsidR="00596D3E">
        <w:t xml:space="preserve"> that any</w:t>
      </w:r>
      <w:r w:rsidR="002478E9">
        <w:t xml:space="preserve"> heuristic strategy might be only partly successful. For example, if a given set of identifiers collectively refer to three different genes</w:t>
      </w:r>
      <w:r w:rsidR="00456002">
        <w:t xml:space="preserve"> and the heuristic(s) can only eliminate one of them</w:t>
      </w:r>
      <w:r w:rsidR="002478E9">
        <w:t xml:space="preserve">, </w:t>
      </w:r>
      <w:r w:rsidR="00456002">
        <w:t xml:space="preserve">then </w:t>
      </w:r>
      <w:r w:rsidR="002478E9">
        <w:t xml:space="preserve">the other two </w:t>
      </w:r>
      <w:r w:rsidR="00456002">
        <w:t>remain</w:t>
      </w:r>
      <w:r w:rsidR="002478E9">
        <w:t xml:space="preserve"> equally likely possibilities</w:t>
      </w:r>
      <w:r>
        <w:t xml:space="preserve">. </w:t>
      </w:r>
      <w:r w:rsidR="002478E9">
        <w:t>In case</w:t>
      </w:r>
      <w:r>
        <w:t>s like this</w:t>
      </w:r>
      <w:r w:rsidR="002478E9">
        <w:t xml:space="preserve">, the user’s choice for ALLOW_AMBIGUOUS_KNOWLEDGE determines the result: when disabled (the strict option) none of the possible genes will be considered a member of the group, but when enabled (the permissive option) the </w:t>
      </w:r>
      <w:r>
        <w:t>most</w:t>
      </w:r>
      <w:r w:rsidR="002478E9">
        <w:t xml:space="preserve">-likely possibilities will </w:t>
      </w:r>
      <w:r>
        <w:t xml:space="preserve">all </w:t>
      </w:r>
      <w:r w:rsidR="002478E9">
        <w:t>be included</w:t>
      </w:r>
      <w:r>
        <w:t>,</w:t>
      </w:r>
      <w:r w:rsidR="00596D3E">
        <w:t xml:space="preserve"> without </w:t>
      </w:r>
      <w:r>
        <w:t xml:space="preserve">any of </w:t>
      </w:r>
      <w:r w:rsidR="00596D3E">
        <w:t xml:space="preserve">the </w:t>
      </w:r>
      <w:r>
        <w:t>less-likely possibilities</w:t>
      </w:r>
      <w:r w:rsidR="00456002">
        <w:t>.</w:t>
      </w:r>
    </w:p>
    <w:p w14:paraId="1435B933" w14:textId="6C0E95EB" w:rsidR="00AA5E44" w:rsidRDefault="00AA5E44" w:rsidP="00943DD1">
      <w:pPr>
        <w:pStyle w:val="Heading2"/>
      </w:pPr>
      <w:bookmarkStart w:id="8376" w:name="_Toc339626899"/>
      <w:r>
        <w:lastRenderedPageBreak/>
        <w:t>Gene Ambiguity Examples</w:t>
      </w:r>
      <w:bookmarkEnd w:id="8376"/>
    </w:p>
    <w:p w14:paraId="09202B3C" w14:textId="7A4D8FCE" w:rsidR="002478E9" w:rsidRDefault="003D15E0" w:rsidP="00943DD1">
      <w:pPr>
        <w:pStyle w:val="Heading3"/>
      </w:pPr>
      <w:bookmarkStart w:id="8377" w:name="_Toc339626900"/>
      <w:r>
        <w:t>Example</w:t>
      </w:r>
      <w:r w:rsidR="00FF329D">
        <w:t xml:space="preserve"> 1: cyan</w:t>
      </w:r>
      <w:bookmarkEnd w:id="8377"/>
    </w:p>
    <w:p w14:paraId="18D00007" w14:textId="77777777" w:rsidR="003D15E0" w:rsidRDefault="003D15E0" w:rsidP="00943DD1">
      <w:pPr>
        <w:tabs>
          <w:tab w:val="left" w:pos="2280"/>
        </w:tabs>
      </w:pPr>
    </w:p>
    <w:p w14:paraId="19331802" w14:textId="130F3CB1" w:rsidR="00FF329D" w:rsidRDefault="001352B7" w:rsidP="00943DD1">
      <w:pPr>
        <w:tabs>
          <w:tab w:val="left" w:pos="2280"/>
        </w:tabs>
      </w:pPr>
      <w:r>
        <w:t>T</w:t>
      </w:r>
      <w:r w:rsidR="005D7F93">
        <w:t>he “cyan” group</w:t>
      </w:r>
      <w:r>
        <w:t xml:space="preserve"> is a typical</w:t>
      </w:r>
      <w:r w:rsidR="00FF329D">
        <w:t xml:space="preserve"> case of ambiguity which can be fully resolved by either of the heuristic strategies.</w:t>
      </w:r>
      <w:r w:rsidR="00821302">
        <w:t xml:space="preserve"> Its first two members (genes A and C) are unambiguous and will always be included, but the correct third member of the group is open to interpretation.</w:t>
      </w:r>
    </w:p>
    <w:p w14:paraId="46A37490" w14:textId="77777777" w:rsidR="00FF329D" w:rsidRDefault="00FF329D" w:rsidP="00943DD1">
      <w:pPr>
        <w:tabs>
          <w:tab w:val="left" w:pos="2280"/>
        </w:tabs>
      </w:pPr>
    </w:p>
    <w:p w14:paraId="41D1749E" w14:textId="0FB7DF70" w:rsidR="00FF329D" w:rsidRDefault="00FF329D" w:rsidP="00943DD1">
      <w:pPr>
        <w:tabs>
          <w:tab w:val="left" w:pos="2280"/>
        </w:tabs>
      </w:pPr>
      <w:r>
        <w:t>The implication heuristic will declare D as the correct interpretation since it is implicated by both of the provided identifiers, while gene E is only implicated by one</w:t>
      </w:r>
      <w:r w:rsidR="00DB6AC0">
        <w:t xml:space="preserve"> of them</w:t>
      </w:r>
      <w:r>
        <w:t>.</w:t>
      </w:r>
    </w:p>
    <w:p w14:paraId="3D60AD25" w14:textId="77777777" w:rsidR="00FF329D" w:rsidRDefault="00FF329D" w:rsidP="00943DD1">
      <w:pPr>
        <w:tabs>
          <w:tab w:val="left" w:pos="2280"/>
        </w:tabs>
      </w:pPr>
    </w:p>
    <w:p w14:paraId="507355AC" w14:textId="21FC8779" w:rsidR="00FF329D" w:rsidRDefault="00FF329D" w:rsidP="00943DD1">
      <w:pPr>
        <w:tabs>
          <w:tab w:val="left" w:pos="2280"/>
        </w:tabs>
      </w:pPr>
      <w:r>
        <w:t xml:space="preserve">The quality heuristic will also choose D, but its reasoning is a little more involved. The “DE” identifier refers to two different genes, so it gets a quality score of </w:t>
      </w:r>
      <w:r w:rsidR="00DB6AC0">
        <w:t xml:space="preserve">1/2 or </w:t>
      </w:r>
      <w:r>
        <w:t>0.5; the “D” identifier, on the other hand, gets a quality score of 1 because it refers to only one gene. Gene E therefore receives only 0.5 points, while gene D wins with 1.5 total points.</w:t>
      </w:r>
    </w:p>
    <w:p w14:paraId="6E8F2610" w14:textId="77777777" w:rsidR="00FF329D" w:rsidRDefault="00FF329D" w:rsidP="00943DD1">
      <w:pPr>
        <w:tabs>
          <w:tab w:val="left" w:pos="2280"/>
        </w:tabs>
      </w:pPr>
    </w:p>
    <w:p w14:paraId="3E63214C" w14:textId="6C3DC603" w:rsidR="00F45477" w:rsidRDefault="00BD65A6" w:rsidP="00943DD1">
      <w:pPr>
        <w:tabs>
          <w:tab w:val="left" w:pos="2280"/>
        </w:tabs>
      </w:pPr>
      <w:r>
        <w:t>B</w:t>
      </w:r>
      <w:r w:rsidR="00FF329D">
        <w:t xml:space="preserve">ecause the ambiguity </w:t>
      </w:r>
      <w:r w:rsidR="00CE33FE">
        <w:t>can be</w:t>
      </w:r>
      <w:r w:rsidR="00FF329D">
        <w:t xml:space="preserve"> fully resolved by </w:t>
      </w:r>
      <w:r w:rsidR="00CE33FE">
        <w:t>either</w:t>
      </w:r>
      <w:r w:rsidR="00FF329D">
        <w:t xml:space="preserve"> heuristic, the ALLOW_AMBIGUOUS_KNOWLEDGE option will only have an effect </w:t>
      </w:r>
      <w:r w:rsidR="00CE33FE">
        <w:t xml:space="preserve">if no heuristics are used at all. In that case, the group will contain </w:t>
      </w:r>
      <w:r w:rsidR="00821302">
        <w:t>all four possible genes (A, C, D and E)</w:t>
      </w:r>
      <w:r w:rsidR="00CE33FE">
        <w:t xml:space="preserve"> if the option </w:t>
      </w:r>
      <w:r w:rsidR="00821302">
        <w:t>is enabled, but only A and C</w:t>
      </w:r>
      <w:r w:rsidR="00CE33FE">
        <w:t xml:space="preserve"> if it is disabled.</w:t>
      </w:r>
    </w:p>
    <w:p w14:paraId="394428FA" w14:textId="140B0090" w:rsidR="00BD65A6" w:rsidRDefault="00BD65A6" w:rsidP="00943DD1">
      <w:pPr>
        <w:pStyle w:val="Heading3"/>
      </w:pPr>
      <w:bookmarkStart w:id="8378" w:name="_Toc339626901"/>
      <w:r>
        <w:t>Example 2: magenta</w:t>
      </w:r>
      <w:bookmarkEnd w:id="8378"/>
    </w:p>
    <w:p w14:paraId="06E4D6A4" w14:textId="77777777" w:rsidR="00BD65A6" w:rsidRDefault="00BD65A6" w:rsidP="00943DD1">
      <w:pPr>
        <w:tabs>
          <w:tab w:val="left" w:pos="2280"/>
        </w:tabs>
      </w:pPr>
    </w:p>
    <w:p w14:paraId="05214385" w14:textId="16BB1A04" w:rsidR="00BD65A6" w:rsidRDefault="00BD65A6" w:rsidP="00943DD1">
      <w:pPr>
        <w:tabs>
          <w:tab w:val="left" w:pos="2280"/>
        </w:tabs>
      </w:pPr>
      <w:r>
        <w:t>The “magenta” group demonstrates ambiguity which can only be resolved by the implication heuri</w:t>
      </w:r>
      <w:r w:rsidR="00EE5A3F">
        <w:t>s</w:t>
      </w:r>
      <w:r>
        <w:t>t</w:t>
      </w:r>
      <w:r w:rsidR="00EE5A3F">
        <w:t>ic: gene E is implicated by two identifiers (“DE” and “EF”) while genes D, F and G are each only implicated by one identifier.</w:t>
      </w:r>
    </w:p>
    <w:p w14:paraId="22E1DBEE" w14:textId="77777777" w:rsidR="00EE5A3F" w:rsidRDefault="00EE5A3F" w:rsidP="00943DD1">
      <w:pPr>
        <w:tabs>
          <w:tab w:val="left" w:pos="2280"/>
        </w:tabs>
      </w:pPr>
    </w:p>
    <w:p w14:paraId="4DBEF015" w14:textId="4D756A69" w:rsidR="00EE5A3F" w:rsidRDefault="00EE5A3F" w:rsidP="00943DD1">
      <w:pPr>
        <w:tabs>
          <w:tab w:val="left" w:pos="2280"/>
        </w:tabs>
      </w:pPr>
      <w:r>
        <w:t>The quality heuristic will discard genes D and F (0.5 points each), but cannot pick a winner between E and G because they both have a score of 1.0: gene E gets 0.5 each from the “DE” and “EF” identifiers, while gene G gets 1 full point from “G”.</w:t>
      </w:r>
    </w:p>
    <w:p w14:paraId="2C80167D" w14:textId="77777777" w:rsidR="00EE5A3F" w:rsidRDefault="00EE5A3F" w:rsidP="00943DD1">
      <w:pPr>
        <w:tabs>
          <w:tab w:val="left" w:pos="2280"/>
        </w:tabs>
      </w:pPr>
    </w:p>
    <w:p w14:paraId="48EB72CE" w14:textId="6BD1E865" w:rsidR="00EE5A3F" w:rsidRDefault="00EE5A3F" w:rsidP="00943DD1">
      <w:pPr>
        <w:tabs>
          <w:tab w:val="left" w:pos="2280"/>
        </w:tabs>
      </w:pPr>
      <w:r>
        <w:t>With no heuristics, the ALLOW_AMBIGUOUS_KNOWLEDGE option will either include all four genes or none of them. With the quality heuristic, it can either include both winners (E and G) or nothing. With the implication heuristic it has no effect</w:t>
      </w:r>
      <w:r w:rsidR="00CA7B3F">
        <w:t xml:space="preserve"> here</w:t>
      </w:r>
      <w:r>
        <w:t>, since the ambiguity was eliminated with that strategy.</w:t>
      </w:r>
    </w:p>
    <w:p w14:paraId="6ECD4AD2" w14:textId="592D626A" w:rsidR="00CA7B3F" w:rsidRDefault="00CA7B3F" w:rsidP="00943DD1">
      <w:pPr>
        <w:pStyle w:val="Heading3"/>
      </w:pPr>
      <w:bookmarkStart w:id="8379" w:name="_Toc339626902"/>
      <w:r>
        <w:t>Example 3: yellow</w:t>
      </w:r>
      <w:bookmarkEnd w:id="8379"/>
    </w:p>
    <w:p w14:paraId="54BC5C4A" w14:textId="77777777" w:rsidR="00CA7B3F" w:rsidRDefault="00CA7B3F" w:rsidP="00943DD1">
      <w:pPr>
        <w:tabs>
          <w:tab w:val="left" w:pos="2280"/>
        </w:tabs>
      </w:pPr>
    </w:p>
    <w:p w14:paraId="3D256D0D" w14:textId="30066D83" w:rsidR="00CA7B3F" w:rsidRDefault="00CA7B3F" w:rsidP="00943DD1">
      <w:pPr>
        <w:tabs>
          <w:tab w:val="left" w:pos="2280"/>
        </w:tabs>
      </w:pPr>
      <w:r>
        <w:t>The “yellow” group demonstrates ambiguity which can only be resolved by the quality heuristic: gene G wins with a score of 1.5 (0.5 from “FG” plus 1.0 from “G”).</w:t>
      </w:r>
    </w:p>
    <w:p w14:paraId="76C649B4" w14:textId="77777777" w:rsidR="00CA7B3F" w:rsidRDefault="00CA7B3F" w:rsidP="00943DD1">
      <w:pPr>
        <w:tabs>
          <w:tab w:val="left" w:pos="2280"/>
        </w:tabs>
      </w:pPr>
    </w:p>
    <w:p w14:paraId="01A3FC75" w14:textId="5A96FC75" w:rsidR="00CA7B3F" w:rsidRDefault="00CA7B3F" w:rsidP="00943DD1">
      <w:pPr>
        <w:tabs>
          <w:tab w:val="left" w:pos="2280"/>
        </w:tabs>
      </w:pPr>
      <w:r>
        <w:t>The implication heuristic will discard gene E (implicated by only one identifier), but cannot choose between F and G because they</w:t>
      </w:r>
      <w:r w:rsidR="004A37AB">
        <w:t xml:space="preserve"> a</w:t>
      </w:r>
      <w:r>
        <w:t>re implicated by two identifiers each: “EF and “FG”, or “FG and “G”.</w:t>
      </w:r>
    </w:p>
    <w:p w14:paraId="7DAF3432" w14:textId="77777777" w:rsidR="00CA7B3F" w:rsidRDefault="00CA7B3F" w:rsidP="00943DD1">
      <w:pPr>
        <w:tabs>
          <w:tab w:val="left" w:pos="2280"/>
        </w:tabs>
      </w:pPr>
    </w:p>
    <w:p w14:paraId="45725122" w14:textId="25B23159" w:rsidR="00CA7B3F" w:rsidRDefault="00CA7B3F" w:rsidP="00943DD1">
      <w:pPr>
        <w:tabs>
          <w:tab w:val="left" w:pos="2280"/>
        </w:tabs>
      </w:pPr>
      <w:r>
        <w:t>With no heuristics, as always ALLOW_AMBIGUOUS_KNOWLEDGE will either include every possibility or none of them. With the implication heuristic it can either include both F and G or nothing, and with the quality heuristic it has no effect.</w:t>
      </w:r>
    </w:p>
    <w:p w14:paraId="08C91834" w14:textId="0A98EC02" w:rsidR="00CA7B3F" w:rsidRDefault="00CA7B3F" w:rsidP="00943DD1">
      <w:pPr>
        <w:pStyle w:val="Heading3"/>
      </w:pPr>
      <w:bookmarkStart w:id="8380" w:name="_Toc339626903"/>
      <w:r>
        <w:lastRenderedPageBreak/>
        <w:t>Example 4: gray/black</w:t>
      </w:r>
      <w:bookmarkEnd w:id="8380"/>
    </w:p>
    <w:p w14:paraId="14AB7A6D" w14:textId="77777777" w:rsidR="00CA7B3F" w:rsidRDefault="00CA7B3F" w:rsidP="00943DD1">
      <w:pPr>
        <w:tabs>
          <w:tab w:val="left" w:pos="2280"/>
        </w:tabs>
      </w:pPr>
    </w:p>
    <w:p w14:paraId="3D515704" w14:textId="77777777" w:rsidR="009C1641" w:rsidRDefault="00CA7B3F" w:rsidP="00943DD1">
      <w:pPr>
        <w:tabs>
          <w:tab w:val="left" w:pos="2280"/>
        </w:tabs>
      </w:pPr>
      <w:r>
        <w:t xml:space="preserve">The “gray/black” group is an example of ambiguity which cannot be resolved by either heuristic: genes F and G </w:t>
      </w:r>
      <w:r w:rsidR="009C1641">
        <w:t>are entirely comparable, both being referenced by one specific identifier plus one (shared) ambiguous identifier. No matter which heuristic is used, if any, this group will always contain both F and G if ALLOW_AMBIGUOUS_KNOWLEDGE is enabled, or neither if it is disabled.</w:t>
      </w:r>
    </w:p>
    <w:p w14:paraId="0F8A2858" w14:textId="77777777" w:rsidR="003B534B" w:rsidRDefault="003B534B" w:rsidP="00943DD1">
      <w:pPr>
        <w:tabs>
          <w:tab w:val="left" w:pos="2280"/>
        </w:tabs>
      </w:pPr>
    </w:p>
    <w:p w14:paraId="6ADE365B" w14:textId="0BF7CBBC" w:rsidR="00CA7B3F" w:rsidRDefault="002C6643" w:rsidP="00943DD1">
      <w:pPr>
        <w:pStyle w:val="Heading2"/>
      </w:pPr>
      <w:bookmarkStart w:id="8381" w:name="_Toc339626904"/>
      <w:r>
        <w:t>Protein Identifiers</w:t>
      </w:r>
      <w:bookmarkEnd w:id="8381"/>
    </w:p>
    <w:p w14:paraId="70A24EC8" w14:textId="77777777" w:rsidR="002C6643" w:rsidRDefault="002C6643" w:rsidP="00943DD1">
      <w:pPr>
        <w:tabs>
          <w:tab w:val="left" w:pos="2280"/>
        </w:tabs>
      </w:pPr>
    </w:p>
    <w:p w14:paraId="4F65A241" w14:textId="04A2CC4B" w:rsidR="002C6643" w:rsidRDefault="002C6643" w:rsidP="00943DD1">
      <w:pPr>
        <w:tabs>
          <w:tab w:val="left" w:pos="2280"/>
        </w:tabs>
      </w:pPr>
      <w:r>
        <w:t xml:space="preserve">So far, our depiction of ambiguity in the knowledge database has </w:t>
      </w:r>
      <w:r w:rsidR="00AD0500">
        <w:t>implied that groups always contain genes</w:t>
      </w:r>
      <w:r w:rsidR="003A13FC">
        <w:t xml:space="preserve">. This allows for the convenient assumption that </w:t>
      </w:r>
      <w:r w:rsidR="00AD0500">
        <w:t>when we are given more than one identifier for something in a group, we are expecting all of those identifiers to refer to one (and only one) gene.</w:t>
      </w:r>
    </w:p>
    <w:p w14:paraId="40ECDF30" w14:textId="77777777" w:rsidR="00AD0500" w:rsidRDefault="00AD0500" w:rsidP="00943DD1">
      <w:pPr>
        <w:tabs>
          <w:tab w:val="left" w:pos="2280"/>
        </w:tabs>
      </w:pPr>
    </w:p>
    <w:p w14:paraId="28CD3261" w14:textId="253AD430" w:rsidR="00AD0500" w:rsidRDefault="00AD0500" w:rsidP="00943DD1">
      <w:pPr>
        <w:tabs>
          <w:tab w:val="left" w:pos="2280"/>
        </w:tabs>
      </w:pPr>
      <w:r>
        <w:t>The reality is, of course, a little more complicated: some sources provide groups which actually contain proteins. In order to make this knowledge compatible with the rest of the pri</w:t>
      </w:r>
      <w:r w:rsidR="003A13FC">
        <w:t>or knowledge, LOKI</w:t>
      </w:r>
      <w:r>
        <w:t xml:space="preserve"> must translate these protein references into genes, but this breaks </w:t>
      </w:r>
      <w:r w:rsidR="003A13FC">
        <w:t>that convenient assumption. I</w:t>
      </w:r>
      <w:r>
        <w:t>f a group contains genes then we can reasonably expect each member of the group to be a single gene, but if the group contains proteins, then we must be prepared for a single protein-membe</w:t>
      </w:r>
      <w:r w:rsidR="003A13FC">
        <w:t>r to correspond to many genes.</w:t>
      </w:r>
    </w:p>
    <w:p w14:paraId="6D4C7845" w14:textId="7330CBAD" w:rsidR="003A13FC" w:rsidRDefault="00EA3B77" w:rsidP="00943DD1">
      <w:pPr>
        <w:tabs>
          <w:tab w:val="left" w:pos="3675"/>
        </w:tabs>
      </w:pPr>
      <w:r>
        <w:tab/>
      </w:r>
    </w:p>
    <w:p w14:paraId="6959DE19" w14:textId="77777777" w:rsidR="00E9267F" w:rsidRDefault="003A13FC" w:rsidP="00943DD1">
      <w:pPr>
        <w:tabs>
          <w:tab w:val="left" w:pos="2280"/>
        </w:tabs>
      </w:pPr>
      <w:r>
        <w:t xml:space="preserve">To account for this, LOKI differentiates between identifiers which refer directly to genes (such as symbolic abbreviations or </w:t>
      </w:r>
      <w:proofErr w:type="spellStart"/>
      <w:r>
        <w:t>Entrez</w:t>
      </w:r>
      <w:proofErr w:type="spellEnd"/>
      <w:r>
        <w:t xml:space="preserve"> Gene ID numbers) and identifiers which refer to proteins (such as </w:t>
      </w:r>
      <w:proofErr w:type="spellStart"/>
      <w:r>
        <w:t>UniProt</w:t>
      </w:r>
      <w:proofErr w:type="spellEnd"/>
      <w:r>
        <w:t xml:space="preserve"> ID numbers) that may in turn correspond to many genes.</w:t>
      </w:r>
    </w:p>
    <w:p w14:paraId="1CB7CD51" w14:textId="77777777" w:rsidR="00E9267F" w:rsidRDefault="00E9267F" w:rsidP="00943DD1">
      <w:pPr>
        <w:tabs>
          <w:tab w:val="left" w:pos="2280"/>
        </w:tabs>
      </w:pPr>
    </w:p>
    <w:p w14:paraId="3F556D94" w14:textId="367A35F3" w:rsidR="003A13FC" w:rsidRDefault="003A13FC" w:rsidP="00943DD1">
      <w:pPr>
        <w:tabs>
          <w:tab w:val="left" w:pos="2280"/>
        </w:tabs>
      </w:pPr>
      <w:r>
        <w:t>If any of the identifiers provided for one member of a group is a protein identifier, LOKI</w:t>
      </w:r>
      <w:r w:rsidR="00E9267F">
        <w:t xml:space="preserve"> disregards any non-protein identifiers. If there is only one protein identifier, then LOKI considers all genes which correspond to that protein to be members of the group, with no ambiguity. If there are multiple protein identifiers then there may be ambiguity if they do not correspond to the same set of genes.</w:t>
      </w:r>
    </w:p>
    <w:p w14:paraId="068AB7C0" w14:textId="77777777" w:rsidR="00E9267F" w:rsidRDefault="00E9267F" w:rsidP="00943DD1">
      <w:pPr>
        <w:tabs>
          <w:tab w:val="left" w:pos="2280"/>
        </w:tabs>
      </w:pPr>
    </w:p>
    <w:p w14:paraId="33C2A208" w14:textId="6CF2AE9B" w:rsidR="00E9267F" w:rsidRDefault="00E9267F" w:rsidP="00943DD1">
      <w:pPr>
        <w:tabs>
          <w:tab w:val="left" w:pos="2280"/>
        </w:tabs>
      </w:pPr>
      <w:r>
        <w:t>Since protein identifiers are expected to correspond to multiple genes, the concept of an identifier’s “quality” no longer has meaning; consequently, whenever protein identifiers are involved, the implication and quality heuristic strategies become functionally equivalent.</w:t>
      </w:r>
      <w:r w:rsidR="000A37E5">
        <w:t xml:space="preserve"> In both cases, a gene’s likelihood of being associated with a group is proportional to the number of protein identifiers which implicated it. When no heuristics are used, then all genes which are implicated by any of the protein identifiers are considered equally likely to belong in the group.</w:t>
      </w:r>
    </w:p>
    <w:p w14:paraId="4790663B" w14:textId="77777777" w:rsidR="000A37E5" w:rsidRDefault="000A37E5" w:rsidP="00943DD1">
      <w:pPr>
        <w:tabs>
          <w:tab w:val="left" w:pos="2280"/>
        </w:tabs>
      </w:pPr>
    </w:p>
    <w:p w14:paraId="70C228C5" w14:textId="6F79A694" w:rsidR="00654FE6" w:rsidDel="00654FE6" w:rsidRDefault="00573F39" w:rsidP="00573F39">
      <w:pPr>
        <w:rPr>
          <w:del w:id="8382" w:author="Alexander Thomas Frase" w:date="2012-10-26T19:51:00Z"/>
        </w:rPr>
      </w:pPr>
      <w:r>
        <w:t xml:space="preserve">The testing knowledge included with </w:t>
      </w:r>
      <w:proofErr w:type="spellStart"/>
      <w:r>
        <w:t>Biofilter</w:t>
      </w:r>
      <w:proofErr w:type="spellEnd"/>
      <w:r>
        <w:t xml:space="preserve"> also contains several examples of groups with protein identifiers</w:t>
      </w:r>
      <w:r w:rsidR="0054196A">
        <w:t>:</w:t>
      </w:r>
    </w:p>
    <w:p w14:paraId="28F85FD6" w14:textId="77777777" w:rsidR="00654FE6" w:rsidRDefault="00654FE6" w:rsidP="00573F39">
      <w:pPr>
        <w:rPr>
          <w:ins w:id="8383" w:author="Alexander Thomas Frase" w:date="2012-10-26T19:51:00Z"/>
        </w:rPr>
      </w:pPr>
    </w:p>
    <w:p w14:paraId="350C6397" w14:textId="77777777" w:rsidR="00A47D73" w:rsidDel="00654FE6" w:rsidRDefault="00A47D73" w:rsidP="00573F39">
      <w:pPr>
        <w:rPr>
          <w:del w:id="8384" w:author="Alexander Thomas Frase" w:date="2012-10-26T19:50:00Z"/>
        </w:rPr>
      </w:pPr>
    </w:p>
    <w:p w14:paraId="52E93DB3" w14:textId="5DE1A6F0" w:rsidR="0054196A" w:rsidDel="00654FE6" w:rsidRDefault="001E62D0">
      <w:pPr>
        <w:jc w:val="center"/>
        <w:rPr>
          <w:del w:id="8385" w:author="Alexander Thomas Frase" w:date="2012-10-26T19:52:00Z"/>
        </w:rPr>
        <w:pPrChange w:id="8386" w:author="Alexander Thomas Frase" w:date="2012-10-26T19:53:00Z">
          <w:pPr/>
        </w:pPrChange>
      </w:pPr>
      <w:del w:id="8387" w:author="Alexander Thomas Frase" w:date="2012-10-26T17:29:00Z">
        <w:r w:rsidDel="00F203F2">
          <w:rPr>
            <w:noProof/>
            <w:lang w:eastAsia="en-US" w:bidi="ar-SA"/>
          </w:rPr>
          <w:lastRenderedPageBreak/>
          <w:drawing>
            <wp:anchor distT="0" distB="0" distL="114300" distR="114300" simplePos="0" relativeHeight="251681792" behindDoc="0" locked="0" layoutInCell="1" allowOverlap="0" wp14:anchorId="201D535B" wp14:editId="1DD788B3">
              <wp:simplePos x="733425" y="1095375"/>
              <wp:positionH relativeFrom="column">
                <wp:align>center</wp:align>
              </wp:positionH>
              <wp:positionV relativeFrom="line">
                <wp:align>top</wp:align>
              </wp:positionV>
              <wp:extent cx="3310128" cy="205740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2.emf"/>
                      <pic:cNvPicPr/>
                    </pic:nvPicPr>
                    <pic:blipFill>
                      <a:blip r:embed="rId49">
                        <a:extLst>
                          <a:ext uri="{28A0092B-C50C-407E-A947-70E740481C1C}">
                            <a14:useLocalDpi xmlns:a14="http://schemas.microsoft.com/office/drawing/2010/main" val="0"/>
                          </a:ext>
                        </a:extLst>
                      </a:blip>
                      <a:stretch>
                        <a:fillRect/>
                      </a:stretch>
                    </pic:blipFill>
                    <pic:spPr>
                      <a:xfrm>
                        <a:off x="0" y="0"/>
                        <a:ext cx="3310128" cy="2057400"/>
                      </a:xfrm>
                      <a:prstGeom prst="rect">
                        <a:avLst/>
                      </a:prstGeom>
                    </pic:spPr>
                  </pic:pic>
                </a:graphicData>
              </a:graphic>
              <wp14:sizeRelH relativeFrom="margin">
                <wp14:pctWidth>0</wp14:pctWidth>
              </wp14:sizeRelH>
              <wp14:sizeRelV relativeFrom="margin">
                <wp14:pctHeight>0</wp14:pctHeight>
              </wp14:sizeRelV>
            </wp:anchor>
          </w:drawing>
        </w:r>
      </w:del>
      <w:ins w:id="8388" w:author="Alexander Thomas Frase" w:date="2012-10-26T17:29:00Z">
        <w:r w:rsidR="00F203F2">
          <w:rPr>
            <w:noProof/>
            <w:lang w:eastAsia="en-US" w:bidi="ar-SA"/>
          </w:rPr>
          <w:drawing>
            <wp:inline distT="0" distB="0" distL="0" distR="0" wp14:anchorId="46AC6073" wp14:editId="120031D0">
              <wp:extent cx="3657600" cy="2496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ig2.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2496312"/>
                      </a:xfrm>
                      <a:prstGeom prst="rect">
                        <a:avLst/>
                      </a:prstGeom>
                    </pic:spPr>
                  </pic:pic>
                </a:graphicData>
              </a:graphic>
            </wp:inline>
          </w:drawing>
        </w:r>
      </w:ins>
    </w:p>
    <w:p w14:paraId="5B814B5D" w14:textId="77777777" w:rsidR="00654FE6" w:rsidRDefault="00654FE6">
      <w:pPr>
        <w:jc w:val="center"/>
        <w:rPr>
          <w:ins w:id="8389" w:author="Alexander Thomas Frase" w:date="2012-10-26T19:51:00Z"/>
        </w:rPr>
        <w:pPrChange w:id="8390" w:author="Alexander Thomas Frase" w:date="2012-10-26T19:53:00Z">
          <w:pPr>
            <w:pStyle w:val="Heading2"/>
          </w:pPr>
        </w:pPrChange>
      </w:pPr>
    </w:p>
    <w:p w14:paraId="215FF4BD" w14:textId="77777777" w:rsidR="00654FE6" w:rsidRDefault="00654FE6">
      <w:pPr>
        <w:rPr>
          <w:ins w:id="8391" w:author="Alexander Thomas Frase" w:date="2012-10-26T19:53:00Z"/>
        </w:rPr>
        <w:pPrChange w:id="8392" w:author="Alexander Thomas Frase" w:date="2012-10-26T19:53:00Z">
          <w:pPr>
            <w:pStyle w:val="Heading2"/>
          </w:pPr>
        </w:pPrChange>
      </w:pPr>
    </w:p>
    <w:p w14:paraId="069A41A6" w14:textId="66D538B9" w:rsidR="00AA5E44" w:rsidRDefault="00AA5E44" w:rsidP="00943DD1">
      <w:pPr>
        <w:pStyle w:val="Heading2"/>
      </w:pPr>
      <w:bookmarkStart w:id="8393" w:name="_Toc339626905"/>
      <w:r>
        <w:t>Protein Ambiguity Examples</w:t>
      </w:r>
      <w:bookmarkEnd w:id="8393"/>
    </w:p>
    <w:p w14:paraId="18749DE6" w14:textId="58E4A500" w:rsidR="00573F39" w:rsidRDefault="00AA5E44" w:rsidP="00943DD1">
      <w:pPr>
        <w:pStyle w:val="Heading3"/>
      </w:pPr>
      <w:bookmarkStart w:id="8394" w:name="_Toc339626906"/>
      <w:r>
        <w:t>Example 1</w:t>
      </w:r>
      <w:r w:rsidR="00573F39">
        <w:t>: orange</w:t>
      </w:r>
      <w:bookmarkEnd w:id="8394"/>
    </w:p>
    <w:p w14:paraId="378FACED" w14:textId="77777777" w:rsidR="00573F39" w:rsidRDefault="00573F39" w:rsidP="00573F39"/>
    <w:p w14:paraId="4DA620A5" w14:textId="27E52C68" w:rsidR="00573F39" w:rsidRPr="00943DD1" w:rsidRDefault="00511420" w:rsidP="00573F39">
      <w:r>
        <w:t xml:space="preserve">The “orange” group contains a simple, unambiguous </w:t>
      </w:r>
      <w:r w:rsidR="00B337A6">
        <w:t>use</w:t>
      </w:r>
      <w:r>
        <w:t xml:space="preserve"> of protein identifier</w:t>
      </w:r>
      <w:r w:rsidR="00B337A6">
        <w:t>s. No matter what options are used, this group will always contain the genes P, Q and R.</w:t>
      </w:r>
    </w:p>
    <w:p w14:paraId="3F58D312" w14:textId="0ADA71FD" w:rsidR="00573F39" w:rsidRDefault="00573F39" w:rsidP="00943DD1">
      <w:pPr>
        <w:pStyle w:val="Heading3"/>
      </w:pPr>
      <w:bookmarkStart w:id="8395" w:name="_Toc339626907"/>
      <w:r>
        <w:t xml:space="preserve">Example </w:t>
      </w:r>
      <w:r w:rsidR="00AA5E44">
        <w:t>2</w:t>
      </w:r>
      <w:r>
        <w:t>: indigo</w:t>
      </w:r>
      <w:bookmarkEnd w:id="8395"/>
    </w:p>
    <w:p w14:paraId="1DE554B2" w14:textId="77777777" w:rsidR="00B337A6" w:rsidRPr="00943DD1" w:rsidRDefault="00B337A6"/>
    <w:p w14:paraId="0ADD185F" w14:textId="4B1FB10E" w:rsidR="00573F39" w:rsidRPr="00943DD1" w:rsidRDefault="00B337A6" w:rsidP="00573F39">
      <w:r>
        <w:t>The “indigo” group demonstrates a more complicated but still unambiguous situation. The two protein identifiers</w:t>
      </w:r>
      <w:r w:rsidR="00E260BA">
        <w:t xml:space="preserve"> agree with each other, so the group will always contain the genes P, Q and R no matter what options are used. However there is an extraneous gene identifier which is ignored, even though it does not appear to match the protein identifiers. In practice, this is rarely the case; when a source provides both protein and gene identifiers, the latter usually agree with the former.</w:t>
      </w:r>
    </w:p>
    <w:p w14:paraId="5EFCB1E0" w14:textId="1A912012" w:rsidR="00573F39" w:rsidRDefault="00573F39" w:rsidP="00943DD1">
      <w:pPr>
        <w:pStyle w:val="Heading3"/>
      </w:pPr>
      <w:bookmarkStart w:id="8396" w:name="_Toc339626908"/>
      <w:r>
        <w:t xml:space="preserve">Example </w:t>
      </w:r>
      <w:r w:rsidR="00AA5E44">
        <w:t>3</w:t>
      </w:r>
      <w:r>
        <w:t>: violet</w:t>
      </w:r>
      <w:bookmarkEnd w:id="8396"/>
    </w:p>
    <w:p w14:paraId="01EEEC03" w14:textId="5E91AFA9" w:rsidR="00B337A6" w:rsidRPr="00943DD1" w:rsidRDefault="00B337A6"/>
    <w:p w14:paraId="2BDA95D9" w14:textId="0E80CE6C" w:rsidR="00573F39" w:rsidRDefault="00E260BA" w:rsidP="00943DD1">
      <w:pPr>
        <w:tabs>
          <w:tab w:val="left" w:pos="2280"/>
        </w:tabs>
      </w:pPr>
      <w:r>
        <w:t>In the “violet” group the two protei</w:t>
      </w:r>
      <w:r w:rsidR="0075709E">
        <w:t xml:space="preserve">n identifiers only partly agree: both of them correspond to genes Q </w:t>
      </w:r>
      <w:r w:rsidR="0075709E">
        <w:lastRenderedPageBreak/>
        <w:t>and R, but one of them also matches P while the other also matches S.</w:t>
      </w:r>
    </w:p>
    <w:p w14:paraId="0773E9B6" w14:textId="77777777" w:rsidR="007A6B38" w:rsidRDefault="007A6B38" w:rsidP="00943DD1">
      <w:pPr>
        <w:tabs>
          <w:tab w:val="left" w:pos="2280"/>
        </w:tabs>
      </w:pPr>
    </w:p>
    <w:p w14:paraId="04D993A8" w14:textId="387705B2" w:rsidR="007A6B38" w:rsidRDefault="007A6B38" w:rsidP="00943DD1">
      <w:pPr>
        <w:tabs>
          <w:tab w:val="left" w:pos="2280"/>
        </w:tabs>
      </w:pPr>
      <w:r>
        <w:t>If ALLOW_AMBIGUOUS_KNOWLEDGE is enabled then all four genes will be included in the group. If it is disabled, then any heuristic strategy will include genes Q and R but not P or S</w:t>
      </w:r>
      <w:r w:rsidR="00855798">
        <w:t>. I</w:t>
      </w:r>
      <w:r>
        <w:t>f no heuristics are used either, then the group will appear empty.</w:t>
      </w:r>
    </w:p>
    <w:p w14:paraId="28D9010F" w14:textId="77777777" w:rsidR="00654FE6" w:rsidRDefault="00654FE6">
      <w:pPr>
        <w:widowControl/>
        <w:suppressAutoHyphens w:val="0"/>
        <w:rPr>
          <w:ins w:id="8397" w:author="Alexander Thomas Frase" w:date="2012-10-26T19:54:00Z"/>
          <w:b/>
          <w:bCs/>
          <w:sz w:val="40"/>
          <w:szCs w:val="48"/>
        </w:rPr>
      </w:pPr>
      <w:ins w:id="8398" w:author="Alexander Thomas Frase" w:date="2012-10-26T19:54:00Z">
        <w:r>
          <w:br w:type="page"/>
        </w:r>
      </w:ins>
    </w:p>
    <w:p w14:paraId="52B9D21F" w14:textId="793CB42C" w:rsidR="00AA4A82" w:rsidRDefault="00AA4A82" w:rsidP="00AA4A82">
      <w:pPr>
        <w:pStyle w:val="Heading1"/>
      </w:pPr>
      <w:bookmarkStart w:id="8399" w:name="_Toc339626909"/>
      <w:r>
        <w:lastRenderedPageBreak/>
        <w:t>Appendix 2: LD Profiles</w:t>
      </w:r>
      <w:bookmarkEnd w:id="8399"/>
    </w:p>
    <w:p w14:paraId="3DBEC8CD" w14:textId="77777777" w:rsidR="00AA4A82" w:rsidRDefault="00AA4A82" w:rsidP="00AA4A82"/>
    <w:p w14:paraId="5B2A3CA2" w14:textId="77777777" w:rsidR="00AA4A82" w:rsidRDefault="00AA4A82" w:rsidP="00AA4A82">
      <w:r>
        <w:t>Each LD profile is defined by two things: a reference population whose particular LD patterns are relevant to the user’s analysis, and a threshold value to specify what the user considers “high LD.” Every LOKI knowledge database file begins with a default, unnamed LD profile which contains the canonical gene region boundaries and therefore has no reference population or LD threshold. All other LD profiles are calculated based on these original boundaries, which means whenever the LOKI knowledge database is updated, the LD profiles must also be re-calculated to incorporate any changes in the original gene region boundaries.</w:t>
      </w:r>
    </w:p>
    <w:p w14:paraId="7E64FCB9" w14:textId="77777777" w:rsidR="00AA4A82" w:rsidRDefault="00AA4A82" w:rsidP="00AA4A82"/>
    <w:p w14:paraId="0340384D" w14:textId="77777777" w:rsidR="00AA4A82" w:rsidRDefault="00AA4A82" w:rsidP="00AA4A82">
      <w:r>
        <w:t xml:space="preserve">In order to generate LD profiles, </w:t>
      </w:r>
      <w:proofErr w:type="spellStart"/>
      <w:r>
        <w:t>Biofilter</w:t>
      </w:r>
      <w:proofErr w:type="spellEnd"/>
      <w:r>
        <w:t xml:space="preserve"> is distributed with a separate software tool called LD Spline. This tool can use specific LD measurements from the </w:t>
      </w:r>
      <w:proofErr w:type="spellStart"/>
      <w:r>
        <w:t>HapMap</w:t>
      </w:r>
      <w:proofErr w:type="spellEnd"/>
      <w:r>
        <w:t xml:space="preserve"> project to extrapolate more general LD patterns, which can in turn be used to calculate LD profiles containing adjusted gene region boundaries. More information about LD Spline is available from </w:t>
      </w:r>
      <w:hyperlink r:id="rId51" w:history="1">
        <w:r>
          <w:rPr>
            <w:rStyle w:val="Hyperlink"/>
            <w:i/>
          </w:rPr>
          <w:t>www.ritchielab.psu.edu</w:t>
        </w:r>
      </w:hyperlink>
      <w:r>
        <w:t>.</w:t>
      </w:r>
    </w:p>
    <w:p w14:paraId="51BC9573" w14:textId="77777777" w:rsidR="00AA4A82" w:rsidRDefault="00AA4A82" w:rsidP="00AA4A82">
      <w:pPr>
        <w:pStyle w:val="Heading2"/>
      </w:pPr>
      <w:bookmarkStart w:id="8400" w:name="_Toc339626910"/>
      <w:r>
        <w:t>Installing LD Spline</w:t>
      </w:r>
      <w:bookmarkEnd w:id="8400"/>
    </w:p>
    <w:p w14:paraId="4ABE2E74" w14:textId="77777777" w:rsidR="00AA4A82" w:rsidRPr="00E14A2A" w:rsidRDefault="00AA4A82" w:rsidP="00AA4A82"/>
    <w:p w14:paraId="7D08E22B" w14:textId="77777777" w:rsidR="00AA4A82" w:rsidRDefault="00AA4A82" w:rsidP="00AA4A82">
      <w:r>
        <w:t xml:space="preserve">LD Spline is written in C and must therefore be compiled for your local computing environment before it can be used. To do this automatically as part of the </w:t>
      </w:r>
      <w:proofErr w:type="spellStart"/>
      <w:r>
        <w:t>Biofilter</w:t>
      </w:r>
      <w:proofErr w:type="spellEnd"/>
      <w:r>
        <w:t xml:space="preserve"> installation process, simply use the “</w:t>
      </w:r>
      <w:r>
        <w:noBreakHyphen/>
      </w:r>
      <w:r>
        <w:noBreakHyphen/>
      </w:r>
      <w:proofErr w:type="spellStart"/>
      <w:r>
        <w:t>ldprofile</w:t>
      </w:r>
      <w:proofErr w:type="spellEnd"/>
      <w:r>
        <w:t>” option:</w:t>
      </w:r>
    </w:p>
    <w:p w14:paraId="58D97724" w14:textId="77777777" w:rsidR="00AA4A82" w:rsidRDefault="00AA4A82" w:rsidP="00AA4A82"/>
    <w:p w14:paraId="29BC9318" w14:textId="77777777" w:rsidR="00AA4A82" w:rsidRPr="00943DD1" w:rsidRDefault="00AA4A82" w:rsidP="00AA4A82">
      <w:pPr>
        <w:pStyle w:val="ListParagraph"/>
        <w:rPr>
          <w:rFonts w:ascii="Courier New" w:hAnsi="Courier New" w:cs="Courier New"/>
          <w:sz w:val="18"/>
          <w:szCs w:val="18"/>
        </w:rPr>
      </w:pPr>
      <w:r w:rsidRPr="00943DD1">
        <w:rPr>
          <w:rFonts w:ascii="Courier New" w:hAnsi="Courier New" w:cs="Courier New"/>
          <w:sz w:val="18"/>
          <w:szCs w:val="18"/>
        </w:rPr>
        <w:t xml:space="preserve">python setup.py install </w:t>
      </w:r>
      <w:r w:rsidRPr="00943DD1">
        <w:rPr>
          <w:rFonts w:ascii="Courier New" w:hAnsi="Courier New" w:cs="Courier New"/>
          <w:sz w:val="18"/>
          <w:szCs w:val="18"/>
        </w:rPr>
        <w:noBreakHyphen/>
      </w:r>
      <w:r w:rsidRPr="00943DD1">
        <w:rPr>
          <w:rFonts w:ascii="Courier New" w:hAnsi="Courier New" w:cs="Courier New"/>
          <w:sz w:val="18"/>
          <w:szCs w:val="18"/>
        </w:rPr>
        <w:noBreakHyphen/>
      </w:r>
      <w:proofErr w:type="spellStart"/>
      <w:r w:rsidRPr="00943DD1">
        <w:rPr>
          <w:rFonts w:ascii="Courier New" w:hAnsi="Courier New" w:cs="Courier New"/>
          <w:sz w:val="18"/>
          <w:szCs w:val="18"/>
        </w:rPr>
        <w:t>ldprofile</w:t>
      </w:r>
      <w:proofErr w:type="spellEnd"/>
    </w:p>
    <w:p w14:paraId="4263D297" w14:textId="77777777" w:rsidR="00AA4A82" w:rsidRDefault="00AA4A82" w:rsidP="00AA4A82"/>
    <w:p w14:paraId="0A92C0A7" w14:textId="77777777" w:rsidR="00AA4A82" w:rsidRDefault="00AA4A82" w:rsidP="00AA4A82">
      <w:r>
        <w:t>This will compile and install the “</w:t>
      </w:r>
      <w:proofErr w:type="spellStart"/>
      <w:r>
        <w:t>ldspline</w:t>
      </w:r>
      <w:proofErr w:type="spellEnd"/>
      <w:r>
        <w:t>” executable, along with a few supporting scripts which automate the process of generating and storing LD profiles in LOKI.</w:t>
      </w:r>
    </w:p>
    <w:p w14:paraId="3AF57952" w14:textId="77777777" w:rsidR="00AA4A82" w:rsidRDefault="00AA4A82" w:rsidP="00AA4A82">
      <w:pPr>
        <w:pStyle w:val="Heading2"/>
      </w:pPr>
      <w:bookmarkStart w:id="8401" w:name="_Toc339626911"/>
      <w:r>
        <w:t>Generating LD Profiles</w:t>
      </w:r>
      <w:bookmarkEnd w:id="8401"/>
    </w:p>
    <w:p w14:paraId="763C1088" w14:textId="77777777" w:rsidR="00AA4A82" w:rsidRDefault="00AA4A82" w:rsidP="00AA4A82"/>
    <w:p w14:paraId="79533820" w14:textId="77777777" w:rsidR="00AA4A82" w:rsidRDefault="00AA4A82" w:rsidP="00AA4A82">
      <w:r>
        <w:t xml:space="preserve">The LOKI prior knowledge database file must be generated before the LD adjustment can be done; refer to the </w:t>
      </w:r>
      <w:proofErr w:type="spellStart"/>
      <w:r>
        <w:t>Biofilter</w:t>
      </w:r>
      <w:proofErr w:type="spellEnd"/>
      <w:r>
        <w:t xml:space="preserve"> installation instructions for details on this procedure. Once the knowledge file is available, use the “buildPopulations.py” script to generate additional LD profiles. For example:</w:t>
      </w:r>
    </w:p>
    <w:p w14:paraId="089D143F" w14:textId="77777777" w:rsidR="00AA4A82" w:rsidRDefault="00AA4A82" w:rsidP="00AA4A82"/>
    <w:p w14:paraId="526E82C2" w14:textId="7D7BD5B8" w:rsidR="00A16676" w:rsidRDefault="00AA4A82" w:rsidP="00A16676">
      <w:pPr>
        <w:pStyle w:val="ListParagraph"/>
        <w:rPr>
          <w:ins w:id="8402" w:author="Alexander Thomas Frase" w:date="2013-01-25T16:26:00Z"/>
          <w:rFonts w:ascii="Courier New" w:hAnsi="Courier New" w:cs="Courier New"/>
          <w:sz w:val="18"/>
          <w:szCs w:val="18"/>
        </w:rPr>
        <w:pPrChange w:id="8403" w:author="Alexander Thomas Frase" w:date="2013-01-25T16:26:00Z">
          <w:pPr>
            <w:pStyle w:val="ListParagraph"/>
          </w:pPr>
        </w:pPrChange>
      </w:pPr>
      <w:r w:rsidRPr="00943DD1">
        <w:rPr>
          <w:rFonts w:ascii="Courier New" w:hAnsi="Courier New" w:cs="Courier New"/>
          <w:sz w:val="18"/>
          <w:szCs w:val="18"/>
        </w:rPr>
        <w:t xml:space="preserve">buildPopulations.py </w:t>
      </w:r>
      <w:r w:rsidRPr="00943DD1">
        <w:rPr>
          <w:rFonts w:ascii="Courier New" w:hAnsi="Courier New" w:cs="Courier New"/>
          <w:sz w:val="18"/>
          <w:szCs w:val="18"/>
        </w:rPr>
        <w:noBreakHyphen/>
      </w:r>
      <w:r w:rsidRPr="00943DD1">
        <w:rPr>
          <w:rFonts w:ascii="Courier New" w:hAnsi="Courier New" w:cs="Courier New"/>
          <w:sz w:val="18"/>
          <w:szCs w:val="18"/>
        </w:rPr>
        <w:noBreakHyphen/>
      </w:r>
      <w:proofErr w:type="spellStart"/>
      <w:r w:rsidRPr="00943DD1">
        <w:rPr>
          <w:rFonts w:ascii="Courier New" w:hAnsi="Courier New" w:cs="Courier New"/>
          <w:sz w:val="18"/>
          <w:szCs w:val="18"/>
        </w:rPr>
        <w:t>db</w:t>
      </w:r>
      <w:proofErr w:type="spellEnd"/>
      <w:r w:rsidRPr="00943DD1">
        <w:rPr>
          <w:rFonts w:ascii="Courier New" w:hAnsi="Courier New" w:cs="Courier New"/>
          <w:sz w:val="18"/>
          <w:szCs w:val="18"/>
        </w:rPr>
        <w:t xml:space="preserve"> </w:t>
      </w:r>
      <w:proofErr w:type="spellStart"/>
      <w:r w:rsidRPr="00943DD1">
        <w:rPr>
          <w:rFonts w:ascii="Courier New" w:hAnsi="Courier New" w:cs="Courier New"/>
          <w:sz w:val="18"/>
          <w:szCs w:val="18"/>
        </w:rPr>
        <w:t>loki.db</w:t>
      </w:r>
      <w:proofErr w:type="spellEnd"/>
      <w:r w:rsidRPr="00943DD1">
        <w:rPr>
          <w:rFonts w:ascii="Courier New" w:hAnsi="Courier New" w:cs="Courier New"/>
          <w:sz w:val="18"/>
          <w:szCs w:val="18"/>
        </w:rPr>
        <w:t xml:space="preserve"> </w:t>
      </w:r>
      <w:r w:rsidRPr="00943DD1">
        <w:rPr>
          <w:rFonts w:ascii="Courier New" w:hAnsi="Courier New" w:cs="Courier New"/>
          <w:sz w:val="18"/>
          <w:szCs w:val="18"/>
        </w:rPr>
        <w:noBreakHyphen/>
      </w:r>
      <w:r w:rsidRPr="00943DD1">
        <w:rPr>
          <w:rFonts w:ascii="Courier New" w:hAnsi="Courier New" w:cs="Courier New"/>
          <w:sz w:val="18"/>
          <w:szCs w:val="18"/>
        </w:rPr>
        <w:noBreakHyphen/>
        <w:t>p</w:t>
      </w:r>
      <w:ins w:id="8404" w:author="Alexander Thomas Frase" w:date="2013-01-25T16:23:00Z">
        <w:r w:rsidR="00A16676">
          <w:rPr>
            <w:rFonts w:ascii="Courier New" w:hAnsi="Courier New" w:cs="Courier New"/>
            <w:sz w:val="18"/>
            <w:szCs w:val="18"/>
          </w:rPr>
          <w:t>opulations</w:t>
        </w:r>
      </w:ins>
      <w:r w:rsidRPr="00943DD1">
        <w:rPr>
          <w:rFonts w:ascii="Courier New" w:hAnsi="Courier New" w:cs="Courier New"/>
          <w:sz w:val="18"/>
          <w:szCs w:val="18"/>
        </w:rPr>
        <w:t xml:space="preserve"> CEU,YRI</w:t>
      </w:r>
      <w:del w:id="8405" w:author="Alexander Thomas Frase" w:date="2013-01-25T16:26:00Z">
        <w:r w:rsidRPr="00943DD1" w:rsidDel="00A16676">
          <w:rPr>
            <w:rFonts w:ascii="Courier New" w:hAnsi="Courier New" w:cs="Courier New"/>
            <w:sz w:val="18"/>
            <w:szCs w:val="18"/>
          </w:rPr>
          <w:delText xml:space="preserve"> </w:delText>
        </w:r>
        <w:r w:rsidRPr="00943DD1" w:rsidDel="00A16676">
          <w:rPr>
            <w:rFonts w:ascii="Courier New" w:hAnsi="Courier New" w:cs="Courier New"/>
            <w:sz w:val="18"/>
            <w:szCs w:val="18"/>
          </w:rPr>
          <w:noBreakHyphen/>
        </w:r>
        <w:r w:rsidRPr="00943DD1" w:rsidDel="00A16676">
          <w:rPr>
            <w:rFonts w:ascii="Courier New" w:hAnsi="Courier New" w:cs="Courier New"/>
            <w:sz w:val="18"/>
            <w:szCs w:val="18"/>
          </w:rPr>
          <w:noBreakHyphen/>
          <w:delText>rsquared 0.9,1.0</w:delText>
        </w:r>
      </w:del>
      <w:r w:rsidRPr="00943DD1">
        <w:rPr>
          <w:rFonts w:ascii="Courier New" w:hAnsi="Courier New" w:cs="Courier New"/>
          <w:sz w:val="18"/>
          <w:szCs w:val="18"/>
        </w:rPr>
        <w:t xml:space="preserve"> </w:t>
      </w:r>
      <w:r w:rsidRPr="00943DD1">
        <w:rPr>
          <w:rFonts w:ascii="Courier New" w:hAnsi="Courier New" w:cs="Courier New"/>
          <w:sz w:val="18"/>
          <w:szCs w:val="18"/>
        </w:rPr>
        <w:noBreakHyphen/>
      </w:r>
      <w:r w:rsidRPr="00943DD1">
        <w:rPr>
          <w:rFonts w:ascii="Courier New" w:hAnsi="Courier New" w:cs="Courier New"/>
          <w:sz w:val="18"/>
          <w:szCs w:val="18"/>
        </w:rPr>
        <w:noBreakHyphen/>
      </w:r>
      <w:proofErr w:type="spellStart"/>
      <w:r w:rsidRPr="00943DD1">
        <w:rPr>
          <w:rFonts w:ascii="Courier New" w:hAnsi="Courier New" w:cs="Courier New"/>
          <w:sz w:val="18"/>
          <w:szCs w:val="18"/>
        </w:rPr>
        <w:t>dprime</w:t>
      </w:r>
      <w:proofErr w:type="spellEnd"/>
      <w:r w:rsidRPr="00943DD1">
        <w:rPr>
          <w:rFonts w:ascii="Courier New" w:hAnsi="Courier New" w:cs="Courier New"/>
          <w:sz w:val="18"/>
          <w:szCs w:val="18"/>
        </w:rPr>
        <w:t xml:space="preserve"> 0.</w:t>
      </w:r>
      <w:del w:id="8406" w:author="Alexander Thomas Frase" w:date="2013-01-25T16:26:00Z">
        <w:r w:rsidRPr="00943DD1" w:rsidDel="00A16676">
          <w:rPr>
            <w:rFonts w:ascii="Courier New" w:hAnsi="Courier New" w:cs="Courier New"/>
            <w:sz w:val="18"/>
            <w:szCs w:val="18"/>
          </w:rPr>
          <w:delText>9</w:delText>
        </w:r>
      </w:del>
      <w:ins w:id="8407" w:author="Alexander Thomas Frase" w:date="2013-01-25T16:26:00Z">
        <w:r w:rsidR="00A16676">
          <w:rPr>
            <w:rFonts w:ascii="Courier New" w:hAnsi="Courier New" w:cs="Courier New"/>
            <w:sz w:val="18"/>
            <w:szCs w:val="18"/>
          </w:rPr>
          <w:t>6</w:t>
        </w:r>
      </w:ins>
      <w:r w:rsidRPr="00943DD1">
        <w:rPr>
          <w:rFonts w:ascii="Courier New" w:hAnsi="Courier New" w:cs="Courier New"/>
          <w:sz w:val="18"/>
          <w:szCs w:val="18"/>
        </w:rPr>
        <w:t>,</w:t>
      </w:r>
      <w:ins w:id="8408" w:author="Alexander Thomas Frase" w:date="2013-01-25T16:26:00Z">
        <w:r w:rsidR="00A16676">
          <w:rPr>
            <w:rFonts w:ascii="Courier New" w:hAnsi="Courier New" w:cs="Courier New"/>
            <w:sz w:val="18"/>
            <w:szCs w:val="18"/>
          </w:rPr>
          <w:t>0</w:t>
        </w:r>
      </w:ins>
      <w:del w:id="8409" w:author="Alexander Thomas Frase" w:date="2013-01-25T16:26:00Z">
        <w:r w:rsidRPr="00943DD1" w:rsidDel="00A16676">
          <w:rPr>
            <w:rFonts w:ascii="Courier New" w:hAnsi="Courier New" w:cs="Courier New"/>
            <w:sz w:val="18"/>
            <w:szCs w:val="18"/>
          </w:rPr>
          <w:delText>1</w:delText>
        </w:r>
      </w:del>
      <w:r w:rsidRPr="00943DD1">
        <w:rPr>
          <w:rFonts w:ascii="Courier New" w:hAnsi="Courier New" w:cs="Courier New"/>
          <w:sz w:val="18"/>
          <w:szCs w:val="18"/>
        </w:rPr>
        <w:t>.</w:t>
      </w:r>
      <w:ins w:id="8410" w:author="Alexander Thomas Frase" w:date="2013-01-25T16:26:00Z">
        <w:r w:rsidR="00A16676">
          <w:rPr>
            <w:rFonts w:ascii="Courier New" w:hAnsi="Courier New" w:cs="Courier New"/>
            <w:sz w:val="18"/>
            <w:szCs w:val="18"/>
          </w:rPr>
          <w:t>7</w:t>
        </w:r>
      </w:ins>
    </w:p>
    <w:p w14:paraId="0D1E68AA" w14:textId="749B1B86" w:rsidR="00AA4A82" w:rsidRPr="00943DD1" w:rsidRDefault="00A16676" w:rsidP="00A16676">
      <w:pPr>
        <w:pStyle w:val="ListParagraph"/>
        <w:ind w:left="2132" w:firstLine="692"/>
        <w:rPr>
          <w:rFonts w:ascii="Courier New" w:hAnsi="Courier New" w:cs="Courier New"/>
          <w:sz w:val="18"/>
          <w:szCs w:val="18"/>
        </w:rPr>
        <w:pPrChange w:id="8411" w:author="Alexander Thomas Frase" w:date="2013-01-25T16:26:00Z">
          <w:pPr>
            <w:pStyle w:val="ListParagraph"/>
          </w:pPr>
        </w:pPrChange>
      </w:pPr>
      <w:ins w:id="8412" w:author="Alexander Thomas Frase" w:date="2013-01-25T16:26:00Z">
        <w:r>
          <w:rPr>
            <w:rFonts w:ascii="Courier New" w:hAnsi="Courier New" w:cs="Courier New"/>
            <w:sz w:val="18"/>
            <w:szCs w:val="18"/>
          </w:rPr>
          <w:noBreakHyphen/>
        </w:r>
        <w:r>
          <w:rPr>
            <w:rFonts w:ascii="Courier New" w:hAnsi="Courier New" w:cs="Courier New"/>
            <w:sz w:val="18"/>
            <w:szCs w:val="18"/>
          </w:rPr>
          <w:noBreakHyphen/>
        </w:r>
        <w:proofErr w:type="spellStart"/>
        <w:r>
          <w:rPr>
            <w:rFonts w:ascii="Courier New" w:hAnsi="Courier New" w:cs="Courier New"/>
            <w:sz w:val="18"/>
            <w:szCs w:val="18"/>
          </w:rPr>
          <w:t>rsquared</w:t>
        </w:r>
        <w:proofErr w:type="spellEnd"/>
        <w:r>
          <w:rPr>
            <w:rFonts w:ascii="Courier New" w:hAnsi="Courier New" w:cs="Courier New"/>
            <w:sz w:val="18"/>
            <w:szCs w:val="18"/>
          </w:rPr>
          <w:t xml:space="preserve"> 0.8,0.9</w:t>
        </w:r>
      </w:ins>
      <w:del w:id="8413" w:author="Alexander Thomas Frase" w:date="2013-01-25T16:26:00Z">
        <w:r w:rsidR="00AA4A82" w:rsidRPr="00943DD1" w:rsidDel="00A16676">
          <w:rPr>
            <w:rFonts w:ascii="Courier New" w:hAnsi="Courier New" w:cs="Courier New"/>
            <w:sz w:val="18"/>
            <w:szCs w:val="18"/>
          </w:rPr>
          <w:delText>0</w:delText>
        </w:r>
      </w:del>
    </w:p>
    <w:p w14:paraId="62A208F0" w14:textId="77777777" w:rsidR="00AA4A82" w:rsidRDefault="00AA4A82" w:rsidP="00AA4A82"/>
    <w:p w14:paraId="44D68033" w14:textId="04303B15" w:rsidR="00745152" w:rsidRDefault="00AA4A82" w:rsidP="00AA4A82">
      <w:pPr>
        <w:rPr>
          <w:ins w:id="8414" w:author="Alexander Thomas Frase" w:date="2013-01-25T16:35:00Z"/>
        </w:rPr>
      </w:pPr>
      <w:r>
        <w:t xml:space="preserve">This will generate 8 additional LD profiles for use in LOKI and </w:t>
      </w:r>
      <w:proofErr w:type="spellStart"/>
      <w:r>
        <w:t>Biofilter</w:t>
      </w:r>
      <w:proofErr w:type="spellEnd"/>
      <w:r>
        <w:t xml:space="preserve">: four each for the CEU and YRI populations, of which two represent the LD pattern using </w:t>
      </w:r>
      <w:del w:id="8415" w:author="Alexander Thomas Frase" w:date="2013-01-25T16:27:00Z">
        <w:r w:rsidDel="00A16676">
          <w:delText>R</w:delText>
        </w:r>
        <w:r w:rsidRPr="00943DD1" w:rsidDel="00A16676">
          <w:rPr>
            <w:vertAlign w:val="superscript"/>
          </w:rPr>
          <w:delText>2</w:delText>
        </w:r>
        <w:r w:rsidDel="00A16676">
          <w:delText xml:space="preserve"> cutoffs of 0.9 and 1.0, and the other two use the </w:delText>
        </w:r>
      </w:del>
      <w:r>
        <w:t xml:space="preserve">D’ </w:t>
      </w:r>
      <w:ins w:id="8416" w:author="Alexander Thomas Frase" w:date="2013-01-25T16:27:00Z">
        <w:r w:rsidR="00A16676">
          <w:t>thresholds of 0.6 and 0.7 and the other two use the R</w:t>
        </w:r>
        <w:r w:rsidR="00A16676" w:rsidRPr="00943DD1">
          <w:rPr>
            <w:vertAlign w:val="superscript"/>
          </w:rPr>
          <w:t>2</w:t>
        </w:r>
        <w:r w:rsidR="00A16676">
          <w:t xml:space="preserve"> metric with thresholds of 0.8 and 0.9</w:t>
        </w:r>
      </w:ins>
      <w:del w:id="8417" w:author="Alexander Thomas Frase" w:date="2013-01-25T16:27:00Z">
        <w:r w:rsidDel="00A16676">
          <w:delText>metric with the same thresholds</w:delText>
        </w:r>
      </w:del>
      <w:r>
        <w:t>.</w:t>
      </w:r>
      <w:ins w:id="8418" w:author="Alexander Thomas Frase" w:date="2013-01-25T16:35:00Z">
        <w:r w:rsidR="00745152">
          <w:t xml:space="preserve"> Note that building LD profiles may take quite some time; plan for at least 2 hours per population when run on a local disk, or twice that on a networked </w:t>
        </w:r>
        <w:proofErr w:type="spellStart"/>
        <w:r w:rsidR="00745152">
          <w:t>filesystem</w:t>
        </w:r>
        <w:proofErr w:type="spellEnd"/>
        <w:r w:rsidR="00745152">
          <w:t xml:space="preserve"> (such as GPFS).</w:t>
        </w:r>
      </w:ins>
      <w:del w:id="8419" w:author="Alexander Thomas Frase" w:date="2013-01-25T16:35:00Z">
        <w:r w:rsidDel="00745152">
          <w:delText xml:space="preserve"> </w:delText>
        </w:r>
      </w:del>
      <w:ins w:id="8420" w:author="Alexander Thomas Frase" w:date="2013-01-25T16:37:00Z">
        <w:r w:rsidR="00745152">
          <w:t xml:space="preserve"> The build process also requires</w:t>
        </w:r>
      </w:ins>
      <w:ins w:id="8421" w:author="Alexander Thomas Frase" w:date="2013-01-25T16:41:00Z">
        <w:r w:rsidR="00A41B1A">
          <w:t xml:space="preserve"> ~2 GB of RAM and some</w:t>
        </w:r>
      </w:ins>
      <w:ins w:id="8422" w:author="Alexander Thomas Frase" w:date="2013-01-25T16:37:00Z">
        <w:r w:rsidR="00745152">
          <w:t xml:space="preserve"> temporary </w:t>
        </w:r>
      </w:ins>
      <w:ins w:id="8423" w:author="Alexander Thomas Frase" w:date="2013-01-25T16:41:00Z">
        <w:r w:rsidR="00A41B1A">
          <w:t xml:space="preserve">disk </w:t>
        </w:r>
      </w:ins>
      <w:ins w:id="8424" w:author="Alexander Thomas Frase" w:date="2013-01-25T16:37:00Z">
        <w:r w:rsidR="00745152">
          <w:t xml:space="preserve">space in the working directory: </w:t>
        </w:r>
      </w:ins>
      <w:ins w:id="8425" w:author="Alexander Thomas Frase" w:date="2013-01-25T16:38:00Z">
        <w:r w:rsidR="00745152">
          <w:t xml:space="preserve">allow for </w:t>
        </w:r>
      </w:ins>
      <w:ins w:id="8426" w:author="Alexander Thomas Frase" w:date="2013-01-25T16:37:00Z">
        <w:r w:rsidR="00745152">
          <w:t>10 GB</w:t>
        </w:r>
      </w:ins>
      <w:ins w:id="8427" w:author="Alexander Thomas Frase" w:date="2013-01-25T16:41:00Z">
        <w:r w:rsidR="00A41B1A">
          <w:t>,</w:t>
        </w:r>
      </w:ins>
      <w:ins w:id="8428" w:author="Alexander Thomas Frase" w:date="2013-01-25T16:37:00Z">
        <w:r w:rsidR="00745152">
          <w:t xml:space="preserve"> plus </w:t>
        </w:r>
      </w:ins>
      <w:ins w:id="8429" w:author="Alexander Thomas Frase" w:date="2013-01-25T16:42:00Z">
        <w:r w:rsidR="00A41B1A">
          <w:t xml:space="preserve">another </w:t>
        </w:r>
      </w:ins>
      <w:ins w:id="8430" w:author="Alexander Thomas Frase" w:date="2013-01-25T16:38:00Z">
        <w:r w:rsidR="00745152">
          <w:t>10 GB per population.</w:t>
        </w:r>
      </w:ins>
    </w:p>
    <w:p w14:paraId="6702989C" w14:textId="77777777" w:rsidR="00745152" w:rsidRDefault="00745152" w:rsidP="00AA4A82">
      <w:pPr>
        <w:rPr>
          <w:ins w:id="8431" w:author="Alexander Thomas Frase" w:date="2013-01-25T16:35:00Z"/>
        </w:rPr>
      </w:pPr>
    </w:p>
    <w:p w14:paraId="7D3DCE74" w14:textId="74010AA7" w:rsidR="00AA4A82" w:rsidRDefault="00AA4A82" w:rsidP="00AA4A82">
      <w:r>
        <w:t xml:space="preserve">With the modified knowledge database file, </w:t>
      </w:r>
      <w:proofErr w:type="spellStart"/>
      <w:r>
        <w:t>Biofilter</w:t>
      </w:r>
      <w:proofErr w:type="spellEnd"/>
      <w:r>
        <w:t xml:space="preserve"> can then make use of the alternate gene regions via the LD</w:t>
      </w:r>
      <w:ins w:id="8432" w:author="Alexander Thomas Frase" w:date="2013-01-25T16:23:00Z">
        <w:r w:rsidR="00A16676">
          <w:t>_</w:t>
        </w:r>
      </w:ins>
      <w:r>
        <w:t>PROFILE option:</w:t>
      </w:r>
    </w:p>
    <w:p w14:paraId="47262E3A" w14:textId="77777777" w:rsidR="00AA4A82" w:rsidRDefault="00AA4A82" w:rsidP="00AA4A82"/>
    <w:p w14:paraId="1EC84B1A" w14:textId="600C7C13" w:rsidR="00AA4A82" w:rsidRPr="00943DD1" w:rsidDel="00A41B1A" w:rsidRDefault="00AA4A82" w:rsidP="00AA4A82">
      <w:pPr>
        <w:pStyle w:val="ListParagraph"/>
        <w:rPr>
          <w:del w:id="8433" w:author="Alexander Thomas Frase" w:date="2013-01-25T16:39:00Z"/>
          <w:rFonts w:ascii="Courier New" w:hAnsi="Courier New" w:cs="Courier New"/>
          <w:sz w:val="18"/>
          <w:szCs w:val="18"/>
        </w:rPr>
      </w:pPr>
      <w:r w:rsidRPr="00943DD1">
        <w:rPr>
          <w:rFonts w:ascii="Courier New" w:hAnsi="Courier New" w:cs="Courier New"/>
          <w:sz w:val="18"/>
          <w:szCs w:val="18"/>
        </w:rPr>
        <w:t xml:space="preserve">biofilter.py </w:t>
      </w:r>
      <w:del w:id="8434" w:author="Alexander Thomas Frase" w:date="2013-01-25T16:23:00Z">
        <w:r w:rsidRPr="00943DD1" w:rsidDel="00A16676">
          <w:rPr>
            <w:rFonts w:ascii="Courier New" w:hAnsi="Courier New" w:cs="Courier New"/>
            <w:sz w:val="18"/>
            <w:szCs w:val="18"/>
          </w:rPr>
          <w:noBreakHyphen/>
        </w:r>
        <w:r w:rsidRPr="00943DD1" w:rsidDel="00A16676">
          <w:rPr>
            <w:rFonts w:ascii="Courier New" w:hAnsi="Courier New" w:cs="Courier New"/>
            <w:sz w:val="18"/>
            <w:szCs w:val="18"/>
          </w:rPr>
          <w:noBreakHyphen/>
        </w:r>
      </w:del>
      <w:ins w:id="8435" w:author="Alexander Thomas Frase" w:date="2013-01-25T16:23:00Z">
        <w:r w:rsidR="00A16676">
          <w:rPr>
            <w:rFonts w:ascii="Courier New" w:hAnsi="Courier New" w:cs="Courier New"/>
            <w:sz w:val="18"/>
            <w:szCs w:val="18"/>
          </w:rPr>
          <w:t>–</w:t>
        </w:r>
      </w:ins>
      <w:ins w:id="8436" w:author="Alexander Thomas Frase" w:date="2013-01-25T16:24:00Z">
        <w:r w:rsidR="00A16676">
          <w:rPr>
            <w:rFonts w:ascii="Courier New" w:hAnsi="Courier New" w:cs="Courier New"/>
            <w:sz w:val="18"/>
            <w:szCs w:val="18"/>
          </w:rPr>
          <w:noBreakHyphen/>
        </w:r>
      </w:ins>
      <w:proofErr w:type="spellStart"/>
      <w:r w:rsidRPr="00943DD1">
        <w:rPr>
          <w:rFonts w:ascii="Courier New" w:hAnsi="Courier New" w:cs="Courier New"/>
          <w:sz w:val="18"/>
          <w:szCs w:val="18"/>
        </w:rPr>
        <w:t>ld</w:t>
      </w:r>
      <w:proofErr w:type="spellEnd"/>
      <w:ins w:id="8437" w:author="Alexander Thomas Frase" w:date="2013-01-25T16:23:00Z">
        <w:r w:rsidR="00A16676">
          <w:rPr>
            <w:rFonts w:ascii="Courier New" w:hAnsi="Courier New" w:cs="Courier New"/>
            <w:sz w:val="18"/>
            <w:szCs w:val="18"/>
          </w:rPr>
          <w:t>-</w:t>
        </w:r>
      </w:ins>
      <w:r w:rsidRPr="00943DD1">
        <w:rPr>
          <w:rFonts w:ascii="Courier New" w:hAnsi="Courier New" w:cs="Courier New"/>
          <w:sz w:val="18"/>
          <w:szCs w:val="18"/>
        </w:rPr>
        <w:t>profile CEU-RS0.</w:t>
      </w:r>
      <w:del w:id="8438" w:author="Alexander Thomas Frase" w:date="2013-01-25T16:27:00Z">
        <w:r w:rsidRPr="00943DD1" w:rsidDel="00A16676">
          <w:rPr>
            <w:rFonts w:ascii="Courier New" w:hAnsi="Courier New" w:cs="Courier New"/>
            <w:sz w:val="18"/>
            <w:szCs w:val="18"/>
          </w:rPr>
          <w:delText>90</w:delText>
        </w:r>
      </w:del>
      <w:ins w:id="8439" w:author="Alexander Thomas Frase" w:date="2013-01-25T16:27:00Z">
        <w:r w:rsidR="00A16676">
          <w:rPr>
            <w:rFonts w:ascii="Courier New" w:hAnsi="Courier New" w:cs="Courier New"/>
            <w:sz w:val="18"/>
            <w:szCs w:val="18"/>
          </w:rPr>
          <w:t>8</w:t>
        </w:r>
        <w:r w:rsidR="00A16676" w:rsidRPr="00943DD1">
          <w:rPr>
            <w:rFonts w:ascii="Courier New" w:hAnsi="Courier New" w:cs="Courier New"/>
            <w:sz w:val="18"/>
            <w:szCs w:val="18"/>
          </w:rPr>
          <w:t>0</w:t>
        </w:r>
      </w:ins>
    </w:p>
    <w:p w14:paraId="4B543F1A" w14:textId="77777777" w:rsidR="00745152" w:rsidRDefault="00745152" w:rsidP="00A41B1A">
      <w:pPr>
        <w:pStyle w:val="ListParagraph"/>
        <w:pPrChange w:id="8440" w:author="Alexander Thomas Frase" w:date="2013-01-25T16:39:00Z">
          <w:pPr/>
        </w:pPrChange>
      </w:pPr>
    </w:p>
    <w:p w14:paraId="693AC9F1" w14:textId="77777777" w:rsidR="00AA4A82" w:rsidDel="00A41B1A" w:rsidRDefault="00AA4A82" w:rsidP="00AA4A82">
      <w:pPr>
        <w:rPr>
          <w:del w:id="8441" w:author="Alexander Thomas Frase" w:date="2013-01-25T16:39:00Z"/>
        </w:rPr>
      </w:pPr>
      <w:r>
        <w:t>The “</w:t>
      </w:r>
      <w:r>
        <w:noBreakHyphen/>
      </w:r>
      <w:r>
        <w:noBreakHyphen/>
        <w:t>report</w:t>
      </w:r>
      <w:r>
        <w:noBreakHyphen/>
      </w:r>
      <w:proofErr w:type="spellStart"/>
      <w:r>
        <w:t>ld</w:t>
      </w:r>
      <w:proofErr w:type="spellEnd"/>
      <w:r>
        <w:noBreakHyphen/>
        <w:t>profiles” option can be used to list the LD profiles available in a LOKI database file:</w:t>
      </w:r>
    </w:p>
    <w:p w14:paraId="0F6223BB" w14:textId="280A66B4" w:rsidR="00AA4A82" w:rsidDel="00654FE6" w:rsidRDefault="00AA4A82" w:rsidP="00AA4A82">
      <w:pPr>
        <w:rPr>
          <w:del w:id="8442" w:author="Alexander Thomas Frase" w:date="2012-10-26T19:54:00Z"/>
        </w:rPr>
      </w:pPr>
    </w:p>
    <w:p w14:paraId="4301761B" w14:textId="2BFEE634" w:rsidR="00654FE6" w:rsidRDefault="00654FE6" w:rsidP="00A41B1A">
      <w:pPr>
        <w:rPr>
          <w:ins w:id="8443" w:author="Alexander Thomas Frase" w:date="2013-01-25T16:39:00Z"/>
        </w:rPr>
        <w:pPrChange w:id="8444" w:author="Alexander Thomas Frase" w:date="2013-01-25T16:39:00Z">
          <w:pPr>
            <w:widowControl/>
            <w:suppressAutoHyphens w:val="0"/>
          </w:pPr>
        </w:pPrChange>
      </w:pPr>
    </w:p>
    <w:p w14:paraId="6CD2120F" w14:textId="77777777" w:rsidR="00A41B1A" w:rsidRDefault="00A41B1A" w:rsidP="00A41B1A">
      <w:pPr>
        <w:rPr>
          <w:ins w:id="8445" w:author="Alexander Thomas Frase" w:date="2012-10-26T19:54:00Z"/>
        </w:rPr>
        <w:pPrChange w:id="8446" w:author="Alexander Thomas Frase" w:date="2013-01-25T16:39:00Z">
          <w:pPr>
            <w:widowControl/>
            <w:suppressAutoHyphens w:val="0"/>
          </w:pPr>
        </w:pPrChange>
      </w:pPr>
    </w:p>
    <w:p w14:paraId="196005B8" w14:textId="13C830E0" w:rsidR="00AA4A82" w:rsidRPr="00745152" w:rsidDel="00654FE6" w:rsidRDefault="00AA4A82" w:rsidP="00AA4A82">
      <w:pPr>
        <w:rPr>
          <w:del w:id="8447" w:author="Alexander Thomas Frase" w:date="2012-10-26T19:54:00Z"/>
          <w:sz w:val="18"/>
          <w:szCs w:val="18"/>
          <w:rPrChange w:id="8448" w:author="Alexander Thomas Frase" w:date="2013-01-25T16:29:00Z">
            <w:rPr>
              <w:del w:id="8449" w:author="Alexander Thomas Frase" w:date="2012-10-26T19:54:00Z"/>
            </w:rPr>
          </w:rPrChange>
        </w:rPr>
      </w:pPr>
    </w:p>
    <w:p w14:paraId="2A1CB3FD" w14:textId="3FF192B4" w:rsidR="00AA4A82" w:rsidRPr="00745152" w:rsidDel="00745152" w:rsidRDefault="00AA4A82" w:rsidP="00AA4A82">
      <w:pPr>
        <w:pStyle w:val="ListParagraph"/>
        <w:pBdr>
          <w:top w:val="single" w:sz="4" w:space="1" w:color="auto"/>
          <w:left w:val="single" w:sz="4" w:space="4" w:color="auto"/>
          <w:bottom w:val="single" w:sz="4" w:space="1" w:color="auto"/>
          <w:right w:val="single" w:sz="4" w:space="4" w:color="auto"/>
        </w:pBdr>
        <w:rPr>
          <w:del w:id="8450" w:author="Alexander Thomas Frase" w:date="2013-01-25T16:33:00Z"/>
          <w:rFonts w:ascii="Courier New" w:hAnsi="Courier New" w:cs="Courier New"/>
          <w:sz w:val="18"/>
          <w:szCs w:val="18"/>
          <w:rPrChange w:id="8451" w:author="Alexander Thomas Frase" w:date="2013-01-25T16:29:00Z">
            <w:rPr>
              <w:del w:id="8452" w:author="Alexander Thomas Frase" w:date="2013-01-25T16:33:00Z"/>
              <w:rFonts w:ascii="Courier New" w:hAnsi="Courier New" w:cs="Courier New"/>
              <w:sz w:val="18"/>
              <w:szCs w:val="18"/>
            </w:rPr>
          </w:rPrChange>
        </w:rPr>
      </w:pPr>
      <w:r w:rsidRPr="00745152">
        <w:rPr>
          <w:rFonts w:ascii="Courier New" w:hAnsi="Courier New" w:cs="Courier New"/>
          <w:sz w:val="18"/>
          <w:szCs w:val="18"/>
          <w:rPrChange w:id="8453" w:author="Alexander Thomas Frase" w:date="2013-01-25T16:29:00Z">
            <w:rPr>
              <w:rFonts w:ascii="Courier New" w:hAnsi="Courier New" w:cs="Courier New"/>
              <w:sz w:val="18"/>
              <w:szCs w:val="18"/>
            </w:rPr>
          </w:rPrChange>
        </w:rPr>
        <w:t xml:space="preserve">$ biofilter.py </w:t>
      </w:r>
      <w:r w:rsidRPr="00745152">
        <w:rPr>
          <w:rFonts w:ascii="Courier New" w:hAnsi="Courier New" w:cs="Courier New"/>
          <w:sz w:val="18"/>
          <w:szCs w:val="18"/>
          <w:rPrChange w:id="8454" w:author="Alexander Thomas Frase" w:date="2013-01-25T16:29:00Z">
            <w:rPr>
              <w:rFonts w:ascii="Courier New" w:hAnsi="Courier New" w:cs="Courier New"/>
              <w:sz w:val="18"/>
              <w:szCs w:val="18"/>
            </w:rPr>
          </w:rPrChange>
        </w:rPr>
        <w:noBreakHyphen/>
      </w:r>
      <w:r w:rsidRPr="00745152">
        <w:rPr>
          <w:rFonts w:ascii="Courier New" w:hAnsi="Courier New" w:cs="Courier New"/>
          <w:sz w:val="18"/>
          <w:szCs w:val="18"/>
          <w:rPrChange w:id="8455" w:author="Alexander Thomas Frase" w:date="2013-01-25T16:29:00Z">
            <w:rPr>
              <w:rFonts w:ascii="Courier New" w:hAnsi="Courier New" w:cs="Courier New"/>
              <w:sz w:val="18"/>
              <w:szCs w:val="18"/>
            </w:rPr>
          </w:rPrChange>
        </w:rPr>
        <w:noBreakHyphen/>
        <w:t xml:space="preserve">knowledge </w:t>
      </w:r>
      <w:proofErr w:type="spellStart"/>
      <w:r w:rsidRPr="00745152">
        <w:rPr>
          <w:rFonts w:ascii="Courier New" w:hAnsi="Courier New" w:cs="Courier New"/>
          <w:sz w:val="18"/>
          <w:szCs w:val="18"/>
          <w:rPrChange w:id="8456" w:author="Alexander Thomas Frase" w:date="2013-01-25T16:29:00Z">
            <w:rPr>
              <w:rFonts w:ascii="Courier New" w:hAnsi="Courier New" w:cs="Courier New"/>
              <w:sz w:val="18"/>
              <w:szCs w:val="18"/>
            </w:rPr>
          </w:rPrChange>
        </w:rPr>
        <w:t>withld.db</w:t>
      </w:r>
      <w:proofErr w:type="spellEnd"/>
      <w:r w:rsidRPr="00745152">
        <w:rPr>
          <w:rFonts w:ascii="Courier New" w:hAnsi="Courier New" w:cs="Courier New"/>
          <w:sz w:val="18"/>
          <w:szCs w:val="18"/>
          <w:rPrChange w:id="8457" w:author="Alexander Thomas Frase" w:date="2013-01-25T16:29:00Z">
            <w:rPr>
              <w:rFonts w:ascii="Courier New" w:hAnsi="Courier New" w:cs="Courier New"/>
              <w:sz w:val="18"/>
              <w:szCs w:val="18"/>
            </w:rPr>
          </w:rPrChange>
        </w:rPr>
        <w:t xml:space="preserve"> –</w:t>
      </w:r>
      <w:ins w:id="8458" w:author="Alexander Thomas Frase" w:date="2013-01-25T16:24:00Z">
        <w:r w:rsidR="00A16676" w:rsidRPr="00745152">
          <w:rPr>
            <w:rFonts w:ascii="Courier New" w:hAnsi="Courier New" w:cs="Courier New"/>
            <w:sz w:val="18"/>
            <w:szCs w:val="18"/>
            <w:rPrChange w:id="8459" w:author="Alexander Thomas Frase" w:date="2013-01-25T16:29:00Z">
              <w:rPr>
                <w:rFonts w:ascii="Courier New" w:hAnsi="Courier New" w:cs="Courier New"/>
                <w:sz w:val="18"/>
                <w:szCs w:val="18"/>
              </w:rPr>
            </w:rPrChange>
          </w:rPr>
          <w:noBreakHyphen/>
        </w:r>
      </w:ins>
      <w:r w:rsidRPr="00745152">
        <w:rPr>
          <w:rFonts w:ascii="Courier New" w:hAnsi="Courier New" w:cs="Courier New"/>
          <w:sz w:val="18"/>
          <w:szCs w:val="18"/>
          <w:rPrChange w:id="8460" w:author="Alexander Thomas Frase" w:date="2013-01-25T16:29:00Z">
            <w:rPr>
              <w:rFonts w:ascii="Courier New" w:hAnsi="Courier New" w:cs="Courier New"/>
              <w:sz w:val="18"/>
              <w:szCs w:val="18"/>
            </w:rPr>
          </w:rPrChange>
        </w:rPr>
        <w:t>report</w:t>
      </w:r>
      <w:r w:rsidRPr="00745152">
        <w:rPr>
          <w:rFonts w:ascii="Courier New" w:hAnsi="Courier New" w:cs="Courier New"/>
          <w:sz w:val="18"/>
          <w:szCs w:val="18"/>
          <w:rPrChange w:id="8461" w:author="Alexander Thomas Frase" w:date="2013-01-25T16:29:00Z">
            <w:rPr>
              <w:rFonts w:ascii="Courier New" w:hAnsi="Courier New" w:cs="Courier New"/>
              <w:sz w:val="18"/>
              <w:szCs w:val="18"/>
            </w:rPr>
          </w:rPrChange>
        </w:rPr>
        <w:noBreakHyphen/>
      </w:r>
      <w:proofErr w:type="spellStart"/>
      <w:r w:rsidRPr="00745152">
        <w:rPr>
          <w:rFonts w:ascii="Courier New" w:hAnsi="Courier New" w:cs="Courier New"/>
          <w:sz w:val="18"/>
          <w:szCs w:val="18"/>
          <w:rPrChange w:id="8462" w:author="Alexander Thomas Frase" w:date="2013-01-25T16:29:00Z">
            <w:rPr>
              <w:rFonts w:ascii="Courier New" w:hAnsi="Courier New" w:cs="Courier New"/>
              <w:sz w:val="18"/>
              <w:szCs w:val="18"/>
            </w:rPr>
          </w:rPrChange>
        </w:rPr>
        <w:t>ld</w:t>
      </w:r>
      <w:proofErr w:type="spellEnd"/>
      <w:r w:rsidRPr="00745152">
        <w:rPr>
          <w:rFonts w:ascii="Courier New" w:hAnsi="Courier New" w:cs="Courier New"/>
          <w:sz w:val="18"/>
          <w:szCs w:val="18"/>
          <w:rPrChange w:id="8463" w:author="Alexander Thomas Frase" w:date="2013-01-25T16:29:00Z">
            <w:rPr>
              <w:rFonts w:ascii="Courier New" w:hAnsi="Courier New" w:cs="Courier New"/>
              <w:sz w:val="18"/>
              <w:szCs w:val="18"/>
            </w:rPr>
          </w:rPrChange>
        </w:rPr>
        <w:noBreakHyphen/>
        <w:t>profiles</w:t>
      </w:r>
    </w:p>
    <w:p w14:paraId="2A31C402" w14:textId="3195E386" w:rsidR="00AA4A82" w:rsidRPr="00943DD1" w:rsidDel="00745152" w:rsidRDefault="00AA4A82" w:rsidP="00AA4A82">
      <w:pPr>
        <w:pStyle w:val="ListParagraph"/>
        <w:pBdr>
          <w:top w:val="single" w:sz="4" w:space="1" w:color="auto"/>
          <w:left w:val="single" w:sz="4" w:space="4" w:color="auto"/>
          <w:bottom w:val="single" w:sz="4" w:space="1" w:color="auto"/>
          <w:right w:val="single" w:sz="4" w:space="4" w:color="auto"/>
        </w:pBdr>
        <w:rPr>
          <w:del w:id="8464" w:author="Alexander Thomas Frase" w:date="2013-01-25T16:33:00Z"/>
          <w:rFonts w:ascii="Courier New" w:hAnsi="Courier New" w:cs="Courier New"/>
          <w:sz w:val="18"/>
          <w:szCs w:val="18"/>
        </w:rPr>
      </w:pPr>
    </w:p>
    <w:p w14:paraId="5239450F" w14:textId="5E46673E" w:rsidR="00AA4A82" w:rsidRPr="00943DD1" w:rsidDel="00745152" w:rsidRDefault="00AA4A82" w:rsidP="00AA4A82">
      <w:pPr>
        <w:pStyle w:val="ListParagraph"/>
        <w:pBdr>
          <w:top w:val="single" w:sz="4" w:space="1" w:color="auto"/>
          <w:left w:val="single" w:sz="4" w:space="4" w:color="auto"/>
          <w:bottom w:val="single" w:sz="4" w:space="1" w:color="auto"/>
          <w:right w:val="single" w:sz="4" w:space="4" w:color="auto"/>
        </w:pBdr>
        <w:rPr>
          <w:del w:id="8465" w:author="Alexander Thomas Frase" w:date="2013-01-25T16:33:00Z"/>
          <w:rFonts w:ascii="Courier New" w:hAnsi="Courier New" w:cs="Courier New"/>
          <w:sz w:val="18"/>
          <w:szCs w:val="18"/>
        </w:rPr>
      </w:pPr>
      <w:del w:id="8466" w:author="Alexander Thomas Frase" w:date="2013-01-25T16:33:00Z">
        <w:r w:rsidRPr="00943DD1" w:rsidDel="00745152">
          <w:rPr>
            <w:rFonts w:ascii="Courier New" w:hAnsi="Courier New" w:cs="Courier New"/>
            <w:sz w:val="18"/>
            <w:szCs w:val="18"/>
          </w:rPr>
          <w:delText>#ldprofile</w:delText>
        </w:r>
        <w:r w:rsidRPr="00943DD1" w:rsidDel="00745152">
          <w:rPr>
            <w:rFonts w:ascii="Courier New" w:hAnsi="Courier New" w:cs="Courier New"/>
            <w:sz w:val="18"/>
            <w:szCs w:val="18"/>
          </w:rPr>
          <w:tab/>
          <w:delText>description</w:delText>
        </w:r>
        <w:r w:rsidRPr="00943DD1" w:rsidDel="00745152">
          <w:rPr>
            <w:rFonts w:ascii="Courier New" w:hAnsi="Courier New" w:cs="Courier New"/>
            <w:sz w:val="18"/>
            <w:szCs w:val="18"/>
          </w:rPr>
          <w:tab/>
          <w:delText>metric</w:delText>
        </w:r>
        <w:r w:rsidRPr="00943DD1" w:rsidDel="00745152">
          <w:rPr>
            <w:rFonts w:ascii="Courier New" w:hAnsi="Courier New" w:cs="Courier New"/>
            <w:sz w:val="18"/>
            <w:szCs w:val="18"/>
          </w:rPr>
          <w:tab/>
          <w:delText>value</w:delText>
        </w:r>
      </w:del>
    </w:p>
    <w:p w14:paraId="7A1B4376" w14:textId="4DF38E03" w:rsidR="00AA4A82" w:rsidRPr="00943DD1" w:rsidDel="00745152" w:rsidRDefault="00AA4A82" w:rsidP="00A16676">
      <w:pPr>
        <w:pStyle w:val="ListParagraph"/>
        <w:pBdr>
          <w:top w:val="single" w:sz="4" w:space="1" w:color="auto"/>
          <w:left w:val="single" w:sz="4" w:space="4" w:color="auto"/>
          <w:bottom w:val="single" w:sz="4" w:space="1" w:color="auto"/>
          <w:right w:val="single" w:sz="4" w:space="4" w:color="auto"/>
        </w:pBdr>
        <w:ind w:firstLine="692"/>
        <w:rPr>
          <w:del w:id="8467" w:author="Alexander Thomas Frase" w:date="2013-01-25T16:33:00Z"/>
          <w:rFonts w:ascii="Courier New" w:hAnsi="Courier New" w:cs="Courier New"/>
          <w:sz w:val="18"/>
          <w:szCs w:val="18"/>
        </w:rPr>
        <w:pPrChange w:id="8468" w:author="Alexander Thomas Frase" w:date="2013-01-25T16:24:00Z">
          <w:pPr>
            <w:pStyle w:val="ListParagraph"/>
            <w:pBdr>
              <w:top w:val="single" w:sz="4" w:space="1" w:color="auto"/>
              <w:left w:val="single" w:sz="4" w:space="4" w:color="auto"/>
              <w:bottom w:val="single" w:sz="4" w:space="1" w:color="auto"/>
              <w:right w:val="single" w:sz="4" w:space="4" w:color="auto"/>
            </w:pBdr>
          </w:pPr>
        </w:pPrChange>
      </w:pPr>
      <w:del w:id="8469" w:author="Alexander Thomas Frase" w:date="2013-01-25T16:33:00Z">
        <w:r w:rsidRPr="00943DD1" w:rsidDel="00745152">
          <w:rPr>
            <w:rFonts w:ascii="Courier New" w:hAnsi="Courier New" w:cs="Courier New"/>
            <w:sz w:val="18"/>
            <w:szCs w:val="18"/>
          </w:rPr>
          <w:delText>no LD adjustment</w:delText>
        </w:r>
        <w:r w:rsidRPr="00943DD1" w:rsidDel="00745152">
          <w:rPr>
            <w:rFonts w:ascii="Courier New" w:hAnsi="Courier New" w:cs="Courier New"/>
            <w:sz w:val="18"/>
            <w:szCs w:val="18"/>
          </w:rPr>
          <w:tab/>
        </w:r>
        <w:r w:rsidRPr="00943DD1" w:rsidDel="00745152">
          <w:rPr>
            <w:rFonts w:ascii="Courier New" w:hAnsi="Courier New" w:cs="Courier New"/>
            <w:sz w:val="18"/>
            <w:szCs w:val="18"/>
          </w:rPr>
          <w:tab/>
        </w:r>
      </w:del>
    </w:p>
    <w:p w14:paraId="02F7FF1B" w14:textId="139BF6CA" w:rsidR="00AA4A82" w:rsidRPr="00943DD1" w:rsidDel="00745152" w:rsidRDefault="00AA4A82" w:rsidP="00AA4A82">
      <w:pPr>
        <w:pStyle w:val="ListParagraph"/>
        <w:pBdr>
          <w:top w:val="single" w:sz="4" w:space="1" w:color="auto"/>
          <w:left w:val="single" w:sz="4" w:space="4" w:color="auto"/>
          <w:bottom w:val="single" w:sz="4" w:space="1" w:color="auto"/>
          <w:right w:val="single" w:sz="4" w:space="4" w:color="auto"/>
        </w:pBdr>
        <w:rPr>
          <w:del w:id="8470" w:author="Alexander Thomas Frase" w:date="2013-01-25T16:33:00Z"/>
          <w:rFonts w:ascii="Courier New" w:hAnsi="Courier New" w:cs="Courier New"/>
          <w:sz w:val="18"/>
          <w:szCs w:val="18"/>
        </w:rPr>
      </w:pPr>
      <w:del w:id="8471" w:author="Alexander Thomas Frase" w:date="2013-01-25T16:33:00Z">
        <w:r w:rsidRPr="00943DD1" w:rsidDel="00745152">
          <w:rPr>
            <w:rFonts w:ascii="Courier New" w:hAnsi="Courier New" w:cs="Courier New"/>
            <w:sz w:val="18"/>
            <w:szCs w:val="18"/>
          </w:rPr>
          <w:delText>CEU-RS0.90</w:delText>
        </w:r>
        <w:r w:rsidRPr="00943DD1" w:rsidDel="00745152">
          <w:rPr>
            <w:rFonts w:ascii="Courier New" w:hAnsi="Courier New" w:cs="Courier New"/>
            <w:sz w:val="18"/>
            <w:szCs w:val="18"/>
          </w:rPr>
          <w:tab/>
          <w:delText>CEU population from HapMap with rsquared cutoff 0.9</w:delText>
        </w:r>
        <w:r w:rsidRPr="00943DD1" w:rsidDel="00745152">
          <w:rPr>
            <w:rFonts w:ascii="Courier New" w:hAnsi="Courier New" w:cs="Courier New"/>
            <w:sz w:val="18"/>
            <w:szCs w:val="18"/>
          </w:rPr>
          <w:tab/>
          <w:delText>rsquared</w:delText>
        </w:r>
        <w:r w:rsidRPr="00943DD1" w:rsidDel="00745152">
          <w:rPr>
            <w:rFonts w:ascii="Courier New" w:hAnsi="Courier New" w:cs="Courier New"/>
            <w:sz w:val="18"/>
            <w:szCs w:val="18"/>
          </w:rPr>
          <w:tab/>
          <w:delText>0.9</w:delText>
        </w:r>
      </w:del>
    </w:p>
    <w:p w14:paraId="7F025E62" w14:textId="6E390CC4" w:rsidR="00AA4A82" w:rsidRPr="00943DD1" w:rsidDel="00745152" w:rsidRDefault="00AA4A82" w:rsidP="00AA4A82">
      <w:pPr>
        <w:pStyle w:val="ListParagraph"/>
        <w:pBdr>
          <w:top w:val="single" w:sz="4" w:space="1" w:color="auto"/>
          <w:left w:val="single" w:sz="4" w:space="4" w:color="auto"/>
          <w:bottom w:val="single" w:sz="4" w:space="1" w:color="auto"/>
          <w:right w:val="single" w:sz="4" w:space="4" w:color="auto"/>
        </w:pBdr>
        <w:rPr>
          <w:del w:id="8472" w:author="Alexander Thomas Frase" w:date="2013-01-25T16:33:00Z"/>
          <w:rFonts w:ascii="Courier New" w:hAnsi="Courier New" w:cs="Courier New"/>
          <w:sz w:val="18"/>
          <w:szCs w:val="18"/>
        </w:rPr>
      </w:pPr>
      <w:del w:id="8473" w:author="Alexander Thomas Frase" w:date="2013-01-25T16:33:00Z">
        <w:r w:rsidRPr="00943DD1" w:rsidDel="00745152">
          <w:rPr>
            <w:rFonts w:ascii="Courier New" w:hAnsi="Courier New" w:cs="Courier New"/>
            <w:sz w:val="18"/>
            <w:szCs w:val="18"/>
          </w:rPr>
          <w:delText>CEU-RS0.80</w:delText>
        </w:r>
        <w:r w:rsidRPr="00943DD1" w:rsidDel="00745152">
          <w:rPr>
            <w:rFonts w:ascii="Courier New" w:hAnsi="Courier New" w:cs="Courier New"/>
            <w:sz w:val="18"/>
            <w:szCs w:val="18"/>
          </w:rPr>
          <w:tab/>
          <w:delText>CEU population from HapMap with rsquared cutoff 0.8</w:delText>
        </w:r>
        <w:r w:rsidRPr="00943DD1" w:rsidDel="00745152">
          <w:rPr>
            <w:rFonts w:ascii="Courier New" w:hAnsi="Courier New" w:cs="Courier New"/>
            <w:sz w:val="18"/>
            <w:szCs w:val="18"/>
          </w:rPr>
          <w:tab/>
          <w:delText>rsquared</w:delText>
        </w:r>
        <w:r w:rsidRPr="00943DD1" w:rsidDel="00745152">
          <w:rPr>
            <w:rFonts w:ascii="Courier New" w:hAnsi="Courier New" w:cs="Courier New"/>
            <w:sz w:val="18"/>
            <w:szCs w:val="18"/>
          </w:rPr>
          <w:tab/>
          <w:delText>0.8</w:delText>
        </w:r>
      </w:del>
    </w:p>
    <w:p w14:paraId="18EBE2EC" w14:textId="1DAB9FFC" w:rsidR="00AA4A82" w:rsidRPr="00943DD1" w:rsidDel="00745152" w:rsidRDefault="00AA4A82" w:rsidP="00AA4A82">
      <w:pPr>
        <w:pStyle w:val="ListParagraph"/>
        <w:pBdr>
          <w:top w:val="single" w:sz="4" w:space="1" w:color="auto"/>
          <w:left w:val="single" w:sz="4" w:space="4" w:color="auto"/>
          <w:bottom w:val="single" w:sz="4" w:space="1" w:color="auto"/>
          <w:right w:val="single" w:sz="4" w:space="4" w:color="auto"/>
        </w:pBdr>
        <w:rPr>
          <w:del w:id="8474" w:author="Alexander Thomas Frase" w:date="2013-01-25T16:33:00Z"/>
          <w:rFonts w:ascii="Courier New" w:hAnsi="Courier New" w:cs="Courier New"/>
          <w:sz w:val="18"/>
          <w:szCs w:val="18"/>
        </w:rPr>
      </w:pPr>
      <w:del w:id="8475" w:author="Alexander Thomas Frase" w:date="2013-01-25T16:33:00Z">
        <w:r w:rsidRPr="00943DD1" w:rsidDel="00745152">
          <w:rPr>
            <w:rFonts w:ascii="Courier New" w:hAnsi="Courier New" w:cs="Courier New"/>
            <w:sz w:val="18"/>
            <w:szCs w:val="18"/>
          </w:rPr>
          <w:delText>CEU-DP0.90</w:delText>
        </w:r>
        <w:r w:rsidRPr="00943DD1" w:rsidDel="00745152">
          <w:rPr>
            <w:rFonts w:ascii="Courier New" w:hAnsi="Courier New" w:cs="Courier New"/>
            <w:sz w:val="18"/>
            <w:szCs w:val="18"/>
          </w:rPr>
          <w:tab/>
          <w:delText>CEU population from HapMap with dprime cutoff 0.9</w:delText>
        </w:r>
        <w:r w:rsidRPr="00943DD1" w:rsidDel="00745152">
          <w:rPr>
            <w:rFonts w:ascii="Courier New" w:hAnsi="Courier New" w:cs="Courier New"/>
            <w:sz w:val="18"/>
            <w:szCs w:val="18"/>
          </w:rPr>
          <w:tab/>
          <w:delText>dprime</w:delText>
        </w:r>
        <w:r w:rsidRPr="00943DD1" w:rsidDel="00745152">
          <w:rPr>
            <w:rFonts w:ascii="Courier New" w:hAnsi="Courier New" w:cs="Courier New"/>
            <w:sz w:val="18"/>
            <w:szCs w:val="18"/>
          </w:rPr>
          <w:tab/>
          <w:delText>0.9</w:delText>
        </w:r>
      </w:del>
    </w:p>
    <w:p w14:paraId="2C6D31F5" w14:textId="5C2545DC" w:rsidR="00AA4A82" w:rsidRDefault="00AA4A82" w:rsidP="00AA4A82">
      <w:pPr>
        <w:pStyle w:val="ListParagraph"/>
        <w:pBdr>
          <w:top w:val="single" w:sz="4" w:space="1" w:color="auto"/>
          <w:left w:val="single" w:sz="4" w:space="4" w:color="auto"/>
          <w:bottom w:val="single" w:sz="4" w:space="1" w:color="auto"/>
          <w:right w:val="single" w:sz="4" w:space="4" w:color="auto"/>
        </w:pBdr>
        <w:rPr>
          <w:ins w:id="8476" w:author="Alexander Thomas Frase" w:date="2013-01-25T16:33:00Z"/>
          <w:rFonts w:ascii="Courier New" w:hAnsi="Courier New" w:cs="Courier New"/>
          <w:sz w:val="18"/>
          <w:szCs w:val="18"/>
        </w:rPr>
      </w:pPr>
      <w:del w:id="8477" w:author="Alexander Thomas Frase" w:date="2013-01-25T16:33:00Z">
        <w:r w:rsidRPr="00943DD1" w:rsidDel="00745152">
          <w:rPr>
            <w:rFonts w:ascii="Courier New" w:hAnsi="Courier New" w:cs="Courier New"/>
            <w:sz w:val="18"/>
            <w:szCs w:val="18"/>
          </w:rPr>
          <w:delText>CEU-DP0.80</w:delText>
        </w:r>
        <w:r w:rsidRPr="00943DD1" w:rsidDel="00745152">
          <w:rPr>
            <w:rFonts w:ascii="Courier New" w:hAnsi="Courier New" w:cs="Courier New"/>
            <w:sz w:val="18"/>
            <w:szCs w:val="18"/>
          </w:rPr>
          <w:tab/>
          <w:delText>CEU population from HapMap with dprime cutoff 0.8</w:delText>
        </w:r>
        <w:r w:rsidRPr="00943DD1" w:rsidDel="00745152">
          <w:rPr>
            <w:rFonts w:ascii="Courier New" w:hAnsi="Courier New" w:cs="Courier New"/>
            <w:sz w:val="18"/>
            <w:szCs w:val="18"/>
          </w:rPr>
          <w:tab/>
          <w:delText>dprime</w:delText>
        </w:r>
        <w:r w:rsidRPr="00943DD1" w:rsidDel="00745152">
          <w:rPr>
            <w:rFonts w:ascii="Courier New" w:hAnsi="Courier New" w:cs="Courier New"/>
            <w:sz w:val="18"/>
            <w:szCs w:val="18"/>
          </w:rPr>
          <w:tab/>
          <w:delText>0.8</w:delText>
        </w:r>
      </w:del>
    </w:p>
    <w:p w14:paraId="1CF5F56C" w14:textId="77777777" w:rsidR="00745152" w:rsidRPr="00A41B1A" w:rsidRDefault="00745152" w:rsidP="00745152">
      <w:pPr>
        <w:rPr>
          <w:rFonts w:cs="Times New Roman"/>
          <w:rPrChange w:id="8478" w:author="Alexander Thomas Frase" w:date="2013-01-25T16:40:00Z">
            <w:rPr/>
          </w:rPrChange>
        </w:rPr>
        <w:pPrChange w:id="8479" w:author="Alexander Thomas Frase" w:date="2013-01-25T16:33:00Z">
          <w:pPr>
            <w:pStyle w:val="ListParagraph"/>
            <w:pBdr>
              <w:top w:val="single" w:sz="4" w:space="1" w:color="auto"/>
              <w:left w:val="single" w:sz="4" w:space="4" w:color="auto"/>
              <w:bottom w:val="single" w:sz="4" w:space="1" w:color="auto"/>
              <w:right w:val="single" w:sz="4" w:space="4" w:color="auto"/>
            </w:pBdr>
          </w:pPr>
        </w:pPrChange>
      </w:pPr>
    </w:p>
    <w:tbl>
      <w:tblPr>
        <w:tblStyle w:val="TableGrid"/>
        <w:tblW w:w="9432" w:type="dxa"/>
        <w:tblInd w:w="720" w:type="dxa"/>
        <w:tblBorders>
          <w:insideH w:val="none" w:sz="0" w:space="0" w:color="auto"/>
          <w:insideV w:val="none" w:sz="0" w:space="0" w:color="auto"/>
        </w:tblBorders>
        <w:tblLook w:val="04A0" w:firstRow="1" w:lastRow="0" w:firstColumn="1" w:lastColumn="0" w:noHBand="0" w:noVBand="1"/>
        <w:tblPrChange w:id="8480" w:author="Alexander Thomas Frase" w:date="2013-01-25T16:33:00Z">
          <w:tblPr>
            <w:tblStyle w:val="TableGrid"/>
            <w:tblW w:w="9432" w:type="dxa"/>
            <w:tblInd w:w="720" w:type="dxa"/>
            <w:tblLook w:val="04A0" w:firstRow="1" w:lastRow="0" w:firstColumn="1" w:lastColumn="0" w:noHBand="0" w:noVBand="1"/>
          </w:tblPr>
        </w:tblPrChange>
      </w:tblPr>
      <w:tblGrid>
        <w:gridCol w:w="1297"/>
        <w:gridCol w:w="6011"/>
        <w:gridCol w:w="1262"/>
        <w:gridCol w:w="862"/>
        <w:tblGridChange w:id="8481">
          <w:tblGrid>
            <w:gridCol w:w="1297"/>
            <w:gridCol w:w="5291"/>
            <w:gridCol w:w="1980"/>
            <w:gridCol w:w="864"/>
          </w:tblGrid>
        </w:tblGridChange>
      </w:tblGrid>
      <w:tr w:rsidR="00745152" w:rsidRPr="00745152" w14:paraId="27DB3474" w14:textId="77777777" w:rsidTr="00745152">
        <w:trPr>
          <w:ins w:id="8482" w:author="Alexander Thomas Frase" w:date="2013-01-25T16:24:00Z"/>
        </w:trPr>
        <w:tc>
          <w:tcPr>
            <w:tcW w:w="1297" w:type="dxa"/>
            <w:tcPrChange w:id="8483" w:author="Alexander Thomas Frase" w:date="2013-01-25T16:33:00Z">
              <w:tcPr>
                <w:tcW w:w="1297" w:type="dxa"/>
              </w:tcPr>
            </w:tcPrChange>
          </w:tcPr>
          <w:p w14:paraId="22F98837" w14:textId="4F75F56A" w:rsidR="00A16676" w:rsidRDefault="00A16676" w:rsidP="00AA4A82">
            <w:pPr>
              <w:rPr>
                <w:ins w:id="8484" w:author="Alexander Thomas Frase" w:date="2013-01-25T16:32:00Z"/>
                <w:rFonts w:ascii="Courier New" w:hAnsi="Courier New" w:cs="Courier New"/>
                <w:sz w:val="18"/>
                <w:szCs w:val="18"/>
              </w:rPr>
            </w:pPr>
            <w:ins w:id="8485" w:author="Alexander Thomas Frase" w:date="2013-01-25T16:25:00Z">
              <w:r w:rsidRPr="00745152">
                <w:rPr>
                  <w:rFonts w:ascii="Courier New" w:hAnsi="Courier New" w:cs="Courier New"/>
                  <w:sz w:val="18"/>
                  <w:szCs w:val="18"/>
                  <w:rPrChange w:id="8486" w:author="Alexander Thomas Frase" w:date="2013-01-25T16:29:00Z">
                    <w:rPr/>
                  </w:rPrChange>
                </w:rPr>
                <w:t>#</w:t>
              </w:r>
              <w:proofErr w:type="spellStart"/>
              <w:r w:rsidRPr="00745152">
                <w:rPr>
                  <w:rFonts w:ascii="Courier New" w:hAnsi="Courier New" w:cs="Courier New"/>
                  <w:sz w:val="18"/>
                  <w:szCs w:val="18"/>
                  <w:rPrChange w:id="8487" w:author="Alexander Thomas Frase" w:date="2013-01-25T16:29:00Z">
                    <w:rPr/>
                  </w:rPrChange>
                </w:rPr>
                <w:t>ldprofile</w:t>
              </w:r>
            </w:ins>
            <w:proofErr w:type="spellEnd"/>
          </w:p>
          <w:p w14:paraId="0681A1A2" w14:textId="77777777" w:rsidR="00745152" w:rsidRPr="00745152" w:rsidRDefault="00745152" w:rsidP="00AA4A82">
            <w:pPr>
              <w:rPr>
                <w:ins w:id="8488" w:author="Alexander Thomas Frase" w:date="2013-01-25T16:25:00Z"/>
                <w:rFonts w:ascii="Courier New" w:hAnsi="Courier New" w:cs="Courier New"/>
                <w:sz w:val="18"/>
                <w:szCs w:val="18"/>
                <w:rPrChange w:id="8489" w:author="Alexander Thomas Frase" w:date="2013-01-25T16:29:00Z">
                  <w:rPr>
                    <w:ins w:id="8490" w:author="Alexander Thomas Frase" w:date="2013-01-25T16:25:00Z"/>
                  </w:rPr>
                </w:rPrChange>
              </w:rPr>
            </w:pPr>
          </w:p>
          <w:p w14:paraId="373513C2" w14:textId="1CB8049F" w:rsidR="00A16676" w:rsidRPr="00745152" w:rsidRDefault="00A16676" w:rsidP="00AA4A82">
            <w:pPr>
              <w:rPr>
                <w:ins w:id="8491" w:author="Alexander Thomas Frase" w:date="2013-01-25T16:25:00Z"/>
                <w:rFonts w:ascii="Courier New" w:hAnsi="Courier New" w:cs="Courier New"/>
                <w:sz w:val="18"/>
                <w:szCs w:val="18"/>
                <w:rPrChange w:id="8492" w:author="Alexander Thomas Frase" w:date="2013-01-25T16:29:00Z">
                  <w:rPr>
                    <w:ins w:id="8493" w:author="Alexander Thomas Frase" w:date="2013-01-25T16:25:00Z"/>
                  </w:rPr>
                </w:rPrChange>
              </w:rPr>
            </w:pPr>
            <w:ins w:id="8494" w:author="Alexander Thomas Frase" w:date="2013-01-25T16:25:00Z">
              <w:r w:rsidRPr="00745152">
                <w:rPr>
                  <w:rFonts w:ascii="Courier New" w:hAnsi="Courier New" w:cs="Courier New"/>
                  <w:sz w:val="18"/>
                  <w:szCs w:val="18"/>
                  <w:rPrChange w:id="8495" w:author="Alexander Thomas Frase" w:date="2013-01-25T16:29:00Z">
                    <w:rPr/>
                  </w:rPrChange>
                </w:rPr>
                <w:t>CEU-</w:t>
              </w:r>
            </w:ins>
            <w:ins w:id="8496" w:author="Alexander Thomas Frase" w:date="2013-01-25T16:28:00Z">
              <w:r w:rsidRPr="00745152">
                <w:rPr>
                  <w:rFonts w:ascii="Courier New" w:hAnsi="Courier New" w:cs="Courier New"/>
                  <w:sz w:val="18"/>
                  <w:szCs w:val="18"/>
                  <w:rPrChange w:id="8497" w:author="Alexander Thomas Frase" w:date="2013-01-25T16:29:00Z">
                    <w:rPr/>
                  </w:rPrChange>
                </w:rPr>
                <w:t>DP</w:t>
              </w:r>
            </w:ins>
            <w:ins w:id="8498" w:author="Alexander Thomas Frase" w:date="2013-01-25T16:25:00Z">
              <w:r w:rsidRPr="00745152">
                <w:rPr>
                  <w:rFonts w:ascii="Courier New" w:hAnsi="Courier New" w:cs="Courier New"/>
                  <w:sz w:val="18"/>
                  <w:szCs w:val="18"/>
                  <w:rPrChange w:id="8499" w:author="Alexander Thomas Frase" w:date="2013-01-25T16:29:00Z">
                    <w:rPr/>
                  </w:rPrChange>
                </w:rPr>
                <w:t>0.</w:t>
              </w:r>
            </w:ins>
            <w:ins w:id="8500" w:author="Alexander Thomas Frase" w:date="2013-01-25T16:28:00Z">
              <w:r w:rsidRPr="00745152">
                <w:rPr>
                  <w:rFonts w:ascii="Courier New" w:hAnsi="Courier New" w:cs="Courier New"/>
                  <w:sz w:val="18"/>
                  <w:szCs w:val="18"/>
                  <w:rPrChange w:id="8501" w:author="Alexander Thomas Frase" w:date="2013-01-25T16:29:00Z">
                    <w:rPr/>
                  </w:rPrChange>
                </w:rPr>
                <w:t>6</w:t>
              </w:r>
            </w:ins>
            <w:ins w:id="8502" w:author="Alexander Thomas Frase" w:date="2013-01-25T16:25:00Z">
              <w:r w:rsidRPr="00745152">
                <w:rPr>
                  <w:rFonts w:ascii="Courier New" w:hAnsi="Courier New" w:cs="Courier New"/>
                  <w:sz w:val="18"/>
                  <w:szCs w:val="18"/>
                  <w:rPrChange w:id="8503" w:author="Alexander Thomas Frase" w:date="2013-01-25T16:29:00Z">
                    <w:rPr/>
                  </w:rPrChange>
                </w:rPr>
                <w:t>0</w:t>
              </w:r>
            </w:ins>
          </w:p>
          <w:p w14:paraId="684ACDDF" w14:textId="0215060E" w:rsidR="00A16676" w:rsidRPr="00745152" w:rsidRDefault="00A16676" w:rsidP="00AA4A82">
            <w:pPr>
              <w:rPr>
                <w:ins w:id="8504" w:author="Alexander Thomas Frase" w:date="2013-01-25T16:25:00Z"/>
                <w:rFonts w:ascii="Courier New" w:hAnsi="Courier New" w:cs="Courier New"/>
                <w:sz w:val="18"/>
                <w:szCs w:val="18"/>
                <w:rPrChange w:id="8505" w:author="Alexander Thomas Frase" w:date="2013-01-25T16:29:00Z">
                  <w:rPr>
                    <w:ins w:id="8506" w:author="Alexander Thomas Frase" w:date="2013-01-25T16:25:00Z"/>
                  </w:rPr>
                </w:rPrChange>
              </w:rPr>
            </w:pPr>
            <w:ins w:id="8507" w:author="Alexander Thomas Frase" w:date="2013-01-25T16:25:00Z">
              <w:r w:rsidRPr="00745152">
                <w:rPr>
                  <w:rFonts w:ascii="Courier New" w:hAnsi="Courier New" w:cs="Courier New"/>
                  <w:sz w:val="18"/>
                  <w:szCs w:val="18"/>
                  <w:rPrChange w:id="8508" w:author="Alexander Thomas Frase" w:date="2013-01-25T16:29:00Z">
                    <w:rPr/>
                  </w:rPrChange>
                </w:rPr>
                <w:t>CEU-</w:t>
              </w:r>
            </w:ins>
            <w:ins w:id="8509" w:author="Alexander Thomas Frase" w:date="2013-01-25T16:28:00Z">
              <w:r w:rsidRPr="00745152">
                <w:rPr>
                  <w:rFonts w:ascii="Courier New" w:hAnsi="Courier New" w:cs="Courier New"/>
                  <w:sz w:val="18"/>
                  <w:szCs w:val="18"/>
                  <w:rPrChange w:id="8510" w:author="Alexander Thomas Frase" w:date="2013-01-25T16:29:00Z">
                    <w:rPr/>
                  </w:rPrChange>
                </w:rPr>
                <w:t>DP</w:t>
              </w:r>
            </w:ins>
            <w:ins w:id="8511" w:author="Alexander Thomas Frase" w:date="2013-01-25T16:25:00Z">
              <w:r w:rsidRPr="00745152">
                <w:rPr>
                  <w:rFonts w:ascii="Courier New" w:hAnsi="Courier New" w:cs="Courier New"/>
                  <w:sz w:val="18"/>
                  <w:szCs w:val="18"/>
                  <w:rPrChange w:id="8512" w:author="Alexander Thomas Frase" w:date="2013-01-25T16:29:00Z">
                    <w:rPr/>
                  </w:rPrChange>
                </w:rPr>
                <w:t>0.</w:t>
              </w:r>
            </w:ins>
            <w:ins w:id="8513" w:author="Alexander Thomas Frase" w:date="2013-01-25T16:28:00Z">
              <w:r w:rsidRPr="00745152">
                <w:rPr>
                  <w:rFonts w:ascii="Courier New" w:hAnsi="Courier New" w:cs="Courier New"/>
                  <w:sz w:val="18"/>
                  <w:szCs w:val="18"/>
                  <w:rPrChange w:id="8514" w:author="Alexander Thomas Frase" w:date="2013-01-25T16:29:00Z">
                    <w:rPr/>
                  </w:rPrChange>
                </w:rPr>
                <w:t>7</w:t>
              </w:r>
            </w:ins>
            <w:ins w:id="8515" w:author="Alexander Thomas Frase" w:date="2013-01-25T16:25:00Z">
              <w:r w:rsidRPr="00745152">
                <w:rPr>
                  <w:rFonts w:ascii="Courier New" w:hAnsi="Courier New" w:cs="Courier New"/>
                  <w:sz w:val="18"/>
                  <w:szCs w:val="18"/>
                  <w:rPrChange w:id="8516" w:author="Alexander Thomas Frase" w:date="2013-01-25T16:29:00Z">
                    <w:rPr/>
                  </w:rPrChange>
                </w:rPr>
                <w:t>0</w:t>
              </w:r>
            </w:ins>
          </w:p>
          <w:p w14:paraId="69251A7C" w14:textId="0D084849" w:rsidR="00A16676" w:rsidRPr="00745152" w:rsidRDefault="00A16676" w:rsidP="00AA4A82">
            <w:pPr>
              <w:rPr>
                <w:ins w:id="8517" w:author="Alexander Thomas Frase" w:date="2013-01-25T16:25:00Z"/>
                <w:rFonts w:ascii="Courier New" w:hAnsi="Courier New" w:cs="Courier New"/>
                <w:sz w:val="18"/>
                <w:szCs w:val="18"/>
                <w:rPrChange w:id="8518" w:author="Alexander Thomas Frase" w:date="2013-01-25T16:29:00Z">
                  <w:rPr>
                    <w:ins w:id="8519" w:author="Alexander Thomas Frase" w:date="2013-01-25T16:25:00Z"/>
                  </w:rPr>
                </w:rPrChange>
              </w:rPr>
            </w:pPr>
            <w:ins w:id="8520" w:author="Alexander Thomas Frase" w:date="2013-01-25T16:25:00Z">
              <w:r w:rsidRPr="00745152">
                <w:rPr>
                  <w:rFonts w:ascii="Courier New" w:hAnsi="Courier New" w:cs="Courier New"/>
                  <w:sz w:val="18"/>
                  <w:szCs w:val="18"/>
                  <w:rPrChange w:id="8521" w:author="Alexander Thomas Frase" w:date="2013-01-25T16:29:00Z">
                    <w:rPr/>
                  </w:rPrChange>
                </w:rPr>
                <w:t>CEU-</w:t>
              </w:r>
            </w:ins>
            <w:ins w:id="8522" w:author="Alexander Thomas Frase" w:date="2013-01-25T16:28:00Z">
              <w:r w:rsidRPr="00745152">
                <w:rPr>
                  <w:rFonts w:ascii="Courier New" w:hAnsi="Courier New" w:cs="Courier New"/>
                  <w:sz w:val="18"/>
                  <w:szCs w:val="18"/>
                  <w:rPrChange w:id="8523" w:author="Alexander Thomas Frase" w:date="2013-01-25T16:29:00Z">
                    <w:rPr/>
                  </w:rPrChange>
                </w:rPr>
                <w:t>RS</w:t>
              </w:r>
            </w:ins>
            <w:ins w:id="8524" w:author="Alexander Thomas Frase" w:date="2013-01-25T16:25:00Z">
              <w:r w:rsidRPr="00745152">
                <w:rPr>
                  <w:rFonts w:ascii="Courier New" w:hAnsi="Courier New" w:cs="Courier New"/>
                  <w:sz w:val="18"/>
                  <w:szCs w:val="18"/>
                  <w:rPrChange w:id="8525" w:author="Alexander Thomas Frase" w:date="2013-01-25T16:29:00Z">
                    <w:rPr/>
                  </w:rPrChange>
                </w:rPr>
                <w:t>0.80</w:t>
              </w:r>
            </w:ins>
          </w:p>
          <w:p w14:paraId="3D914AA9" w14:textId="77777777" w:rsidR="00A16676" w:rsidRPr="00745152" w:rsidRDefault="00A16676" w:rsidP="00AA4A82">
            <w:pPr>
              <w:rPr>
                <w:ins w:id="8526" w:author="Alexander Thomas Frase" w:date="2013-01-25T16:28:00Z"/>
                <w:rFonts w:ascii="Courier New" w:hAnsi="Courier New" w:cs="Courier New"/>
                <w:sz w:val="18"/>
                <w:szCs w:val="18"/>
                <w:rPrChange w:id="8527" w:author="Alexander Thomas Frase" w:date="2013-01-25T16:29:00Z">
                  <w:rPr>
                    <w:ins w:id="8528" w:author="Alexander Thomas Frase" w:date="2013-01-25T16:28:00Z"/>
                  </w:rPr>
                </w:rPrChange>
              </w:rPr>
            </w:pPr>
            <w:ins w:id="8529" w:author="Alexander Thomas Frase" w:date="2013-01-25T16:25:00Z">
              <w:r w:rsidRPr="00745152">
                <w:rPr>
                  <w:rFonts w:ascii="Courier New" w:hAnsi="Courier New" w:cs="Courier New"/>
                  <w:sz w:val="18"/>
                  <w:szCs w:val="18"/>
                  <w:rPrChange w:id="8530" w:author="Alexander Thomas Frase" w:date="2013-01-25T16:29:00Z">
                    <w:rPr/>
                  </w:rPrChange>
                </w:rPr>
                <w:t>CEU-</w:t>
              </w:r>
            </w:ins>
            <w:ins w:id="8531" w:author="Alexander Thomas Frase" w:date="2013-01-25T16:28:00Z">
              <w:r w:rsidRPr="00745152">
                <w:rPr>
                  <w:rFonts w:ascii="Courier New" w:hAnsi="Courier New" w:cs="Courier New"/>
                  <w:sz w:val="18"/>
                  <w:szCs w:val="18"/>
                  <w:rPrChange w:id="8532" w:author="Alexander Thomas Frase" w:date="2013-01-25T16:29:00Z">
                    <w:rPr/>
                  </w:rPrChange>
                </w:rPr>
                <w:t>RS</w:t>
              </w:r>
            </w:ins>
            <w:ins w:id="8533" w:author="Alexander Thomas Frase" w:date="2013-01-25T16:25:00Z">
              <w:r w:rsidRPr="00745152">
                <w:rPr>
                  <w:rFonts w:ascii="Courier New" w:hAnsi="Courier New" w:cs="Courier New"/>
                  <w:sz w:val="18"/>
                  <w:szCs w:val="18"/>
                  <w:rPrChange w:id="8534" w:author="Alexander Thomas Frase" w:date="2013-01-25T16:29:00Z">
                    <w:rPr/>
                  </w:rPrChange>
                </w:rPr>
                <w:t>0.90</w:t>
              </w:r>
            </w:ins>
          </w:p>
          <w:p w14:paraId="72A3955C" w14:textId="10C17922" w:rsidR="00A16676" w:rsidRPr="00745152" w:rsidRDefault="00A16676" w:rsidP="00A16676">
            <w:pPr>
              <w:rPr>
                <w:ins w:id="8535" w:author="Alexander Thomas Frase" w:date="2013-01-25T16:28:00Z"/>
                <w:rFonts w:ascii="Courier New" w:hAnsi="Courier New" w:cs="Courier New"/>
                <w:sz w:val="18"/>
                <w:szCs w:val="18"/>
                <w:rPrChange w:id="8536" w:author="Alexander Thomas Frase" w:date="2013-01-25T16:29:00Z">
                  <w:rPr>
                    <w:ins w:id="8537" w:author="Alexander Thomas Frase" w:date="2013-01-25T16:28:00Z"/>
                  </w:rPr>
                </w:rPrChange>
              </w:rPr>
            </w:pPr>
            <w:ins w:id="8538" w:author="Alexander Thomas Frase" w:date="2013-01-25T16:28:00Z">
              <w:r w:rsidRPr="00745152">
                <w:rPr>
                  <w:rFonts w:ascii="Courier New" w:hAnsi="Courier New" w:cs="Courier New"/>
                  <w:sz w:val="18"/>
                  <w:szCs w:val="18"/>
                  <w:rPrChange w:id="8539" w:author="Alexander Thomas Frase" w:date="2013-01-25T16:29:00Z">
                    <w:rPr/>
                  </w:rPrChange>
                </w:rPr>
                <w:t>YRI-DP0.60</w:t>
              </w:r>
            </w:ins>
          </w:p>
          <w:p w14:paraId="08A5CC48" w14:textId="0D5033DC" w:rsidR="00A16676" w:rsidRPr="00745152" w:rsidRDefault="00A16676" w:rsidP="00A16676">
            <w:pPr>
              <w:rPr>
                <w:ins w:id="8540" w:author="Alexander Thomas Frase" w:date="2013-01-25T16:28:00Z"/>
                <w:rFonts w:ascii="Courier New" w:hAnsi="Courier New" w:cs="Courier New"/>
                <w:sz w:val="18"/>
                <w:szCs w:val="18"/>
                <w:rPrChange w:id="8541" w:author="Alexander Thomas Frase" w:date="2013-01-25T16:29:00Z">
                  <w:rPr>
                    <w:ins w:id="8542" w:author="Alexander Thomas Frase" w:date="2013-01-25T16:28:00Z"/>
                  </w:rPr>
                </w:rPrChange>
              </w:rPr>
            </w:pPr>
            <w:ins w:id="8543" w:author="Alexander Thomas Frase" w:date="2013-01-25T16:28:00Z">
              <w:r w:rsidRPr="00745152">
                <w:rPr>
                  <w:rFonts w:ascii="Courier New" w:hAnsi="Courier New" w:cs="Courier New"/>
                  <w:sz w:val="18"/>
                  <w:szCs w:val="18"/>
                  <w:rPrChange w:id="8544" w:author="Alexander Thomas Frase" w:date="2013-01-25T16:29:00Z">
                    <w:rPr/>
                  </w:rPrChange>
                </w:rPr>
                <w:t>YRI-DP0.70</w:t>
              </w:r>
            </w:ins>
          </w:p>
          <w:p w14:paraId="5B9AA253" w14:textId="7FA9C690" w:rsidR="00A16676" w:rsidRPr="00745152" w:rsidRDefault="00A16676" w:rsidP="00A16676">
            <w:pPr>
              <w:rPr>
                <w:ins w:id="8545" w:author="Alexander Thomas Frase" w:date="2013-01-25T16:28:00Z"/>
                <w:rFonts w:ascii="Courier New" w:hAnsi="Courier New" w:cs="Courier New"/>
                <w:sz w:val="18"/>
                <w:szCs w:val="18"/>
                <w:rPrChange w:id="8546" w:author="Alexander Thomas Frase" w:date="2013-01-25T16:29:00Z">
                  <w:rPr>
                    <w:ins w:id="8547" w:author="Alexander Thomas Frase" w:date="2013-01-25T16:28:00Z"/>
                  </w:rPr>
                </w:rPrChange>
              </w:rPr>
            </w:pPr>
            <w:ins w:id="8548" w:author="Alexander Thomas Frase" w:date="2013-01-25T16:28:00Z">
              <w:r w:rsidRPr="00745152">
                <w:rPr>
                  <w:rFonts w:ascii="Courier New" w:hAnsi="Courier New" w:cs="Courier New"/>
                  <w:sz w:val="18"/>
                  <w:szCs w:val="18"/>
                  <w:rPrChange w:id="8549" w:author="Alexander Thomas Frase" w:date="2013-01-25T16:29:00Z">
                    <w:rPr/>
                  </w:rPrChange>
                </w:rPr>
                <w:t>YRI-RS0.80</w:t>
              </w:r>
            </w:ins>
          </w:p>
          <w:p w14:paraId="0E57C1AD" w14:textId="15EFC565" w:rsidR="00A16676" w:rsidRPr="00745152" w:rsidRDefault="00A16676" w:rsidP="00AA4A82">
            <w:pPr>
              <w:rPr>
                <w:ins w:id="8550" w:author="Alexander Thomas Frase" w:date="2013-01-25T16:24:00Z"/>
                <w:rFonts w:ascii="Courier New" w:hAnsi="Courier New" w:cs="Courier New"/>
                <w:sz w:val="18"/>
                <w:szCs w:val="18"/>
                <w:rPrChange w:id="8551" w:author="Alexander Thomas Frase" w:date="2013-01-25T16:29:00Z">
                  <w:rPr>
                    <w:ins w:id="8552" w:author="Alexander Thomas Frase" w:date="2013-01-25T16:24:00Z"/>
                  </w:rPr>
                </w:rPrChange>
              </w:rPr>
            </w:pPr>
            <w:ins w:id="8553" w:author="Alexander Thomas Frase" w:date="2013-01-25T16:28:00Z">
              <w:r w:rsidRPr="00745152">
                <w:rPr>
                  <w:rFonts w:ascii="Courier New" w:hAnsi="Courier New" w:cs="Courier New"/>
                  <w:sz w:val="18"/>
                  <w:szCs w:val="18"/>
                  <w:rPrChange w:id="8554" w:author="Alexander Thomas Frase" w:date="2013-01-25T16:29:00Z">
                    <w:rPr/>
                  </w:rPrChange>
                </w:rPr>
                <w:t>YRI-RS0.90</w:t>
              </w:r>
            </w:ins>
          </w:p>
        </w:tc>
        <w:tc>
          <w:tcPr>
            <w:tcW w:w="6011" w:type="dxa"/>
            <w:tcPrChange w:id="8555" w:author="Alexander Thomas Frase" w:date="2013-01-25T16:33:00Z">
              <w:tcPr>
                <w:tcW w:w="5291" w:type="dxa"/>
              </w:tcPr>
            </w:tcPrChange>
          </w:tcPr>
          <w:p w14:paraId="57ADCE68" w14:textId="665758AB" w:rsidR="00745152" w:rsidRDefault="00745152" w:rsidP="00AA4A82">
            <w:pPr>
              <w:rPr>
                <w:ins w:id="8556" w:author="Alexander Thomas Frase" w:date="2013-01-25T16:32:00Z"/>
                <w:rFonts w:ascii="Courier New" w:hAnsi="Courier New" w:cs="Courier New"/>
                <w:sz w:val="18"/>
                <w:szCs w:val="18"/>
              </w:rPr>
            </w:pPr>
            <w:ins w:id="8557" w:author="Alexander Thomas Frase" w:date="2013-01-25T16:33:00Z">
              <w:r>
                <w:rPr>
                  <w:rFonts w:ascii="Courier New" w:hAnsi="Courier New" w:cs="Courier New"/>
                  <w:sz w:val="18"/>
                  <w:szCs w:val="18"/>
                </w:rPr>
                <w:t>d</w:t>
              </w:r>
            </w:ins>
            <w:ins w:id="8558" w:author="Alexander Thomas Frase" w:date="2013-01-25T16:25:00Z">
              <w:r w:rsidR="00A16676" w:rsidRPr="00745152">
                <w:rPr>
                  <w:rFonts w:ascii="Courier New" w:hAnsi="Courier New" w:cs="Courier New"/>
                  <w:sz w:val="18"/>
                  <w:szCs w:val="18"/>
                  <w:rPrChange w:id="8559" w:author="Alexander Thomas Frase" w:date="2013-01-25T16:29:00Z">
                    <w:rPr/>
                  </w:rPrChange>
                </w:rPr>
                <w:t>escription</w:t>
              </w:r>
            </w:ins>
          </w:p>
          <w:p w14:paraId="36228AA9" w14:textId="4786985F" w:rsidR="00745152" w:rsidRPr="00745152" w:rsidRDefault="00745152" w:rsidP="00AA4A82">
            <w:pPr>
              <w:rPr>
                <w:ins w:id="8560" w:author="Alexander Thomas Frase" w:date="2013-01-25T16:28:00Z"/>
                <w:rFonts w:ascii="Courier New" w:hAnsi="Courier New" w:cs="Courier New"/>
                <w:sz w:val="18"/>
                <w:szCs w:val="18"/>
                <w:rPrChange w:id="8561" w:author="Alexander Thomas Frase" w:date="2013-01-25T16:29:00Z">
                  <w:rPr>
                    <w:ins w:id="8562" w:author="Alexander Thomas Frase" w:date="2013-01-25T16:28:00Z"/>
                  </w:rPr>
                </w:rPrChange>
              </w:rPr>
            </w:pPr>
            <w:ins w:id="8563" w:author="Alexander Thomas Frase" w:date="2013-01-25T16:33:00Z">
              <w:r>
                <w:rPr>
                  <w:rFonts w:ascii="Courier New" w:hAnsi="Courier New" w:cs="Courier New"/>
                  <w:sz w:val="18"/>
                  <w:szCs w:val="18"/>
                </w:rPr>
                <w:t>n</w:t>
              </w:r>
            </w:ins>
            <w:ins w:id="8564" w:author="Alexander Thomas Frase" w:date="2013-01-25T16:32:00Z">
              <w:r>
                <w:rPr>
                  <w:rFonts w:ascii="Courier New" w:hAnsi="Courier New" w:cs="Courier New"/>
                  <w:sz w:val="18"/>
                  <w:szCs w:val="18"/>
                </w:rPr>
                <w:t>o LD adjustment</w:t>
              </w:r>
            </w:ins>
          </w:p>
          <w:p w14:paraId="36059F03" w14:textId="77777777" w:rsidR="00A16676" w:rsidRDefault="00745152" w:rsidP="00745152">
            <w:pPr>
              <w:rPr>
                <w:ins w:id="8565" w:author="Alexander Thomas Frase" w:date="2013-01-25T16:31:00Z"/>
                <w:rFonts w:ascii="Courier New" w:hAnsi="Courier New" w:cs="Courier New"/>
                <w:sz w:val="18"/>
                <w:szCs w:val="18"/>
              </w:rPr>
              <w:pPrChange w:id="8566" w:author="Alexander Thomas Frase" w:date="2013-01-25T16:28:00Z">
                <w:pPr/>
              </w:pPrChange>
            </w:pPr>
            <w:ins w:id="8567" w:author="Alexander Thomas Frase" w:date="2013-01-25T16:28:00Z">
              <w:r w:rsidRPr="00745152">
                <w:rPr>
                  <w:rFonts w:ascii="Courier New" w:hAnsi="Courier New" w:cs="Courier New"/>
                  <w:sz w:val="18"/>
                  <w:szCs w:val="18"/>
                  <w:rPrChange w:id="8568" w:author="Alexander Thomas Frase" w:date="2013-01-25T16:29:00Z">
                    <w:rPr>
                      <w:rFonts w:ascii="Courier New" w:hAnsi="Courier New" w:cs="Courier New"/>
                      <w:sz w:val="18"/>
                      <w:szCs w:val="18"/>
                    </w:rPr>
                  </w:rPrChange>
                </w:rPr>
                <w:t xml:space="preserve">CEU population from </w:t>
              </w:r>
              <w:proofErr w:type="spellStart"/>
              <w:r w:rsidRPr="00745152">
                <w:rPr>
                  <w:rFonts w:ascii="Courier New" w:hAnsi="Courier New" w:cs="Courier New"/>
                  <w:sz w:val="18"/>
                  <w:szCs w:val="18"/>
                  <w:rPrChange w:id="8569" w:author="Alexander Thomas Frase" w:date="2013-01-25T16:29:00Z">
                    <w:rPr>
                      <w:rFonts w:ascii="Courier New" w:hAnsi="Courier New" w:cs="Courier New"/>
                      <w:sz w:val="18"/>
                      <w:szCs w:val="18"/>
                    </w:rPr>
                  </w:rPrChange>
                </w:rPr>
                <w:t>HapMap</w:t>
              </w:r>
              <w:proofErr w:type="spellEnd"/>
              <w:r w:rsidRPr="00745152">
                <w:rPr>
                  <w:rFonts w:ascii="Courier New" w:hAnsi="Courier New" w:cs="Courier New"/>
                  <w:sz w:val="18"/>
                  <w:szCs w:val="18"/>
                  <w:rPrChange w:id="8570" w:author="Alexander Thomas Frase" w:date="2013-01-25T16:29:00Z">
                    <w:rPr>
                      <w:rFonts w:ascii="Courier New" w:hAnsi="Courier New" w:cs="Courier New"/>
                      <w:sz w:val="18"/>
                      <w:szCs w:val="18"/>
                    </w:rPr>
                  </w:rPrChange>
                </w:rPr>
                <w:t xml:space="preserve"> with </w:t>
              </w:r>
              <w:proofErr w:type="spellStart"/>
              <w:r w:rsidRPr="00745152">
                <w:rPr>
                  <w:rFonts w:ascii="Courier New" w:hAnsi="Courier New" w:cs="Courier New"/>
                  <w:sz w:val="18"/>
                  <w:szCs w:val="18"/>
                  <w:rPrChange w:id="8571" w:author="Alexander Thomas Frase" w:date="2013-01-25T16:29:00Z">
                    <w:rPr>
                      <w:rFonts w:ascii="Courier New" w:hAnsi="Courier New" w:cs="Courier New"/>
                      <w:sz w:val="18"/>
                      <w:szCs w:val="18"/>
                    </w:rPr>
                  </w:rPrChange>
                </w:rPr>
                <w:t>dprime</w:t>
              </w:r>
              <w:proofErr w:type="spellEnd"/>
              <w:r w:rsidRPr="00745152">
                <w:rPr>
                  <w:rFonts w:ascii="Courier New" w:hAnsi="Courier New" w:cs="Courier New"/>
                  <w:sz w:val="18"/>
                  <w:szCs w:val="18"/>
                  <w:rPrChange w:id="8572" w:author="Alexander Thomas Frase" w:date="2013-01-25T16:29:00Z">
                    <w:rPr>
                      <w:rFonts w:ascii="Courier New" w:hAnsi="Courier New" w:cs="Courier New"/>
                      <w:sz w:val="18"/>
                      <w:szCs w:val="18"/>
                    </w:rPr>
                  </w:rPrChange>
                </w:rPr>
                <w:t xml:space="preserve"> cutoff 0.6</w:t>
              </w:r>
            </w:ins>
          </w:p>
          <w:p w14:paraId="09E87CA5" w14:textId="2C3D26E1" w:rsidR="00745152" w:rsidRDefault="00745152" w:rsidP="00745152">
            <w:pPr>
              <w:rPr>
                <w:ins w:id="8573" w:author="Alexander Thomas Frase" w:date="2013-01-25T16:31:00Z"/>
                <w:rFonts w:ascii="Courier New" w:hAnsi="Courier New" w:cs="Courier New"/>
                <w:sz w:val="18"/>
                <w:szCs w:val="18"/>
              </w:rPr>
            </w:pPr>
            <w:ins w:id="8574" w:author="Alexander Thomas Frase" w:date="2013-01-25T16:31:00Z">
              <w:r w:rsidRPr="002401F2">
                <w:rPr>
                  <w:rFonts w:ascii="Courier New" w:hAnsi="Courier New" w:cs="Courier New"/>
                  <w:sz w:val="18"/>
                  <w:szCs w:val="18"/>
                </w:rPr>
                <w:t xml:space="preserve">CEU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sidRPr="002401F2">
                <w:rPr>
                  <w:rFonts w:ascii="Courier New" w:hAnsi="Courier New" w:cs="Courier New"/>
                  <w:sz w:val="18"/>
                  <w:szCs w:val="18"/>
                </w:rPr>
                <w:t>dprime</w:t>
              </w:r>
              <w:proofErr w:type="spellEnd"/>
              <w:r w:rsidRPr="002401F2">
                <w:rPr>
                  <w:rFonts w:ascii="Courier New" w:hAnsi="Courier New" w:cs="Courier New"/>
                  <w:sz w:val="18"/>
                  <w:szCs w:val="18"/>
                </w:rPr>
                <w:t xml:space="preserve"> cutoff 0.</w:t>
              </w:r>
              <w:r>
                <w:rPr>
                  <w:rFonts w:ascii="Courier New" w:hAnsi="Courier New" w:cs="Courier New"/>
                  <w:sz w:val="18"/>
                  <w:szCs w:val="18"/>
                </w:rPr>
                <w:t>7</w:t>
              </w:r>
            </w:ins>
          </w:p>
          <w:p w14:paraId="37027659" w14:textId="01880993" w:rsidR="00745152" w:rsidRDefault="00745152" w:rsidP="00745152">
            <w:pPr>
              <w:rPr>
                <w:ins w:id="8575" w:author="Alexander Thomas Frase" w:date="2013-01-25T16:31:00Z"/>
                <w:rFonts w:ascii="Courier New" w:hAnsi="Courier New" w:cs="Courier New"/>
                <w:sz w:val="18"/>
                <w:szCs w:val="18"/>
              </w:rPr>
            </w:pPr>
            <w:ins w:id="8576" w:author="Alexander Thomas Frase" w:date="2013-01-25T16:31:00Z">
              <w:r w:rsidRPr="002401F2">
                <w:rPr>
                  <w:rFonts w:ascii="Courier New" w:hAnsi="Courier New" w:cs="Courier New"/>
                  <w:sz w:val="18"/>
                  <w:szCs w:val="18"/>
                </w:rPr>
                <w:t xml:space="preserve">CEU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Pr>
                  <w:rFonts w:ascii="Courier New" w:hAnsi="Courier New" w:cs="Courier New"/>
                  <w:sz w:val="18"/>
                  <w:szCs w:val="18"/>
                </w:rPr>
                <w:t>rsquared</w:t>
              </w:r>
              <w:proofErr w:type="spellEnd"/>
              <w:r w:rsidRPr="002401F2">
                <w:rPr>
                  <w:rFonts w:ascii="Courier New" w:hAnsi="Courier New" w:cs="Courier New"/>
                  <w:sz w:val="18"/>
                  <w:szCs w:val="18"/>
                </w:rPr>
                <w:t xml:space="preserve"> cutoff 0.</w:t>
              </w:r>
              <w:r>
                <w:rPr>
                  <w:rFonts w:ascii="Courier New" w:hAnsi="Courier New" w:cs="Courier New"/>
                  <w:sz w:val="18"/>
                  <w:szCs w:val="18"/>
                </w:rPr>
                <w:t>8</w:t>
              </w:r>
            </w:ins>
          </w:p>
          <w:p w14:paraId="7482F4D8" w14:textId="0A31D541" w:rsidR="00745152" w:rsidRDefault="00745152" w:rsidP="00745152">
            <w:pPr>
              <w:rPr>
                <w:ins w:id="8577" w:author="Alexander Thomas Frase" w:date="2013-01-25T16:31:00Z"/>
                <w:rFonts w:ascii="Courier New" w:hAnsi="Courier New" w:cs="Courier New"/>
                <w:sz w:val="18"/>
                <w:szCs w:val="18"/>
              </w:rPr>
            </w:pPr>
            <w:ins w:id="8578" w:author="Alexander Thomas Frase" w:date="2013-01-25T16:31:00Z">
              <w:r w:rsidRPr="002401F2">
                <w:rPr>
                  <w:rFonts w:ascii="Courier New" w:hAnsi="Courier New" w:cs="Courier New"/>
                  <w:sz w:val="18"/>
                  <w:szCs w:val="18"/>
                </w:rPr>
                <w:t xml:space="preserve">CEU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Pr>
                  <w:rFonts w:ascii="Courier New" w:hAnsi="Courier New" w:cs="Courier New"/>
                  <w:sz w:val="18"/>
                  <w:szCs w:val="18"/>
                </w:rPr>
                <w:t>rsquared</w:t>
              </w:r>
              <w:proofErr w:type="spellEnd"/>
              <w:r w:rsidRPr="002401F2">
                <w:rPr>
                  <w:rFonts w:ascii="Courier New" w:hAnsi="Courier New" w:cs="Courier New"/>
                  <w:sz w:val="18"/>
                  <w:szCs w:val="18"/>
                </w:rPr>
                <w:t xml:space="preserve"> cutoff 0.</w:t>
              </w:r>
              <w:r>
                <w:rPr>
                  <w:rFonts w:ascii="Courier New" w:hAnsi="Courier New" w:cs="Courier New"/>
                  <w:sz w:val="18"/>
                  <w:szCs w:val="18"/>
                </w:rPr>
                <w:t>9</w:t>
              </w:r>
            </w:ins>
          </w:p>
          <w:p w14:paraId="5EF7EB5E" w14:textId="48DFF58B" w:rsidR="00745152" w:rsidRDefault="00745152" w:rsidP="00745152">
            <w:pPr>
              <w:rPr>
                <w:ins w:id="8579" w:author="Alexander Thomas Frase" w:date="2013-01-25T16:31:00Z"/>
                <w:rFonts w:ascii="Courier New" w:hAnsi="Courier New" w:cs="Courier New"/>
                <w:sz w:val="18"/>
                <w:szCs w:val="18"/>
              </w:rPr>
            </w:pPr>
            <w:ins w:id="8580" w:author="Alexander Thomas Frase" w:date="2013-01-25T16:31:00Z">
              <w:r>
                <w:rPr>
                  <w:rFonts w:ascii="Courier New" w:hAnsi="Courier New" w:cs="Courier New"/>
                  <w:sz w:val="18"/>
                  <w:szCs w:val="18"/>
                </w:rPr>
                <w:t>YRI</w:t>
              </w:r>
              <w:r w:rsidRPr="002401F2">
                <w:rPr>
                  <w:rFonts w:ascii="Courier New" w:hAnsi="Courier New" w:cs="Courier New"/>
                  <w:sz w:val="18"/>
                  <w:szCs w:val="18"/>
                </w:rPr>
                <w:t xml:space="preserve">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Pr>
                  <w:rFonts w:ascii="Courier New" w:hAnsi="Courier New" w:cs="Courier New"/>
                  <w:sz w:val="18"/>
                  <w:szCs w:val="18"/>
                </w:rPr>
                <w:t>dprime</w:t>
              </w:r>
              <w:proofErr w:type="spellEnd"/>
              <w:r w:rsidRPr="002401F2">
                <w:rPr>
                  <w:rFonts w:ascii="Courier New" w:hAnsi="Courier New" w:cs="Courier New"/>
                  <w:sz w:val="18"/>
                  <w:szCs w:val="18"/>
                </w:rPr>
                <w:t xml:space="preserve"> cutoff 0.6</w:t>
              </w:r>
            </w:ins>
          </w:p>
          <w:p w14:paraId="73997655" w14:textId="5E391565" w:rsidR="00745152" w:rsidRDefault="00745152" w:rsidP="00745152">
            <w:pPr>
              <w:rPr>
                <w:ins w:id="8581" w:author="Alexander Thomas Frase" w:date="2013-01-25T16:31:00Z"/>
                <w:rFonts w:ascii="Courier New" w:hAnsi="Courier New" w:cs="Courier New"/>
                <w:sz w:val="18"/>
                <w:szCs w:val="18"/>
              </w:rPr>
            </w:pPr>
            <w:ins w:id="8582" w:author="Alexander Thomas Frase" w:date="2013-01-25T16:31:00Z">
              <w:r>
                <w:rPr>
                  <w:rFonts w:ascii="Courier New" w:hAnsi="Courier New" w:cs="Courier New"/>
                  <w:sz w:val="18"/>
                  <w:szCs w:val="18"/>
                </w:rPr>
                <w:t>YRI</w:t>
              </w:r>
              <w:r w:rsidRPr="002401F2">
                <w:rPr>
                  <w:rFonts w:ascii="Courier New" w:hAnsi="Courier New" w:cs="Courier New"/>
                  <w:sz w:val="18"/>
                  <w:szCs w:val="18"/>
                </w:rPr>
                <w:t xml:space="preserve">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sidRPr="002401F2">
                <w:rPr>
                  <w:rFonts w:ascii="Courier New" w:hAnsi="Courier New" w:cs="Courier New"/>
                  <w:sz w:val="18"/>
                  <w:szCs w:val="18"/>
                </w:rPr>
                <w:t>dprime</w:t>
              </w:r>
              <w:proofErr w:type="spellEnd"/>
              <w:r w:rsidRPr="002401F2">
                <w:rPr>
                  <w:rFonts w:ascii="Courier New" w:hAnsi="Courier New" w:cs="Courier New"/>
                  <w:sz w:val="18"/>
                  <w:szCs w:val="18"/>
                </w:rPr>
                <w:t xml:space="preserve"> cutoff 0.</w:t>
              </w:r>
              <w:r>
                <w:rPr>
                  <w:rFonts w:ascii="Courier New" w:hAnsi="Courier New" w:cs="Courier New"/>
                  <w:sz w:val="18"/>
                  <w:szCs w:val="18"/>
                </w:rPr>
                <w:t>7</w:t>
              </w:r>
            </w:ins>
          </w:p>
          <w:p w14:paraId="615D9B01" w14:textId="1127A274" w:rsidR="00745152" w:rsidRDefault="00745152" w:rsidP="00745152">
            <w:pPr>
              <w:rPr>
                <w:ins w:id="8583" w:author="Alexander Thomas Frase" w:date="2013-01-25T16:31:00Z"/>
                <w:rFonts w:ascii="Courier New" w:hAnsi="Courier New" w:cs="Courier New"/>
                <w:sz w:val="18"/>
                <w:szCs w:val="18"/>
              </w:rPr>
            </w:pPr>
            <w:ins w:id="8584" w:author="Alexander Thomas Frase" w:date="2013-01-25T16:31:00Z">
              <w:r>
                <w:rPr>
                  <w:rFonts w:ascii="Courier New" w:hAnsi="Courier New" w:cs="Courier New"/>
                  <w:sz w:val="18"/>
                  <w:szCs w:val="18"/>
                </w:rPr>
                <w:t>YRI</w:t>
              </w:r>
              <w:r w:rsidRPr="002401F2">
                <w:rPr>
                  <w:rFonts w:ascii="Courier New" w:hAnsi="Courier New" w:cs="Courier New"/>
                  <w:sz w:val="18"/>
                  <w:szCs w:val="18"/>
                </w:rPr>
                <w:t xml:space="preserve">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proofErr w:type="spellStart"/>
              <w:r>
                <w:rPr>
                  <w:rFonts w:ascii="Courier New" w:hAnsi="Courier New" w:cs="Courier New"/>
                  <w:sz w:val="18"/>
                  <w:szCs w:val="18"/>
                </w:rPr>
                <w:t>rsquared</w:t>
              </w:r>
              <w:proofErr w:type="spellEnd"/>
              <w:r w:rsidRPr="002401F2">
                <w:rPr>
                  <w:rFonts w:ascii="Courier New" w:hAnsi="Courier New" w:cs="Courier New"/>
                  <w:sz w:val="18"/>
                  <w:szCs w:val="18"/>
                </w:rPr>
                <w:t xml:space="preserve"> cutoff 0.</w:t>
              </w:r>
              <w:r>
                <w:rPr>
                  <w:rFonts w:ascii="Courier New" w:hAnsi="Courier New" w:cs="Courier New"/>
                  <w:sz w:val="18"/>
                  <w:szCs w:val="18"/>
                </w:rPr>
                <w:t>8</w:t>
              </w:r>
            </w:ins>
          </w:p>
          <w:p w14:paraId="0C3283FE" w14:textId="0EC61B30" w:rsidR="00745152" w:rsidRPr="00745152" w:rsidRDefault="00745152" w:rsidP="00745152">
            <w:pPr>
              <w:rPr>
                <w:ins w:id="8585" w:author="Alexander Thomas Frase" w:date="2013-01-25T16:24:00Z"/>
                <w:rFonts w:ascii="Courier New" w:hAnsi="Courier New" w:cs="Courier New"/>
                <w:sz w:val="18"/>
                <w:szCs w:val="18"/>
                <w:rPrChange w:id="8586" w:author="Alexander Thomas Frase" w:date="2013-01-25T16:29:00Z">
                  <w:rPr>
                    <w:ins w:id="8587" w:author="Alexander Thomas Frase" w:date="2013-01-25T16:24:00Z"/>
                  </w:rPr>
                </w:rPrChange>
              </w:rPr>
              <w:pPrChange w:id="8588" w:author="Alexander Thomas Frase" w:date="2013-01-25T16:28:00Z">
                <w:pPr/>
              </w:pPrChange>
            </w:pPr>
            <w:ins w:id="8589" w:author="Alexander Thomas Frase" w:date="2013-01-25T16:31:00Z">
              <w:r>
                <w:rPr>
                  <w:rFonts w:ascii="Courier New" w:hAnsi="Courier New" w:cs="Courier New"/>
                  <w:sz w:val="18"/>
                  <w:szCs w:val="18"/>
                </w:rPr>
                <w:t>YRI</w:t>
              </w:r>
              <w:r w:rsidRPr="002401F2">
                <w:rPr>
                  <w:rFonts w:ascii="Courier New" w:hAnsi="Courier New" w:cs="Courier New"/>
                  <w:sz w:val="18"/>
                  <w:szCs w:val="18"/>
                </w:rPr>
                <w:t xml:space="preserve"> population from </w:t>
              </w:r>
              <w:proofErr w:type="spellStart"/>
              <w:r w:rsidRPr="002401F2">
                <w:rPr>
                  <w:rFonts w:ascii="Courier New" w:hAnsi="Courier New" w:cs="Courier New"/>
                  <w:sz w:val="18"/>
                  <w:szCs w:val="18"/>
                </w:rPr>
                <w:t>HapMap</w:t>
              </w:r>
              <w:proofErr w:type="spellEnd"/>
              <w:r w:rsidRPr="002401F2">
                <w:rPr>
                  <w:rFonts w:ascii="Courier New" w:hAnsi="Courier New" w:cs="Courier New"/>
                  <w:sz w:val="18"/>
                  <w:szCs w:val="18"/>
                </w:rPr>
                <w:t xml:space="preserve"> with </w:t>
              </w:r>
            </w:ins>
            <w:proofErr w:type="spellStart"/>
            <w:ins w:id="8590" w:author="Alexander Thomas Frase" w:date="2013-01-25T16:32:00Z">
              <w:r>
                <w:rPr>
                  <w:rFonts w:ascii="Courier New" w:hAnsi="Courier New" w:cs="Courier New"/>
                  <w:sz w:val="18"/>
                  <w:szCs w:val="18"/>
                </w:rPr>
                <w:t>rsquared</w:t>
              </w:r>
            </w:ins>
            <w:proofErr w:type="spellEnd"/>
            <w:ins w:id="8591" w:author="Alexander Thomas Frase" w:date="2013-01-25T16:31:00Z">
              <w:r w:rsidRPr="002401F2">
                <w:rPr>
                  <w:rFonts w:ascii="Courier New" w:hAnsi="Courier New" w:cs="Courier New"/>
                  <w:sz w:val="18"/>
                  <w:szCs w:val="18"/>
                </w:rPr>
                <w:t xml:space="preserve"> cutoff 0.</w:t>
              </w:r>
              <w:r>
                <w:rPr>
                  <w:rFonts w:ascii="Courier New" w:hAnsi="Courier New" w:cs="Courier New"/>
                  <w:sz w:val="18"/>
                  <w:szCs w:val="18"/>
                </w:rPr>
                <w:t>9</w:t>
              </w:r>
            </w:ins>
          </w:p>
        </w:tc>
        <w:tc>
          <w:tcPr>
            <w:tcW w:w="1262" w:type="dxa"/>
            <w:tcPrChange w:id="8592" w:author="Alexander Thomas Frase" w:date="2013-01-25T16:33:00Z">
              <w:tcPr>
                <w:tcW w:w="1980" w:type="dxa"/>
              </w:tcPr>
            </w:tcPrChange>
          </w:tcPr>
          <w:p w14:paraId="6DA1A286" w14:textId="5CEF16CE" w:rsidR="00A16676" w:rsidRDefault="00745152" w:rsidP="00AA4A82">
            <w:pPr>
              <w:rPr>
                <w:ins w:id="8593" w:author="Alexander Thomas Frase" w:date="2013-01-25T16:32:00Z"/>
                <w:rFonts w:ascii="Courier New" w:hAnsi="Courier New" w:cs="Courier New"/>
                <w:sz w:val="18"/>
                <w:szCs w:val="18"/>
              </w:rPr>
            </w:pPr>
            <w:ins w:id="8594" w:author="Alexander Thomas Frase" w:date="2013-01-25T16:31:00Z">
              <w:r>
                <w:rPr>
                  <w:rFonts w:ascii="Courier New" w:hAnsi="Courier New" w:cs="Courier New"/>
                  <w:sz w:val="18"/>
                  <w:szCs w:val="18"/>
                </w:rPr>
                <w:t>m</w:t>
              </w:r>
            </w:ins>
            <w:ins w:id="8595" w:author="Alexander Thomas Frase" w:date="2013-01-25T16:25:00Z">
              <w:r w:rsidR="00A16676" w:rsidRPr="00745152">
                <w:rPr>
                  <w:rFonts w:ascii="Courier New" w:hAnsi="Courier New" w:cs="Courier New"/>
                  <w:sz w:val="18"/>
                  <w:szCs w:val="18"/>
                  <w:rPrChange w:id="8596" w:author="Alexander Thomas Frase" w:date="2013-01-25T16:29:00Z">
                    <w:rPr/>
                  </w:rPrChange>
                </w:rPr>
                <w:t>etric</w:t>
              </w:r>
            </w:ins>
          </w:p>
          <w:p w14:paraId="310D8BB5" w14:textId="77777777" w:rsidR="00745152" w:rsidRPr="00745152" w:rsidRDefault="00745152" w:rsidP="00AA4A82">
            <w:pPr>
              <w:rPr>
                <w:ins w:id="8597" w:author="Alexander Thomas Frase" w:date="2013-01-25T16:29:00Z"/>
                <w:rFonts w:ascii="Courier New" w:hAnsi="Courier New" w:cs="Courier New"/>
                <w:sz w:val="18"/>
                <w:szCs w:val="18"/>
                <w:rPrChange w:id="8598" w:author="Alexander Thomas Frase" w:date="2013-01-25T16:29:00Z">
                  <w:rPr>
                    <w:ins w:id="8599" w:author="Alexander Thomas Frase" w:date="2013-01-25T16:29:00Z"/>
                  </w:rPr>
                </w:rPrChange>
              </w:rPr>
            </w:pPr>
          </w:p>
          <w:p w14:paraId="072FA791" w14:textId="77777777" w:rsidR="00745152" w:rsidRDefault="00745152" w:rsidP="00745152">
            <w:pPr>
              <w:rPr>
                <w:ins w:id="8600" w:author="Alexander Thomas Frase" w:date="2013-01-25T16:32:00Z"/>
                <w:rFonts w:ascii="Courier New" w:hAnsi="Courier New" w:cs="Courier New"/>
                <w:sz w:val="18"/>
                <w:szCs w:val="18"/>
              </w:rPr>
              <w:pPrChange w:id="8601" w:author="Alexander Thomas Frase" w:date="2013-01-25T16:32:00Z">
                <w:pPr/>
              </w:pPrChange>
            </w:pPr>
            <w:proofErr w:type="spellStart"/>
            <w:ins w:id="8602" w:author="Alexander Thomas Frase" w:date="2013-01-25T16:29:00Z">
              <w:r w:rsidRPr="00745152">
                <w:rPr>
                  <w:rFonts w:ascii="Courier New" w:hAnsi="Courier New" w:cs="Courier New"/>
                  <w:sz w:val="18"/>
                  <w:szCs w:val="18"/>
                  <w:rPrChange w:id="8603" w:author="Alexander Thomas Frase" w:date="2013-01-25T16:29:00Z">
                    <w:rPr/>
                  </w:rPrChange>
                </w:rPr>
                <w:t>dprime</w:t>
              </w:r>
            </w:ins>
            <w:proofErr w:type="spellEnd"/>
          </w:p>
          <w:p w14:paraId="4A3C16D4" w14:textId="77777777" w:rsidR="00745152" w:rsidRDefault="00745152" w:rsidP="00745152">
            <w:pPr>
              <w:rPr>
                <w:ins w:id="8604" w:author="Alexander Thomas Frase" w:date="2013-01-25T16:32:00Z"/>
                <w:rFonts w:ascii="Courier New" w:hAnsi="Courier New" w:cs="Courier New"/>
                <w:sz w:val="18"/>
                <w:szCs w:val="18"/>
              </w:rPr>
            </w:pPr>
            <w:proofErr w:type="spellStart"/>
            <w:ins w:id="8605" w:author="Alexander Thomas Frase" w:date="2013-01-25T16:32:00Z">
              <w:r w:rsidRPr="002401F2">
                <w:rPr>
                  <w:rFonts w:ascii="Courier New" w:hAnsi="Courier New" w:cs="Courier New"/>
                  <w:sz w:val="18"/>
                  <w:szCs w:val="18"/>
                </w:rPr>
                <w:t>dprime</w:t>
              </w:r>
              <w:proofErr w:type="spellEnd"/>
            </w:ins>
          </w:p>
          <w:p w14:paraId="7E44A2D8" w14:textId="2A81339E" w:rsidR="00745152" w:rsidRDefault="00745152" w:rsidP="00745152">
            <w:pPr>
              <w:rPr>
                <w:ins w:id="8606" w:author="Alexander Thomas Frase" w:date="2013-01-25T16:32:00Z"/>
                <w:rFonts w:ascii="Courier New" w:hAnsi="Courier New" w:cs="Courier New"/>
                <w:sz w:val="18"/>
                <w:szCs w:val="18"/>
              </w:rPr>
            </w:pPr>
            <w:proofErr w:type="spellStart"/>
            <w:ins w:id="8607" w:author="Alexander Thomas Frase" w:date="2013-01-25T16:32:00Z">
              <w:r>
                <w:rPr>
                  <w:rFonts w:ascii="Courier New" w:hAnsi="Courier New" w:cs="Courier New"/>
                  <w:sz w:val="18"/>
                  <w:szCs w:val="18"/>
                </w:rPr>
                <w:t>rsquared</w:t>
              </w:r>
              <w:proofErr w:type="spellEnd"/>
            </w:ins>
          </w:p>
          <w:p w14:paraId="2A2844E3" w14:textId="5BEAAF63" w:rsidR="00745152" w:rsidRDefault="00745152" w:rsidP="00745152">
            <w:pPr>
              <w:rPr>
                <w:ins w:id="8608" w:author="Alexander Thomas Frase" w:date="2013-01-25T16:32:00Z"/>
                <w:rFonts w:ascii="Courier New" w:hAnsi="Courier New" w:cs="Courier New"/>
                <w:sz w:val="18"/>
                <w:szCs w:val="18"/>
              </w:rPr>
            </w:pPr>
            <w:proofErr w:type="spellStart"/>
            <w:ins w:id="8609" w:author="Alexander Thomas Frase" w:date="2013-01-25T16:32:00Z">
              <w:r>
                <w:rPr>
                  <w:rFonts w:ascii="Courier New" w:hAnsi="Courier New" w:cs="Courier New"/>
                  <w:sz w:val="18"/>
                  <w:szCs w:val="18"/>
                </w:rPr>
                <w:t>rsquared</w:t>
              </w:r>
              <w:proofErr w:type="spellEnd"/>
            </w:ins>
          </w:p>
          <w:p w14:paraId="65E77B39" w14:textId="77777777" w:rsidR="00745152" w:rsidRDefault="00745152" w:rsidP="00745152">
            <w:pPr>
              <w:rPr>
                <w:ins w:id="8610" w:author="Alexander Thomas Frase" w:date="2013-01-25T16:32:00Z"/>
                <w:rFonts w:ascii="Courier New" w:hAnsi="Courier New" w:cs="Courier New"/>
                <w:sz w:val="18"/>
                <w:szCs w:val="18"/>
              </w:rPr>
            </w:pPr>
            <w:proofErr w:type="spellStart"/>
            <w:ins w:id="8611" w:author="Alexander Thomas Frase" w:date="2013-01-25T16:32:00Z">
              <w:r w:rsidRPr="002401F2">
                <w:rPr>
                  <w:rFonts w:ascii="Courier New" w:hAnsi="Courier New" w:cs="Courier New"/>
                  <w:sz w:val="18"/>
                  <w:szCs w:val="18"/>
                </w:rPr>
                <w:t>dprime</w:t>
              </w:r>
              <w:proofErr w:type="spellEnd"/>
            </w:ins>
          </w:p>
          <w:p w14:paraId="7C6F33D6" w14:textId="77777777" w:rsidR="00745152" w:rsidRDefault="00745152" w:rsidP="00745152">
            <w:pPr>
              <w:rPr>
                <w:ins w:id="8612" w:author="Alexander Thomas Frase" w:date="2013-01-25T16:32:00Z"/>
                <w:rFonts w:ascii="Courier New" w:hAnsi="Courier New" w:cs="Courier New"/>
                <w:sz w:val="18"/>
                <w:szCs w:val="18"/>
              </w:rPr>
            </w:pPr>
            <w:proofErr w:type="spellStart"/>
            <w:ins w:id="8613" w:author="Alexander Thomas Frase" w:date="2013-01-25T16:32:00Z">
              <w:r w:rsidRPr="002401F2">
                <w:rPr>
                  <w:rFonts w:ascii="Courier New" w:hAnsi="Courier New" w:cs="Courier New"/>
                  <w:sz w:val="18"/>
                  <w:szCs w:val="18"/>
                </w:rPr>
                <w:t>dprime</w:t>
              </w:r>
              <w:proofErr w:type="spellEnd"/>
            </w:ins>
          </w:p>
          <w:p w14:paraId="51249BCB" w14:textId="3A16EDDC" w:rsidR="00745152" w:rsidRDefault="00745152" w:rsidP="00745152">
            <w:pPr>
              <w:rPr>
                <w:ins w:id="8614" w:author="Alexander Thomas Frase" w:date="2013-01-25T16:32:00Z"/>
                <w:rFonts w:ascii="Courier New" w:hAnsi="Courier New" w:cs="Courier New"/>
                <w:sz w:val="18"/>
                <w:szCs w:val="18"/>
              </w:rPr>
            </w:pPr>
            <w:proofErr w:type="spellStart"/>
            <w:ins w:id="8615" w:author="Alexander Thomas Frase" w:date="2013-01-25T16:32:00Z">
              <w:r>
                <w:rPr>
                  <w:rFonts w:ascii="Courier New" w:hAnsi="Courier New" w:cs="Courier New"/>
                  <w:sz w:val="18"/>
                  <w:szCs w:val="18"/>
                </w:rPr>
                <w:t>rsquared</w:t>
              </w:r>
              <w:proofErr w:type="spellEnd"/>
            </w:ins>
          </w:p>
          <w:p w14:paraId="2618F6D7" w14:textId="08DA0ADC" w:rsidR="00745152" w:rsidRPr="00745152" w:rsidRDefault="00745152" w:rsidP="00745152">
            <w:pPr>
              <w:rPr>
                <w:ins w:id="8616" w:author="Alexander Thomas Frase" w:date="2013-01-25T16:24:00Z"/>
                <w:rFonts w:ascii="Courier New" w:hAnsi="Courier New" w:cs="Courier New"/>
                <w:sz w:val="18"/>
                <w:szCs w:val="18"/>
                <w:rPrChange w:id="8617" w:author="Alexander Thomas Frase" w:date="2013-01-25T16:32:00Z">
                  <w:rPr>
                    <w:ins w:id="8618" w:author="Alexander Thomas Frase" w:date="2013-01-25T16:24:00Z"/>
                  </w:rPr>
                </w:rPrChange>
              </w:rPr>
              <w:pPrChange w:id="8619" w:author="Alexander Thomas Frase" w:date="2013-01-25T16:32:00Z">
                <w:pPr/>
              </w:pPrChange>
            </w:pPr>
            <w:proofErr w:type="spellStart"/>
            <w:ins w:id="8620" w:author="Alexander Thomas Frase" w:date="2013-01-25T16:32:00Z">
              <w:r>
                <w:rPr>
                  <w:rFonts w:ascii="Courier New" w:hAnsi="Courier New" w:cs="Courier New"/>
                  <w:sz w:val="18"/>
                  <w:szCs w:val="18"/>
                </w:rPr>
                <w:t>rsquared</w:t>
              </w:r>
            </w:ins>
            <w:proofErr w:type="spellEnd"/>
          </w:p>
        </w:tc>
        <w:tc>
          <w:tcPr>
            <w:tcW w:w="862" w:type="dxa"/>
            <w:tcPrChange w:id="8621" w:author="Alexander Thomas Frase" w:date="2013-01-25T16:33:00Z">
              <w:tcPr>
                <w:tcW w:w="864" w:type="dxa"/>
              </w:tcPr>
            </w:tcPrChange>
          </w:tcPr>
          <w:p w14:paraId="24EF6E63" w14:textId="5DC1DBAD" w:rsidR="00A16676" w:rsidRDefault="00745152" w:rsidP="00AA4A82">
            <w:pPr>
              <w:rPr>
                <w:ins w:id="8622" w:author="Alexander Thomas Frase" w:date="2013-01-25T16:32:00Z"/>
                <w:rFonts w:ascii="Courier New" w:hAnsi="Courier New" w:cs="Courier New"/>
                <w:sz w:val="18"/>
                <w:szCs w:val="18"/>
              </w:rPr>
            </w:pPr>
            <w:ins w:id="8623" w:author="Alexander Thomas Frase" w:date="2013-01-25T16:30:00Z">
              <w:r>
                <w:rPr>
                  <w:rFonts w:ascii="Courier New" w:hAnsi="Courier New" w:cs="Courier New"/>
                  <w:sz w:val="18"/>
                  <w:szCs w:val="18"/>
                </w:rPr>
                <w:t>v</w:t>
              </w:r>
            </w:ins>
            <w:ins w:id="8624" w:author="Alexander Thomas Frase" w:date="2013-01-25T16:25:00Z">
              <w:r w:rsidR="00A16676" w:rsidRPr="00745152">
                <w:rPr>
                  <w:rFonts w:ascii="Courier New" w:hAnsi="Courier New" w:cs="Courier New"/>
                  <w:sz w:val="18"/>
                  <w:szCs w:val="18"/>
                  <w:rPrChange w:id="8625" w:author="Alexander Thomas Frase" w:date="2013-01-25T16:29:00Z">
                    <w:rPr/>
                  </w:rPrChange>
                </w:rPr>
                <w:t>alue</w:t>
              </w:r>
            </w:ins>
          </w:p>
          <w:p w14:paraId="6FB5772B" w14:textId="77777777" w:rsidR="00745152" w:rsidRPr="00745152" w:rsidRDefault="00745152" w:rsidP="00AA4A82">
            <w:pPr>
              <w:rPr>
                <w:ins w:id="8626" w:author="Alexander Thomas Frase" w:date="2013-01-25T16:29:00Z"/>
                <w:rFonts w:ascii="Courier New" w:hAnsi="Courier New" w:cs="Courier New"/>
                <w:sz w:val="18"/>
                <w:szCs w:val="18"/>
                <w:rPrChange w:id="8627" w:author="Alexander Thomas Frase" w:date="2013-01-25T16:29:00Z">
                  <w:rPr>
                    <w:ins w:id="8628" w:author="Alexander Thomas Frase" w:date="2013-01-25T16:29:00Z"/>
                  </w:rPr>
                </w:rPrChange>
              </w:rPr>
            </w:pPr>
          </w:p>
          <w:p w14:paraId="39A5F5A9" w14:textId="77777777" w:rsidR="00745152" w:rsidRDefault="00745152" w:rsidP="00AA4A82">
            <w:pPr>
              <w:rPr>
                <w:ins w:id="8629" w:author="Alexander Thomas Frase" w:date="2013-01-25T16:32:00Z"/>
                <w:rFonts w:ascii="Courier New" w:hAnsi="Courier New" w:cs="Courier New"/>
                <w:sz w:val="18"/>
                <w:szCs w:val="18"/>
              </w:rPr>
            </w:pPr>
            <w:ins w:id="8630" w:author="Alexander Thomas Frase" w:date="2013-01-25T16:29:00Z">
              <w:r w:rsidRPr="00745152">
                <w:rPr>
                  <w:rFonts w:ascii="Courier New" w:hAnsi="Courier New" w:cs="Courier New"/>
                  <w:sz w:val="18"/>
                  <w:szCs w:val="18"/>
                  <w:rPrChange w:id="8631" w:author="Alexander Thomas Frase" w:date="2013-01-25T16:29:00Z">
                    <w:rPr/>
                  </w:rPrChange>
                </w:rPr>
                <w:t>0.6</w:t>
              </w:r>
            </w:ins>
          </w:p>
          <w:p w14:paraId="2ECE3641" w14:textId="77777777" w:rsidR="00745152" w:rsidRDefault="00745152" w:rsidP="00AA4A82">
            <w:pPr>
              <w:rPr>
                <w:ins w:id="8632" w:author="Alexander Thomas Frase" w:date="2013-01-25T16:32:00Z"/>
                <w:rFonts w:ascii="Courier New" w:hAnsi="Courier New" w:cs="Courier New"/>
                <w:sz w:val="18"/>
                <w:szCs w:val="18"/>
              </w:rPr>
            </w:pPr>
            <w:ins w:id="8633" w:author="Alexander Thomas Frase" w:date="2013-01-25T16:32:00Z">
              <w:r>
                <w:rPr>
                  <w:rFonts w:ascii="Courier New" w:hAnsi="Courier New" w:cs="Courier New"/>
                  <w:sz w:val="18"/>
                  <w:szCs w:val="18"/>
                </w:rPr>
                <w:t>0.7</w:t>
              </w:r>
            </w:ins>
          </w:p>
          <w:p w14:paraId="100B684A" w14:textId="77777777" w:rsidR="00745152" w:rsidRDefault="00745152" w:rsidP="00AA4A82">
            <w:pPr>
              <w:rPr>
                <w:ins w:id="8634" w:author="Alexander Thomas Frase" w:date="2013-01-25T16:32:00Z"/>
                <w:rFonts w:ascii="Courier New" w:hAnsi="Courier New" w:cs="Courier New"/>
                <w:sz w:val="18"/>
                <w:szCs w:val="18"/>
              </w:rPr>
            </w:pPr>
            <w:ins w:id="8635" w:author="Alexander Thomas Frase" w:date="2013-01-25T16:32:00Z">
              <w:r>
                <w:rPr>
                  <w:rFonts w:ascii="Courier New" w:hAnsi="Courier New" w:cs="Courier New"/>
                  <w:sz w:val="18"/>
                  <w:szCs w:val="18"/>
                </w:rPr>
                <w:t>0.8</w:t>
              </w:r>
            </w:ins>
          </w:p>
          <w:p w14:paraId="15FC362B" w14:textId="77777777" w:rsidR="00745152" w:rsidRDefault="00745152" w:rsidP="00AA4A82">
            <w:pPr>
              <w:rPr>
                <w:ins w:id="8636" w:author="Alexander Thomas Frase" w:date="2013-01-25T16:32:00Z"/>
                <w:rFonts w:ascii="Courier New" w:hAnsi="Courier New" w:cs="Courier New"/>
                <w:sz w:val="18"/>
                <w:szCs w:val="18"/>
              </w:rPr>
            </w:pPr>
            <w:ins w:id="8637" w:author="Alexander Thomas Frase" w:date="2013-01-25T16:32:00Z">
              <w:r>
                <w:rPr>
                  <w:rFonts w:ascii="Courier New" w:hAnsi="Courier New" w:cs="Courier New"/>
                  <w:sz w:val="18"/>
                  <w:szCs w:val="18"/>
                </w:rPr>
                <w:t>0.9</w:t>
              </w:r>
            </w:ins>
          </w:p>
          <w:p w14:paraId="0A5E9CA3" w14:textId="77777777" w:rsidR="00745152" w:rsidRDefault="00745152" w:rsidP="00AA4A82">
            <w:pPr>
              <w:rPr>
                <w:ins w:id="8638" w:author="Alexander Thomas Frase" w:date="2013-01-25T16:32:00Z"/>
                <w:rFonts w:ascii="Courier New" w:hAnsi="Courier New" w:cs="Courier New"/>
                <w:sz w:val="18"/>
                <w:szCs w:val="18"/>
              </w:rPr>
            </w:pPr>
            <w:ins w:id="8639" w:author="Alexander Thomas Frase" w:date="2013-01-25T16:32:00Z">
              <w:r>
                <w:rPr>
                  <w:rFonts w:ascii="Courier New" w:hAnsi="Courier New" w:cs="Courier New"/>
                  <w:sz w:val="18"/>
                  <w:szCs w:val="18"/>
                </w:rPr>
                <w:t>0.6</w:t>
              </w:r>
            </w:ins>
          </w:p>
          <w:p w14:paraId="5A688486" w14:textId="77777777" w:rsidR="00745152" w:rsidRDefault="00745152" w:rsidP="00AA4A82">
            <w:pPr>
              <w:rPr>
                <w:ins w:id="8640" w:author="Alexander Thomas Frase" w:date="2013-01-25T16:32:00Z"/>
                <w:rFonts w:ascii="Courier New" w:hAnsi="Courier New" w:cs="Courier New"/>
                <w:sz w:val="18"/>
                <w:szCs w:val="18"/>
              </w:rPr>
            </w:pPr>
            <w:ins w:id="8641" w:author="Alexander Thomas Frase" w:date="2013-01-25T16:32:00Z">
              <w:r>
                <w:rPr>
                  <w:rFonts w:ascii="Courier New" w:hAnsi="Courier New" w:cs="Courier New"/>
                  <w:sz w:val="18"/>
                  <w:szCs w:val="18"/>
                </w:rPr>
                <w:t>0.7</w:t>
              </w:r>
            </w:ins>
          </w:p>
          <w:p w14:paraId="7F2D6919" w14:textId="77777777" w:rsidR="00745152" w:rsidRDefault="00745152" w:rsidP="00AA4A82">
            <w:pPr>
              <w:rPr>
                <w:ins w:id="8642" w:author="Alexander Thomas Frase" w:date="2013-01-25T16:32:00Z"/>
                <w:rFonts w:ascii="Courier New" w:hAnsi="Courier New" w:cs="Courier New"/>
                <w:sz w:val="18"/>
                <w:szCs w:val="18"/>
              </w:rPr>
            </w:pPr>
            <w:ins w:id="8643" w:author="Alexander Thomas Frase" w:date="2013-01-25T16:32:00Z">
              <w:r>
                <w:rPr>
                  <w:rFonts w:ascii="Courier New" w:hAnsi="Courier New" w:cs="Courier New"/>
                  <w:sz w:val="18"/>
                  <w:szCs w:val="18"/>
                </w:rPr>
                <w:t>0.8</w:t>
              </w:r>
            </w:ins>
          </w:p>
          <w:p w14:paraId="08A7C91E" w14:textId="26E6FCEC" w:rsidR="00745152" w:rsidRPr="00745152" w:rsidRDefault="00745152" w:rsidP="00AA4A82">
            <w:pPr>
              <w:rPr>
                <w:ins w:id="8644" w:author="Alexander Thomas Frase" w:date="2013-01-25T16:24:00Z"/>
                <w:rFonts w:ascii="Courier New" w:hAnsi="Courier New" w:cs="Courier New"/>
                <w:sz w:val="18"/>
                <w:szCs w:val="18"/>
                <w:rPrChange w:id="8645" w:author="Alexander Thomas Frase" w:date="2013-01-25T16:29:00Z">
                  <w:rPr>
                    <w:ins w:id="8646" w:author="Alexander Thomas Frase" w:date="2013-01-25T16:24:00Z"/>
                  </w:rPr>
                </w:rPrChange>
              </w:rPr>
            </w:pPr>
            <w:ins w:id="8647" w:author="Alexander Thomas Frase" w:date="2013-01-25T16:32:00Z">
              <w:r>
                <w:rPr>
                  <w:rFonts w:ascii="Courier New" w:hAnsi="Courier New" w:cs="Courier New"/>
                  <w:sz w:val="18"/>
                  <w:szCs w:val="18"/>
                </w:rPr>
                <w:t>0.9</w:t>
              </w:r>
            </w:ins>
          </w:p>
        </w:tc>
      </w:tr>
    </w:tbl>
    <w:p w14:paraId="74223CA6" w14:textId="0C25F2F9" w:rsidR="00AA4A82" w:rsidRPr="00293097" w:rsidRDefault="00AA4A82" w:rsidP="00AA4A82"/>
    <w:p w14:paraId="607D926E" w14:textId="77777777" w:rsidR="00AA4A82" w:rsidRDefault="00AA4A82" w:rsidP="00AA4A82">
      <w:pPr>
        <w:pStyle w:val="Heading3"/>
      </w:pPr>
      <w:bookmarkStart w:id="8648" w:name="_Toc339626912"/>
      <w:r>
        <w:t>Population Build Script Options</w:t>
      </w:r>
      <w:bookmarkEnd w:id="8648"/>
    </w:p>
    <w:p w14:paraId="4C6775FA" w14:textId="77777777" w:rsidR="00AA4A82" w:rsidRPr="003543D6" w:rsidRDefault="00AA4A82" w:rsidP="00AA4A82"/>
    <w:p w14:paraId="3825E6DD" w14:textId="77777777" w:rsidR="00AA4A82" w:rsidRPr="00143E9A" w:rsidRDefault="00AA4A82" w:rsidP="00AA4A82">
      <w:pPr>
        <w:rPr>
          <w:b/>
          <w:i/>
        </w:rPr>
      </w:pPr>
      <w:r>
        <w:t>--</w:t>
      </w:r>
      <w:r w:rsidRPr="00143E9A">
        <w:rPr>
          <w:b/>
          <w:i/>
        </w:rPr>
        <w:t>help</w:t>
      </w:r>
    </w:p>
    <w:p w14:paraId="21168D78" w14:textId="77777777" w:rsidR="00AA4A82" w:rsidRDefault="00AA4A82" w:rsidP="00AA4A82">
      <w:r>
        <w:t>Displays the program usage and immediately exits.</w:t>
      </w:r>
    </w:p>
    <w:p w14:paraId="793DFE9F" w14:textId="77777777" w:rsidR="00AA4A82" w:rsidRDefault="00AA4A82" w:rsidP="00AA4A82"/>
    <w:p w14:paraId="5A5E0548" w14:textId="77777777" w:rsidR="00AA4A82" w:rsidRPr="00943DD1" w:rsidRDefault="00AA4A82" w:rsidP="00AA4A82">
      <w:pPr>
        <w:rPr>
          <w:b/>
          <w:i/>
        </w:rPr>
      </w:pPr>
      <w:r w:rsidRPr="00943DD1">
        <w:rPr>
          <w:b/>
          <w:i/>
        </w:rPr>
        <w:noBreakHyphen/>
      </w:r>
      <w:r w:rsidRPr="00943DD1">
        <w:rPr>
          <w:b/>
          <w:i/>
        </w:rPr>
        <w:noBreakHyphen/>
        <w:t>populations</w:t>
      </w:r>
    </w:p>
    <w:p w14:paraId="63FD8E2B" w14:textId="77777777" w:rsidR="00AA4A82" w:rsidRDefault="00AA4A82" w:rsidP="00AA4A82">
      <w:r>
        <w:t xml:space="preserve">A comma-separated list of the 3-letter population identifiers from the </w:t>
      </w:r>
      <w:proofErr w:type="spellStart"/>
      <w:r>
        <w:t>HapMap</w:t>
      </w:r>
      <w:proofErr w:type="spellEnd"/>
      <w:r>
        <w:t xml:space="preserve"> project (i.e. “CEU”, “JPT”, “YRI”, etc.)</w:t>
      </w:r>
    </w:p>
    <w:p w14:paraId="114400DC" w14:textId="77777777" w:rsidR="00AA4A82" w:rsidRDefault="00AA4A82" w:rsidP="00AA4A82"/>
    <w:p w14:paraId="78E1A759"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rsquared</w:t>
      </w:r>
      <w:proofErr w:type="spellEnd"/>
    </w:p>
    <w:p w14:paraId="03DE00B7" w14:textId="77777777" w:rsidR="00AA4A82" w:rsidRDefault="00AA4A82" w:rsidP="00AA4A82">
      <w:r>
        <w:t>A comma-separated list of R</w:t>
      </w:r>
      <w:r w:rsidRPr="00943DD1">
        <w:rPr>
          <w:vertAlign w:val="superscript"/>
        </w:rPr>
        <w:t>2</w:t>
      </w:r>
      <w:r>
        <w:t xml:space="preserve"> threshold values for which to generate LD profiles. Each value must be a decimal between 0 and 1.</w:t>
      </w:r>
    </w:p>
    <w:p w14:paraId="76CE17DC" w14:textId="77777777" w:rsidR="00AA4A82" w:rsidRDefault="00AA4A82" w:rsidP="00AA4A82"/>
    <w:p w14:paraId="5B7659A4"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dprime</w:t>
      </w:r>
      <w:proofErr w:type="spellEnd"/>
    </w:p>
    <w:p w14:paraId="6659D931" w14:textId="77777777" w:rsidR="00AA4A82" w:rsidRDefault="00AA4A82" w:rsidP="00AA4A82">
      <w:r>
        <w:t>A comma-separated list of D’ threshold values for which to generate LD profiles. Each value must be a decimal between 0 and 1.</w:t>
      </w:r>
    </w:p>
    <w:p w14:paraId="1FEE2D3B" w14:textId="77777777" w:rsidR="00AA4A82" w:rsidRDefault="00AA4A82" w:rsidP="00AA4A82"/>
    <w:p w14:paraId="0F49F0A7"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liftover</w:t>
      </w:r>
      <w:proofErr w:type="spellEnd"/>
    </w:p>
    <w:p w14:paraId="22A1DD55" w14:textId="77777777" w:rsidR="00AA4A82" w:rsidRDefault="00AA4A82" w:rsidP="00AA4A82">
      <w:r>
        <w:t xml:space="preserve">The location of UCSC’s </w:t>
      </w:r>
      <w:proofErr w:type="spellStart"/>
      <w:r>
        <w:t>liftOver</w:t>
      </w:r>
      <w:proofErr w:type="spellEnd"/>
      <w:r>
        <w:t xml:space="preserve"> utility, which is needed to convert </w:t>
      </w:r>
      <w:proofErr w:type="spellStart"/>
      <w:r>
        <w:t>HapMap’s</w:t>
      </w:r>
      <w:proofErr w:type="spellEnd"/>
      <w:r>
        <w:t xml:space="preserve"> LD measurements to the current reference genome build. If omitted, </w:t>
      </w:r>
      <w:proofErr w:type="spellStart"/>
      <w:r>
        <w:t>liftOver</w:t>
      </w:r>
      <w:proofErr w:type="spellEnd"/>
      <w:r>
        <w:t xml:space="preserve"> must be available on the path.</w:t>
      </w:r>
    </w:p>
    <w:p w14:paraId="36B4D53B" w14:textId="77777777" w:rsidR="00AA4A82" w:rsidRDefault="00AA4A82" w:rsidP="00AA4A82"/>
    <w:p w14:paraId="5264F99F"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ldspline</w:t>
      </w:r>
      <w:proofErr w:type="spellEnd"/>
    </w:p>
    <w:p w14:paraId="06C923A7" w14:textId="77777777" w:rsidR="00AA4A82" w:rsidRDefault="00AA4A82" w:rsidP="00AA4A82">
      <w:r>
        <w:t xml:space="preserve">The location of the LD Spline utility, which will be installed by the </w:t>
      </w:r>
      <w:proofErr w:type="spellStart"/>
      <w:r>
        <w:t>Biofilter</w:t>
      </w:r>
      <w:proofErr w:type="spellEnd"/>
      <w:r>
        <w:t xml:space="preserve"> installer if given the “</w:t>
      </w:r>
      <w:r>
        <w:noBreakHyphen/>
      </w:r>
      <w:r>
        <w:noBreakHyphen/>
      </w:r>
      <w:proofErr w:type="spellStart"/>
      <w:r>
        <w:t>ldprofile</w:t>
      </w:r>
      <w:proofErr w:type="spellEnd"/>
      <w:r>
        <w:t xml:space="preserve">” option. If omitted, </w:t>
      </w:r>
      <w:proofErr w:type="spellStart"/>
      <w:r>
        <w:t>ldspline</w:t>
      </w:r>
      <w:proofErr w:type="spellEnd"/>
      <w:r>
        <w:t xml:space="preserve"> must be available on the path.</w:t>
      </w:r>
    </w:p>
    <w:p w14:paraId="6D697DCE" w14:textId="77777777" w:rsidR="00AA4A82" w:rsidRDefault="00AA4A82" w:rsidP="00AA4A82"/>
    <w:p w14:paraId="030C3443"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poploader</w:t>
      </w:r>
      <w:proofErr w:type="spellEnd"/>
    </w:p>
    <w:p w14:paraId="063D9B87" w14:textId="77777777" w:rsidR="00AA4A82" w:rsidRDefault="00AA4A82" w:rsidP="00AA4A82">
      <w:r>
        <w:t xml:space="preserve">The location of the </w:t>
      </w:r>
      <w:proofErr w:type="spellStart"/>
      <w:r>
        <w:t>pop_loader</w:t>
      </w:r>
      <w:proofErr w:type="spellEnd"/>
      <w:r>
        <w:t xml:space="preserve"> helper script, which will be installed by the </w:t>
      </w:r>
      <w:proofErr w:type="spellStart"/>
      <w:r>
        <w:t>Biofilter</w:t>
      </w:r>
      <w:proofErr w:type="spellEnd"/>
      <w:r>
        <w:t xml:space="preserve"> installer if given the “</w:t>
      </w:r>
      <w:r>
        <w:noBreakHyphen/>
      </w:r>
      <w:r>
        <w:noBreakHyphen/>
      </w:r>
      <w:proofErr w:type="spellStart"/>
      <w:r>
        <w:t>ldprofile</w:t>
      </w:r>
      <w:proofErr w:type="spellEnd"/>
      <w:r>
        <w:t xml:space="preserve">” option. If omitted, </w:t>
      </w:r>
      <w:proofErr w:type="spellStart"/>
      <w:r>
        <w:t>pop_loader</w:t>
      </w:r>
      <w:proofErr w:type="spellEnd"/>
      <w:r>
        <w:t xml:space="preserve"> must be available on the path.</w:t>
      </w:r>
    </w:p>
    <w:p w14:paraId="04842B78" w14:textId="77777777" w:rsidR="00AA4A82" w:rsidRDefault="00AA4A82" w:rsidP="00AA4A82"/>
    <w:p w14:paraId="5D843F26" w14:textId="77777777" w:rsidR="00AA4A82" w:rsidRPr="00943DD1" w:rsidRDefault="00AA4A82" w:rsidP="00AA4A82">
      <w:pPr>
        <w:rPr>
          <w:b/>
          <w:i/>
        </w:rPr>
      </w:pPr>
      <w:r w:rsidRPr="00943DD1">
        <w:rPr>
          <w:b/>
          <w:i/>
        </w:rPr>
        <w:noBreakHyphen/>
      </w:r>
      <w:r w:rsidRPr="00943DD1">
        <w:rPr>
          <w:b/>
          <w:i/>
        </w:rPr>
        <w:noBreakHyphen/>
      </w:r>
      <w:proofErr w:type="spellStart"/>
      <w:r w:rsidRPr="00943DD1">
        <w:rPr>
          <w:b/>
          <w:i/>
        </w:rPr>
        <w:t>db</w:t>
      </w:r>
      <w:proofErr w:type="spellEnd"/>
    </w:p>
    <w:p w14:paraId="357777F7" w14:textId="77777777" w:rsidR="00AA4A82" w:rsidRDefault="00AA4A82" w:rsidP="00AA4A82">
      <w:r>
        <w:t>The LOKI prior knowledge database file in which to generate LD-adjusted gene regions. The database must already contain the canonical gene regions.</w:t>
      </w:r>
    </w:p>
    <w:p w14:paraId="4342058A" w14:textId="77777777" w:rsidR="00AA4A82" w:rsidRDefault="00AA4A82" w:rsidP="00AA4A82"/>
    <w:p w14:paraId="56DB4B8F" w14:textId="77777777" w:rsidR="00AA4A82" w:rsidRPr="00943DD1" w:rsidRDefault="00AA4A82" w:rsidP="00AA4A82">
      <w:pPr>
        <w:rPr>
          <w:b/>
          <w:i/>
        </w:rPr>
      </w:pPr>
      <w:r w:rsidRPr="00943DD1">
        <w:rPr>
          <w:b/>
          <w:i/>
        </w:rPr>
        <w:noBreakHyphen/>
      </w:r>
      <w:r w:rsidRPr="00943DD1">
        <w:rPr>
          <w:b/>
          <w:i/>
        </w:rPr>
        <w:noBreakHyphen/>
        <w:t>keep-data</w:t>
      </w:r>
    </w:p>
    <w:p w14:paraId="35EE9147" w14:textId="77777777" w:rsidR="00AA4A82" w:rsidRDefault="00AA4A82" w:rsidP="00AA4A82">
      <w:r>
        <w:t xml:space="preserve">Generating LD profiles requires many intermediate files such as original LD data from </w:t>
      </w:r>
      <w:proofErr w:type="spellStart"/>
      <w:r>
        <w:t>HapMap</w:t>
      </w:r>
      <w:proofErr w:type="spellEnd"/>
      <w:r>
        <w:t xml:space="preserve"> and extrapolated LD data from LD Spline. By default these intermediate files are deleted after use; if this option is specified, they will be left in place.</w:t>
      </w:r>
    </w:p>
    <w:p w14:paraId="7331A5FD" w14:textId="77777777" w:rsidR="00AA4A82" w:rsidRPr="00FD4C54" w:rsidRDefault="00AA4A82" w:rsidP="00943DD1">
      <w:pPr>
        <w:tabs>
          <w:tab w:val="left" w:pos="2280"/>
        </w:tabs>
      </w:pPr>
    </w:p>
    <w:sectPr w:rsidR="00AA4A82" w:rsidRPr="00FD4C54" w:rsidSect="001B057E">
      <w:pgSz w:w="12240" w:h="15840"/>
      <w:pgMar w:top="1728" w:right="1152" w:bottom="1138" w:left="1152"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30" w:author="Sarah Pendergrass" w:date="2012-10-19T14:11:00Z" w:initials="SP">
    <w:p w14:paraId="29590721" w14:textId="2718B815" w:rsidR="00745152" w:rsidRDefault="00745152">
      <w:pPr>
        <w:pStyle w:val="CommentText"/>
      </w:pPr>
      <w:r>
        <w:rPr>
          <w:rStyle w:val="CommentReference"/>
        </w:rPr>
        <w:annotationRef/>
      </w:r>
      <w:r>
        <w:t>Confusing – the user must specify which dataset it should be added to?</w:t>
      </w:r>
    </w:p>
  </w:comment>
  <w:comment w:id="831" w:author="Alexander Thomas Frase" w:date="2012-10-19T14:11:00Z" w:initials="ATF">
    <w:p w14:paraId="31EDCB30" w14:textId="5239A554" w:rsidR="00745152" w:rsidRDefault="00745152">
      <w:pPr>
        <w:pStyle w:val="CommentText"/>
      </w:pPr>
      <w:r>
        <w:rPr>
          <w:rStyle w:val="CommentReference"/>
        </w:rPr>
        <w:annotationRef/>
      </w:r>
      <w:r>
        <w:t>Yes, by choosing either SNP or ALT_SNP for example.</w:t>
      </w:r>
    </w:p>
  </w:comment>
  <w:comment w:id="832" w:author="Sarah Pendergrass" w:date="2012-10-19T14:11:00Z" w:initials="SP">
    <w:p w14:paraId="7A5AD2E5" w14:textId="3ECD437B" w:rsidR="00745152" w:rsidRDefault="00745152">
      <w:pPr>
        <w:pStyle w:val="CommentText"/>
      </w:pPr>
      <w:r>
        <w:rPr>
          <w:rStyle w:val="CommentReference"/>
        </w:rPr>
        <w:annotationRef/>
      </w:r>
      <w:r>
        <w:t>? I don’t understand</w:t>
      </w:r>
    </w:p>
  </w:comment>
  <w:comment w:id="833" w:author="Alexander Thomas Frase" w:date="2012-10-19T14:11:00Z" w:initials="ATF">
    <w:p w14:paraId="08885C6A" w14:textId="69266EEE" w:rsidR="00745152" w:rsidRDefault="00745152">
      <w:pPr>
        <w:pStyle w:val="CommentText"/>
      </w:pPr>
      <w:r>
        <w:rPr>
          <w:rStyle w:val="CommentReference"/>
        </w:rPr>
        <w:annotationRef/>
      </w:r>
      <w:r>
        <w:t>If you were to use ALT_SNP for your input and do filtering, it would be like you didn’t put in any input at all.</w:t>
      </w:r>
    </w:p>
  </w:comment>
  <w:comment w:id="863" w:author="Sarah Pendergrass" w:date="2012-10-19T14:11:00Z" w:initials="SP">
    <w:p w14:paraId="61E7ED15" w14:textId="578E2366" w:rsidR="00745152" w:rsidRDefault="00745152">
      <w:pPr>
        <w:pStyle w:val="CommentText"/>
      </w:pPr>
      <w:r>
        <w:rPr>
          <w:rStyle w:val="CommentReference"/>
        </w:rPr>
        <w:annotationRef/>
      </w:r>
      <w:r>
        <w:t>This is to specify the name of the prior knowledge file? Confusing…</w:t>
      </w:r>
    </w:p>
  </w:comment>
  <w:comment w:id="864" w:author="Alexander Thomas Frase" w:date="2012-10-23T14:13:00Z" w:initials="ATF">
    <w:p w14:paraId="6BDC71A8" w14:textId="3FD8DBE2" w:rsidR="00745152" w:rsidRDefault="00745152">
      <w:pPr>
        <w:pStyle w:val="CommentText"/>
      </w:pPr>
      <w:r>
        <w:rPr>
          <w:rStyle w:val="CommentReference"/>
        </w:rPr>
        <w:annotationRef/>
      </w:r>
      <w:r>
        <w:t>Yes; I guess we could set a default so it always create the file “</w:t>
      </w:r>
      <w:proofErr w:type="spellStart"/>
      <w:r>
        <w:t>loki.db</w:t>
      </w:r>
      <w:proofErr w:type="spellEnd"/>
      <w:r>
        <w:t>” if not specified, but I think it might be better to force the user to decide and therefore know exactly where the knowledge database file is going to go</w:t>
      </w:r>
    </w:p>
  </w:comment>
  <w:comment w:id="1300" w:author="Sarah Pendergrass" w:date="2012-10-19T14:11:00Z" w:initials="SP">
    <w:p w14:paraId="489B4A9C" w14:textId="410BE474" w:rsidR="00745152" w:rsidRDefault="00745152">
      <w:pPr>
        <w:pStyle w:val="CommentText"/>
      </w:pPr>
      <w:r>
        <w:rPr>
          <w:rStyle w:val="CommentReference"/>
        </w:rPr>
        <w:annotationRef/>
      </w:r>
      <w:r>
        <w:t>Not clear to me – the word identifier is used a bunch here!</w:t>
      </w:r>
    </w:p>
  </w:comment>
  <w:comment w:id="1301" w:author="Alexander Thomas Frase" w:date="2012-10-19T14:12:00Z" w:initials="ATF">
    <w:p w14:paraId="35F00645" w14:textId="5B16C8A1" w:rsidR="00745152" w:rsidRDefault="00745152">
      <w:pPr>
        <w:pStyle w:val="CommentText"/>
      </w:pPr>
      <w:r>
        <w:rPr>
          <w:rStyle w:val="CommentReference"/>
        </w:rPr>
        <w:annotationRef/>
      </w:r>
      <w:r>
        <w:t>I separated the two separate ideas in that paragraph; what remains is talking about special values, i.e. “</w:t>
      </w:r>
      <w:proofErr w:type="spellStart"/>
      <w:r>
        <w:t>entrez_gid</w:t>
      </w:r>
      <w:proofErr w:type="spellEnd"/>
      <w:r>
        <w:t xml:space="preserve">” means </w:t>
      </w:r>
      <w:proofErr w:type="spellStart"/>
      <w:r>
        <w:t>Entrez</w:t>
      </w:r>
      <w:proofErr w:type="spellEnd"/>
      <w:r>
        <w:t xml:space="preserve"> Gene IDs, but “-“ means the primary label of the gene and “” (empty) means to try matching any identifier type.</w:t>
      </w:r>
    </w:p>
  </w:comment>
  <w:comment w:id="1404" w:author="Sarah Pendergrass" w:date="2012-10-19T14:11:00Z" w:initials="SP">
    <w:p w14:paraId="00480BCA" w14:textId="01D9DCA0" w:rsidR="00745152" w:rsidRDefault="00745152">
      <w:pPr>
        <w:pStyle w:val="CommentText"/>
      </w:pPr>
      <w:r>
        <w:rPr>
          <w:rStyle w:val="CommentReference"/>
        </w:rPr>
        <w:annotationRef/>
      </w:r>
      <w:r>
        <w:t>There is no ambiguity to consider? This was not clear to me</w:t>
      </w:r>
    </w:p>
  </w:comment>
  <w:comment w:id="1405" w:author="Alexander Thomas Frase" w:date="2012-10-19T14:12:00Z" w:initials="ATF">
    <w:p w14:paraId="141BA5C7" w14:textId="1A415BE5" w:rsidR="00745152" w:rsidRDefault="00745152">
      <w:pPr>
        <w:pStyle w:val="CommentText"/>
      </w:pPr>
      <w:r>
        <w:rPr>
          <w:rStyle w:val="CommentReference"/>
        </w:rPr>
        <w:annotationRef/>
      </w:r>
      <w:r>
        <w:t>Right, no ambiguity for sources. “go” is GO, “</w:t>
      </w:r>
      <w:proofErr w:type="spellStart"/>
      <w:r>
        <w:t>kegg</w:t>
      </w:r>
      <w:proofErr w:type="spellEnd"/>
      <w:r>
        <w:t xml:space="preserve">” is KEGG, </w:t>
      </w:r>
      <w:proofErr w:type="spellStart"/>
      <w:r>
        <w:t>etc</w:t>
      </w:r>
      <w:proofErr w:type="spellEnd"/>
      <w:r>
        <w:t xml:space="preserve"> – sources have only one name, there are no aliases or conflicts.</w:t>
      </w:r>
    </w:p>
  </w:comment>
  <w:comment w:id="1406" w:author="Sarah Pendergrass" w:date="2012-10-19T14:11:00Z" w:initials="SP">
    <w:p w14:paraId="31086D6C" w14:textId="4F9DFDD9" w:rsidR="00745152" w:rsidRDefault="00745152">
      <w:pPr>
        <w:pStyle w:val="CommentText"/>
      </w:pPr>
      <w:r>
        <w:rPr>
          <w:rStyle w:val="CommentReference"/>
        </w:rPr>
        <w:annotationRef/>
      </w:r>
      <w:r>
        <w:t>Confusing sentence</w:t>
      </w:r>
    </w:p>
  </w:comment>
  <w:comment w:id="1407" w:author="Alexander Thomas Frase" w:date="2012-10-19T14:14:00Z" w:initials="ATF">
    <w:p w14:paraId="586F2C3E" w14:textId="3F7516DC" w:rsidR="00745152" w:rsidRDefault="00745152">
      <w:pPr>
        <w:pStyle w:val="CommentText"/>
      </w:pPr>
      <w:r>
        <w:rPr>
          <w:rStyle w:val="CommentReference"/>
        </w:rPr>
        <w:annotationRef/>
      </w:r>
      <w:r>
        <w:t xml:space="preserve">Yeah, not sure how to explain this better. I added it because I’ve gotten questions about it in the lab, where people used i.e. “—source </w:t>
      </w:r>
      <w:proofErr w:type="spellStart"/>
      <w:r>
        <w:t>entrez</w:t>
      </w:r>
      <w:proofErr w:type="spellEnd"/>
      <w:r>
        <w:t xml:space="preserve">” and got zero results, because </w:t>
      </w:r>
      <w:proofErr w:type="spellStart"/>
      <w:r>
        <w:t>Biofilter</w:t>
      </w:r>
      <w:proofErr w:type="spellEnd"/>
      <w:r>
        <w:t xml:space="preserve"> interprets that as “—group (all-groups-in-</w:t>
      </w:r>
      <w:proofErr w:type="spellStart"/>
      <w:r>
        <w:t>entrez</w:t>
      </w:r>
      <w:proofErr w:type="spellEnd"/>
      <w:r>
        <w:t xml:space="preserve">)” and there aren’t any groups in </w:t>
      </w:r>
      <w:proofErr w:type="spellStart"/>
      <w:r>
        <w:t>entrez</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741D7E" w14:textId="77777777" w:rsidR="00745152" w:rsidRDefault="00745152" w:rsidP="00D26325">
      <w:r>
        <w:separator/>
      </w:r>
    </w:p>
  </w:endnote>
  <w:endnote w:type="continuationSeparator" w:id="0">
    <w:p w14:paraId="6A7801DA" w14:textId="77777777" w:rsidR="00745152" w:rsidRDefault="00745152" w:rsidP="00D26325">
      <w:r>
        <w:continuationSeparator/>
      </w:r>
    </w:p>
  </w:endnote>
  <w:endnote w:type="continuationNotice" w:id="1">
    <w:p w14:paraId="6DC3452E" w14:textId="77777777" w:rsidR="00745152" w:rsidRDefault="007451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DejaVu Sans">
    <w:altName w:val="MS Mincho"/>
    <w:charset w:val="80"/>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hit Devanagar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OpenSymbol">
    <w:altName w:val="Arial Unicode MS"/>
    <w:charset w:val="80"/>
    <w:family w:val="auto"/>
    <w:pitch w:val="default"/>
  </w:font>
  <w:font w:name="Arial">
    <w:panose1 w:val="020B0604020202020204"/>
    <w:charset w:val="00"/>
    <w:family w:val="swiss"/>
    <w:pitch w:val="variable"/>
    <w:sig w:usb0="E0002AFF" w:usb1="C0007843" w:usb2="00000009" w:usb3="00000000" w:csb0="000001FF" w:csb1="00000000"/>
  </w:font>
  <w:font w:name="DejaVu Sans Mono">
    <w:altName w:val="MS Mincho"/>
    <w:charset w:val="80"/>
    <w:family w:val="modern"/>
    <w:pitch w:val="fixed"/>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Didot">
    <w:charset w:val="00"/>
    <w:family w:val="auto"/>
    <w:pitch w:val="variable"/>
    <w:sig w:usb0="80000067" w:usb1="00000000" w:usb2="00000000" w:usb3="00000000" w:csb0="000001FB"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F94CD1" w14:textId="77777777" w:rsidR="00745152" w:rsidRDefault="00745152"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04D2B4" w14:textId="77777777" w:rsidR="00745152" w:rsidRDefault="00745152" w:rsidP="004851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85DC0" w14:textId="77777777" w:rsidR="00745152" w:rsidRDefault="00745152" w:rsidP="00D2632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1B1A">
      <w:rPr>
        <w:rStyle w:val="PageNumber"/>
        <w:noProof/>
      </w:rPr>
      <w:t>26</w:t>
    </w:r>
    <w:r>
      <w:rPr>
        <w:rStyle w:val="PageNumber"/>
      </w:rPr>
      <w:fldChar w:fldCharType="end"/>
    </w:r>
  </w:p>
  <w:p w14:paraId="15B149CC" w14:textId="77777777" w:rsidR="00745152" w:rsidRDefault="00745152" w:rsidP="0048513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ED370F" w14:textId="77777777" w:rsidR="00745152" w:rsidRDefault="00745152" w:rsidP="00D26325">
      <w:r>
        <w:separator/>
      </w:r>
    </w:p>
  </w:footnote>
  <w:footnote w:type="continuationSeparator" w:id="0">
    <w:p w14:paraId="4845A020" w14:textId="77777777" w:rsidR="00745152" w:rsidRDefault="00745152" w:rsidP="00D26325">
      <w:r>
        <w:continuationSeparator/>
      </w:r>
    </w:p>
  </w:footnote>
  <w:footnote w:type="continuationNotice" w:id="1">
    <w:p w14:paraId="7508BF58" w14:textId="77777777" w:rsidR="00745152" w:rsidRDefault="00745152"/>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2"/>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1B40AEA"/>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190B71F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1CAA4A61"/>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21E87041"/>
    <w:multiLevelType w:val="hybridMultilevel"/>
    <w:tmpl w:val="8460C0FC"/>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4B49C6"/>
    <w:multiLevelType w:val="hybridMultilevel"/>
    <w:tmpl w:val="49C0BCAA"/>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0119C3"/>
    <w:multiLevelType w:val="hybridMultilevel"/>
    <w:tmpl w:val="CCF425F4"/>
    <w:lvl w:ilvl="0" w:tplc="6C242CBE">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4939D0"/>
    <w:multiLevelType w:val="hybridMultilevel"/>
    <w:tmpl w:val="1C94D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022F4E"/>
    <w:multiLevelType w:val="hybridMultilevel"/>
    <w:tmpl w:val="9BEE8C6A"/>
    <w:lvl w:ilvl="0" w:tplc="0409000F">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9A373A"/>
    <w:multiLevelType w:val="hybridMultilevel"/>
    <w:tmpl w:val="CC9AB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E3B0E11"/>
    <w:multiLevelType w:val="hybridMultilevel"/>
    <w:tmpl w:val="85B632A2"/>
    <w:lvl w:ilvl="0" w:tplc="96A827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481A4B"/>
    <w:multiLevelType w:val="hybridMultilevel"/>
    <w:tmpl w:val="909E792C"/>
    <w:lvl w:ilvl="0" w:tplc="B6F8DF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0B4102"/>
    <w:multiLevelType w:val="hybridMultilevel"/>
    <w:tmpl w:val="6A663C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5911225F"/>
    <w:multiLevelType w:val="hybridMultilevel"/>
    <w:tmpl w:val="1C960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E5329"/>
    <w:multiLevelType w:val="hybridMultilevel"/>
    <w:tmpl w:val="35E03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54C7079"/>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68FA1B4E"/>
    <w:multiLevelType w:val="hybridMultilevel"/>
    <w:tmpl w:val="5870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DF1AF6"/>
    <w:multiLevelType w:val="hybridMultilevel"/>
    <w:tmpl w:val="E664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E90955"/>
    <w:multiLevelType w:val="hybridMultilevel"/>
    <w:tmpl w:val="462A2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BB0E39"/>
    <w:multiLevelType w:val="hybridMultilevel"/>
    <w:tmpl w:val="BAA85688"/>
    <w:lvl w:ilvl="0" w:tplc="3418E68A">
      <w:numFmt w:val="bullet"/>
      <w:lvlText w:val="-"/>
      <w:lvlJc w:val="left"/>
      <w:pPr>
        <w:ind w:left="720" w:hanging="360"/>
      </w:pPr>
      <w:rPr>
        <w:rFonts w:ascii="Times New Roman" w:eastAsia="DejaVu San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6"/>
  </w:num>
  <w:num w:numId="6">
    <w:abstractNumId w:val="17"/>
  </w:num>
  <w:num w:numId="7">
    <w:abstractNumId w:val="3"/>
  </w:num>
  <w:num w:numId="8">
    <w:abstractNumId w:val="4"/>
  </w:num>
  <w:num w:numId="9">
    <w:abstractNumId w:val="12"/>
  </w:num>
  <w:num w:numId="10">
    <w:abstractNumId w:val="7"/>
  </w:num>
  <w:num w:numId="11">
    <w:abstractNumId w:val="5"/>
  </w:num>
  <w:num w:numId="12">
    <w:abstractNumId w:val="13"/>
  </w:num>
  <w:num w:numId="13">
    <w:abstractNumId w:val="14"/>
  </w:num>
  <w:num w:numId="14">
    <w:abstractNumId w:val="20"/>
  </w:num>
  <w:num w:numId="15">
    <w:abstractNumId w:val="16"/>
  </w:num>
  <w:num w:numId="16">
    <w:abstractNumId w:val="9"/>
  </w:num>
  <w:num w:numId="17">
    <w:abstractNumId w:val="18"/>
  </w:num>
  <w:num w:numId="18">
    <w:abstractNumId w:val="11"/>
  </w:num>
  <w:num w:numId="19">
    <w:abstractNumId w:val="8"/>
  </w:num>
  <w:num w:numId="20">
    <w:abstractNumId w:val="21"/>
  </w:num>
  <w:num w:numId="21">
    <w:abstractNumId w:val="15"/>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revisionView w:markup="0"/>
  <w:trackRevisions/>
  <w:defaultTabStop w:val="706"/>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4577">
      <o:colormenu v:ext="edit" fillcolor="none [4]" strokecolor="none [1]" shadowcolor="none [2]"/>
    </o:shapedefaults>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C48"/>
    <w:rsid w:val="00000047"/>
    <w:rsid w:val="00001394"/>
    <w:rsid w:val="000015D3"/>
    <w:rsid w:val="00001E15"/>
    <w:rsid w:val="00002D57"/>
    <w:rsid w:val="00003577"/>
    <w:rsid w:val="00004878"/>
    <w:rsid w:val="000049B6"/>
    <w:rsid w:val="00004C5D"/>
    <w:rsid w:val="000059D9"/>
    <w:rsid w:val="00005BEF"/>
    <w:rsid w:val="0000715E"/>
    <w:rsid w:val="00007259"/>
    <w:rsid w:val="00007663"/>
    <w:rsid w:val="00007B34"/>
    <w:rsid w:val="00007B99"/>
    <w:rsid w:val="000102C5"/>
    <w:rsid w:val="00012AE3"/>
    <w:rsid w:val="00013970"/>
    <w:rsid w:val="000142AF"/>
    <w:rsid w:val="00014A51"/>
    <w:rsid w:val="00017D99"/>
    <w:rsid w:val="00023351"/>
    <w:rsid w:val="000250ED"/>
    <w:rsid w:val="00026058"/>
    <w:rsid w:val="0002667D"/>
    <w:rsid w:val="00026B3D"/>
    <w:rsid w:val="0002790E"/>
    <w:rsid w:val="0002792C"/>
    <w:rsid w:val="00031E2C"/>
    <w:rsid w:val="00034208"/>
    <w:rsid w:val="000416AA"/>
    <w:rsid w:val="000448CB"/>
    <w:rsid w:val="00045800"/>
    <w:rsid w:val="000471CB"/>
    <w:rsid w:val="0004765D"/>
    <w:rsid w:val="00050227"/>
    <w:rsid w:val="00051804"/>
    <w:rsid w:val="00053CF6"/>
    <w:rsid w:val="000541F3"/>
    <w:rsid w:val="00055221"/>
    <w:rsid w:val="00055679"/>
    <w:rsid w:val="00056770"/>
    <w:rsid w:val="00056F37"/>
    <w:rsid w:val="00060560"/>
    <w:rsid w:val="00065B25"/>
    <w:rsid w:val="00067185"/>
    <w:rsid w:val="000674F0"/>
    <w:rsid w:val="00067723"/>
    <w:rsid w:val="00070037"/>
    <w:rsid w:val="000712C2"/>
    <w:rsid w:val="000724C4"/>
    <w:rsid w:val="000757F0"/>
    <w:rsid w:val="00076E2D"/>
    <w:rsid w:val="000804B6"/>
    <w:rsid w:val="00080539"/>
    <w:rsid w:val="00080E1B"/>
    <w:rsid w:val="000821C7"/>
    <w:rsid w:val="000834BF"/>
    <w:rsid w:val="0008462D"/>
    <w:rsid w:val="00085F71"/>
    <w:rsid w:val="00086719"/>
    <w:rsid w:val="00090427"/>
    <w:rsid w:val="0009089D"/>
    <w:rsid w:val="0009289D"/>
    <w:rsid w:val="00092C58"/>
    <w:rsid w:val="000935B4"/>
    <w:rsid w:val="000944A9"/>
    <w:rsid w:val="000951E3"/>
    <w:rsid w:val="000A20FC"/>
    <w:rsid w:val="000A37E5"/>
    <w:rsid w:val="000A3982"/>
    <w:rsid w:val="000A39A4"/>
    <w:rsid w:val="000A4EDE"/>
    <w:rsid w:val="000B2150"/>
    <w:rsid w:val="000B6C71"/>
    <w:rsid w:val="000C19E0"/>
    <w:rsid w:val="000C427C"/>
    <w:rsid w:val="000C5E12"/>
    <w:rsid w:val="000C6A70"/>
    <w:rsid w:val="000C743D"/>
    <w:rsid w:val="000D051E"/>
    <w:rsid w:val="000D1BFF"/>
    <w:rsid w:val="000D30F3"/>
    <w:rsid w:val="000D47FD"/>
    <w:rsid w:val="000D5568"/>
    <w:rsid w:val="000D5813"/>
    <w:rsid w:val="000D5B2D"/>
    <w:rsid w:val="000D6F89"/>
    <w:rsid w:val="000D722A"/>
    <w:rsid w:val="000D7FCA"/>
    <w:rsid w:val="000E47EA"/>
    <w:rsid w:val="000E5170"/>
    <w:rsid w:val="000E5DC7"/>
    <w:rsid w:val="000E5F69"/>
    <w:rsid w:val="000E627C"/>
    <w:rsid w:val="000E6DF6"/>
    <w:rsid w:val="000E7C39"/>
    <w:rsid w:val="000E7F3C"/>
    <w:rsid w:val="000F0CE6"/>
    <w:rsid w:val="000F102E"/>
    <w:rsid w:val="000F1842"/>
    <w:rsid w:val="000F1E65"/>
    <w:rsid w:val="000F2DE4"/>
    <w:rsid w:val="000F2F2F"/>
    <w:rsid w:val="000F3BBC"/>
    <w:rsid w:val="000F4FCF"/>
    <w:rsid w:val="000F6212"/>
    <w:rsid w:val="000F6ACF"/>
    <w:rsid w:val="000F6D07"/>
    <w:rsid w:val="0010156F"/>
    <w:rsid w:val="0010165B"/>
    <w:rsid w:val="00101717"/>
    <w:rsid w:val="00105B80"/>
    <w:rsid w:val="00106278"/>
    <w:rsid w:val="001068BF"/>
    <w:rsid w:val="00106F29"/>
    <w:rsid w:val="001072E0"/>
    <w:rsid w:val="001072FF"/>
    <w:rsid w:val="00107472"/>
    <w:rsid w:val="00107CB0"/>
    <w:rsid w:val="001109DC"/>
    <w:rsid w:val="00111AFA"/>
    <w:rsid w:val="00112965"/>
    <w:rsid w:val="00113CC7"/>
    <w:rsid w:val="001150AB"/>
    <w:rsid w:val="0012558E"/>
    <w:rsid w:val="00130E8C"/>
    <w:rsid w:val="001312DB"/>
    <w:rsid w:val="00133840"/>
    <w:rsid w:val="00133AF8"/>
    <w:rsid w:val="00134524"/>
    <w:rsid w:val="001352B7"/>
    <w:rsid w:val="00135D6B"/>
    <w:rsid w:val="00141833"/>
    <w:rsid w:val="0014352C"/>
    <w:rsid w:val="001438D3"/>
    <w:rsid w:val="0014486B"/>
    <w:rsid w:val="001452B1"/>
    <w:rsid w:val="001456EF"/>
    <w:rsid w:val="00145D7B"/>
    <w:rsid w:val="00146312"/>
    <w:rsid w:val="00150551"/>
    <w:rsid w:val="00150CD7"/>
    <w:rsid w:val="001515A6"/>
    <w:rsid w:val="00151D01"/>
    <w:rsid w:val="0015401D"/>
    <w:rsid w:val="0015496A"/>
    <w:rsid w:val="00156063"/>
    <w:rsid w:val="00156F48"/>
    <w:rsid w:val="00161E89"/>
    <w:rsid w:val="001621EF"/>
    <w:rsid w:val="00162435"/>
    <w:rsid w:val="00165549"/>
    <w:rsid w:val="0016568D"/>
    <w:rsid w:val="00166263"/>
    <w:rsid w:val="00166776"/>
    <w:rsid w:val="0016690D"/>
    <w:rsid w:val="001702A4"/>
    <w:rsid w:val="00170AAA"/>
    <w:rsid w:val="001712F0"/>
    <w:rsid w:val="00171D43"/>
    <w:rsid w:val="0017220E"/>
    <w:rsid w:val="00172327"/>
    <w:rsid w:val="0017291F"/>
    <w:rsid w:val="0017583C"/>
    <w:rsid w:val="00176DBD"/>
    <w:rsid w:val="00177007"/>
    <w:rsid w:val="00177527"/>
    <w:rsid w:val="00180909"/>
    <w:rsid w:val="00180ADA"/>
    <w:rsid w:val="00181184"/>
    <w:rsid w:val="00183442"/>
    <w:rsid w:val="00191F45"/>
    <w:rsid w:val="00195550"/>
    <w:rsid w:val="00196B68"/>
    <w:rsid w:val="00196FC8"/>
    <w:rsid w:val="001A05A1"/>
    <w:rsid w:val="001A22F3"/>
    <w:rsid w:val="001B057E"/>
    <w:rsid w:val="001B081A"/>
    <w:rsid w:val="001B1E95"/>
    <w:rsid w:val="001B4D12"/>
    <w:rsid w:val="001B5789"/>
    <w:rsid w:val="001B7146"/>
    <w:rsid w:val="001C23E5"/>
    <w:rsid w:val="001C2730"/>
    <w:rsid w:val="001C2FAA"/>
    <w:rsid w:val="001C3213"/>
    <w:rsid w:val="001C43D6"/>
    <w:rsid w:val="001C5F3F"/>
    <w:rsid w:val="001C7760"/>
    <w:rsid w:val="001D0150"/>
    <w:rsid w:val="001D1016"/>
    <w:rsid w:val="001D12B4"/>
    <w:rsid w:val="001D1478"/>
    <w:rsid w:val="001D2BF1"/>
    <w:rsid w:val="001D6E0C"/>
    <w:rsid w:val="001D75C6"/>
    <w:rsid w:val="001E10C2"/>
    <w:rsid w:val="001E1368"/>
    <w:rsid w:val="001E1DFE"/>
    <w:rsid w:val="001E301C"/>
    <w:rsid w:val="001E3B9E"/>
    <w:rsid w:val="001E3E73"/>
    <w:rsid w:val="001E457E"/>
    <w:rsid w:val="001E4D0E"/>
    <w:rsid w:val="001E62D0"/>
    <w:rsid w:val="001E70E4"/>
    <w:rsid w:val="001F0B61"/>
    <w:rsid w:val="001F1577"/>
    <w:rsid w:val="001F2CC2"/>
    <w:rsid w:val="001F3E20"/>
    <w:rsid w:val="001F4B3D"/>
    <w:rsid w:val="001F6156"/>
    <w:rsid w:val="001F6943"/>
    <w:rsid w:val="001F7E9B"/>
    <w:rsid w:val="00200BD8"/>
    <w:rsid w:val="00201556"/>
    <w:rsid w:val="002016D1"/>
    <w:rsid w:val="00201AFA"/>
    <w:rsid w:val="002046C4"/>
    <w:rsid w:val="00206689"/>
    <w:rsid w:val="002072D5"/>
    <w:rsid w:val="00210A6E"/>
    <w:rsid w:val="0021167F"/>
    <w:rsid w:val="00212805"/>
    <w:rsid w:val="0021311F"/>
    <w:rsid w:val="0021368E"/>
    <w:rsid w:val="00213A46"/>
    <w:rsid w:val="00213D87"/>
    <w:rsid w:val="00213DFB"/>
    <w:rsid w:val="002156B6"/>
    <w:rsid w:val="00215DD6"/>
    <w:rsid w:val="00217224"/>
    <w:rsid w:val="00220561"/>
    <w:rsid w:val="00220BF9"/>
    <w:rsid w:val="00226125"/>
    <w:rsid w:val="00227CD1"/>
    <w:rsid w:val="00233B81"/>
    <w:rsid w:val="002352C1"/>
    <w:rsid w:val="00235342"/>
    <w:rsid w:val="00236972"/>
    <w:rsid w:val="00236D3A"/>
    <w:rsid w:val="00237750"/>
    <w:rsid w:val="00243C40"/>
    <w:rsid w:val="00244CAE"/>
    <w:rsid w:val="00244CF7"/>
    <w:rsid w:val="0024713C"/>
    <w:rsid w:val="002478E9"/>
    <w:rsid w:val="00250D0C"/>
    <w:rsid w:val="002514A0"/>
    <w:rsid w:val="0025547D"/>
    <w:rsid w:val="00256361"/>
    <w:rsid w:val="00256A44"/>
    <w:rsid w:val="00257E60"/>
    <w:rsid w:val="00265B5A"/>
    <w:rsid w:val="0026723D"/>
    <w:rsid w:val="0026754F"/>
    <w:rsid w:val="00270C94"/>
    <w:rsid w:val="00274305"/>
    <w:rsid w:val="0027473E"/>
    <w:rsid w:val="00275465"/>
    <w:rsid w:val="002759B7"/>
    <w:rsid w:val="00276CDC"/>
    <w:rsid w:val="0027761E"/>
    <w:rsid w:val="00277720"/>
    <w:rsid w:val="0027788A"/>
    <w:rsid w:val="0028019E"/>
    <w:rsid w:val="0028094B"/>
    <w:rsid w:val="00282598"/>
    <w:rsid w:val="00283ABA"/>
    <w:rsid w:val="00284E8E"/>
    <w:rsid w:val="0028611B"/>
    <w:rsid w:val="00287EA1"/>
    <w:rsid w:val="00290026"/>
    <w:rsid w:val="002908B5"/>
    <w:rsid w:val="00290F64"/>
    <w:rsid w:val="00290F6D"/>
    <w:rsid w:val="00293097"/>
    <w:rsid w:val="002949E4"/>
    <w:rsid w:val="00294EDF"/>
    <w:rsid w:val="00295A31"/>
    <w:rsid w:val="00295A7C"/>
    <w:rsid w:val="00296082"/>
    <w:rsid w:val="00296A88"/>
    <w:rsid w:val="002A28CE"/>
    <w:rsid w:val="002A490D"/>
    <w:rsid w:val="002A55D1"/>
    <w:rsid w:val="002A6D1F"/>
    <w:rsid w:val="002B0555"/>
    <w:rsid w:val="002B24D6"/>
    <w:rsid w:val="002B36F6"/>
    <w:rsid w:val="002B4B82"/>
    <w:rsid w:val="002C12A6"/>
    <w:rsid w:val="002C1A77"/>
    <w:rsid w:val="002C4DE2"/>
    <w:rsid w:val="002C5262"/>
    <w:rsid w:val="002C600C"/>
    <w:rsid w:val="002C6643"/>
    <w:rsid w:val="002D0A68"/>
    <w:rsid w:val="002D3E2D"/>
    <w:rsid w:val="002D463C"/>
    <w:rsid w:val="002D60AC"/>
    <w:rsid w:val="002E1587"/>
    <w:rsid w:val="002E16CC"/>
    <w:rsid w:val="002E178B"/>
    <w:rsid w:val="002E423F"/>
    <w:rsid w:val="002E42D4"/>
    <w:rsid w:val="002E44AE"/>
    <w:rsid w:val="002E4C09"/>
    <w:rsid w:val="002E6AED"/>
    <w:rsid w:val="002E7FA8"/>
    <w:rsid w:val="002F01DE"/>
    <w:rsid w:val="002F0EDC"/>
    <w:rsid w:val="002F3899"/>
    <w:rsid w:val="002F3F6A"/>
    <w:rsid w:val="002F41FB"/>
    <w:rsid w:val="002F61FA"/>
    <w:rsid w:val="002F7464"/>
    <w:rsid w:val="002F7C79"/>
    <w:rsid w:val="00300494"/>
    <w:rsid w:val="00300DDC"/>
    <w:rsid w:val="00302881"/>
    <w:rsid w:val="00303047"/>
    <w:rsid w:val="0030319D"/>
    <w:rsid w:val="0030580A"/>
    <w:rsid w:val="00305A11"/>
    <w:rsid w:val="0030749A"/>
    <w:rsid w:val="00311781"/>
    <w:rsid w:val="00311DE7"/>
    <w:rsid w:val="003127BA"/>
    <w:rsid w:val="00312CD7"/>
    <w:rsid w:val="00312DBC"/>
    <w:rsid w:val="003134C6"/>
    <w:rsid w:val="003151F5"/>
    <w:rsid w:val="003159FD"/>
    <w:rsid w:val="00315A84"/>
    <w:rsid w:val="00315E77"/>
    <w:rsid w:val="00316E0E"/>
    <w:rsid w:val="003228AB"/>
    <w:rsid w:val="00323B01"/>
    <w:rsid w:val="00323D4E"/>
    <w:rsid w:val="00324103"/>
    <w:rsid w:val="00324D01"/>
    <w:rsid w:val="0032597D"/>
    <w:rsid w:val="00325C38"/>
    <w:rsid w:val="00327180"/>
    <w:rsid w:val="003301B5"/>
    <w:rsid w:val="003321D0"/>
    <w:rsid w:val="003328F3"/>
    <w:rsid w:val="00333462"/>
    <w:rsid w:val="003343CE"/>
    <w:rsid w:val="00335448"/>
    <w:rsid w:val="0033578D"/>
    <w:rsid w:val="00337147"/>
    <w:rsid w:val="00337CEF"/>
    <w:rsid w:val="003400A4"/>
    <w:rsid w:val="00342BA3"/>
    <w:rsid w:val="00345B3B"/>
    <w:rsid w:val="00347833"/>
    <w:rsid w:val="00351552"/>
    <w:rsid w:val="00351805"/>
    <w:rsid w:val="00352F16"/>
    <w:rsid w:val="00353651"/>
    <w:rsid w:val="003543D6"/>
    <w:rsid w:val="00356B7D"/>
    <w:rsid w:val="00357656"/>
    <w:rsid w:val="003600AA"/>
    <w:rsid w:val="003641D2"/>
    <w:rsid w:val="00364385"/>
    <w:rsid w:val="003643CF"/>
    <w:rsid w:val="003651E0"/>
    <w:rsid w:val="003669AA"/>
    <w:rsid w:val="00370BB2"/>
    <w:rsid w:val="00372567"/>
    <w:rsid w:val="00373DFF"/>
    <w:rsid w:val="00375FF1"/>
    <w:rsid w:val="003804F6"/>
    <w:rsid w:val="0038325C"/>
    <w:rsid w:val="00383A6B"/>
    <w:rsid w:val="00383E83"/>
    <w:rsid w:val="003857D4"/>
    <w:rsid w:val="00390320"/>
    <w:rsid w:val="00390A1A"/>
    <w:rsid w:val="0039150C"/>
    <w:rsid w:val="003920C1"/>
    <w:rsid w:val="0039309E"/>
    <w:rsid w:val="003931AD"/>
    <w:rsid w:val="0039361B"/>
    <w:rsid w:val="0039546D"/>
    <w:rsid w:val="0039546E"/>
    <w:rsid w:val="003975FF"/>
    <w:rsid w:val="003A13FC"/>
    <w:rsid w:val="003A4444"/>
    <w:rsid w:val="003B08FC"/>
    <w:rsid w:val="003B1A29"/>
    <w:rsid w:val="003B438B"/>
    <w:rsid w:val="003B534B"/>
    <w:rsid w:val="003B59B9"/>
    <w:rsid w:val="003B6B16"/>
    <w:rsid w:val="003B6D79"/>
    <w:rsid w:val="003B76BD"/>
    <w:rsid w:val="003C09A7"/>
    <w:rsid w:val="003C16BA"/>
    <w:rsid w:val="003C1AFB"/>
    <w:rsid w:val="003C285A"/>
    <w:rsid w:val="003C3039"/>
    <w:rsid w:val="003C36E6"/>
    <w:rsid w:val="003C3A58"/>
    <w:rsid w:val="003C3BCA"/>
    <w:rsid w:val="003C4331"/>
    <w:rsid w:val="003C548A"/>
    <w:rsid w:val="003C5558"/>
    <w:rsid w:val="003D15E0"/>
    <w:rsid w:val="003D247C"/>
    <w:rsid w:val="003D429E"/>
    <w:rsid w:val="003D4865"/>
    <w:rsid w:val="003E0090"/>
    <w:rsid w:val="003E03A9"/>
    <w:rsid w:val="003E0F1F"/>
    <w:rsid w:val="003E1404"/>
    <w:rsid w:val="003E31BA"/>
    <w:rsid w:val="003E53CF"/>
    <w:rsid w:val="003E6518"/>
    <w:rsid w:val="003E7514"/>
    <w:rsid w:val="003E7667"/>
    <w:rsid w:val="003E77B7"/>
    <w:rsid w:val="003F29F0"/>
    <w:rsid w:val="003F3604"/>
    <w:rsid w:val="003F370D"/>
    <w:rsid w:val="003F3784"/>
    <w:rsid w:val="003F3A7A"/>
    <w:rsid w:val="003F5418"/>
    <w:rsid w:val="003F6458"/>
    <w:rsid w:val="003F7051"/>
    <w:rsid w:val="00400F57"/>
    <w:rsid w:val="00401C82"/>
    <w:rsid w:val="00405475"/>
    <w:rsid w:val="004056F0"/>
    <w:rsid w:val="00406834"/>
    <w:rsid w:val="00406EEB"/>
    <w:rsid w:val="00407983"/>
    <w:rsid w:val="00407D62"/>
    <w:rsid w:val="004105C0"/>
    <w:rsid w:val="004133ED"/>
    <w:rsid w:val="00413C4C"/>
    <w:rsid w:val="004172E3"/>
    <w:rsid w:val="00417648"/>
    <w:rsid w:val="00420491"/>
    <w:rsid w:val="0042063F"/>
    <w:rsid w:val="0042105B"/>
    <w:rsid w:val="00421120"/>
    <w:rsid w:val="00422D02"/>
    <w:rsid w:val="0042737F"/>
    <w:rsid w:val="00431728"/>
    <w:rsid w:val="0043189D"/>
    <w:rsid w:val="004338B7"/>
    <w:rsid w:val="00434255"/>
    <w:rsid w:val="00437441"/>
    <w:rsid w:val="00440879"/>
    <w:rsid w:val="004417B6"/>
    <w:rsid w:val="00442C81"/>
    <w:rsid w:val="00443DE0"/>
    <w:rsid w:val="00444E14"/>
    <w:rsid w:val="00446390"/>
    <w:rsid w:val="004502FA"/>
    <w:rsid w:val="00456002"/>
    <w:rsid w:val="004561BA"/>
    <w:rsid w:val="00456C53"/>
    <w:rsid w:val="00461EC4"/>
    <w:rsid w:val="004625E7"/>
    <w:rsid w:val="004648C1"/>
    <w:rsid w:val="004653A8"/>
    <w:rsid w:val="004670F1"/>
    <w:rsid w:val="00467D68"/>
    <w:rsid w:val="00472DE9"/>
    <w:rsid w:val="0047343D"/>
    <w:rsid w:val="00473C5A"/>
    <w:rsid w:val="00473DF6"/>
    <w:rsid w:val="0047489E"/>
    <w:rsid w:val="00475615"/>
    <w:rsid w:val="00475D6B"/>
    <w:rsid w:val="0047613E"/>
    <w:rsid w:val="004769DF"/>
    <w:rsid w:val="00480862"/>
    <w:rsid w:val="0048513E"/>
    <w:rsid w:val="00485F05"/>
    <w:rsid w:val="0049257A"/>
    <w:rsid w:val="00493807"/>
    <w:rsid w:val="004955F0"/>
    <w:rsid w:val="00496AF7"/>
    <w:rsid w:val="004A03AC"/>
    <w:rsid w:val="004A1B4B"/>
    <w:rsid w:val="004A1C7C"/>
    <w:rsid w:val="004A31C8"/>
    <w:rsid w:val="004A3485"/>
    <w:rsid w:val="004A37AB"/>
    <w:rsid w:val="004A414B"/>
    <w:rsid w:val="004A429A"/>
    <w:rsid w:val="004A4B0B"/>
    <w:rsid w:val="004A5087"/>
    <w:rsid w:val="004A5129"/>
    <w:rsid w:val="004A7322"/>
    <w:rsid w:val="004B1638"/>
    <w:rsid w:val="004B18E5"/>
    <w:rsid w:val="004B3D16"/>
    <w:rsid w:val="004B6307"/>
    <w:rsid w:val="004B76EE"/>
    <w:rsid w:val="004B77C6"/>
    <w:rsid w:val="004C07D7"/>
    <w:rsid w:val="004C0B49"/>
    <w:rsid w:val="004C1957"/>
    <w:rsid w:val="004C24EB"/>
    <w:rsid w:val="004C2D33"/>
    <w:rsid w:val="004D0CF8"/>
    <w:rsid w:val="004D2A55"/>
    <w:rsid w:val="004D3410"/>
    <w:rsid w:val="004D3565"/>
    <w:rsid w:val="004D4F92"/>
    <w:rsid w:val="004D6450"/>
    <w:rsid w:val="004E0008"/>
    <w:rsid w:val="004E0B28"/>
    <w:rsid w:val="004E211F"/>
    <w:rsid w:val="004E4068"/>
    <w:rsid w:val="004E4477"/>
    <w:rsid w:val="004E4CB5"/>
    <w:rsid w:val="004E5534"/>
    <w:rsid w:val="004E5C25"/>
    <w:rsid w:val="004E6E85"/>
    <w:rsid w:val="004F0F19"/>
    <w:rsid w:val="004F15D9"/>
    <w:rsid w:val="004F31F5"/>
    <w:rsid w:val="0050004E"/>
    <w:rsid w:val="00500C68"/>
    <w:rsid w:val="00502347"/>
    <w:rsid w:val="00503D58"/>
    <w:rsid w:val="00504514"/>
    <w:rsid w:val="0050535E"/>
    <w:rsid w:val="00505801"/>
    <w:rsid w:val="005108E6"/>
    <w:rsid w:val="00511420"/>
    <w:rsid w:val="0051225C"/>
    <w:rsid w:val="00512F79"/>
    <w:rsid w:val="00514148"/>
    <w:rsid w:val="005151D5"/>
    <w:rsid w:val="00517C93"/>
    <w:rsid w:val="00520A6B"/>
    <w:rsid w:val="00525759"/>
    <w:rsid w:val="00526ACB"/>
    <w:rsid w:val="00530AE4"/>
    <w:rsid w:val="00530CAD"/>
    <w:rsid w:val="005348D6"/>
    <w:rsid w:val="00536D0B"/>
    <w:rsid w:val="00540087"/>
    <w:rsid w:val="005402B4"/>
    <w:rsid w:val="0054196A"/>
    <w:rsid w:val="0054239F"/>
    <w:rsid w:val="005425D9"/>
    <w:rsid w:val="005461FB"/>
    <w:rsid w:val="005502FB"/>
    <w:rsid w:val="00550BB2"/>
    <w:rsid w:val="00556F4F"/>
    <w:rsid w:val="00560F03"/>
    <w:rsid w:val="00561449"/>
    <w:rsid w:val="00561808"/>
    <w:rsid w:val="00561914"/>
    <w:rsid w:val="0056379F"/>
    <w:rsid w:val="00563B26"/>
    <w:rsid w:val="00570090"/>
    <w:rsid w:val="00570EA8"/>
    <w:rsid w:val="00573F39"/>
    <w:rsid w:val="00576366"/>
    <w:rsid w:val="0058210A"/>
    <w:rsid w:val="00582DD4"/>
    <w:rsid w:val="00582EEE"/>
    <w:rsid w:val="005837C1"/>
    <w:rsid w:val="00584463"/>
    <w:rsid w:val="00586A6B"/>
    <w:rsid w:val="005921F1"/>
    <w:rsid w:val="00593948"/>
    <w:rsid w:val="00594E3A"/>
    <w:rsid w:val="0059664F"/>
    <w:rsid w:val="00596D3E"/>
    <w:rsid w:val="00597D16"/>
    <w:rsid w:val="005A35C0"/>
    <w:rsid w:val="005A4E2C"/>
    <w:rsid w:val="005A5104"/>
    <w:rsid w:val="005A7A6D"/>
    <w:rsid w:val="005B1288"/>
    <w:rsid w:val="005B262E"/>
    <w:rsid w:val="005B277E"/>
    <w:rsid w:val="005B2AEF"/>
    <w:rsid w:val="005B2DE5"/>
    <w:rsid w:val="005B3593"/>
    <w:rsid w:val="005B3B94"/>
    <w:rsid w:val="005B5CE3"/>
    <w:rsid w:val="005B6C4B"/>
    <w:rsid w:val="005C00BB"/>
    <w:rsid w:val="005C1260"/>
    <w:rsid w:val="005C16D5"/>
    <w:rsid w:val="005C6331"/>
    <w:rsid w:val="005C64C6"/>
    <w:rsid w:val="005D2509"/>
    <w:rsid w:val="005D5625"/>
    <w:rsid w:val="005D6652"/>
    <w:rsid w:val="005D7F93"/>
    <w:rsid w:val="005E175C"/>
    <w:rsid w:val="005E1996"/>
    <w:rsid w:val="005E229F"/>
    <w:rsid w:val="005E2816"/>
    <w:rsid w:val="005E4BE6"/>
    <w:rsid w:val="005E5385"/>
    <w:rsid w:val="005E5F9F"/>
    <w:rsid w:val="005E641C"/>
    <w:rsid w:val="005E67CC"/>
    <w:rsid w:val="005F0CEA"/>
    <w:rsid w:val="005F13E9"/>
    <w:rsid w:val="005F159E"/>
    <w:rsid w:val="005F22AB"/>
    <w:rsid w:val="005F23C4"/>
    <w:rsid w:val="005F7435"/>
    <w:rsid w:val="005F798C"/>
    <w:rsid w:val="00600876"/>
    <w:rsid w:val="00602506"/>
    <w:rsid w:val="006037F6"/>
    <w:rsid w:val="00605D8E"/>
    <w:rsid w:val="00606C8E"/>
    <w:rsid w:val="006078FB"/>
    <w:rsid w:val="00607C82"/>
    <w:rsid w:val="00610167"/>
    <w:rsid w:val="0061061E"/>
    <w:rsid w:val="0061214D"/>
    <w:rsid w:val="00612F04"/>
    <w:rsid w:val="006131B0"/>
    <w:rsid w:val="00613338"/>
    <w:rsid w:val="006135F1"/>
    <w:rsid w:val="00614303"/>
    <w:rsid w:val="006150DD"/>
    <w:rsid w:val="00615758"/>
    <w:rsid w:val="00615EC3"/>
    <w:rsid w:val="00616C9E"/>
    <w:rsid w:val="006176D3"/>
    <w:rsid w:val="00617BB4"/>
    <w:rsid w:val="00620690"/>
    <w:rsid w:val="0062307E"/>
    <w:rsid w:val="00627680"/>
    <w:rsid w:val="00630E08"/>
    <w:rsid w:val="00631F25"/>
    <w:rsid w:val="00633BE8"/>
    <w:rsid w:val="0063493E"/>
    <w:rsid w:val="00636F20"/>
    <w:rsid w:val="00641A3A"/>
    <w:rsid w:val="006429DD"/>
    <w:rsid w:val="00643D58"/>
    <w:rsid w:val="006450AD"/>
    <w:rsid w:val="0064645A"/>
    <w:rsid w:val="0065037A"/>
    <w:rsid w:val="0065307A"/>
    <w:rsid w:val="006533B9"/>
    <w:rsid w:val="00653684"/>
    <w:rsid w:val="00654FE6"/>
    <w:rsid w:val="00655194"/>
    <w:rsid w:val="006561FD"/>
    <w:rsid w:val="006567BC"/>
    <w:rsid w:val="00656807"/>
    <w:rsid w:val="00665CC3"/>
    <w:rsid w:val="00666BFE"/>
    <w:rsid w:val="00672938"/>
    <w:rsid w:val="006760CF"/>
    <w:rsid w:val="00676C05"/>
    <w:rsid w:val="0067707E"/>
    <w:rsid w:val="0067784E"/>
    <w:rsid w:val="00677907"/>
    <w:rsid w:val="00680785"/>
    <w:rsid w:val="006824D9"/>
    <w:rsid w:val="00685BB8"/>
    <w:rsid w:val="00686204"/>
    <w:rsid w:val="00686470"/>
    <w:rsid w:val="00686568"/>
    <w:rsid w:val="00687EF4"/>
    <w:rsid w:val="00691CAB"/>
    <w:rsid w:val="006924B0"/>
    <w:rsid w:val="00692998"/>
    <w:rsid w:val="006931DD"/>
    <w:rsid w:val="0069543B"/>
    <w:rsid w:val="006956D1"/>
    <w:rsid w:val="00696002"/>
    <w:rsid w:val="00696FCE"/>
    <w:rsid w:val="00697EC7"/>
    <w:rsid w:val="006A0487"/>
    <w:rsid w:val="006A1329"/>
    <w:rsid w:val="006A2A6B"/>
    <w:rsid w:val="006A52A8"/>
    <w:rsid w:val="006B07C8"/>
    <w:rsid w:val="006B08BE"/>
    <w:rsid w:val="006B0AED"/>
    <w:rsid w:val="006B1F4E"/>
    <w:rsid w:val="006B239F"/>
    <w:rsid w:val="006B3FD2"/>
    <w:rsid w:val="006B4409"/>
    <w:rsid w:val="006B72DA"/>
    <w:rsid w:val="006B7EC9"/>
    <w:rsid w:val="006C1430"/>
    <w:rsid w:val="006C40AD"/>
    <w:rsid w:val="006C769A"/>
    <w:rsid w:val="006D03C2"/>
    <w:rsid w:val="006D1946"/>
    <w:rsid w:val="006D3D3D"/>
    <w:rsid w:val="006D4406"/>
    <w:rsid w:val="006D6E77"/>
    <w:rsid w:val="006D7AAF"/>
    <w:rsid w:val="006D7CF5"/>
    <w:rsid w:val="006E22DF"/>
    <w:rsid w:val="006E2DB4"/>
    <w:rsid w:val="006E34FD"/>
    <w:rsid w:val="006E3BB7"/>
    <w:rsid w:val="006E7F94"/>
    <w:rsid w:val="006F180B"/>
    <w:rsid w:val="006F270E"/>
    <w:rsid w:val="006F2A4B"/>
    <w:rsid w:val="006F565A"/>
    <w:rsid w:val="006F6E2C"/>
    <w:rsid w:val="006F6FD1"/>
    <w:rsid w:val="00700E9F"/>
    <w:rsid w:val="0070101B"/>
    <w:rsid w:val="00701A53"/>
    <w:rsid w:val="00702043"/>
    <w:rsid w:val="007050EC"/>
    <w:rsid w:val="00706266"/>
    <w:rsid w:val="00707FD8"/>
    <w:rsid w:val="00711F6D"/>
    <w:rsid w:val="00713785"/>
    <w:rsid w:val="007138BD"/>
    <w:rsid w:val="00713D76"/>
    <w:rsid w:val="0071413E"/>
    <w:rsid w:val="00717630"/>
    <w:rsid w:val="00720EE7"/>
    <w:rsid w:val="00725E23"/>
    <w:rsid w:val="00726282"/>
    <w:rsid w:val="007276E1"/>
    <w:rsid w:val="0072786D"/>
    <w:rsid w:val="00727AA2"/>
    <w:rsid w:val="00732363"/>
    <w:rsid w:val="0073604B"/>
    <w:rsid w:val="00736136"/>
    <w:rsid w:val="007369FC"/>
    <w:rsid w:val="00740170"/>
    <w:rsid w:val="007409D1"/>
    <w:rsid w:val="0074136E"/>
    <w:rsid w:val="00741AD1"/>
    <w:rsid w:val="00742696"/>
    <w:rsid w:val="007426ED"/>
    <w:rsid w:val="0074455D"/>
    <w:rsid w:val="00744C3E"/>
    <w:rsid w:val="00745152"/>
    <w:rsid w:val="007454DA"/>
    <w:rsid w:val="0074574E"/>
    <w:rsid w:val="00745D26"/>
    <w:rsid w:val="00747C9C"/>
    <w:rsid w:val="007500A3"/>
    <w:rsid w:val="00751AD5"/>
    <w:rsid w:val="0075270D"/>
    <w:rsid w:val="0075356B"/>
    <w:rsid w:val="007550FB"/>
    <w:rsid w:val="0075709E"/>
    <w:rsid w:val="00760F4C"/>
    <w:rsid w:val="00762E43"/>
    <w:rsid w:val="00763A4D"/>
    <w:rsid w:val="007643DE"/>
    <w:rsid w:val="00764B6B"/>
    <w:rsid w:val="00765C0B"/>
    <w:rsid w:val="007675C3"/>
    <w:rsid w:val="00770367"/>
    <w:rsid w:val="00771807"/>
    <w:rsid w:val="007736F8"/>
    <w:rsid w:val="00773CB8"/>
    <w:rsid w:val="007744FA"/>
    <w:rsid w:val="00774B49"/>
    <w:rsid w:val="00775C9B"/>
    <w:rsid w:val="00776B8C"/>
    <w:rsid w:val="00776D5E"/>
    <w:rsid w:val="00776F40"/>
    <w:rsid w:val="00780907"/>
    <w:rsid w:val="00781419"/>
    <w:rsid w:val="0078275A"/>
    <w:rsid w:val="00787CED"/>
    <w:rsid w:val="00792CFD"/>
    <w:rsid w:val="00794551"/>
    <w:rsid w:val="0079515F"/>
    <w:rsid w:val="00796263"/>
    <w:rsid w:val="007966D7"/>
    <w:rsid w:val="00797ECD"/>
    <w:rsid w:val="007A6B38"/>
    <w:rsid w:val="007B164B"/>
    <w:rsid w:val="007B2806"/>
    <w:rsid w:val="007B305C"/>
    <w:rsid w:val="007B51BB"/>
    <w:rsid w:val="007C0749"/>
    <w:rsid w:val="007C0940"/>
    <w:rsid w:val="007C25F5"/>
    <w:rsid w:val="007C272D"/>
    <w:rsid w:val="007C29F2"/>
    <w:rsid w:val="007C3692"/>
    <w:rsid w:val="007C5477"/>
    <w:rsid w:val="007C5A0E"/>
    <w:rsid w:val="007D0EC1"/>
    <w:rsid w:val="007D4776"/>
    <w:rsid w:val="007E138C"/>
    <w:rsid w:val="007E1E4B"/>
    <w:rsid w:val="007E32EA"/>
    <w:rsid w:val="007F0D21"/>
    <w:rsid w:val="007F0D82"/>
    <w:rsid w:val="007F1855"/>
    <w:rsid w:val="007F1D76"/>
    <w:rsid w:val="007F2A03"/>
    <w:rsid w:val="007F2C2F"/>
    <w:rsid w:val="00801029"/>
    <w:rsid w:val="008011EB"/>
    <w:rsid w:val="0080150E"/>
    <w:rsid w:val="00802388"/>
    <w:rsid w:val="008025F7"/>
    <w:rsid w:val="008035DE"/>
    <w:rsid w:val="00804966"/>
    <w:rsid w:val="00805D53"/>
    <w:rsid w:val="00807684"/>
    <w:rsid w:val="00807B03"/>
    <w:rsid w:val="008107AF"/>
    <w:rsid w:val="008107E8"/>
    <w:rsid w:val="00811A2D"/>
    <w:rsid w:val="008122E8"/>
    <w:rsid w:val="00812507"/>
    <w:rsid w:val="008167CF"/>
    <w:rsid w:val="00821302"/>
    <w:rsid w:val="0082154C"/>
    <w:rsid w:val="00822F96"/>
    <w:rsid w:val="00824052"/>
    <w:rsid w:val="008269B9"/>
    <w:rsid w:val="008278E4"/>
    <w:rsid w:val="00827E13"/>
    <w:rsid w:val="00830F07"/>
    <w:rsid w:val="0083228D"/>
    <w:rsid w:val="00832617"/>
    <w:rsid w:val="00833665"/>
    <w:rsid w:val="00834538"/>
    <w:rsid w:val="00837855"/>
    <w:rsid w:val="00840887"/>
    <w:rsid w:val="00840D00"/>
    <w:rsid w:val="008427C2"/>
    <w:rsid w:val="008438C1"/>
    <w:rsid w:val="0084437E"/>
    <w:rsid w:val="008465FE"/>
    <w:rsid w:val="00850718"/>
    <w:rsid w:val="00852204"/>
    <w:rsid w:val="0085428E"/>
    <w:rsid w:val="00854D47"/>
    <w:rsid w:val="008550BA"/>
    <w:rsid w:val="00855798"/>
    <w:rsid w:val="00856A65"/>
    <w:rsid w:val="00856AD4"/>
    <w:rsid w:val="00860754"/>
    <w:rsid w:val="00862552"/>
    <w:rsid w:val="00864F8E"/>
    <w:rsid w:val="00870AF1"/>
    <w:rsid w:val="00870D14"/>
    <w:rsid w:val="00871580"/>
    <w:rsid w:val="00871C8C"/>
    <w:rsid w:val="008723DD"/>
    <w:rsid w:val="00873B72"/>
    <w:rsid w:val="00875A03"/>
    <w:rsid w:val="0087726C"/>
    <w:rsid w:val="00877686"/>
    <w:rsid w:val="00880E20"/>
    <w:rsid w:val="00880FFB"/>
    <w:rsid w:val="008814EB"/>
    <w:rsid w:val="00882E2A"/>
    <w:rsid w:val="00884F87"/>
    <w:rsid w:val="0088642D"/>
    <w:rsid w:val="0089021B"/>
    <w:rsid w:val="008A0C7A"/>
    <w:rsid w:val="008A1AFE"/>
    <w:rsid w:val="008A21F8"/>
    <w:rsid w:val="008A3605"/>
    <w:rsid w:val="008A4839"/>
    <w:rsid w:val="008A52EC"/>
    <w:rsid w:val="008A589F"/>
    <w:rsid w:val="008A7112"/>
    <w:rsid w:val="008B0682"/>
    <w:rsid w:val="008B0CDA"/>
    <w:rsid w:val="008B10D9"/>
    <w:rsid w:val="008B14A2"/>
    <w:rsid w:val="008B2159"/>
    <w:rsid w:val="008B2573"/>
    <w:rsid w:val="008B3BEC"/>
    <w:rsid w:val="008B41B4"/>
    <w:rsid w:val="008B4C34"/>
    <w:rsid w:val="008C1AAE"/>
    <w:rsid w:val="008C1D68"/>
    <w:rsid w:val="008C2228"/>
    <w:rsid w:val="008C24C3"/>
    <w:rsid w:val="008C2CDD"/>
    <w:rsid w:val="008C3A9A"/>
    <w:rsid w:val="008C4073"/>
    <w:rsid w:val="008C6A8A"/>
    <w:rsid w:val="008C6D30"/>
    <w:rsid w:val="008D31DC"/>
    <w:rsid w:val="008D3205"/>
    <w:rsid w:val="008D364B"/>
    <w:rsid w:val="008D3679"/>
    <w:rsid w:val="008D3C50"/>
    <w:rsid w:val="008D403A"/>
    <w:rsid w:val="008D65C8"/>
    <w:rsid w:val="008D78D3"/>
    <w:rsid w:val="008E00CA"/>
    <w:rsid w:val="008E19F4"/>
    <w:rsid w:val="008E2853"/>
    <w:rsid w:val="008E35AF"/>
    <w:rsid w:val="008E4D22"/>
    <w:rsid w:val="008E5662"/>
    <w:rsid w:val="008E66B3"/>
    <w:rsid w:val="008E690E"/>
    <w:rsid w:val="008E732F"/>
    <w:rsid w:val="008F008D"/>
    <w:rsid w:val="008F094D"/>
    <w:rsid w:val="008F2FAC"/>
    <w:rsid w:val="008F5C3B"/>
    <w:rsid w:val="008F6617"/>
    <w:rsid w:val="00902A5A"/>
    <w:rsid w:val="00903CBB"/>
    <w:rsid w:val="009048E6"/>
    <w:rsid w:val="00905D21"/>
    <w:rsid w:val="00906C9A"/>
    <w:rsid w:val="00907DF8"/>
    <w:rsid w:val="00913513"/>
    <w:rsid w:val="00913A5A"/>
    <w:rsid w:val="00914440"/>
    <w:rsid w:val="0091495F"/>
    <w:rsid w:val="00923470"/>
    <w:rsid w:val="00926667"/>
    <w:rsid w:val="009306D7"/>
    <w:rsid w:val="00930C61"/>
    <w:rsid w:val="00932E09"/>
    <w:rsid w:val="009335E3"/>
    <w:rsid w:val="00933ED3"/>
    <w:rsid w:val="0093430B"/>
    <w:rsid w:val="00934451"/>
    <w:rsid w:val="00934594"/>
    <w:rsid w:val="009349FA"/>
    <w:rsid w:val="009359A6"/>
    <w:rsid w:val="00935C8B"/>
    <w:rsid w:val="00936BAA"/>
    <w:rsid w:val="00941B7F"/>
    <w:rsid w:val="00941BA5"/>
    <w:rsid w:val="00943078"/>
    <w:rsid w:val="009439B4"/>
    <w:rsid w:val="00943DD1"/>
    <w:rsid w:val="009460F2"/>
    <w:rsid w:val="0094622A"/>
    <w:rsid w:val="00947C48"/>
    <w:rsid w:val="00947CA2"/>
    <w:rsid w:val="009505A4"/>
    <w:rsid w:val="00950EED"/>
    <w:rsid w:val="0095104E"/>
    <w:rsid w:val="00951A5D"/>
    <w:rsid w:val="009545B0"/>
    <w:rsid w:val="00954F19"/>
    <w:rsid w:val="00955394"/>
    <w:rsid w:val="0095554C"/>
    <w:rsid w:val="00955664"/>
    <w:rsid w:val="009558AE"/>
    <w:rsid w:val="0095629B"/>
    <w:rsid w:val="0096042A"/>
    <w:rsid w:val="009604E9"/>
    <w:rsid w:val="00961C16"/>
    <w:rsid w:val="009621C2"/>
    <w:rsid w:val="009627F2"/>
    <w:rsid w:val="00962E8A"/>
    <w:rsid w:val="00963D8C"/>
    <w:rsid w:val="00964AE0"/>
    <w:rsid w:val="00966538"/>
    <w:rsid w:val="00966D01"/>
    <w:rsid w:val="00967809"/>
    <w:rsid w:val="00970942"/>
    <w:rsid w:val="00971AFF"/>
    <w:rsid w:val="00974291"/>
    <w:rsid w:val="00975855"/>
    <w:rsid w:val="00975951"/>
    <w:rsid w:val="00980757"/>
    <w:rsid w:val="009833AC"/>
    <w:rsid w:val="00986D9A"/>
    <w:rsid w:val="00990473"/>
    <w:rsid w:val="0099060E"/>
    <w:rsid w:val="009908F8"/>
    <w:rsid w:val="009914B9"/>
    <w:rsid w:val="00994205"/>
    <w:rsid w:val="009A4825"/>
    <w:rsid w:val="009A64A0"/>
    <w:rsid w:val="009A6EFA"/>
    <w:rsid w:val="009A795C"/>
    <w:rsid w:val="009B12CC"/>
    <w:rsid w:val="009B17BA"/>
    <w:rsid w:val="009B19BA"/>
    <w:rsid w:val="009B40B0"/>
    <w:rsid w:val="009B4CAA"/>
    <w:rsid w:val="009B4D2E"/>
    <w:rsid w:val="009B57F5"/>
    <w:rsid w:val="009B59CE"/>
    <w:rsid w:val="009B6D6B"/>
    <w:rsid w:val="009B7BB9"/>
    <w:rsid w:val="009C1641"/>
    <w:rsid w:val="009C4827"/>
    <w:rsid w:val="009C559F"/>
    <w:rsid w:val="009C5D8E"/>
    <w:rsid w:val="009C5DD5"/>
    <w:rsid w:val="009C7625"/>
    <w:rsid w:val="009D06BB"/>
    <w:rsid w:val="009D102C"/>
    <w:rsid w:val="009D18FE"/>
    <w:rsid w:val="009D5E1B"/>
    <w:rsid w:val="009D7BCF"/>
    <w:rsid w:val="009E04D1"/>
    <w:rsid w:val="009E1CA0"/>
    <w:rsid w:val="009E2E45"/>
    <w:rsid w:val="009E2EC9"/>
    <w:rsid w:val="009E2EFE"/>
    <w:rsid w:val="009E433C"/>
    <w:rsid w:val="009E48EA"/>
    <w:rsid w:val="009E5135"/>
    <w:rsid w:val="009F218F"/>
    <w:rsid w:val="009F2C35"/>
    <w:rsid w:val="009F3065"/>
    <w:rsid w:val="009F6A19"/>
    <w:rsid w:val="009F77AA"/>
    <w:rsid w:val="00A00381"/>
    <w:rsid w:val="00A003FA"/>
    <w:rsid w:val="00A01CDC"/>
    <w:rsid w:val="00A025CF"/>
    <w:rsid w:val="00A045C0"/>
    <w:rsid w:val="00A0590D"/>
    <w:rsid w:val="00A0591D"/>
    <w:rsid w:val="00A0619E"/>
    <w:rsid w:val="00A063C2"/>
    <w:rsid w:val="00A10C9C"/>
    <w:rsid w:val="00A1177D"/>
    <w:rsid w:val="00A11A86"/>
    <w:rsid w:val="00A12C3F"/>
    <w:rsid w:val="00A1394C"/>
    <w:rsid w:val="00A15705"/>
    <w:rsid w:val="00A16676"/>
    <w:rsid w:val="00A167BC"/>
    <w:rsid w:val="00A22B55"/>
    <w:rsid w:val="00A23854"/>
    <w:rsid w:val="00A24303"/>
    <w:rsid w:val="00A246E3"/>
    <w:rsid w:val="00A329B2"/>
    <w:rsid w:val="00A33347"/>
    <w:rsid w:val="00A34CA7"/>
    <w:rsid w:val="00A34E1A"/>
    <w:rsid w:val="00A356E2"/>
    <w:rsid w:val="00A3610A"/>
    <w:rsid w:val="00A372B1"/>
    <w:rsid w:val="00A4043A"/>
    <w:rsid w:val="00A40710"/>
    <w:rsid w:val="00A41B1A"/>
    <w:rsid w:val="00A4218E"/>
    <w:rsid w:val="00A436A2"/>
    <w:rsid w:val="00A4464A"/>
    <w:rsid w:val="00A458AE"/>
    <w:rsid w:val="00A459D1"/>
    <w:rsid w:val="00A473F0"/>
    <w:rsid w:val="00A476A3"/>
    <w:rsid w:val="00A4783B"/>
    <w:rsid w:val="00A47D73"/>
    <w:rsid w:val="00A47EA8"/>
    <w:rsid w:val="00A5014B"/>
    <w:rsid w:val="00A5018F"/>
    <w:rsid w:val="00A50917"/>
    <w:rsid w:val="00A51D98"/>
    <w:rsid w:val="00A53911"/>
    <w:rsid w:val="00A54FF6"/>
    <w:rsid w:val="00A55AD4"/>
    <w:rsid w:val="00A55E0B"/>
    <w:rsid w:val="00A56091"/>
    <w:rsid w:val="00A56EE7"/>
    <w:rsid w:val="00A57DF7"/>
    <w:rsid w:val="00A600B2"/>
    <w:rsid w:val="00A62F6C"/>
    <w:rsid w:val="00A63643"/>
    <w:rsid w:val="00A65377"/>
    <w:rsid w:val="00A65744"/>
    <w:rsid w:val="00A662AA"/>
    <w:rsid w:val="00A67006"/>
    <w:rsid w:val="00A6735E"/>
    <w:rsid w:val="00A70536"/>
    <w:rsid w:val="00A70B69"/>
    <w:rsid w:val="00A7340C"/>
    <w:rsid w:val="00A7424B"/>
    <w:rsid w:val="00A75EA5"/>
    <w:rsid w:val="00A764C3"/>
    <w:rsid w:val="00A76B9A"/>
    <w:rsid w:val="00A82F38"/>
    <w:rsid w:val="00A84385"/>
    <w:rsid w:val="00A84B19"/>
    <w:rsid w:val="00A85390"/>
    <w:rsid w:val="00A86292"/>
    <w:rsid w:val="00A86A64"/>
    <w:rsid w:val="00A87697"/>
    <w:rsid w:val="00A87ECF"/>
    <w:rsid w:val="00A90C30"/>
    <w:rsid w:val="00A90D33"/>
    <w:rsid w:val="00A92044"/>
    <w:rsid w:val="00A9284B"/>
    <w:rsid w:val="00A93805"/>
    <w:rsid w:val="00A957B2"/>
    <w:rsid w:val="00A976B0"/>
    <w:rsid w:val="00AA047F"/>
    <w:rsid w:val="00AA1169"/>
    <w:rsid w:val="00AA2486"/>
    <w:rsid w:val="00AA2B1A"/>
    <w:rsid w:val="00AA4593"/>
    <w:rsid w:val="00AA4A82"/>
    <w:rsid w:val="00AA5E44"/>
    <w:rsid w:val="00AA65EF"/>
    <w:rsid w:val="00AB0D93"/>
    <w:rsid w:val="00AB1525"/>
    <w:rsid w:val="00AB1869"/>
    <w:rsid w:val="00AB1FD7"/>
    <w:rsid w:val="00AB46EF"/>
    <w:rsid w:val="00AB56B8"/>
    <w:rsid w:val="00AB5B25"/>
    <w:rsid w:val="00AC0FC6"/>
    <w:rsid w:val="00AC1BBD"/>
    <w:rsid w:val="00AC3B83"/>
    <w:rsid w:val="00AC5A11"/>
    <w:rsid w:val="00AC600C"/>
    <w:rsid w:val="00AC631E"/>
    <w:rsid w:val="00AD0500"/>
    <w:rsid w:val="00AD1148"/>
    <w:rsid w:val="00AD30F6"/>
    <w:rsid w:val="00AD4364"/>
    <w:rsid w:val="00AD4CB0"/>
    <w:rsid w:val="00AD63ED"/>
    <w:rsid w:val="00AD7332"/>
    <w:rsid w:val="00AD778C"/>
    <w:rsid w:val="00AE3705"/>
    <w:rsid w:val="00AE3C62"/>
    <w:rsid w:val="00AE4684"/>
    <w:rsid w:val="00AE49A9"/>
    <w:rsid w:val="00AE4EAE"/>
    <w:rsid w:val="00AE63CF"/>
    <w:rsid w:val="00AE7884"/>
    <w:rsid w:val="00AE7A24"/>
    <w:rsid w:val="00AE7C98"/>
    <w:rsid w:val="00AF05BC"/>
    <w:rsid w:val="00AF0924"/>
    <w:rsid w:val="00AF1E5E"/>
    <w:rsid w:val="00AF2CA4"/>
    <w:rsid w:val="00AF52CD"/>
    <w:rsid w:val="00AF57A5"/>
    <w:rsid w:val="00AF6ADA"/>
    <w:rsid w:val="00AF7AFC"/>
    <w:rsid w:val="00B01164"/>
    <w:rsid w:val="00B01D59"/>
    <w:rsid w:val="00B0580C"/>
    <w:rsid w:val="00B05B1B"/>
    <w:rsid w:val="00B07216"/>
    <w:rsid w:val="00B07A17"/>
    <w:rsid w:val="00B11CE3"/>
    <w:rsid w:val="00B11FE7"/>
    <w:rsid w:val="00B1247B"/>
    <w:rsid w:val="00B1430B"/>
    <w:rsid w:val="00B15305"/>
    <w:rsid w:val="00B16930"/>
    <w:rsid w:val="00B17E01"/>
    <w:rsid w:val="00B22503"/>
    <w:rsid w:val="00B22FA6"/>
    <w:rsid w:val="00B236D8"/>
    <w:rsid w:val="00B240B9"/>
    <w:rsid w:val="00B2421E"/>
    <w:rsid w:val="00B24CA5"/>
    <w:rsid w:val="00B30C5C"/>
    <w:rsid w:val="00B337A6"/>
    <w:rsid w:val="00B34EA6"/>
    <w:rsid w:val="00B35C4F"/>
    <w:rsid w:val="00B3665B"/>
    <w:rsid w:val="00B41EE6"/>
    <w:rsid w:val="00B42AD6"/>
    <w:rsid w:val="00B43711"/>
    <w:rsid w:val="00B43FDF"/>
    <w:rsid w:val="00B44873"/>
    <w:rsid w:val="00B46A30"/>
    <w:rsid w:val="00B46D01"/>
    <w:rsid w:val="00B47D93"/>
    <w:rsid w:val="00B500CF"/>
    <w:rsid w:val="00B50390"/>
    <w:rsid w:val="00B514EB"/>
    <w:rsid w:val="00B53B44"/>
    <w:rsid w:val="00B54235"/>
    <w:rsid w:val="00B54F1A"/>
    <w:rsid w:val="00B564FB"/>
    <w:rsid w:val="00B5654A"/>
    <w:rsid w:val="00B60BD1"/>
    <w:rsid w:val="00B63B61"/>
    <w:rsid w:val="00B64490"/>
    <w:rsid w:val="00B64946"/>
    <w:rsid w:val="00B6587F"/>
    <w:rsid w:val="00B66352"/>
    <w:rsid w:val="00B67F85"/>
    <w:rsid w:val="00B730C3"/>
    <w:rsid w:val="00B73B19"/>
    <w:rsid w:val="00B73CF2"/>
    <w:rsid w:val="00B73E33"/>
    <w:rsid w:val="00B80743"/>
    <w:rsid w:val="00B83CEA"/>
    <w:rsid w:val="00B843D1"/>
    <w:rsid w:val="00B8472F"/>
    <w:rsid w:val="00B84AFE"/>
    <w:rsid w:val="00B84FF5"/>
    <w:rsid w:val="00B90A39"/>
    <w:rsid w:val="00B934E6"/>
    <w:rsid w:val="00B94448"/>
    <w:rsid w:val="00B97D10"/>
    <w:rsid w:val="00BA028D"/>
    <w:rsid w:val="00BA0AEE"/>
    <w:rsid w:val="00BA1D03"/>
    <w:rsid w:val="00BA578D"/>
    <w:rsid w:val="00BA658C"/>
    <w:rsid w:val="00BB306E"/>
    <w:rsid w:val="00BB38B6"/>
    <w:rsid w:val="00BB3D16"/>
    <w:rsid w:val="00BB4B1B"/>
    <w:rsid w:val="00BB4FED"/>
    <w:rsid w:val="00BB509F"/>
    <w:rsid w:val="00BB5DC4"/>
    <w:rsid w:val="00BB7A38"/>
    <w:rsid w:val="00BB7BCC"/>
    <w:rsid w:val="00BC0033"/>
    <w:rsid w:val="00BC2787"/>
    <w:rsid w:val="00BC53EB"/>
    <w:rsid w:val="00BC67DD"/>
    <w:rsid w:val="00BC7AC4"/>
    <w:rsid w:val="00BD2067"/>
    <w:rsid w:val="00BD24CD"/>
    <w:rsid w:val="00BD3D3F"/>
    <w:rsid w:val="00BD5AC2"/>
    <w:rsid w:val="00BD5EF8"/>
    <w:rsid w:val="00BD65A6"/>
    <w:rsid w:val="00BE076C"/>
    <w:rsid w:val="00BE156B"/>
    <w:rsid w:val="00BE25B6"/>
    <w:rsid w:val="00BE5454"/>
    <w:rsid w:val="00BE5799"/>
    <w:rsid w:val="00BE5978"/>
    <w:rsid w:val="00BE6225"/>
    <w:rsid w:val="00BE64E4"/>
    <w:rsid w:val="00BE7E72"/>
    <w:rsid w:val="00BF086A"/>
    <w:rsid w:val="00BF0AA9"/>
    <w:rsid w:val="00BF1191"/>
    <w:rsid w:val="00BF1A5C"/>
    <w:rsid w:val="00BF423E"/>
    <w:rsid w:val="00BF7361"/>
    <w:rsid w:val="00BF7D06"/>
    <w:rsid w:val="00C01B39"/>
    <w:rsid w:val="00C01C5F"/>
    <w:rsid w:val="00C0336A"/>
    <w:rsid w:val="00C057AB"/>
    <w:rsid w:val="00C075BA"/>
    <w:rsid w:val="00C07E87"/>
    <w:rsid w:val="00C11005"/>
    <w:rsid w:val="00C1152D"/>
    <w:rsid w:val="00C11EE3"/>
    <w:rsid w:val="00C120DE"/>
    <w:rsid w:val="00C12D1A"/>
    <w:rsid w:val="00C14612"/>
    <w:rsid w:val="00C14D24"/>
    <w:rsid w:val="00C15362"/>
    <w:rsid w:val="00C16BDF"/>
    <w:rsid w:val="00C20EF3"/>
    <w:rsid w:val="00C2103C"/>
    <w:rsid w:val="00C239FF"/>
    <w:rsid w:val="00C23A08"/>
    <w:rsid w:val="00C2439A"/>
    <w:rsid w:val="00C255EC"/>
    <w:rsid w:val="00C26D4D"/>
    <w:rsid w:val="00C27FB1"/>
    <w:rsid w:val="00C30943"/>
    <w:rsid w:val="00C349AF"/>
    <w:rsid w:val="00C3516F"/>
    <w:rsid w:val="00C35F52"/>
    <w:rsid w:val="00C37807"/>
    <w:rsid w:val="00C4019E"/>
    <w:rsid w:val="00C41465"/>
    <w:rsid w:val="00C43D7B"/>
    <w:rsid w:val="00C444FE"/>
    <w:rsid w:val="00C45B78"/>
    <w:rsid w:val="00C50CB9"/>
    <w:rsid w:val="00C52633"/>
    <w:rsid w:val="00C5773D"/>
    <w:rsid w:val="00C66174"/>
    <w:rsid w:val="00C670D9"/>
    <w:rsid w:val="00C67419"/>
    <w:rsid w:val="00C67C9C"/>
    <w:rsid w:val="00C738D7"/>
    <w:rsid w:val="00C73EAB"/>
    <w:rsid w:val="00C74CD1"/>
    <w:rsid w:val="00C75967"/>
    <w:rsid w:val="00C75D40"/>
    <w:rsid w:val="00C768B6"/>
    <w:rsid w:val="00C83161"/>
    <w:rsid w:val="00C85FD7"/>
    <w:rsid w:val="00C9070B"/>
    <w:rsid w:val="00C91BFD"/>
    <w:rsid w:val="00C922B9"/>
    <w:rsid w:val="00C9238C"/>
    <w:rsid w:val="00C95998"/>
    <w:rsid w:val="00C95E33"/>
    <w:rsid w:val="00C97426"/>
    <w:rsid w:val="00C9743C"/>
    <w:rsid w:val="00CA1FA1"/>
    <w:rsid w:val="00CA44EF"/>
    <w:rsid w:val="00CA4AC5"/>
    <w:rsid w:val="00CA6AB9"/>
    <w:rsid w:val="00CA6D2D"/>
    <w:rsid w:val="00CA7B3F"/>
    <w:rsid w:val="00CB3EDF"/>
    <w:rsid w:val="00CB490F"/>
    <w:rsid w:val="00CB5177"/>
    <w:rsid w:val="00CB6686"/>
    <w:rsid w:val="00CB7658"/>
    <w:rsid w:val="00CC0267"/>
    <w:rsid w:val="00CC36AD"/>
    <w:rsid w:val="00CC5AAA"/>
    <w:rsid w:val="00CC7978"/>
    <w:rsid w:val="00CD027A"/>
    <w:rsid w:val="00CD14A2"/>
    <w:rsid w:val="00CD46A0"/>
    <w:rsid w:val="00CD56FB"/>
    <w:rsid w:val="00CD5A83"/>
    <w:rsid w:val="00CD6AAE"/>
    <w:rsid w:val="00CD7613"/>
    <w:rsid w:val="00CD7BFE"/>
    <w:rsid w:val="00CE1F8E"/>
    <w:rsid w:val="00CE33FE"/>
    <w:rsid w:val="00CE3494"/>
    <w:rsid w:val="00CE5E71"/>
    <w:rsid w:val="00CE6E6F"/>
    <w:rsid w:val="00CE776F"/>
    <w:rsid w:val="00CF04E7"/>
    <w:rsid w:val="00CF0910"/>
    <w:rsid w:val="00CF102B"/>
    <w:rsid w:val="00CF253B"/>
    <w:rsid w:val="00CF2CCC"/>
    <w:rsid w:val="00CF4D2F"/>
    <w:rsid w:val="00D01822"/>
    <w:rsid w:val="00D02367"/>
    <w:rsid w:val="00D02EDD"/>
    <w:rsid w:val="00D04624"/>
    <w:rsid w:val="00D0517D"/>
    <w:rsid w:val="00D051D5"/>
    <w:rsid w:val="00D06369"/>
    <w:rsid w:val="00D07BCD"/>
    <w:rsid w:val="00D1050C"/>
    <w:rsid w:val="00D11B53"/>
    <w:rsid w:val="00D15BBC"/>
    <w:rsid w:val="00D21BAB"/>
    <w:rsid w:val="00D22001"/>
    <w:rsid w:val="00D228CC"/>
    <w:rsid w:val="00D22DFE"/>
    <w:rsid w:val="00D26325"/>
    <w:rsid w:val="00D27E21"/>
    <w:rsid w:val="00D326A3"/>
    <w:rsid w:val="00D33736"/>
    <w:rsid w:val="00D34939"/>
    <w:rsid w:val="00D4207E"/>
    <w:rsid w:val="00D422CC"/>
    <w:rsid w:val="00D431AE"/>
    <w:rsid w:val="00D45F27"/>
    <w:rsid w:val="00D46348"/>
    <w:rsid w:val="00D4726E"/>
    <w:rsid w:val="00D52058"/>
    <w:rsid w:val="00D529C6"/>
    <w:rsid w:val="00D53FEC"/>
    <w:rsid w:val="00D54296"/>
    <w:rsid w:val="00D61332"/>
    <w:rsid w:val="00D61D83"/>
    <w:rsid w:val="00D630A6"/>
    <w:rsid w:val="00D630D9"/>
    <w:rsid w:val="00D64867"/>
    <w:rsid w:val="00D652ED"/>
    <w:rsid w:val="00D665E6"/>
    <w:rsid w:val="00D66BB8"/>
    <w:rsid w:val="00D672D3"/>
    <w:rsid w:val="00D674C1"/>
    <w:rsid w:val="00D678DD"/>
    <w:rsid w:val="00D721C8"/>
    <w:rsid w:val="00D72CC8"/>
    <w:rsid w:val="00D75E05"/>
    <w:rsid w:val="00D76454"/>
    <w:rsid w:val="00D779D9"/>
    <w:rsid w:val="00D77AED"/>
    <w:rsid w:val="00D800CA"/>
    <w:rsid w:val="00D81999"/>
    <w:rsid w:val="00D8234F"/>
    <w:rsid w:val="00D823D7"/>
    <w:rsid w:val="00D86E2D"/>
    <w:rsid w:val="00D87D8F"/>
    <w:rsid w:val="00D87E79"/>
    <w:rsid w:val="00D90A1C"/>
    <w:rsid w:val="00D933C9"/>
    <w:rsid w:val="00D959FE"/>
    <w:rsid w:val="00D969BB"/>
    <w:rsid w:val="00D9796E"/>
    <w:rsid w:val="00D97F40"/>
    <w:rsid w:val="00DA060F"/>
    <w:rsid w:val="00DA0A47"/>
    <w:rsid w:val="00DA112A"/>
    <w:rsid w:val="00DA1401"/>
    <w:rsid w:val="00DA190F"/>
    <w:rsid w:val="00DA2ECB"/>
    <w:rsid w:val="00DA3A78"/>
    <w:rsid w:val="00DA3EAC"/>
    <w:rsid w:val="00DA4F13"/>
    <w:rsid w:val="00DA5226"/>
    <w:rsid w:val="00DA591C"/>
    <w:rsid w:val="00DA5AEF"/>
    <w:rsid w:val="00DA5D98"/>
    <w:rsid w:val="00DA6D0B"/>
    <w:rsid w:val="00DA764A"/>
    <w:rsid w:val="00DA7C17"/>
    <w:rsid w:val="00DB0B62"/>
    <w:rsid w:val="00DB1A2C"/>
    <w:rsid w:val="00DB4573"/>
    <w:rsid w:val="00DB46D9"/>
    <w:rsid w:val="00DB641C"/>
    <w:rsid w:val="00DB6AC0"/>
    <w:rsid w:val="00DB7C1C"/>
    <w:rsid w:val="00DB7EBD"/>
    <w:rsid w:val="00DC1FFA"/>
    <w:rsid w:val="00DC4829"/>
    <w:rsid w:val="00DC5100"/>
    <w:rsid w:val="00DD00AC"/>
    <w:rsid w:val="00DD09D7"/>
    <w:rsid w:val="00DD0BE7"/>
    <w:rsid w:val="00DD1186"/>
    <w:rsid w:val="00DD40D2"/>
    <w:rsid w:val="00DD4F38"/>
    <w:rsid w:val="00DD66B2"/>
    <w:rsid w:val="00DD74C1"/>
    <w:rsid w:val="00DE161C"/>
    <w:rsid w:val="00DE1AC8"/>
    <w:rsid w:val="00DE2826"/>
    <w:rsid w:val="00DE2A0F"/>
    <w:rsid w:val="00DE3B68"/>
    <w:rsid w:val="00DE3EF7"/>
    <w:rsid w:val="00DE43F3"/>
    <w:rsid w:val="00DE5FAA"/>
    <w:rsid w:val="00DE692B"/>
    <w:rsid w:val="00DE7D04"/>
    <w:rsid w:val="00DF1641"/>
    <w:rsid w:val="00DF2AFD"/>
    <w:rsid w:val="00DF479E"/>
    <w:rsid w:val="00DF7550"/>
    <w:rsid w:val="00DF7661"/>
    <w:rsid w:val="00E00698"/>
    <w:rsid w:val="00E02DBD"/>
    <w:rsid w:val="00E05227"/>
    <w:rsid w:val="00E06421"/>
    <w:rsid w:val="00E06E0A"/>
    <w:rsid w:val="00E10AE8"/>
    <w:rsid w:val="00E11FDC"/>
    <w:rsid w:val="00E14A2A"/>
    <w:rsid w:val="00E15DAD"/>
    <w:rsid w:val="00E15F70"/>
    <w:rsid w:val="00E17A1B"/>
    <w:rsid w:val="00E21079"/>
    <w:rsid w:val="00E222FF"/>
    <w:rsid w:val="00E23204"/>
    <w:rsid w:val="00E23745"/>
    <w:rsid w:val="00E2437E"/>
    <w:rsid w:val="00E251D1"/>
    <w:rsid w:val="00E260BA"/>
    <w:rsid w:val="00E268F6"/>
    <w:rsid w:val="00E27434"/>
    <w:rsid w:val="00E27634"/>
    <w:rsid w:val="00E33C15"/>
    <w:rsid w:val="00E3407D"/>
    <w:rsid w:val="00E35B0E"/>
    <w:rsid w:val="00E36BF5"/>
    <w:rsid w:val="00E3738F"/>
    <w:rsid w:val="00E40588"/>
    <w:rsid w:val="00E4219E"/>
    <w:rsid w:val="00E43730"/>
    <w:rsid w:val="00E43BD0"/>
    <w:rsid w:val="00E440B3"/>
    <w:rsid w:val="00E44318"/>
    <w:rsid w:val="00E44C48"/>
    <w:rsid w:val="00E4556A"/>
    <w:rsid w:val="00E45723"/>
    <w:rsid w:val="00E466AC"/>
    <w:rsid w:val="00E50BF0"/>
    <w:rsid w:val="00E5101B"/>
    <w:rsid w:val="00E53386"/>
    <w:rsid w:val="00E558DE"/>
    <w:rsid w:val="00E56FD9"/>
    <w:rsid w:val="00E603A8"/>
    <w:rsid w:val="00E60CA8"/>
    <w:rsid w:val="00E60D40"/>
    <w:rsid w:val="00E615F6"/>
    <w:rsid w:val="00E618E6"/>
    <w:rsid w:val="00E6227D"/>
    <w:rsid w:val="00E627D0"/>
    <w:rsid w:val="00E62F6E"/>
    <w:rsid w:val="00E65ECD"/>
    <w:rsid w:val="00E709F5"/>
    <w:rsid w:val="00E70CEB"/>
    <w:rsid w:val="00E74F93"/>
    <w:rsid w:val="00E76180"/>
    <w:rsid w:val="00E76925"/>
    <w:rsid w:val="00E7764D"/>
    <w:rsid w:val="00E82102"/>
    <w:rsid w:val="00E82595"/>
    <w:rsid w:val="00E826F3"/>
    <w:rsid w:val="00E832DD"/>
    <w:rsid w:val="00E8594B"/>
    <w:rsid w:val="00E86994"/>
    <w:rsid w:val="00E87EB6"/>
    <w:rsid w:val="00E91DC0"/>
    <w:rsid w:val="00E9267F"/>
    <w:rsid w:val="00E95207"/>
    <w:rsid w:val="00E95C9F"/>
    <w:rsid w:val="00E962F1"/>
    <w:rsid w:val="00E973E3"/>
    <w:rsid w:val="00E97902"/>
    <w:rsid w:val="00EA2FEE"/>
    <w:rsid w:val="00EA3B77"/>
    <w:rsid w:val="00EB104B"/>
    <w:rsid w:val="00EB3622"/>
    <w:rsid w:val="00EB3A66"/>
    <w:rsid w:val="00EB41FC"/>
    <w:rsid w:val="00EB4EEB"/>
    <w:rsid w:val="00EB579C"/>
    <w:rsid w:val="00EB60F0"/>
    <w:rsid w:val="00EB7EC2"/>
    <w:rsid w:val="00EC1860"/>
    <w:rsid w:val="00EC2EA8"/>
    <w:rsid w:val="00EC3718"/>
    <w:rsid w:val="00EC3B99"/>
    <w:rsid w:val="00EC3F33"/>
    <w:rsid w:val="00EC453E"/>
    <w:rsid w:val="00EC4D92"/>
    <w:rsid w:val="00EC75AE"/>
    <w:rsid w:val="00ED10FB"/>
    <w:rsid w:val="00ED11D0"/>
    <w:rsid w:val="00ED18CD"/>
    <w:rsid w:val="00ED2674"/>
    <w:rsid w:val="00ED3F4F"/>
    <w:rsid w:val="00ED6501"/>
    <w:rsid w:val="00ED7ED2"/>
    <w:rsid w:val="00EE028F"/>
    <w:rsid w:val="00EE0F1D"/>
    <w:rsid w:val="00EE161E"/>
    <w:rsid w:val="00EE3257"/>
    <w:rsid w:val="00EE412F"/>
    <w:rsid w:val="00EE4FF9"/>
    <w:rsid w:val="00EE5A3F"/>
    <w:rsid w:val="00EE6A15"/>
    <w:rsid w:val="00EE78CA"/>
    <w:rsid w:val="00EF0CEB"/>
    <w:rsid w:val="00EF2DCD"/>
    <w:rsid w:val="00EF34EB"/>
    <w:rsid w:val="00EF3663"/>
    <w:rsid w:val="00EF50D6"/>
    <w:rsid w:val="00EF6AC7"/>
    <w:rsid w:val="00EF76BD"/>
    <w:rsid w:val="00EF7DA3"/>
    <w:rsid w:val="00F00E52"/>
    <w:rsid w:val="00F022F0"/>
    <w:rsid w:val="00F03682"/>
    <w:rsid w:val="00F0390A"/>
    <w:rsid w:val="00F05C51"/>
    <w:rsid w:val="00F0773E"/>
    <w:rsid w:val="00F07E7F"/>
    <w:rsid w:val="00F07F7A"/>
    <w:rsid w:val="00F11306"/>
    <w:rsid w:val="00F115AA"/>
    <w:rsid w:val="00F118C7"/>
    <w:rsid w:val="00F139A5"/>
    <w:rsid w:val="00F1506A"/>
    <w:rsid w:val="00F15A80"/>
    <w:rsid w:val="00F16C5F"/>
    <w:rsid w:val="00F16F6F"/>
    <w:rsid w:val="00F203F2"/>
    <w:rsid w:val="00F21CE9"/>
    <w:rsid w:val="00F22163"/>
    <w:rsid w:val="00F2245F"/>
    <w:rsid w:val="00F2557C"/>
    <w:rsid w:val="00F27268"/>
    <w:rsid w:val="00F27858"/>
    <w:rsid w:val="00F2794B"/>
    <w:rsid w:val="00F32571"/>
    <w:rsid w:val="00F34495"/>
    <w:rsid w:val="00F347A4"/>
    <w:rsid w:val="00F40A1A"/>
    <w:rsid w:val="00F4101C"/>
    <w:rsid w:val="00F438C3"/>
    <w:rsid w:val="00F45477"/>
    <w:rsid w:val="00F46076"/>
    <w:rsid w:val="00F46171"/>
    <w:rsid w:val="00F47D72"/>
    <w:rsid w:val="00F527CC"/>
    <w:rsid w:val="00F54392"/>
    <w:rsid w:val="00F5484A"/>
    <w:rsid w:val="00F550F3"/>
    <w:rsid w:val="00F55413"/>
    <w:rsid w:val="00F560E7"/>
    <w:rsid w:val="00F5705F"/>
    <w:rsid w:val="00F62811"/>
    <w:rsid w:val="00F632F4"/>
    <w:rsid w:val="00F63843"/>
    <w:rsid w:val="00F63BEB"/>
    <w:rsid w:val="00F64197"/>
    <w:rsid w:val="00F657E9"/>
    <w:rsid w:val="00F66546"/>
    <w:rsid w:val="00F66998"/>
    <w:rsid w:val="00F70866"/>
    <w:rsid w:val="00F71EAC"/>
    <w:rsid w:val="00F736C7"/>
    <w:rsid w:val="00F7428D"/>
    <w:rsid w:val="00F7476D"/>
    <w:rsid w:val="00F765F3"/>
    <w:rsid w:val="00F77A3F"/>
    <w:rsid w:val="00F80079"/>
    <w:rsid w:val="00F81848"/>
    <w:rsid w:val="00F81B4C"/>
    <w:rsid w:val="00F81B63"/>
    <w:rsid w:val="00F833B8"/>
    <w:rsid w:val="00F84080"/>
    <w:rsid w:val="00F846F0"/>
    <w:rsid w:val="00F852F3"/>
    <w:rsid w:val="00F856FB"/>
    <w:rsid w:val="00F85CC3"/>
    <w:rsid w:val="00F901DC"/>
    <w:rsid w:val="00F90837"/>
    <w:rsid w:val="00F92FF0"/>
    <w:rsid w:val="00F937DB"/>
    <w:rsid w:val="00F957EA"/>
    <w:rsid w:val="00F96631"/>
    <w:rsid w:val="00F96BE1"/>
    <w:rsid w:val="00F96D9E"/>
    <w:rsid w:val="00FA1623"/>
    <w:rsid w:val="00FA1ECB"/>
    <w:rsid w:val="00FA5AC9"/>
    <w:rsid w:val="00FA7045"/>
    <w:rsid w:val="00FB2121"/>
    <w:rsid w:val="00FB2E53"/>
    <w:rsid w:val="00FB4D3E"/>
    <w:rsid w:val="00FB51E6"/>
    <w:rsid w:val="00FC0147"/>
    <w:rsid w:val="00FC1A25"/>
    <w:rsid w:val="00FC3C24"/>
    <w:rsid w:val="00FC685C"/>
    <w:rsid w:val="00FC6B4F"/>
    <w:rsid w:val="00FC7C5A"/>
    <w:rsid w:val="00FC7D63"/>
    <w:rsid w:val="00FD0610"/>
    <w:rsid w:val="00FD10F7"/>
    <w:rsid w:val="00FD1BD3"/>
    <w:rsid w:val="00FD42F8"/>
    <w:rsid w:val="00FD47EB"/>
    <w:rsid w:val="00FD4C54"/>
    <w:rsid w:val="00FE058A"/>
    <w:rsid w:val="00FE18A3"/>
    <w:rsid w:val="00FE1B9A"/>
    <w:rsid w:val="00FE1C09"/>
    <w:rsid w:val="00FE22EA"/>
    <w:rsid w:val="00FE27FA"/>
    <w:rsid w:val="00FE3D05"/>
    <w:rsid w:val="00FE51D3"/>
    <w:rsid w:val="00FE5645"/>
    <w:rsid w:val="00FE619C"/>
    <w:rsid w:val="00FE6E34"/>
    <w:rsid w:val="00FF329D"/>
    <w:rsid w:val="00FF3A19"/>
    <w:rsid w:val="00FF46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colormenu v:ext="edit" fillcolor="none [4]" strokecolor="none [1]" shadowcolor="none [2]"/>
    </o:shapedefaults>
    <o:shapelayout v:ext="edit">
      <o:idmap v:ext="edit" data="1"/>
    </o:shapelayout>
  </w:shapeDefaults>
  <w:doNotEmbedSmartTags/>
  <w:decimalSymbol w:val="."/>
  <w:listSeparator w:val=","/>
  <w14:docId w14:val="42BB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rFonts w:eastAsia="DejaVu Sans" w:cs="Lohit Devanagari"/>
      <w:kern w:val="1"/>
      <w:sz w:val="24"/>
      <w:szCs w:val="24"/>
      <w:lang w:eastAsia="hi-IN" w:bidi="hi-IN"/>
    </w:rPr>
  </w:style>
  <w:style w:type="paragraph" w:styleId="Heading1">
    <w:name w:val="heading 1"/>
    <w:basedOn w:val="Heading"/>
    <w:next w:val="BodyText"/>
    <w:qFormat/>
    <w:rsid w:val="00D26325"/>
    <w:pPr>
      <w:outlineLvl w:val="0"/>
    </w:pPr>
    <w:rPr>
      <w:rFonts w:ascii="Times New Roman" w:hAnsi="Times New Roman"/>
      <w:b/>
      <w:bCs/>
      <w:sz w:val="40"/>
      <w:szCs w:val="48"/>
    </w:rPr>
  </w:style>
  <w:style w:type="paragraph" w:styleId="Heading2">
    <w:name w:val="heading 2"/>
    <w:basedOn w:val="Normal"/>
    <w:next w:val="Normal"/>
    <w:link w:val="Heading2Char"/>
    <w:uiPriority w:val="9"/>
    <w:unhideWhenUsed/>
    <w:qFormat/>
    <w:rsid w:val="00D26325"/>
    <w:pPr>
      <w:keepNext/>
      <w:keepLines/>
      <w:spacing w:before="200"/>
      <w:outlineLvl w:val="1"/>
    </w:pPr>
    <w:rPr>
      <w:rFonts w:eastAsiaTheme="majorEastAsia" w:cstheme="majorBidi"/>
      <w:b/>
      <w:bCs/>
      <w:i/>
      <w:color w:val="000000" w:themeColor="text1"/>
      <w:sz w:val="32"/>
      <w:szCs w:val="26"/>
    </w:rPr>
  </w:style>
  <w:style w:type="paragraph" w:styleId="Heading3">
    <w:name w:val="heading 3"/>
    <w:basedOn w:val="Normal"/>
    <w:next w:val="Normal"/>
    <w:link w:val="Heading3Char"/>
    <w:autoRedefine/>
    <w:uiPriority w:val="9"/>
    <w:unhideWhenUsed/>
    <w:qFormat/>
    <w:rsid w:val="003B534B"/>
    <w:pPr>
      <w:keepNext/>
      <w:keepLines/>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unhideWhenUsed/>
    <w:qFormat/>
    <w:rsid w:val="00312DBC"/>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12DBC"/>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D051E"/>
    <w:pPr>
      <w:keepNext/>
      <w:keepLines/>
      <w:spacing w:before="200"/>
      <w:outlineLvl w:val="5"/>
    </w:pPr>
    <w:rPr>
      <w:rFonts w:asciiTheme="majorHAnsi" w:eastAsiaTheme="majorEastAsia" w:hAnsiTheme="majorHAnsi" w:cs="Mangal"/>
      <w:i/>
      <w:iCs/>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PreformattedText">
    <w:name w:val="Preformatted Text"/>
    <w:basedOn w:val="Normal"/>
    <w:rPr>
      <w:rFonts w:ascii="DejaVu Sans Mono" w:eastAsia="DejaVu Sans Mono" w:hAnsi="DejaVu Sans Mono"/>
      <w:sz w:val="20"/>
      <w:szCs w:val="20"/>
    </w:rPr>
  </w:style>
  <w:style w:type="paragraph" w:customStyle="1" w:styleId="TableContents">
    <w:name w:val="Table Contents"/>
    <w:basedOn w:val="Normal"/>
    <w:pPr>
      <w:suppressLineNumber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styleId="TOC1">
    <w:name w:val="toc 1"/>
    <w:basedOn w:val="Index"/>
    <w:uiPriority w:val="39"/>
    <w:pPr>
      <w:suppressLineNumbers w:val="0"/>
      <w:spacing w:before="120"/>
    </w:pPr>
    <w:rPr>
      <w:rFonts w:asciiTheme="majorHAnsi" w:hAnsiTheme="majorHAnsi"/>
      <w:b/>
      <w:color w:val="548DD4"/>
    </w:rPr>
  </w:style>
  <w:style w:type="paragraph" w:styleId="TOC2">
    <w:name w:val="toc 2"/>
    <w:basedOn w:val="Index"/>
    <w:uiPriority w:val="39"/>
    <w:pPr>
      <w:suppressLineNumbers w:val="0"/>
    </w:pPr>
    <w:rPr>
      <w:rFonts w:asciiTheme="minorHAnsi" w:hAnsiTheme="minorHAnsi"/>
      <w:sz w:val="22"/>
      <w:szCs w:val="22"/>
    </w:rPr>
  </w:style>
  <w:style w:type="paragraph" w:styleId="TOC3">
    <w:name w:val="toc 3"/>
    <w:basedOn w:val="Index"/>
    <w:uiPriority w:val="39"/>
    <w:pPr>
      <w:suppressLineNumbers w:val="0"/>
      <w:ind w:left="240"/>
    </w:pPr>
    <w:rPr>
      <w:rFonts w:asciiTheme="minorHAnsi" w:hAnsiTheme="minorHAnsi"/>
      <w:i/>
      <w:sz w:val="22"/>
      <w:szCs w:val="22"/>
    </w:rPr>
  </w:style>
  <w:style w:type="paragraph" w:styleId="BalloonText">
    <w:name w:val="Balloon Text"/>
    <w:basedOn w:val="Normal"/>
    <w:link w:val="BalloonTextChar"/>
    <w:uiPriority w:val="99"/>
    <w:semiHidden/>
    <w:unhideWhenUsed/>
    <w:rsid w:val="008522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52204"/>
    <w:rPr>
      <w:rFonts w:ascii="Lucida Grande" w:eastAsia="DejaVu Sans" w:hAnsi="Lucida Grande" w:cs="Lucida Grande"/>
      <w:kern w:val="1"/>
      <w:sz w:val="18"/>
      <w:szCs w:val="18"/>
      <w:lang w:eastAsia="hi-IN" w:bidi="hi-IN"/>
    </w:rPr>
  </w:style>
  <w:style w:type="paragraph" w:styleId="ListParagraph">
    <w:name w:val="List Paragraph"/>
    <w:basedOn w:val="Normal"/>
    <w:uiPriority w:val="34"/>
    <w:qFormat/>
    <w:rsid w:val="00852204"/>
    <w:pPr>
      <w:ind w:left="720"/>
      <w:contextualSpacing/>
    </w:pPr>
  </w:style>
  <w:style w:type="table" w:styleId="TableGrid">
    <w:name w:val="Table Grid"/>
    <w:basedOn w:val="TableNormal"/>
    <w:uiPriority w:val="59"/>
    <w:rsid w:val="009906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1">
    <w:name w:val="Medium Shading 1 Accent 1"/>
    <w:basedOn w:val="TableNormal"/>
    <w:uiPriority w:val="63"/>
    <w:rsid w:val="00745D26"/>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8C2CDD"/>
    <w:pPr>
      <w:widowControl/>
      <w:suppressAutoHyphens w:val="0"/>
      <w:spacing w:before="100" w:beforeAutospacing="1" w:after="100" w:afterAutospacing="1"/>
    </w:pPr>
    <w:rPr>
      <w:rFonts w:ascii="Times" w:eastAsia="Times New Roman" w:hAnsi="Times" w:cs="Times New Roman"/>
      <w:kern w:val="0"/>
      <w:sz w:val="20"/>
      <w:szCs w:val="20"/>
      <w:lang w:eastAsia="en-US" w:bidi="ar-SA"/>
    </w:rPr>
  </w:style>
  <w:style w:type="character" w:styleId="CommentReference">
    <w:name w:val="annotation reference"/>
    <w:basedOn w:val="DefaultParagraphFont"/>
    <w:uiPriority w:val="99"/>
    <w:semiHidden/>
    <w:unhideWhenUsed/>
    <w:rsid w:val="00A40710"/>
    <w:rPr>
      <w:sz w:val="18"/>
      <w:szCs w:val="18"/>
    </w:rPr>
  </w:style>
  <w:style w:type="paragraph" w:styleId="CommentText">
    <w:name w:val="annotation text"/>
    <w:basedOn w:val="Normal"/>
    <w:link w:val="CommentTextChar"/>
    <w:uiPriority w:val="99"/>
    <w:semiHidden/>
    <w:unhideWhenUsed/>
    <w:rsid w:val="00A40710"/>
  </w:style>
  <w:style w:type="character" w:customStyle="1" w:styleId="CommentTextChar">
    <w:name w:val="Comment Text Char"/>
    <w:basedOn w:val="DefaultParagraphFont"/>
    <w:link w:val="CommentText"/>
    <w:uiPriority w:val="99"/>
    <w:semiHidden/>
    <w:rsid w:val="00A40710"/>
    <w:rPr>
      <w:rFonts w:eastAsia="DejaVu Sans" w:cs="Lohit Devanagari"/>
      <w:kern w:val="1"/>
      <w:sz w:val="24"/>
      <w:szCs w:val="24"/>
      <w:lang w:eastAsia="hi-IN" w:bidi="hi-IN"/>
    </w:rPr>
  </w:style>
  <w:style w:type="paragraph" w:styleId="CommentSubject">
    <w:name w:val="annotation subject"/>
    <w:basedOn w:val="CommentText"/>
    <w:next w:val="CommentText"/>
    <w:link w:val="CommentSubjectChar"/>
    <w:uiPriority w:val="99"/>
    <w:semiHidden/>
    <w:unhideWhenUsed/>
    <w:rsid w:val="00A40710"/>
    <w:rPr>
      <w:b/>
      <w:bCs/>
      <w:sz w:val="20"/>
      <w:szCs w:val="20"/>
    </w:rPr>
  </w:style>
  <w:style w:type="character" w:customStyle="1" w:styleId="CommentSubjectChar">
    <w:name w:val="Comment Subject Char"/>
    <w:basedOn w:val="CommentTextChar"/>
    <w:link w:val="CommentSubject"/>
    <w:uiPriority w:val="99"/>
    <w:semiHidden/>
    <w:rsid w:val="00A40710"/>
    <w:rPr>
      <w:rFonts w:eastAsia="DejaVu Sans" w:cs="Lohit Devanagari"/>
      <w:b/>
      <w:bCs/>
      <w:kern w:val="1"/>
      <w:sz w:val="24"/>
      <w:szCs w:val="24"/>
      <w:lang w:eastAsia="hi-IN" w:bidi="hi-IN"/>
    </w:rPr>
  </w:style>
  <w:style w:type="character" w:styleId="Hyperlink">
    <w:name w:val="Hyperlink"/>
    <w:basedOn w:val="DefaultParagraphFont"/>
    <w:uiPriority w:val="99"/>
    <w:unhideWhenUsed/>
    <w:rsid w:val="0033578D"/>
    <w:rPr>
      <w:color w:val="0000FF" w:themeColor="hyperlink"/>
      <w:u w:val="single"/>
    </w:rPr>
  </w:style>
  <w:style w:type="character" w:styleId="Emphasis">
    <w:name w:val="Emphasis"/>
    <w:basedOn w:val="DefaultParagraphFont"/>
    <w:uiPriority w:val="20"/>
    <w:qFormat/>
    <w:rsid w:val="00EB3622"/>
    <w:rPr>
      <w:i/>
      <w:iCs/>
    </w:rPr>
  </w:style>
  <w:style w:type="character" w:customStyle="1" w:styleId="highlight">
    <w:name w:val="highlight"/>
    <w:basedOn w:val="DefaultParagraphFont"/>
    <w:rsid w:val="001E3E73"/>
  </w:style>
  <w:style w:type="character" w:styleId="FollowedHyperlink">
    <w:name w:val="FollowedHyperlink"/>
    <w:basedOn w:val="DefaultParagraphFont"/>
    <w:uiPriority w:val="99"/>
    <w:semiHidden/>
    <w:unhideWhenUsed/>
    <w:rsid w:val="00526ACB"/>
    <w:rPr>
      <w:color w:val="800080" w:themeColor="followedHyperlink"/>
      <w:u w:val="single"/>
    </w:rPr>
  </w:style>
  <w:style w:type="character" w:styleId="Strong">
    <w:name w:val="Strong"/>
    <w:basedOn w:val="DefaultParagraphFont"/>
    <w:uiPriority w:val="22"/>
    <w:qFormat/>
    <w:rsid w:val="003C09A7"/>
    <w:rPr>
      <w:b/>
      <w:bCs/>
    </w:rPr>
  </w:style>
  <w:style w:type="paragraph" w:styleId="TOCHeading">
    <w:name w:val="TOC Heading"/>
    <w:basedOn w:val="Heading1"/>
    <w:next w:val="Normal"/>
    <w:uiPriority w:val="39"/>
    <w:unhideWhenUsed/>
    <w:qFormat/>
    <w:rsid w:val="00312DBC"/>
    <w:pPr>
      <w:keepLines/>
      <w:spacing w:before="480" w:after="0"/>
      <w:outlineLvl w:val="9"/>
    </w:pPr>
    <w:rPr>
      <w:rFonts w:eastAsiaTheme="majorEastAsia" w:cstheme="majorBidi"/>
      <w:color w:val="345A8A" w:themeColor="accent1" w:themeShade="B5"/>
      <w:sz w:val="32"/>
      <w:szCs w:val="32"/>
    </w:rPr>
  </w:style>
  <w:style w:type="paragraph" w:styleId="Footer">
    <w:name w:val="footer"/>
    <w:basedOn w:val="Normal"/>
    <w:link w:val="FooterChar"/>
    <w:uiPriority w:val="99"/>
    <w:unhideWhenUsed/>
    <w:rsid w:val="00D26325"/>
    <w:pPr>
      <w:tabs>
        <w:tab w:val="center" w:pos="4320"/>
        <w:tab w:val="right" w:pos="8640"/>
      </w:tabs>
    </w:pPr>
  </w:style>
  <w:style w:type="character" w:customStyle="1" w:styleId="FooterChar">
    <w:name w:val="Footer Char"/>
    <w:basedOn w:val="DefaultParagraphFont"/>
    <w:link w:val="Footer"/>
    <w:uiPriority w:val="99"/>
    <w:rsid w:val="00D26325"/>
    <w:rPr>
      <w:rFonts w:eastAsia="DejaVu Sans" w:cs="Lohit Devanagari"/>
      <w:kern w:val="1"/>
      <w:sz w:val="24"/>
      <w:szCs w:val="24"/>
      <w:lang w:eastAsia="hi-IN" w:bidi="hi-IN"/>
    </w:rPr>
  </w:style>
  <w:style w:type="character" w:styleId="PageNumber">
    <w:name w:val="page number"/>
    <w:basedOn w:val="DefaultParagraphFont"/>
    <w:uiPriority w:val="99"/>
    <w:semiHidden/>
    <w:unhideWhenUsed/>
    <w:rsid w:val="00D26325"/>
  </w:style>
  <w:style w:type="character" w:customStyle="1" w:styleId="Heading2Char">
    <w:name w:val="Heading 2 Char"/>
    <w:basedOn w:val="DefaultParagraphFont"/>
    <w:link w:val="Heading2"/>
    <w:uiPriority w:val="9"/>
    <w:rsid w:val="00D26325"/>
    <w:rPr>
      <w:rFonts w:eastAsiaTheme="majorEastAsia" w:cstheme="majorBidi"/>
      <w:b/>
      <w:bCs/>
      <w:i/>
      <w:color w:val="000000" w:themeColor="text1"/>
      <w:kern w:val="1"/>
      <w:sz w:val="32"/>
      <w:szCs w:val="26"/>
      <w:lang w:eastAsia="hi-IN" w:bidi="hi-IN"/>
    </w:rPr>
  </w:style>
  <w:style w:type="character" w:customStyle="1" w:styleId="Heading3Char">
    <w:name w:val="Heading 3 Char"/>
    <w:basedOn w:val="DefaultParagraphFont"/>
    <w:link w:val="Heading3"/>
    <w:uiPriority w:val="9"/>
    <w:rsid w:val="003B534B"/>
    <w:rPr>
      <w:rFonts w:eastAsiaTheme="majorEastAsia" w:cstheme="majorBidi"/>
      <w:b/>
      <w:bCs/>
      <w:i/>
      <w:color w:val="000000" w:themeColor="text1"/>
      <w:kern w:val="1"/>
      <w:sz w:val="24"/>
      <w:szCs w:val="24"/>
      <w:lang w:eastAsia="hi-IN" w:bidi="hi-IN"/>
    </w:rPr>
  </w:style>
  <w:style w:type="paragraph" w:styleId="TOC4">
    <w:name w:val="toc 4"/>
    <w:basedOn w:val="Normal"/>
    <w:next w:val="Normal"/>
    <w:autoRedefine/>
    <w:uiPriority w:val="39"/>
    <w:unhideWhenUsed/>
    <w:rsid w:val="004D2A55"/>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4D2A55"/>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4D2A55"/>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4D2A55"/>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4D2A55"/>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4D2A55"/>
    <w:pPr>
      <w:pBdr>
        <w:between w:val="double" w:sz="6" w:space="0" w:color="auto"/>
      </w:pBdr>
      <w:ind w:left="1680"/>
    </w:pPr>
    <w:rPr>
      <w:rFonts w:asciiTheme="minorHAnsi" w:hAnsiTheme="minorHAnsi"/>
      <w:sz w:val="20"/>
      <w:szCs w:val="20"/>
    </w:rPr>
  </w:style>
  <w:style w:type="character" w:customStyle="1" w:styleId="Heading4Char">
    <w:name w:val="Heading 4 Char"/>
    <w:basedOn w:val="DefaultParagraphFont"/>
    <w:link w:val="Heading4"/>
    <w:uiPriority w:val="9"/>
    <w:rsid w:val="00312DBC"/>
    <w:rPr>
      <w:rFonts w:asciiTheme="majorHAnsi" w:eastAsiaTheme="majorEastAsia" w:hAnsiTheme="majorHAnsi" w:cstheme="majorBidi"/>
      <w:b/>
      <w:bCs/>
      <w:i/>
      <w:iCs/>
      <w:color w:val="4F81BD" w:themeColor="accent1"/>
      <w:kern w:val="1"/>
      <w:sz w:val="24"/>
      <w:szCs w:val="24"/>
      <w:lang w:eastAsia="hi-IN" w:bidi="hi-IN"/>
    </w:rPr>
  </w:style>
  <w:style w:type="character" w:customStyle="1" w:styleId="Heading5Char">
    <w:name w:val="Heading 5 Char"/>
    <w:basedOn w:val="DefaultParagraphFont"/>
    <w:link w:val="Heading5"/>
    <w:uiPriority w:val="9"/>
    <w:rsid w:val="00312DBC"/>
    <w:rPr>
      <w:rFonts w:asciiTheme="majorHAnsi" w:eastAsiaTheme="majorEastAsia" w:hAnsiTheme="majorHAnsi" w:cstheme="majorBidi"/>
      <w:color w:val="243F60" w:themeColor="accent1" w:themeShade="7F"/>
      <w:kern w:val="1"/>
      <w:sz w:val="24"/>
      <w:szCs w:val="24"/>
      <w:lang w:eastAsia="hi-IN" w:bidi="hi-IN"/>
    </w:rPr>
  </w:style>
  <w:style w:type="paragraph" w:styleId="Header">
    <w:name w:val="header"/>
    <w:basedOn w:val="Normal"/>
    <w:link w:val="HeaderChar"/>
    <w:uiPriority w:val="99"/>
    <w:unhideWhenUsed/>
    <w:rsid w:val="0029002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290026"/>
    <w:rPr>
      <w:rFonts w:eastAsia="DejaVu Sans" w:cs="Mangal"/>
      <w:kern w:val="1"/>
      <w:sz w:val="24"/>
      <w:szCs w:val="21"/>
      <w:lang w:eastAsia="hi-IN" w:bidi="hi-IN"/>
    </w:rPr>
  </w:style>
  <w:style w:type="paragraph" w:styleId="Revision">
    <w:name w:val="Revision"/>
    <w:hidden/>
    <w:uiPriority w:val="99"/>
    <w:semiHidden/>
    <w:rsid w:val="00290026"/>
    <w:rPr>
      <w:rFonts w:eastAsia="DejaVu Sans" w:cs="Mangal"/>
      <w:kern w:val="1"/>
      <w:sz w:val="24"/>
      <w:szCs w:val="21"/>
      <w:lang w:eastAsia="hi-IN" w:bidi="hi-IN"/>
    </w:rPr>
  </w:style>
  <w:style w:type="paragraph" w:styleId="NoSpacing">
    <w:name w:val="No Spacing"/>
    <w:uiPriority w:val="1"/>
    <w:qFormat/>
    <w:rsid w:val="003B1A29"/>
    <w:pPr>
      <w:widowControl w:val="0"/>
      <w:suppressAutoHyphens/>
    </w:pPr>
    <w:rPr>
      <w:rFonts w:eastAsia="DejaVu Sans" w:cs="Mangal"/>
      <w:kern w:val="1"/>
      <w:sz w:val="24"/>
      <w:szCs w:val="21"/>
      <w:lang w:eastAsia="hi-IN" w:bidi="hi-IN"/>
    </w:rPr>
  </w:style>
  <w:style w:type="character" w:customStyle="1" w:styleId="Heading6Char">
    <w:name w:val="Heading 6 Char"/>
    <w:basedOn w:val="DefaultParagraphFont"/>
    <w:link w:val="Heading6"/>
    <w:uiPriority w:val="9"/>
    <w:rsid w:val="000D051E"/>
    <w:rPr>
      <w:rFonts w:asciiTheme="majorHAnsi" w:eastAsiaTheme="majorEastAsia" w:hAnsiTheme="majorHAnsi" w:cs="Mangal"/>
      <w:i/>
      <w:iCs/>
      <w:color w:val="243F60" w:themeColor="accent1" w:themeShade="7F"/>
      <w:kern w:val="1"/>
      <w:sz w:val="24"/>
      <w:szCs w:val="2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780568">
      <w:bodyDiv w:val="1"/>
      <w:marLeft w:val="0"/>
      <w:marRight w:val="0"/>
      <w:marTop w:val="0"/>
      <w:marBottom w:val="0"/>
      <w:divBdr>
        <w:top w:val="none" w:sz="0" w:space="0" w:color="auto"/>
        <w:left w:val="none" w:sz="0" w:space="0" w:color="auto"/>
        <w:bottom w:val="none" w:sz="0" w:space="0" w:color="auto"/>
        <w:right w:val="none" w:sz="0" w:space="0" w:color="auto"/>
      </w:divBdr>
    </w:div>
    <w:div w:id="134296777">
      <w:bodyDiv w:val="1"/>
      <w:marLeft w:val="0"/>
      <w:marRight w:val="0"/>
      <w:marTop w:val="0"/>
      <w:marBottom w:val="0"/>
      <w:divBdr>
        <w:top w:val="none" w:sz="0" w:space="0" w:color="auto"/>
        <w:left w:val="none" w:sz="0" w:space="0" w:color="auto"/>
        <w:bottom w:val="none" w:sz="0" w:space="0" w:color="auto"/>
        <w:right w:val="none" w:sz="0" w:space="0" w:color="auto"/>
      </w:divBdr>
    </w:div>
    <w:div w:id="171991559">
      <w:bodyDiv w:val="1"/>
      <w:marLeft w:val="0"/>
      <w:marRight w:val="0"/>
      <w:marTop w:val="0"/>
      <w:marBottom w:val="0"/>
      <w:divBdr>
        <w:top w:val="none" w:sz="0" w:space="0" w:color="auto"/>
        <w:left w:val="none" w:sz="0" w:space="0" w:color="auto"/>
        <w:bottom w:val="none" w:sz="0" w:space="0" w:color="auto"/>
        <w:right w:val="none" w:sz="0" w:space="0" w:color="auto"/>
      </w:divBdr>
    </w:div>
    <w:div w:id="210574940">
      <w:bodyDiv w:val="1"/>
      <w:marLeft w:val="0"/>
      <w:marRight w:val="0"/>
      <w:marTop w:val="0"/>
      <w:marBottom w:val="0"/>
      <w:divBdr>
        <w:top w:val="none" w:sz="0" w:space="0" w:color="auto"/>
        <w:left w:val="none" w:sz="0" w:space="0" w:color="auto"/>
        <w:bottom w:val="none" w:sz="0" w:space="0" w:color="auto"/>
        <w:right w:val="none" w:sz="0" w:space="0" w:color="auto"/>
      </w:divBdr>
    </w:div>
    <w:div w:id="353847938">
      <w:bodyDiv w:val="1"/>
      <w:marLeft w:val="0"/>
      <w:marRight w:val="0"/>
      <w:marTop w:val="0"/>
      <w:marBottom w:val="0"/>
      <w:divBdr>
        <w:top w:val="none" w:sz="0" w:space="0" w:color="auto"/>
        <w:left w:val="none" w:sz="0" w:space="0" w:color="auto"/>
        <w:bottom w:val="none" w:sz="0" w:space="0" w:color="auto"/>
        <w:right w:val="none" w:sz="0" w:space="0" w:color="auto"/>
      </w:divBdr>
    </w:div>
    <w:div w:id="380785468">
      <w:bodyDiv w:val="1"/>
      <w:marLeft w:val="0"/>
      <w:marRight w:val="0"/>
      <w:marTop w:val="0"/>
      <w:marBottom w:val="0"/>
      <w:divBdr>
        <w:top w:val="none" w:sz="0" w:space="0" w:color="auto"/>
        <w:left w:val="none" w:sz="0" w:space="0" w:color="auto"/>
        <w:bottom w:val="none" w:sz="0" w:space="0" w:color="auto"/>
        <w:right w:val="none" w:sz="0" w:space="0" w:color="auto"/>
      </w:divBdr>
    </w:div>
    <w:div w:id="404301053">
      <w:bodyDiv w:val="1"/>
      <w:marLeft w:val="0"/>
      <w:marRight w:val="0"/>
      <w:marTop w:val="0"/>
      <w:marBottom w:val="0"/>
      <w:divBdr>
        <w:top w:val="none" w:sz="0" w:space="0" w:color="auto"/>
        <w:left w:val="none" w:sz="0" w:space="0" w:color="auto"/>
        <w:bottom w:val="none" w:sz="0" w:space="0" w:color="auto"/>
        <w:right w:val="none" w:sz="0" w:space="0" w:color="auto"/>
      </w:divBdr>
    </w:div>
    <w:div w:id="458187792">
      <w:bodyDiv w:val="1"/>
      <w:marLeft w:val="0"/>
      <w:marRight w:val="0"/>
      <w:marTop w:val="0"/>
      <w:marBottom w:val="0"/>
      <w:divBdr>
        <w:top w:val="none" w:sz="0" w:space="0" w:color="auto"/>
        <w:left w:val="none" w:sz="0" w:space="0" w:color="auto"/>
        <w:bottom w:val="none" w:sz="0" w:space="0" w:color="auto"/>
        <w:right w:val="none" w:sz="0" w:space="0" w:color="auto"/>
      </w:divBdr>
    </w:div>
    <w:div w:id="509372357">
      <w:bodyDiv w:val="1"/>
      <w:marLeft w:val="0"/>
      <w:marRight w:val="0"/>
      <w:marTop w:val="0"/>
      <w:marBottom w:val="0"/>
      <w:divBdr>
        <w:top w:val="none" w:sz="0" w:space="0" w:color="auto"/>
        <w:left w:val="none" w:sz="0" w:space="0" w:color="auto"/>
        <w:bottom w:val="none" w:sz="0" w:space="0" w:color="auto"/>
        <w:right w:val="none" w:sz="0" w:space="0" w:color="auto"/>
      </w:divBdr>
    </w:div>
    <w:div w:id="547835900">
      <w:bodyDiv w:val="1"/>
      <w:marLeft w:val="0"/>
      <w:marRight w:val="0"/>
      <w:marTop w:val="0"/>
      <w:marBottom w:val="0"/>
      <w:divBdr>
        <w:top w:val="none" w:sz="0" w:space="0" w:color="auto"/>
        <w:left w:val="none" w:sz="0" w:space="0" w:color="auto"/>
        <w:bottom w:val="none" w:sz="0" w:space="0" w:color="auto"/>
        <w:right w:val="none" w:sz="0" w:space="0" w:color="auto"/>
      </w:divBdr>
    </w:div>
    <w:div w:id="556554363">
      <w:bodyDiv w:val="1"/>
      <w:marLeft w:val="0"/>
      <w:marRight w:val="0"/>
      <w:marTop w:val="0"/>
      <w:marBottom w:val="0"/>
      <w:divBdr>
        <w:top w:val="none" w:sz="0" w:space="0" w:color="auto"/>
        <w:left w:val="none" w:sz="0" w:space="0" w:color="auto"/>
        <w:bottom w:val="none" w:sz="0" w:space="0" w:color="auto"/>
        <w:right w:val="none" w:sz="0" w:space="0" w:color="auto"/>
      </w:divBdr>
    </w:div>
    <w:div w:id="767190839">
      <w:bodyDiv w:val="1"/>
      <w:marLeft w:val="0"/>
      <w:marRight w:val="0"/>
      <w:marTop w:val="0"/>
      <w:marBottom w:val="0"/>
      <w:divBdr>
        <w:top w:val="none" w:sz="0" w:space="0" w:color="auto"/>
        <w:left w:val="none" w:sz="0" w:space="0" w:color="auto"/>
        <w:bottom w:val="none" w:sz="0" w:space="0" w:color="auto"/>
        <w:right w:val="none" w:sz="0" w:space="0" w:color="auto"/>
      </w:divBdr>
    </w:div>
    <w:div w:id="860510888">
      <w:bodyDiv w:val="1"/>
      <w:marLeft w:val="0"/>
      <w:marRight w:val="0"/>
      <w:marTop w:val="0"/>
      <w:marBottom w:val="0"/>
      <w:divBdr>
        <w:top w:val="none" w:sz="0" w:space="0" w:color="auto"/>
        <w:left w:val="none" w:sz="0" w:space="0" w:color="auto"/>
        <w:bottom w:val="none" w:sz="0" w:space="0" w:color="auto"/>
        <w:right w:val="none" w:sz="0" w:space="0" w:color="auto"/>
      </w:divBdr>
    </w:div>
    <w:div w:id="911934650">
      <w:bodyDiv w:val="1"/>
      <w:marLeft w:val="0"/>
      <w:marRight w:val="0"/>
      <w:marTop w:val="0"/>
      <w:marBottom w:val="0"/>
      <w:divBdr>
        <w:top w:val="none" w:sz="0" w:space="0" w:color="auto"/>
        <w:left w:val="none" w:sz="0" w:space="0" w:color="auto"/>
        <w:bottom w:val="none" w:sz="0" w:space="0" w:color="auto"/>
        <w:right w:val="none" w:sz="0" w:space="0" w:color="auto"/>
      </w:divBdr>
    </w:div>
    <w:div w:id="1016882540">
      <w:bodyDiv w:val="1"/>
      <w:marLeft w:val="0"/>
      <w:marRight w:val="0"/>
      <w:marTop w:val="0"/>
      <w:marBottom w:val="0"/>
      <w:divBdr>
        <w:top w:val="none" w:sz="0" w:space="0" w:color="auto"/>
        <w:left w:val="none" w:sz="0" w:space="0" w:color="auto"/>
        <w:bottom w:val="none" w:sz="0" w:space="0" w:color="auto"/>
        <w:right w:val="none" w:sz="0" w:space="0" w:color="auto"/>
      </w:divBdr>
    </w:div>
    <w:div w:id="1077903148">
      <w:bodyDiv w:val="1"/>
      <w:marLeft w:val="0"/>
      <w:marRight w:val="0"/>
      <w:marTop w:val="0"/>
      <w:marBottom w:val="0"/>
      <w:divBdr>
        <w:top w:val="none" w:sz="0" w:space="0" w:color="auto"/>
        <w:left w:val="none" w:sz="0" w:space="0" w:color="auto"/>
        <w:bottom w:val="none" w:sz="0" w:space="0" w:color="auto"/>
        <w:right w:val="none" w:sz="0" w:space="0" w:color="auto"/>
      </w:divBdr>
    </w:div>
    <w:div w:id="1184324553">
      <w:bodyDiv w:val="1"/>
      <w:marLeft w:val="0"/>
      <w:marRight w:val="0"/>
      <w:marTop w:val="0"/>
      <w:marBottom w:val="0"/>
      <w:divBdr>
        <w:top w:val="none" w:sz="0" w:space="0" w:color="auto"/>
        <w:left w:val="none" w:sz="0" w:space="0" w:color="auto"/>
        <w:bottom w:val="none" w:sz="0" w:space="0" w:color="auto"/>
        <w:right w:val="none" w:sz="0" w:space="0" w:color="auto"/>
      </w:divBdr>
    </w:div>
    <w:div w:id="1196692125">
      <w:bodyDiv w:val="1"/>
      <w:marLeft w:val="0"/>
      <w:marRight w:val="0"/>
      <w:marTop w:val="0"/>
      <w:marBottom w:val="0"/>
      <w:divBdr>
        <w:top w:val="none" w:sz="0" w:space="0" w:color="auto"/>
        <w:left w:val="none" w:sz="0" w:space="0" w:color="auto"/>
        <w:bottom w:val="none" w:sz="0" w:space="0" w:color="auto"/>
        <w:right w:val="none" w:sz="0" w:space="0" w:color="auto"/>
      </w:divBdr>
    </w:div>
    <w:div w:id="1303727809">
      <w:bodyDiv w:val="1"/>
      <w:marLeft w:val="0"/>
      <w:marRight w:val="0"/>
      <w:marTop w:val="0"/>
      <w:marBottom w:val="0"/>
      <w:divBdr>
        <w:top w:val="none" w:sz="0" w:space="0" w:color="auto"/>
        <w:left w:val="none" w:sz="0" w:space="0" w:color="auto"/>
        <w:bottom w:val="none" w:sz="0" w:space="0" w:color="auto"/>
        <w:right w:val="none" w:sz="0" w:space="0" w:color="auto"/>
      </w:divBdr>
    </w:div>
    <w:div w:id="1410691193">
      <w:bodyDiv w:val="1"/>
      <w:marLeft w:val="0"/>
      <w:marRight w:val="0"/>
      <w:marTop w:val="0"/>
      <w:marBottom w:val="0"/>
      <w:divBdr>
        <w:top w:val="none" w:sz="0" w:space="0" w:color="auto"/>
        <w:left w:val="none" w:sz="0" w:space="0" w:color="auto"/>
        <w:bottom w:val="none" w:sz="0" w:space="0" w:color="auto"/>
        <w:right w:val="none" w:sz="0" w:space="0" w:color="auto"/>
      </w:divBdr>
    </w:div>
    <w:div w:id="1442727199">
      <w:bodyDiv w:val="1"/>
      <w:marLeft w:val="0"/>
      <w:marRight w:val="0"/>
      <w:marTop w:val="0"/>
      <w:marBottom w:val="0"/>
      <w:divBdr>
        <w:top w:val="none" w:sz="0" w:space="0" w:color="auto"/>
        <w:left w:val="none" w:sz="0" w:space="0" w:color="auto"/>
        <w:bottom w:val="none" w:sz="0" w:space="0" w:color="auto"/>
        <w:right w:val="none" w:sz="0" w:space="0" w:color="auto"/>
      </w:divBdr>
    </w:div>
    <w:div w:id="1472670155">
      <w:bodyDiv w:val="1"/>
      <w:marLeft w:val="0"/>
      <w:marRight w:val="0"/>
      <w:marTop w:val="0"/>
      <w:marBottom w:val="0"/>
      <w:divBdr>
        <w:top w:val="none" w:sz="0" w:space="0" w:color="auto"/>
        <w:left w:val="none" w:sz="0" w:space="0" w:color="auto"/>
        <w:bottom w:val="none" w:sz="0" w:space="0" w:color="auto"/>
        <w:right w:val="none" w:sz="0" w:space="0" w:color="auto"/>
      </w:divBdr>
    </w:div>
    <w:div w:id="1491755295">
      <w:bodyDiv w:val="1"/>
      <w:marLeft w:val="0"/>
      <w:marRight w:val="0"/>
      <w:marTop w:val="0"/>
      <w:marBottom w:val="0"/>
      <w:divBdr>
        <w:top w:val="none" w:sz="0" w:space="0" w:color="auto"/>
        <w:left w:val="none" w:sz="0" w:space="0" w:color="auto"/>
        <w:bottom w:val="none" w:sz="0" w:space="0" w:color="auto"/>
        <w:right w:val="none" w:sz="0" w:space="0" w:color="auto"/>
      </w:divBdr>
    </w:div>
    <w:div w:id="1512917937">
      <w:bodyDiv w:val="1"/>
      <w:marLeft w:val="0"/>
      <w:marRight w:val="0"/>
      <w:marTop w:val="0"/>
      <w:marBottom w:val="0"/>
      <w:divBdr>
        <w:top w:val="none" w:sz="0" w:space="0" w:color="auto"/>
        <w:left w:val="none" w:sz="0" w:space="0" w:color="auto"/>
        <w:bottom w:val="none" w:sz="0" w:space="0" w:color="auto"/>
        <w:right w:val="none" w:sz="0" w:space="0" w:color="auto"/>
      </w:divBdr>
    </w:div>
    <w:div w:id="1541474680">
      <w:bodyDiv w:val="1"/>
      <w:marLeft w:val="0"/>
      <w:marRight w:val="0"/>
      <w:marTop w:val="0"/>
      <w:marBottom w:val="0"/>
      <w:divBdr>
        <w:top w:val="none" w:sz="0" w:space="0" w:color="auto"/>
        <w:left w:val="none" w:sz="0" w:space="0" w:color="auto"/>
        <w:bottom w:val="none" w:sz="0" w:space="0" w:color="auto"/>
        <w:right w:val="none" w:sz="0" w:space="0" w:color="auto"/>
      </w:divBdr>
    </w:div>
    <w:div w:id="1566333295">
      <w:bodyDiv w:val="1"/>
      <w:marLeft w:val="0"/>
      <w:marRight w:val="0"/>
      <w:marTop w:val="0"/>
      <w:marBottom w:val="0"/>
      <w:divBdr>
        <w:top w:val="none" w:sz="0" w:space="0" w:color="auto"/>
        <w:left w:val="none" w:sz="0" w:space="0" w:color="auto"/>
        <w:bottom w:val="none" w:sz="0" w:space="0" w:color="auto"/>
        <w:right w:val="none" w:sz="0" w:space="0" w:color="auto"/>
      </w:divBdr>
    </w:div>
    <w:div w:id="1572233658">
      <w:bodyDiv w:val="1"/>
      <w:marLeft w:val="0"/>
      <w:marRight w:val="0"/>
      <w:marTop w:val="0"/>
      <w:marBottom w:val="0"/>
      <w:divBdr>
        <w:top w:val="none" w:sz="0" w:space="0" w:color="auto"/>
        <w:left w:val="none" w:sz="0" w:space="0" w:color="auto"/>
        <w:bottom w:val="none" w:sz="0" w:space="0" w:color="auto"/>
        <w:right w:val="none" w:sz="0" w:space="0" w:color="auto"/>
      </w:divBdr>
    </w:div>
    <w:div w:id="1603295320">
      <w:bodyDiv w:val="1"/>
      <w:marLeft w:val="0"/>
      <w:marRight w:val="0"/>
      <w:marTop w:val="0"/>
      <w:marBottom w:val="0"/>
      <w:divBdr>
        <w:top w:val="none" w:sz="0" w:space="0" w:color="auto"/>
        <w:left w:val="none" w:sz="0" w:space="0" w:color="auto"/>
        <w:bottom w:val="none" w:sz="0" w:space="0" w:color="auto"/>
        <w:right w:val="none" w:sz="0" w:space="0" w:color="auto"/>
      </w:divBdr>
    </w:div>
    <w:div w:id="1613589925">
      <w:bodyDiv w:val="1"/>
      <w:marLeft w:val="0"/>
      <w:marRight w:val="0"/>
      <w:marTop w:val="0"/>
      <w:marBottom w:val="0"/>
      <w:divBdr>
        <w:top w:val="none" w:sz="0" w:space="0" w:color="auto"/>
        <w:left w:val="none" w:sz="0" w:space="0" w:color="auto"/>
        <w:bottom w:val="none" w:sz="0" w:space="0" w:color="auto"/>
        <w:right w:val="none" w:sz="0" w:space="0" w:color="auto"/>
      </w:divBdr>
    </w:div>
    <w:div w:id="1708405043">
      <w:bodyDiv w:val="1"/>
      <w:marLeft w:val="0"/>
      <w:marRight w:val="0"/>
      <w:marTop w:val="0"/>
      <w:marBottom w:val="0"/>
      <w:divBdr>
        <w:top w:val="none" w:sz="0" w:space="0" w:color="auto"/>
        <w:left w:val="none" w:sz="0" w:space="0" w:color="auto"/>
        <w:bottom w:val="none" w:sz="0" w:space="0" w:color="auto"/>
        <w:right w:val="none" w:sz="0" w:space="0" w:color="auto"/>
      </w:divBdr>
    </w:div>
    <w:div w:id="1747989747">
      <w:bodyDiv w:val="1"/>
      <w:marLeft w:val="0"/>
      <w:marRight w:val="0"/>
      <w:marTop w:val="0"/>
      <w:marBottom w:val="0"/>
      <w:divBdr>
        <w:top w:val="none" w:sz="0" w:space="0" w:color="auto"/>
        <w:left w:val="none" w:sz="0" w:space="0" w:color="auto"/>
        <w:bottom w:val="none" w:sz="0" w:space="0" w:color="auto"/>
        <w:right w:val="none" w:sz="0" w:space="0" w:color="auto"/>
      </w:divBdr>
    </w:div>
    <w:div w:id="1775663292">
      <w:bodyDiv w:val="1"/>
      <w:marLeft w:val="0"/>
      <w:marRight w:val="0"/>
      <w:marTop w:val="0"/>
      <w:marBottom w:val="0"/>
      <w:divBdr>
        <w:top w:val="none" w:sz="0" w:space="0" w:color="auto"/>
        <w:left w:val="none" w:sz="0" w:space="0" w:color="auto"/>
        <w:bottom w:val="none" w:sz="0" w:space="0" w:color="auto"/>
        <w:right w:val="none" w:sz="0" w:space="0" w:color="auto"/>
      </w:divBdr>
    </w:div>
    <w:div w:id="2041852572">
      <w:bodyDiv w:val="1"/>
      <w:marLeft w:val="0"/>
      <w:marRight w:val="0"/>
      <w:marTop w:val="0"/>
      <w:marBottom w:val="0"/>
      <w:divBdr>
        <w:top w:val="none" w:sz="0" w:space="0" w:color="auto"/>
        <w:left w:val="none" w:sz="0" w:space="0" w:color="auto"/>
        <w:bottom w:val="none" w:sz="0" w:space="0" w:color="auto"/>
        <w:right w:val="none" w:sz="0" w:space="0" w:color="auto"/>
      </w:divBdr>
    </w:div>
    <w:div w:id="21145469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pngu.mgh.harvard.edu/~purcell/plink/data.shtml%23map" TargetMode="External"/><Relationship Id="rId26" Type="http://schemas.openxmlformats.org/officeDocument/2006/relationships/image" Target="media/image8.emf"/><Relationship Id="rId39" Type="http://schemas.openxmlformats.org/officeDocument/2006/relationships/image" Target="media/image20.emf"/><Relationship Id="rId21" Type="http://schemas.openxmlformats.org/officeDocument/2006/relationships/oleObject" Target="embeddings/oleObject1.bin"/><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emf"/><Relationship Id="rId50" Type="http://schemas.openxmlformats.org/officeDocument/2006/relationships/image" Target="media/image31.png"/><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yperlink" Target="http://www.ritchielab.psu.edu" TargetMode="Externa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emf"/><Relationship Id="rId22" Type="http://schemas.openxmlformats.org/officeDocument/2006/relationships/image" Target="media/image4.png"/><Relationship Id="rId27" Type="http://schemas.openxmlformats.org/officeDocument/2006/relationships/oleObject" Target="embeddings/oleObject2.bin"/><Relationship Id="rId30" Type="http://schemas.openxmlformats.org/officeDocument/2006/relationships/image" Target="media/image11.emf"/><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settings" Target="settings.xml"/><Relationship Id="rId51" Type="http://schemas.openxmlformats.org/officeDocument/2006/relationships/hyperlink" Target="http://www.ritchielab.psu.edu/"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www.ritchielab.psu.edu" TargetMode="External"/><Relationship Id="rId25" Type="http://schemas.openxmlformats.org/officeDocument/2006/relationships/image" Target="media/image7.emf"/><Relationship Id="rId33" Type="http://schemas.openxmlformats.org/officeDocument/2006/relationships/image" Target="media/image14.emf"/><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e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5.emf"/><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85F64-6DDB-44EA-B390-7700B8A5BF6C}">
  <ds:schemaRefs>
    <ds:schemaRef ds:uri="http://schemas.openxmlformats.org/officeDocument/2006/bibliography"/>
  </ds:schemaRefs>
</ds:datastoreItem>
</file>

<file path=customXml/itemProps2.xml><?xml version="1.0" encoding="utf-8"?>
<ds:datastoreItem xmlns:ds="http://schemas.openxmlformats.org/officeDocument/2006/customXml" ds:itemID="{501E18E5-6DE3-4F06-967A-C1E6E8877EB2}">
  <ds:schemaRefs>
    <ds:schemaRef ds:uri="http://schemas.openxmlformats.org/officeDocument/2006/bibliography"/>
  </ds:schemaRefs>
</ds:datastoreItem>
</file>

<file path=customXml/itemProps3.xml><?xml version="1.0" encoding="utf-8"?>
<ds:datastoreItem xmlns:ds="http://schemas.openxmlformats.org/officeDocument/2006/customXml" ds:itemID="{1FEAB16F-66FB-4305-92DF-2D03F456AB89}">
  <ds:schemaRefs>
    <ds:schemaRef ds:uri="http://schemas.openxmlformats.org/officeDocument/2006/bibliography"/>
  </ds:schemaRefs>
</ds:datastoreItem>
</file>

<file path=customXml/itemProps4.xml><?xml version="1.0" encoding="utf-8"?>
<ds:datastoreItem xmlns:ds="http://schemas.openxmlformats.org/officeDocument/2006/customXml" ds:itemID="{C7EC478F-7BBD-44CA-B803-8629BACC8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58</Pages>
  <Words>18319</Words>
  <Characters>104419</Characters>
  <Application>Microsoft Office Word</Application>
  <DocSecurity>0</DocSecurity>
  <Lines>870</Lines>
  <Paragraphs>244</Paragraphs>
  <ScaleCrop>false</ScaleCrop>
  <HeadingPairs>
    <vt:vector size="2" baseType="variant">
      <vt:variant>
        <vt:lpstr>Title</vt:lpstr>
      </vt:variant>
      <vt:variant>
        <vt:i4>1</vt:i4>
      </vt:variant>
    </vt:vector>
  </HeadingPairs>
  <TitlesOfParts>
    <vt:vector size="1" baseType="lpstr">
      <vt:lpstr/>
    </vt:vector>
  </TitlesOfParts>
  <Company>Pennsylvania State University</Company>
  <LinksUpToDate>false</LinksUpToDate>
  <CharactersWithSpaces>122494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Neerja Katiyar</dc:creator>
  <cp:lastModifiedBy>Alexander Thomas Frase</cp:lastModifiedBy>
  <cp:revision>3</cp:revision>
  <dcterms:created xsi:type="dcterms:W3CDTF">2013-01-25T16:08:00Z</dcterms:created>
  <dcterms:modified xsi:type="dcterms:W3CDTF">2013-01-25T16:45:00Z</dcterms:modified>
</cp:coreProperties>
</file>