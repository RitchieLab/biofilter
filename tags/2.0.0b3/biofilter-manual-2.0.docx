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1ED679A" w14:textId="77777777" w:rsidR="00FA1623" w:rsidRDefault="00FA1623">
      <w:pPr>
        <w:rPr>
          <w:rFonts w:cs="Times New Roman"/>
        </w:rPr>
      </w:pPr>
    </w:p>
    <w:p w14:paraId="0005D1DC" w14:textId="77777777" w:rsidR="00D02EDD" w:rsidRDefault="00D02EDD">
      <w:pPr>
        <w:rPr>
          <w:rFonts w:cs="Times New Roman"/>
        </w:rPr>
      </w:pPr>
    </w:p>
    <w:p w14:paraId="7A50A20F" w14:textId="77777777" w:rsidR="00D02EDD" w:rsidRDefault="00D02EDD">
      <w:pPr>
        <w:rPr>
          <w:rFonts w:cs="Times New Roman"/>
        </w:rPr>
      </w:pPr>
    </w:p>
    <w:p w14:paraId="0266220D" w14:textId="77777777" w:rsidR="00D02EDD" w:rsidRDefault="00D02EDD">
      <w:pPr>
        <w:rPr>
          <w:rFonts w:cs="Times New Roman"/>
        </w:rPr>
      </w:pPr>
    </w:p>
    <w:p w14:paraId="2334ECB8" w14:textId="77777777" w:rsidR="00D02EDD" w:rsidRDefault="00D02EDD">
      <w:pPr>
        <w:rPr>
          <w:rFonts w:cs="Times New Roman"/>
        </w:rPr>
      </w:pPr>
    </w:p>
    <w:p w14:paraId="406A17D4" w14:textId="77777777" w:rsidR="00D02EDD" w:rsidRDefault="00D02EDD">
      <w:pPr>
        <w:rPr>
          <w:rFonts w:cs="Times New Roman"/>
        </w:rPr>
      </w:pPr>
    </w:p>
    <w:p w14:paraId="4120E759" w14:textId="77777777" w:rsidR="00D02EDD" w:rsidRDefault="00D02EDD">
      <w:pPr>
        <w:rPr>
          <w:rFonts w:cs="Times New Roman"/>
        </w:rPr>
      </w:pPr>
    </w:p>
    <w:p w14:paraId="2658182D" w14:textId="77777777" w:rsidR="00D02EDD" w:rsidRDefault="00D02EDD">
      <w:pPr>
        <w:rPr>
          <w:rFonts w:cs="Times New Roman"/>
        </w:rPr>
      </w:pPr>
    </w:p>
    <w:p w14:paraId="1CA43DD5" w14:textId="77777777" w:rsidR="00D02EDD" w:rsidRDefault="00D02EDD">
      <w:pPr>
        <w:rPr>
          <w:rFonts w:cs="Times New Roman"/>
        </w:rPr>
      </w:pPr>
    </w:p>
    <w:p w14:paraId="63E4D2CB" w14:textId="77777777" w:rsidR="00D02EDD" w:rsidRPr="00C5773D" w:rsidRDefault="00D02EDD">
      <w:pPr>
        <w:rPr>
          <w:rFonts w:cs="Times New Roman"/>
        </w:rPr>
      </w:pPr>
    </w:p>
    <w:p w14:paraId="3347A400" w14:textId="372C0219" w:rsidR="00D02EDD" w:rsidRDefault="00D26325" w:rsidP="00D26325">
      <w:pPr>
        <w:jc w:val="center"/>
        <w:rPr>
          <w:rFonts w:ascii="Goudy Old Style" w:hAnsi="Goudy Old Style" w:cs="Didot"/>
          <w:b/>
          <w:bCs/>
          <w:sz w:val="48"/>
          <w:szCs w:val="48"/>
        </w:rPr>
      </w:pPr>
      <w:r w:rsidRPr="00CD5EF8">
        <w:rPr>
          <w:rFonts w:ascii="Goudy Old Style" w:hAnsi="Goudy Old Style" w:cs="Didot"/>
          <w:b/>
          <w:bCs/>
          <w:sz w:val="48"/>
          <w:szCs w:val="48"/>
        </w:rPr>
        <w:t>Biofilter</w:t>
      </w:r>
    </w:p>
    <w:p w14:paraId="3E70B3A2" w14:textId="2E593733" w:rsidR="00D26325" w:rsidRPr="00CD5EF8" w:rsidRDefault="00D26325" w:rsidP="00D26325">
      <w:pPr>
        <w:jc w:val="center"/>
        <w:rPr>
          <w:rFonts w:ascii="Goudy Old Style" w:hAnsi="Goudy Old Style" w:cs="Didot"/>
          <w:b/>
          <w:bCs/>
          <w:sz w:val="48"/>
          <w:szCs w:val="48"/>
        </w:rPr>
      </w:pPr>
      <w:r w:rsidRPr="00CD5EF8">
        <w:rPr>
          <w:rFonts w:ascii="Goudy Old Style" w:hAnsi="Goudy Old Style" w:cs="Didot"/>
          <w:b/>
          <w:bCs/>
          <w:sz w:val="48"/>
          <w:szCs w:val="48"/>
        </w:rPr>
        <w:t>User</w:t>
      </w:r>
      <w:r w:rsidR="00D02EDD">
        <w:rPr>
          <w:rFonts w:ascii="Goudy Old Style" w:hAnsi="Goudy Old Style" w:cs="Didot"/>
          <w:b/>
          <w:bCs/>
          <w:sz w:val="48"/>
          <w:szCs w:val="48"/>
        </w:rPr>
        <w:t>’s</w:t>
      </w:r>
      <w:r w:rsidRPr="00CD5EF8">
        <w:rPr>
          <w:rFonts w:ascii="Goudy Old Style" w:hAnsi="Goudy Old Style" w:cs="Didot"/>
          <w:b/>
          <w:bCs/>
          <w:sz w:val="48"/>
          <w:szCs w:val="48"/>
        </w:rPr>
        <w:t xml:space="preserve"> </w:t>
      </w:r>
      <w:r w:rsidR="00D02EDD">
        <w:rPr>
          <w:rFonts w:ascii="Goudy Old Style" w:hAnsi="Goudy Old Style" w:cs="Didot"/>
          <w:b/>
          <w:bCs/>
          <w:sz w:val="48"/>
          <w:szCs w:val="48"/>
        </w:rPr>
        <w:t>G</w:t>
      </w:r>
      <w:r w:rsidRPr="00CD5EF8">
        <w:rPr>
          <w:rFonts w:ascii="Goudy Old Style" w:hAnsi="Goudy Old Style" w:cs="Didot"/>
          <w:b/>
          <w:bCs/>
          <w:sz w:val="48"/>
          <w:szCs w:val="48"/>
        </w:rPr>
        <w:t>uide</w:t>
      </w:r>
    </w:p>
    <w:p w14:paraId="7BCF10F2" w14:textId="77777777" w:rsidR="00D02EDD" w:rsidRDefault="00D02EDD">
      <w:pPr>
        <w:widowControl/>
        <w:suppressAutoHyphens w:val="0"/>
        <w:rPr>
          <w:rFonts w:cs="Times New Roman"/>
        </w:rPr>
      </w:pPr>
    </w:p>
    <w:p w14:paraId="51CA105F" w14:textId="77777777" w:rsidR="00D02EDD" w:rsidRDefault="00D02EDD">
      <w:pPr>
        <w:widowControl/>
        <w:suppressAutoHyphens w:val="0"/>
        <w:rPr>
          <w:rFonts w:cs="Times New Roman"/>
        </w:rPr>
      </w:pPr>
    </w:p>
    <w:p w14:paraId="4FE2DB1C" w14:textId="77777777" w:rsidR="00D02EDD" w:rsidRDefault="00D02EDD">
      <w:pPr>
        <w:widowControl/>
        <w:suppressAutoHyphens w:val="0"/>
        <w:rPr>
          <w:rFonts w:cs="Times New Roman"/>
        </w:rPr>
      </w:pPr>
    </w:p>
    <w:p w14:paraId="4CFCAFC4" w14:textId="77777777" w:rsidR="00D02EDD" w:rsidRDefault="00D02EDD">
      <w:pPr>
        <w:widowControl/>
        <w:suppressAutoHyphens w:val="0"/>
        <w:rPr>
          <w:rFonts w:cs="Times New Roman"/>
        </w:rPr>
      </w:pPr>
    </w:p>
    <w:p w14:paraId="14EFCFF1" w14:textId="77777777" w:rsidR="00D02EDD" w:rsidRDefault="00D02EDD">
      <w:pPr>
        <w:widowControl/>
        <w:suppressAutoHyphens w:val="0"/>
        <w:rPr>
          <w:rFonts w:cs="Times New Roman"/>
        </w:rPr>
      </w:pPr>
    </w:p>
    <w:p w14:paraId="4F090CF1" w14:textId="77777777" w:rsidR="00D02EDD" w:rsidRDefault="00D02EDD">
      <w:pPr>
        <w:widowControl/>
        <w:suppressAutoHyphens w:val="0"/>
        <w:rPr>
          <w:rFonts w:cs="Times New Roman"/>
        </w:rPr>
      </w:pPr>
    </w:p>
    <w:p w14:paraId="294262D4" w14:textId="77777777" w:rsidR="00D02EDD" w:rsidRDefault="00D02EDD">
      <w:pPr>
        <w:widowControl/>
        <w:suppressAutoHyphens w:val="0"/>
        <w:rPr>
          <w:rFonts w:cs="Times New Roman"/>
        </w:rPr>
      </w:pPr>
    </w:p>
    <w:p w14:paraId="72D61A5B" w14:textId="77777777" w:rsidR="00D02EDD" w:rsidRDefault="00D02EDD">
      <w:pPr>
        <w:widowControl/>
        <w:suppressAutoHyphens w:val="0"/>
        <w:rPr>
          <w:rFonts w:cs="Times New Roman"/>
        </w:rPr>
      </w:pPr>
    </w:p>
    <w:p w14:paraId="1ABE0FDE" w14:textId="77777777" w:rsidR="00D02EDD" w:rsidRDefault="00D02EDD">
      <w:pPr>
        <w:widowControl/>
        <w:suppressAutoHyphens w:val="0"/>
        <w:rPr>
          <w:rFonts w:cs="Times New Roman"/>
        </w:rPr>
      </w:pPr>
    </w:p>
    <w:p w14:paraId="08738667" w14:textId="77777777" w:rsidR="00D02EDD" w:rsidRDefault="00D02EDD">
      <w:pPr>
        <w:widowControl/>
        <w:suppressAutoHyphens w:val="0"/>
        <w:rPr>
          <w:rFonts w:cs="Times New Roman"/>
        </w:rPr>
      </w:pPr>
    </w:p>
    <w:p w14:paraId="2E50BF73" w14:textId="77777777" w:rsidR="00D02EDD" w:rsidRDefault="00D02EDD">
      <w:pPr>
        <w:widowControl/>
        <w:suppressAutoHyphens w:val="0"/>
        <w:rPr>
          <w:rFonts w:cs="Times New Roman"/>
        </w:rPr>
      </w:pPr>
    </w:p>
    <w:p w14:paraId="6ACD5E50" w14:textId="77777777" w:rsidR="00D02EDD" w:rsidRDefault="00D02EDD">
      <w:pPr>
        <w:widowControl/>
        <w:suppressAutoHyphens w:val="0"/>
        <w:rPr>
          <w:rFonts w:cs="Times New Roman"/>
        </w:rPr>
      </w:pPr>
    </w:p>
    <w:p w14:paraId="63A82476" w14:textId="77777777" w:rsidR="00D02EDD" w:rsidRDefault="00D02EDD">
      <w:pPr>
        <w:widowControl/>
        <w:suppressAutoHyphens w:val="0"/>
        <w:rPr>
          <w:rFonts w:cs="Times New Roman"/>
        </w:rPr>
      </w:pPr>
    </w:p>
    <w:p w14:paraId="632790D4" w14:textId="77777777" w:rsidR="00D02EDD" w:rsidRDefault="00D02EDD">
      <w:pPr>
        <w:widowControl/>
        <w:suppressAutoHyphens w:val="0"/>
        <w:rPr>
          <w:rFonts w:cs="Times New Roman"/>
        </w:rPr>
      </w:pPr>
    </w:p>
    <w:p w14:paraId="7FEBFF56" w14:textId="77777777" w:rsidR="00D02EDD" w:rsidRDefault="00D02EDD">
      <w:pPr>
        <w:widowControl/>
        <w:suppressAutoHyphens w:val="0"/>
        <w:rPr>
          <w:rFonts w:cs="Times New Roman"/>
        </w:rPr>
      </w:pPr>
    </w:p>
    <w:p w14:paraId="1BAF7CC8" w14:textId="77777777" w:rsidR="00D02EDD" w:rsidRDefault="00D02EDD">
      <w:pPr>
        <w:widowControl/>
        <w:suppressAutoHyphens w:val="0"/>
        <w:rPr>
          <w:rFonts w:cs="Times New Roman"/>
        </w:rPr>
      </w:pPr>
    </w:p>
    <w:p w14:paraId="52F7CD39" w14:textId="02A833DE" w:rsidR="00D02EDD" w:rsidRPr="00943DD1" w:rsidRDefault="00D02EDD" w:rsidP="00943DD1">
      <w:pPr>
        <w:widowControl/>
        <w:suppressAutoHyphens w:val="0"/>
        <w:jc w:val="center"/>
        <w:rPr>
          <w:rFonts w:ascii="Goudy Old Style" w:hAnsi="Goudy Old Style" w:cs="Times New Roman"/>
          <w:sz w:val="36"/>
          <w:szCs w:val="36"/>
        </w:rPr>
      </w:pPr>
      <w:r w:rsidRPr="00943DD1">
        <w:rPr>
          <w:rFonts w:ascii="Goudy Old Style" w:hAnsi="Goudy Old Style" w:cs="Times New Roman"/>
          <w:sz w:val="36"/>
          <w:szCs w:val="36"/>
        </w:rPr>
        <w:t>version 2.0</w:t>
      </w:r>
    </w:p>
    <w:p w14:paraId="38EA7A33" w14:textId="3A1435A4" w:rsidR="00E76925" w:rsidRDefault="00E76925" w:rsidP="00E76925">
      <w:pPr>
        <w:widowControl/>
        <w:suppressAutoHyphens w:val="0"/>
        <w:jc w:val="center"/>
        <w:rPr>
          <w:rFonts w:ascii="Goudy Old Style" w:hAnsi="Goudy Old Style" w:cs="Times New Roman"/>
          <w:sz w:val="36"/>
          <w:szCs w:val="36"/>
        </w:rPr>
      </w:pPr>
      <w:r>
        <w:rPr>
          <w:rFonts w:ascii="Goudy Old Style" w:hAnsi="Goudy Old Style" w:cs="Times New Roman"/>
          <w:sz w:val="36"/>
          <w:szCs w:val="36"/>
        </w:rPr>
        <w:t>Preview draft</w:t>
      </w:r>
      <w:r w:rsidR="000D051E">
        <w:rPr>
          <w:rFonts w:ascii="Goudy Old Style" w:hAnsi="Goudy Old Style" w:cs="Times New Roman"/>
          <w:sz w:val="36"/>
          <w:szCs w:val="36"/>
        </w:rPr>
        <w:t xml:space="preserve"> </w:t>
      </w:r>
    </w:p>
    <w:p w14:paraId="7A91B37D" w14:textId="77777777" w:rsidR="00696002" w:rsidRDefault="00E76925" w:rsidP="00696002">
      <w:pPr>
        <w:widowControl/>
        <w:suppressAutoHyphens w:val="0"/>
        <w:jc w:val="center"/>
        <w:rPr>
          <w:ins w:id="0" w:author="Alexander Thomas Frase" w:date="2012-10-19T14:48:00Z"/>
          <w:rFonts w:cs="Times New Roman"/>
        </w:rPr>
        <w:pPrChange w:id="1" w:author="Alexander Thomas Frase" w:date="2012-10-19T14:48:00Z">
          <w:pPr>
            <w:widowControl/>
            <w:suppressAutoHyphens w:val="0"/>
          </w:pPr>
        </w:pPrChange>
      </w:pPr>
      <w:r w:rsidRPr="00D217D5">
        <w:rPr>
          <w:rFonts w:ascii="Goudy Old Style" w:hAnsi="Goudy Old Style" w:cs="Didot"/>
          <w:b/>
          <w:bCs/>
          <w:i/>
        </w:rPr>
        <w:t>The information contained in this document is the sole property of the lab of Dr. Marylyn Ritchi</w:t>
      </w:r>
      <w:r>
        <w:rPr>
          <w:rFonts w:ascii="Goudy Old Style" w:hAnsi="Goudy Old Style" w:cs="Didot"/>
          <w:b/>
          <w:bCs/>
          <w:i/>
        </w:rPr>
        <w:t xml:space="preserve">e Unauthorized reproduction is prohibited. Last updated October </w:t>
      </w:r>
      <w:del w:id="2" w:author="Alexander Thomas Frase" w:date="2012-10-19T14:48:00Z">
        <w:r w:rsidDel="00696002">
          <w:rPr>
            <w:rFonts w:ascii="Goudy Old Style" w:hAnsi="Goudy Old Style" w:cs="Didot"/>
            <w:b/>
            <w:bCs/>
            <w:i/>
          </w:rPr>
          <w:delText>18</w:delText>
        </w:r>
      </w:del>
      <w:ins w:id="3" w:author="Alexander Thomas Frase" w:date="2012-10-19T14:48:00Z">
        <w:r w:rsidR="00696002">
          <w:rPr>
            <w:rFonts w:ascii="Goudy Old Style" w:hAnsi="Goudy Old Style" w:cs="Didot"/>
            <w:b/>
            <w:bCs/>
            <w:i/>
          </w:rPr>
          <w:t>19</w:t>
        </w:r>
      </w:ins>
      <w:r>
        <w:rPr>
          <w:rFonts w:ascii="Goudy Old Style" w:hAnsi="Goudy Old Style" w:cs="Didot"/>
          <w:b/>
          <w:bCs/>
          <w:i/>
        </w:rPr>
        <w:t>, 2012</w:t>
      </w:r>
    </w:p>
    <w:p w14:paraId="252399BB" w14:textId="77777777" w:rsidR="00696002" w:rsidRDefault="00696002">
      <w:pPr>
        <w:widowControl/>
        <w:suppressAutoHyphens w:val="0"/>
        <w:rPr>
          <w:ins w:id="4" w:author="Alexander Thomas Frase" w:date="2012-10-19T14:48:00Z"/>
          <w:rFonts w:cs="Times New Roman"/>
        </w:rPr>
      </w:pPr>
      <w:ins w:id="5" w:author="Alexander Thomas Frase" w:date="2012-10-19T14:48:00Z">
        <w:r>
          <w:rPr>
            <w:rFonts w:cs="Times New Roman"/>
          </w:rPr>
          <w:br w:type="page"/>
        </w:r>
      </w:ins>
    </w:p>
    <w:p w14:paraId="5F40A104" w14:textId="04E01F76" w:rsidR="00E76925" w:rsidRPr="00E76925" w:rsidDel="00696002" w:rsidRDefault="00D02EDD" w:rsidP="00E76925">
      <w:pPr>
        <w:widowControl/>
        <w:suppressAutoHyphens w:val="0"/>
        <w:jc w:val="center"/>
        <w:rPr>
          <w:del w:id="6" w:author="Alexander Thomas Frase" w:date="2012-10-19T14:48:00Z"/>
          <w:rFonts w:ascii="Goudy Old Style" w:hAnsi="Goudy Old Style" w:cs="Times New Roman"/>
          <w:sz w:val="36"/>
          <w:szCs w:val="36"/>
        </w:rPr>
      </w:pPr>
      <w:del w:id="7" w:author="Alexander Thomas Frase" w:date="2012-10-19T14:48:00Z">
        <w:r w:rsidDel="00696002">
          <w:rPr>
            <w:rFonts w:cs="Times New Roman"/>
          </w:rPr>
          <w:lastRenderedPageBreak/>
          <w:br w:type="page"/>
        </w:r>
      </w:del>
    </w:p>
    <w:p w14:paraId="09CFEDCF" w14:textId="14ECF67A" w:rsidR="00D02EDD" w:rsidDel="00696002" w:rsidRDefault="00D02EDD">
      <w:pPr>
        <w:widowControl/>
        <w:suppressAutoHyphens w:val="0"/>
        <w:rPr>
          <w:del w:id="8" w:author="Alexander Thomas Frase" w:date="2012-10-19T14:48:00Z"/>
          <w:rFonts w:cs="Times New Roman"/>
        </w:rPr>
      </w:pPr>
    </w:p>
    <w:p w14:paraId="38E1C1D1" w14:textId="61CD66AF" w:rsidR="00E76925" w:rsidDel="00696002" w:rsidRDefault="00E76925" w:rsidP="00696002">
      <w:pPr>
        <w:widowControl/>
        <w:suppressAutoHyphens w:val="0"/>
        <w:jc w:val="center"/>
        <w:rPr>
          <w:del w:id="9" w:author="Alexander Thomas Frase" w:date="2012-10-19T14:48:00Z"/>
          <w:rFonts w:cs="Times New Roman"/>
        </w:rPr>
        <w:pPrChange w:id="10" w:author="Alexander Thomas Frase" w:date="2012-10-19T14:48:00Z">
          <w:pPr>
            <w:widowControl/>
            <w:suppressAutoHyphens w:val="0"/>
          </w:pPr>
        </w:pPrChange>
      </w:pPr>
    </w:p>
    <w:sdt>
      <w:sdtPr>
        <w:rPr>
          <w:rFonts w:asciiTheme="majorHAnsi" w:eastAsia="DejaVu Sans" w:hAnsiTheme="majorHAnsi" w:cs="Lohit Devanagari"/>
          <w:b w:val="0"/>
          <w:bCs w:val="0"/>
          <w:color w:val="243F60" w:themeColor="accent1" w:themeShade="7F"/>
          <w:sz w:val="24"/>
          <w:szCs w:val="24"/>
        </w:rPr>
        <w:id w:val="903798475"/>
        <w:docPartObj>
          <w:docPartGallery w:val="Table of Contents"/>
          <w:docPartUnique/>
        </w:docPartObj>
      </w:sdtPr>
      <w:sdtEndPr>
        <w:rPr>
          <w:rFonts w:ascii="Times New Roman" w:hAnsi="Times New Roman"/>
          <w:noProof/>
        </w:rPr>
      </w:sdtEndPr>
      <w:sdtContent>
        <w:p w14:paraId="7497E419" w14:textId="707D6921" w:rsidR="00312DBC" w:rsidRDefault="00312DBC">
          <w:pPr>
            <w:pStyle w:val="TOCHeading"/>
          </w:pPr>
          <w:r>
            <w:t>Table of Contents</w:t>
          </w:r>
        </w:p>
        <w:p w14:paraId="1DC8AA22" w14:textId="77777777" w:rsidR="00832617" w:rsidRDefault="00A85390">
          <w:pPr>
            <w:pStyle w:val="TOC1"/>
            <w:tabs>
              <w:tab w:val="right" w:leader="dot" w:pos="9962"/>
            </w:tabs>
            <w:rPr>
              <w:ins w:id="11" w:author="Alexander Thomas Frase" w:date="2012-10-19T14:56:00Z"/>
              <w:rFonts w:asciiTheme="minorHAnsi" w:eastAsiaTheme="minorEastAsia" w:hAnsiTheme="minorHAnsi" w:cstheme="minorBidi"/>
              <w:b w:val="0"/>
              <w:noProof/>
              <w:color w:val="auto"/>
              <w:kern w:val="0"/>
              <w:sz w:val="22"/>
              <w:szCs w:val="22"/>
              <w:lang w:eastAsia="en-US" w:bidi="ar-SA"/>
            </w:rPr>
          </w:pPr>
          <w:r>
            <w:fldChar w:fldCharType="begin"/>
          </w:r>
          <w:r>
            <w:instrText xml:space="preserve"> TOC \o "1-6" </w:instrText>
          </w:r>
          <w:r>
            <w:fldChar w:fldCharType="separate"/>
          </w:r>
          <w:ins w:id="12" w:author="Alexander Thomas Frase" w:date="2012-10-19T14:56:00Z">
            <w:r w:rsidR="00832617">
              <w:rPr>
                <w:noProof/>
              </w:rPr>
              <w:t>Introduction</w:t>
            </w:r>
            <w:r w:rsidR="00832617">
              <w:rPr>
                <w:noProof/>
              </w:rPr>
              <w:tab/>
            </w:r>
            <w:r w:rsidR="00832617">
              <w:rPr>
                <w:noProof/>
              </w:rPr>
              <w:fldChar w:fldCharType="begin"/>
            </w:r>
            <w:r w:rsidR="00832617">
              <w:rPr>
                <w:noProof/>
              </w:rPr>
              <w:instrText xml:space="preserve"> PAGEREF _Toc338422071 \h </w:instrText>
            </w:r>
            <w:r w:rsidR="00832617">
              <w:rPr>
                <w:noProof/>
              </w:rPr>
            </w:r>
          </w:ins>
          <w:r w:rsidR="00832617">
            <w:rPr>
              <w:noProof/>
            </w:rPr>
            <w:fldChar w:fldCharType="separate"/>
          </w:r>
          <w:ins w:id="13" w:author="Alexander Thomas Frase" w:date="2012-10-19T14:56:00Z">
            <w:r w:rsidR="00832617">
              <w:rPr>
                <w:noProof/>
              </w:rPr>
              <w:t>6</w:t>
            </w:r>
            <w:r w:rsidR="00832617">
              <w:rPr>
                <w:noProof/>
              </w:rPr>
              <w:fldChar w:fldCharType="end"/>
            </w:r>
          </w:ins>
        </w:p>
        <w:p w14:paraId="3633AAE7" w14:textId="77777777" w:rsidR="00832617" w:rsidRDefault="00832617">
          <w:pPr>
            <w:pStyle w:val="TOC2"/>
            <w:tabs>
              <w:tab w:val="right" w:leader="dot" w:pos="9962"/>
            </w:tabs>
            <w:rPr>
              <w:ins w:id="14" w:author="Alexander Thomas Frase" w:date="2012-10-19T14:56:00Z"/>
              <w:rFonts w:eastAsiaTheme="minorEastAsia" w:cstheme="minorBidi"/>
              <w:noProof/>
              <w:kern w:val="0"/>
              <w:lang w:eastAsia="en-US" w:bidi="ar-SA"/>
            </w:rPr>
          </w:pPr>
          <w:ins w:id="15" w:author="Alexander Thomas Frase" w:date="2012-10-19T14:56:00Z">
            <w:r>
              <w:rPr>
                <w:noProof/>
              </w:rPr>
              <w:t>What is Biofilter?</w:t>
            </w:r>
            <w:r>
              <w:rPr>
                <w:noProof/>
              </w:rPr>
              <w:tab/>
            </w:r>
            <w:r>
              <w:rPr>
                <w:noProof/>
              </w:rPr>
              <w:fldChar w:fldCharType="begin"/>
            </w:r>
            <w:r>
              <w:rPr>
                <w:noProof/>
              </w:rPr>
              <w:instrText xml:space="preserve"> PAGEREF _Toc338422072 \h </w:instrText>
            </w:r>
            <w:r>
              <w:rPr>
                <w:noProof/>
              </w:rPr>
            </w:r>
          </w:ins>
          <w:r>
            <w:rPr>
              <w:noProof/>
            </w:rPr>
            <w:fldChar w:fldCharType="separate"/>
          </w:r>
          <w:ins w:id="16" w:author="Alexander Thomas Frase" w:date="2012-10-19T14:56:00Z">
            <w:r>
              <w:rPr>
                <w:noProof/>
              </w:rPr>
              <w:t>6</w:t>
            </w:r>
            <w:r>
              <w:rPr>
                <w:noProof/>
              </w:rPr>
              <w:fldChar w:fldCharType="end"/>
            </w:r>
          </w:ins>
        </w:p>
        <w:p w14:paraId="77301D82" w14:textId="77777777" w:rsidR="00832617" w:rsidRDefault="00832617">
          <w:pPr>
            <w:pStyle w:val="TOC2"/>
            <w:tabs>
              <w:tab w:val="right" w:leader="dot" w:pos="9962"/>
            </w:tabs>
            <w:rPr>
              <w:ins w:id="17" w:author="Alexander Thomas Frase" w:date="2012-10-19T14:56:00Z"/>
              <w:rFonts w:eastAsiaTheme="minorEastAsia" w:cstheme="minorBidi"/>
              <w:noProof/>
              <w:kern w:val="0"/>
              <w:lang w:eastAsia="en-US" w:bidi="ar-SA"/>
            </w:rPr>
          </w:pPr>
          <w:ins w:id="18" w:author="Alexander Thomas Frase" w:date="2012-10-19T14:56:00Z">
            <w:r>
              <w:rPr>
                <w:noProof/>
              </w:rPr>
              <w:t>Why use Biofilter?</w:t>
            </w:r>
            <w:r>
              <w:rPr>
                <w:noProof/>
              </w:rPr>
              <w:tab/>
            </w:r>
            <w:r>
              <w:rPr>
                <w:noProof/>
              </w:rPr>
              <w:fldChar w:fldCharType="begin"/>
            </w:r>
            <w:r>
              <w:rPr>
                <w:noProof/>
              </w:rPr>
              <w:instrText xml:space="preserve"> PAGEREF _Toc338422073 \h </w:instrText>
            </w:r>
            <w:r>
              <w:rPr>
                <w:noProof/>
              </w:rPr>
            </w:r>
          </w:ins>
          <w:r>
            <w:rPr>
              <w:noProof/>
            </w:rPr>
            <w:fldChar w:fldCharType="separate"/>
          </w:r>
          <w:ins w:id="19" w:author="Alexander Thomas Frase" w:date="2012-10-19T14:56:00Z">
            <w:r>
              <w:rPr>
                <w:noProof/>
              </w:rPr>
              <w:t>6</w:t>
            </w:r>
            <w:r>
              <w:rPr>
                <w:noProof/>
              </w:rPr>
              <w:fldChar w:fldCharType="end"/>
            </w:r>
          </w:ins>
        </w:p>
        <w:p w14:paraId="0BE8E9E8" w14:textId="77777777" w:rsidR="00832617" w:rsidRDefault="00832617">
          <w:pPr>
            <w:pStyle w:val="TOC2"/>
            <w:tabs>
              <w:tab w:val="right" w:leader="dot" w:pos="9962"/>
            </w:tabs>
            <w:rPr>
              <w:ins w:id="20" w:author="Alexander Thomas Frase" w:date="2012-10-19T14:56:00Z"/>
              <w:rFonts w:eastAsiaTheme="minorEastAsia" w:cstheme="minorBidi"/>
              <w:noProof/>
              <w:kern w:val="0"/>
              <w:lang w:eastAsia="en-US" w:bidi="ar-SA"/>
            </w:rPr>
          </w:pPr>
          <w:ins w:id="21" w:author="Alexander Thomas Frase" w:date="2012-10-19T14:56:00Z">
            <w:r>
              <w:rPr>
                <w:noProof/>
              </w:rPr>
              <w:t>Library of Knowledge Integration (LOKI)</w:t>
            </w:r>
            <w:r>
              <w:rPr>
                <w:noProof/>
              </w:rPr>
              <w:tab/>
            </w:r>
            <w:r>
              <w:rPr>
                <w:noProof/>
              </w:rPr>
              <w:fldChar w:fldCharType="begin"/>
            </w:r>
            <w:r>
              <w:rPr>
                <w:noProof/>
              </w:rPr>
              <w:instrText xml:space="preserve"> PAGEREF _Toc338422074 \h </w:instrText>
            </w:r>
            <w:r>
              <w:rPr>
                <w:noProof/>
              </w:rPr>
            </w:r>
          </w:ins>
          <w:r>
            <w:rPr>
              <w:noProof/>
            </w:rPr>
            <w:fldChar w:fldCharType="separate"/>
          </w:r>
          <w:ins w:id="22" w:author="Alexander Thomas Frase" w:date="2012-10-19T14:56:00Z">
            <w:r>
              <w:rPr>
                <w:noProof/>
              </w:rPr>
              <w:t>6</w:t>
            </w:r>
            <w:r>
              <w:rPr>
                <w:noProof/>
              </w:rPr>
              <w:fldChar w:fldCharType="end"/>
            </w:r>
          </w:ins>
        </w:p>
        <w:p w14:paraId="01622F7E" w14:textId="77777777" w:rsidR="00832617" w:rsidRDefault="00832617">
          <w:pPr>
            <w:pStyle w:val="TOC2"/>
            <w:tabs>
              <w:tab w:val="right" w:leader="dot" w:pos="9962"/>
            </w:tabs>
            <w:rPr>
              <w:ins w:id="23" w:author="Alexander Thomas Frase" w:date="2012-10-19T14:56:00Z"/>
              <w:rFonts w:eastAsiaTheme="minorEastAsia" w:cstheme="minorBidi"/>
              <w:noProof/>
              <w:kern w:val="0"/>
              <w:lang w:eastAsia="en-US" w:bidi="ar-SA"/>
            </w:rPr>
          </w:pPr>
          <w:ins w:id="24" w:author="Alexander Thomas Frase" w:date="2012-10-19T14:56:00Z">
            <w:r>
              <w:rPr>
                <w:noProof/>
              </w:rPr>
              <w:t>Knowledge Sources</w:t>
            </w:r>
            <w:r>
              <w:rPr>
                <w:noProof/>
              </w:rPr>
              <w:tab/>
            </w:r>
            <w:r>
              <w:rPr>
                <w:noProof/>
              </w:rPr>
              <w:fldChar w:fldCharType="begin"/>
            </w:r>
            <w:r>
              <w:rPr>
                <w:noProof/>
              </w:rPr>
              <w:instrText xml:space="preserve"> PAGEREF _Toc338422075 \h </w:instrText>
            </w:r>
            <w:r>
              <w:rPr>
                <w:noProof/>
              </w:rPr>
            </w:r>
          </w:ins>
          <w:r>
            <w:rPr>
              <w:noProof/>
            </w:rPr>
            <w:fldChar w:fldCharType="separate"/>
          </w:r>
          <w:ins w:id="25" w:author="Alexander Thomas Frase" w:date="2012-10-19T14:56:00Z">
            <w:r>
              <w:rPr>
                <w:noProof/>
              </w:rPr>
              <w:t>7</w:t>
            </w:r>
            <w:r>
              <w:rPr>
                <w:noProof/>
              </w:rPr>
              <w:fldChar w:fldCharType="end"/>
            </w:r>
          </w:ins>
        </w:p>
        <w:p w14:paraId="2EC4AFD1" w14:textId="77777777" w:rsidR="00832617" w:rsidRDefault="00832617">
          <w:pPr>
            <w:pStyle w:val="TOC2"/>
            <w:tabs>
              <w:tab w:val="right" w:leader="dot" w:pos="9962"/>
            </w:tabs>
            <w:rPr>
              <w:ins w:id="26" w:author="Alexander Thomas Frase" w:date="2012-10-19T14:56:00Z"/>
              <w:rFonts w:eastAsiaTheme="minorEastAsia" w:cstheme="minorBidi"/>
              <w:noProof/>
              <w:kern w:val="0"/>
              <w:lang w:eastAsia="en-US" w:bidi="ar-SA"/>
            </w:rPr>
          </w:pPr>
          <w:ins w:id="27" w:author="Alexander Thomas Frase" w:date="2012-10-19T14:56:00Z">
            <w:r>
              <w:rPr>
                <w:noProof/>
              </w:rPr>
              <w:t>Data Types</w:t>
            </w:r>
            <w:r>
              <w:rPr>
                <w:noProof/>
              </w:rPr>
              <w:tab/>
            </w:r>
            <w:r>
              <w:rPr>
                <w:noProof/>
              </w:rPr>
              <w:fldChar w:fldCharType="begin"/>
            </w:r>
            <w:r>
              <w:rPr>
                <w:noProof/>
              </w:rPr>
              <w:instrText xml:space="preserve"> PAGEREF _Toc338422076 \h </w:instrText>
            </w:r>
            <w:r>
              <w:rPr>
                <w:noProof/>
              </w:rPr>
            </w:r>
          </w:ins>
          <w:r>
            <w:rPr>
              <w:noProof/>
            </w:rPr>
            <w:fldChar w:fldCharType="separate"/>
          </w:r>
          <w:ins w:id="28" w:author="Alexander Thomas Frase" w:date="2012-10-19T14:56:00Z">
            <w:r>
              <w:rPr>
                <w:noProof/>
              </w:rPr>
              <w:t>8</w:t>
            </w:r>
            <w:r>
              <w:rPr>
                <w:noProof/>
              </w:rPr>
              <w:fldChar w:fldCharType="end"/>
            </w:r>
          </w:ins>
        </w:p>
        <w:p w14:paraId="4A99C3DC" w14:textId="77777777" w:rsidR="00832617" w:rsidRDefault="00832617">
          <w:pPr>
            <w:pStyle w:val="TOC2"/>
            <w:tabs>
              <w:tab w:val="right" w:leader="dot" w:pos="9962"/>
            </w:tabs>
            <w:rPr>
              <w:ins w:id="29" w:author="Alexander Thomas Frase" w:date="2012-10-19T14:56:00Z"/>
              <w:rFonts w:eastAsiaTheme="minorEastAsia" w:cstheme="minorBidi"/>
              <w:noProof/>
              <w:kern w:val="0"/>
              <w:lang w:eastAsia="en-US" w:bidi="ar-SA"/>
            </w:rPr>
          </w:pPr>
          <w:ins w:id="30" w:author="Alexander Thomas Frase" w:date="2012-10-19T14:56:00Z">
            <w:r>
              <w:rPr>
                <w:noProof/>
              </w:rPr>
              <w:t>Analysis Modes</w:t>
            </w:r>
            <w:r>
              <w:rPr>
                <w:noProof/>
              </w:rPr>
              <w:tab/>
            </w:r>
            <w:r>
              <w:rPr>
                <w:noProof/>
              </w:rPr>
              <w:fldChar w:fldCharType="begin"/>
            </w:r>
            <w:r>
              <w:rPr>
                <w:noProof/>
              </w:rPr>
              <w:instrText xml:space="preserve"> PAGEREF _Toc338422077 \h </w:instrText>
            </w:r>
            <w:r>
              <w:rPr>
                <w:noProof/>
              </w:rPr>
            </w:r>
          </w:ins>
          <w:r>
            <w:rPr>
              <w:noProof/>
            </w:rPr>
            <w:fldChar w:fldCharType="separate"/>
          </w:r>
          <w:ins w:id="31" w:author="Alexander Thomas Frase" w:date="2012-10-19T14:56:00Z">
            <w:r>
              <w:rPr>
                <w:noProof/>
              </w:rPr>
              <w:t>9</w:t>
            </w:r>
            <w:r>
              <w:rPr>
                <w:noProof/>
              </w:rPr>
              <w:fldChar w:fldCharType="end"/>
            </w:r>
          </w:ins>
        </w:p>
        <w:p w14:paraId="07FBB996" w14:textId="77777777" w:rsidR="00832617" w:rsidRDefault="00832617">
          <w:pPr>
            <w:pStyle w:val="TOC3"/>
            <w:tabs>
              <w:tab w:val="right" w:leader="dot" w:pos="9962"/>
            </w:tabs>
            <w:rPr>
              <w:ins w:id="32" w:author="Alexander Thomas Frase" w:date="2012-10-19T14:56:00Z"/>
              <w:rFonts w:eastAsiaTheme="minorEastAsia" w:cstheme="minorBidi"/>
              <w:i w:val="0"/>
              <w:noProof/>
              <w:kern w:val="0"/>
              <w:lang w:eastAsia="en-US" w:bidi="ar-SA"/>
            </w:rPr>
          </w:pPr>
          <w:ins w:id="33" w:author="Alexander Thomas Frase" w:date="2012-10-19T14:56:00Z">
            <w:r>
              <w:rPr>
                <w:noProof/>
              </w:rPr>
              <w:t>Filtering</w:t>
            </w:r>
            <w:r>
              <w:rPr>
                <w:noProof/>
              </w:rPr>
              <w:tab/>
            </w:r>
            <w:r>
              <w:rPr>
                <w:noProof/>
              </w:rPr>
              <w:fldChar w:fldCharType="begin"/>
            </w:r>
            <w:r>
              <w:rPr>
                <w:noProof/>
              </w:rPr>
              <w:instrText xml:space="preserve"> PAGEREF _Toc338422078 \h </w:instrText>
            </w:r>
            <w:r>
              <w:rPr>
                <w:noProof/>
              </w:rPr>
            </w:r>
          </w:ins>
          <w:r>
            <w:rPr>
              <w:noProof/>
            </w:rPr>
            <w:fldChar w:fldCharType="separate"/>
          </w:r>
          <w:ins w:id="34" w:author="Alexander Thomas Frase" w:date="2012-10-19T14:56:00Z">
            <w:r>
              <w:rPr>
                <w:noProof/>
              </w:rPr>
              <w:t>9</w:t>
            </w:r>
            <w:r>
              <w:rPr>
                <w:noProof/>
              </w:rPr>
              <w:fldChar w:fldCharType="end"/>
            </w:r>
          </w:ins>
        </w:p>
        <w:p w14:paraId="5F0B6570" w14:textId="77777777" w:rsidR="00832617" w:rsidRDefault="00832617">
          <w:pPr>
            <w:pStyle w:val="TOC3"/>
            <w:tabs>
              <w:tab w:val="right" w:leader="dot" w:pos="9962"/>
            </w:tabs>
            <w:rPr>
              <w:ins w:id="35" w:author="Alexander Thomas Frase" w:date="2012-10-19T14:56:00Z"/>
              <w:rFonts w:eastAsiaTheme="minorEastAsia" w:cstheme="minorBidi"/>
              <w:i w:val="0"/>
              <w:noProof/>
              <w:kern w:val="0"/>
              <w:lang w:eastAsia="en-US" w:bidi="ar-SA"/>
            </w:rPr>
          </w:pPr>
          <w:ins w:id="36" w:author="Alexander Thomas Frase" w:date="2012-10-19T14:56:00Z">
            <w:r>
              <w:rPr>
                <w:noProof/>
              </w:rPr>
              <w:t>Annotation</w:t>
            </w:r>
            <w:r>
              <w:rPr>
                <w:noProof/>
              </w:rPr>
              <w:tab/>
            </w:r>
            <w:r>
              <w:rPr>
                <w:noProof/>
              </w:rPr>
              <w:fldChar w:fldCharType="begin"/>
            </w:r>
            <w:r>
              <w:rPr>
                <w:noProof/>
              </w:rPr>
              <w:instrText xml:space="preserve"> PAGEREF _Toc338422079 \h </w:instrText>
            </w:r>
            <w:r>
              <w:rPr>
                <w:noProof/>
              </w:rPr>
            </w:r>
          </w:ins>
          <w:r>
            <w:rPr>
              <w:noProof/>
            </w:rPr>
            <w:fldChar w:fldCharType="separate"/>
          </w:r>
          <w:ins w:id="37" w:author="Alexander Thomas Frase" w:date="2012-10-19T14:56:00Z">
            <w:r>
              <w:rPr>
                <w:noProof/>
              </w:rPr>
              <w:t>9</w:t>
            </w:r>
            <w:r>
              <w:rPr>
                <w:noProof/>
              </w:rPr>
              <w:fldChar w:fldCharType="end"/>
            </w:r>
          </w:ins>
        </w:p>
        <w:p w14:paraId="533F717F" w14:textId="77777777" w:rsidR="00832617" w:rsidRDefault="00832617">
          <w:pPr>
            <w:pStyle w:val="TOC3"/>
            <w:tabs>
              <w:tab w:val="right" w:leader="dot" w:pos="9962"/>
            </w:tabs>
            <w:rPr>
              <w:ins w:id="38" w:author="Alexander Thomas Frase" w:date="2012-10-19T14:56:00Z"/>
              <w:rFonts w:eastAsiaTheme="minorEastAsia" w:cstheme="minorBidi"/>
              <w:i w:val="0"/>
              <w:noProof/>
              <w:kern w:val="0"/>
              <w:lang w:eastAsia="en-US" w:bidi="ar-SA"/>
            </w:rPr>
          </w:pPr>
          <w:ins w:id="39" w:author="Alexander Thomas Frase" w:date="2012-10-19T14:56:00Z">
            <w:r>
              <w:rPr>
                <w:noProof/>
              </w:rPr>
              <w:t>Modeling</w:t>
            </w:r>
            <w:r>
              <w:rPr>
                <w:noProof/>
              </w:rPr>
              <w:tab/>
            </w:r>
            <w:r>
              <w:rPr>
                <w:noProof/>
              </w:rPr>
              <w:fldChar w:fldCharType="begin"/>
            </w:r>
            <w:r>
              <w:rPr>
                <w:noProof/>
              </w:rPr>
              <w:instrText xml:space="preserve"> PAGEREF _Toc338422080 \h </w:instrText>
            </w:r>
            <w:r>
              <w:rPr>
                <w:noProof/>
              </w:rPr>
            </w:r>
          </w:ins>
          <w:r>
            <w:rPr>
              <w:noProof/>
            </w:rPr>
            <w:fldChar w:fldCharType="separate"/>
          </w:r>
          <w:ins w:id="40" w:author="Alexander Thomas Frase" w:date="2012-10-19T14:56:00Z">
            <w:r>
              <w:rPr>
                <w:noProof/>
              </w:rPr>
              <w:t>10</w:t>
            </w:r>
            <w:r>
              <w:rPr>
                <w:noProof/>
              </w:rPr>
              <w:fldChar w:fldCharType="end"/>
            </w:r>
          </w:ins>
        </w:p>
        <w:p w14:paraId="43F1FFFC" w14:textId="77777777" w:rsidR="00832617" w:rsidRDefault="00832617">
          <w:pPr>
            <w:pStyle w:val="TOC2"/>
            <w:tabs>
              <w:tab w:val="right" w:leader="dot" w:pos="9962"/>
            </w:tabs>
            <w:rPr>
              <w:ins w:id="41" w:author="Alexander Thomas Frase" w:date="2012-10-19T14:56:00Z"/>
              <w:rFonts w:eastAsiaTheme="minorEastAsia" w:cstheme="minorBidi"/>
              <w:noProof/>
              <w:kern w:val="0"/>
              <w:lang w:eastAsia="en-US" w:bidi="ar-SA"/>
            </w:rPr>
          </w:pPr>
          <w:ins w:id="42" w:author="Alexander Thomas Frase" w:date="2012-10-19T14:56:00Z">
            <w:r>
              <w:rPr>
                <w:noProof/>
              </w:rPr>
              <w:t>Primary and Alternate Input Datasets</w:t>
            </w:r>
            <w:r>
              <w:rPr>
                <w:noProof/>
              </w:rPr>
              <w:tab/>
            </w:r>
            <w:r>
              <w:rPr>
                <w:noProof/>
              </w:rPr>
              <w:fldChar w:fldCharType="begin"/>
            </w:r>
            <w:r>
              <w:rPr>
                <w:noProof/>
              </w:rPr>
              <w:instrText xml:space="preserve"> PAGEREF _Toc338422081 \h </w:instrText>
            </w:r>
            <w:r>
              <w:rPr>
                <w:noProof/>
              </w:rPr>
            </w:r>
          </w:ins>
          <w:r>
            <w:rPr>
              <w:noProof/>
            </w:rPr>
            <w:fldChar w:fldCharType="separate"/>
          </w:r>
          <w:ins w:id="43" w:author="Alexander Thomas Frase" w:date="2012-10-19T14:56:00Z">
            <w:r>
              <w:rPr>
                <w:noProof/>
              </w:rPr>
              <w:t>10</w:t>
            </w:r>
            <w:r>
              <w:rPr>
                <w:noProof/>
              </w:rPr>
              <w:fldChar w:fldCharType="end"/>
            </w:r>
          </w:ins>
        </w:p>
        <w:p w14:paraId="35F64123" w14:textId="77777777" w:rsidR="00832617" w:rsidRDefault="00832617">
          <w:pPr>
            <w:pStyle w:val="TOC2"/>
            <w:tabs>
              <w:tab w:val="right" w:leader="dot" w:pos="9962"/>
            </w:tabs>
            <w:rPr>
              <w:ins w:id="44" w:author="Alexander Thomas Frase" w:date="2012-10-19T14:56:00Z"/>
              <w:rFonts w:eastAsiaTheme="minorEastAsia" w:cstheme="minorBidi"/>
              <w:noProof/>
              <w:kern w:val="0"/>
              <w:lang w:eastAsia="en-US" w:bidi="ar-SA"/>
            </w:rPr>
          </w:pPr>
          <w:ins w:id="45" w:author="Alexander Thomas Frase" w:date="2012-10-19T14:56:00Z">
            <w:r>
              <w:rPr>
                <w:noProof/>
              </w:rPr>
              <w:t>Identifiers</w:t>
            </w:r>
            <w:r>
              <w:rPr>
                <w:noProof/>
              </w:rPr>
              <w:tab/>
            </w:r>
            <w:r>
              <w:rPr>
                <w:noProof/>
              </w:rPr>
              <w:fldChar w:fldCharType="begin"/>
            </w:r>
            <w:r>
              <w:rPr>
                <w:noProof/>
              </w:rPr>
              <w:instrText xml:space="preserve"> PAGEREF _Toc338422082 \h </w:instrText>
            </w:r>
            <w:r>
              <w:rPr>
                <w:noProof/>
              </w:rPr>
            </w:r>
          </w:ins>
          <w:r>
            <w:rPr>
              <w:noProof/>
            </w:rPr>
            <w:fldChar w:fldCharType="separate"/>
          </w:r>
          <w:ins w:id="46" w:author="Alexander Thomas Frase" w:date="2012-10-19T14:56:00Z">
            <w:r>
              <w:rPr>
                <w:noProof/>
              </w:rPr>
              <w:t>11</w:t>
            </w:r>
            <w:r>
              <w:rPr>
                <w:noProof/>
              </w:rPr>
              <w:fldChar w:fldCharType="end"/>
            </w:r>
          </w:ins>
        </w:p>
        <w:p w14:paraId="432DA658" w14:textId="77777777" w:rsidR="00832617" w:rsidRDefault="00832617">
          <w:pPr>
            <w:pStyle w:val="TOC1"/>
            <w:tabs>
              <w:tab w:val="right" w:leader="dot" w:pos="9962"/>
            </w:tabs>
            <w:rPr>
              <w:ins w:id="47" w:author="Alexander Thomas Frase" w:date="2012-10-19T14:56:00Z"/>
              <w:rFonts w:asciiTheme="minorHAnsi" w:eastAsiaTheme="minorEastAsia" w:hAnsiTheme="minorHAnsi" w:cstheme="minorBidi"/>
              <w:b w:val="0"/>
              <w:noProof/>
              <w:color w:val="auto"/>
              <w:kern w:val="0"/>
              <w:sz w:val="22"/>
              <w:szCs w:val="22"/>
              <w:lang w:eastAsia="en-US" w:bidi="ar-SA"/>
            </w:rPr>
          </w:pPr>
          <w:ins w:id="48" w:author="Alexander Thomas Frase" w:date="2012-10-19T14:56:00Z">
            <w:r>
              <w:rPr>
                <w:noProof/>
              </w:rPr>
              <w:t>Installation &amp; Setup</w:t>
            </w:r>
            <w:r>
              <w:rPr>
                <w:noProof/>
              </w:rPr>
              <w:tab/>
            </w:r>
            <w:r>
              <w:rPr>
                <w:noProof/>
              </w:rPr>
              <w:fldChar w:fldCharType="begin"/>
            </w:r>
            <w:r>
              <w:rPr>
                <w:noProof/>
              </w:rPr>
              <w:instrText xml:space="preserve"> PAGEREF _Toc338422083 \h </w:instrText>
            </w:r>
            <w:r>
              <w:rPr>
                <w:noProof/>
              </w:rPr>
            </w:r>
          </w:ins>
          <w:r>
            <w:rPr>
              <w:noProof/>
            </w:rPr>
            <w:fldChar w:fldCharType="separate"/>
          </w:r>
          <w:ins w:id="49" w:author="Alexander Thomas Frase" w:date="2012-10-19T14:56:00Z">
            <w:r>
              <w:rPr>
                <w:noProof/>
              </w:rPr>
              <w:t>12</w:t>
            </w:r>
            <w:r>
              <w:rPr>
                <w:noProof/>
              </w:rPr>
              <w:fldChar w:fldCharType="end"/>
            </w:r>
          </w:ins>
        </w:p>
        <w:p w14:paraId="49535483" w14:textId="77777777" w:rsidR="00832617" w:rsidRDefault="00832617">
          <w:pPr>
            <w:pStyle w:val="TOC2"/>
            <w:tabs>
              <w:tab w:val="right" w:leader="dot" w:pos="9962"/>
            </w:tabs>
            <w:rPr>
              <w:ins w:id="50" w:author="Alexander Thomas Frase" w:date="2012-10-19T14:56:00Z"/>
              <w:rFonts w:eastAsiaTheme="minorEastAsia" w:cstheme="minorBidi"/>
              <w:noProof/>
              <w:kern w:val="0"/>
              <w:lang w:eastAsia="en-US" w:bidi="ar-SA"/>
            </w:rPr>
          </w:pPr>
          <w:ins w:id="51" w:author="Alexander Thomas Frase" w:date="2012-10-19T14:56:00Z">
            <w:r>
              <w:rPr>
                <w:noProof/>
              </w:rPr>
              <w:t>Prerequisites</w:t>
            </w:r>
            <w:r>
              <w:rPr>
                <w:noProof/>
              </w:rPr>
              <w:tab/>
            </w:r>
            <w:r>
              <w:rPr>
                <w:noProof/>
              </w:rPr>
              <w:fldChar w:fldCharType="begin"/>
            </w:r>
            <w:r>
              <w:rPr>
                <w:noProof/>
              </w:rPr>
              <w:instrText xml:space="preserve"> PAGEREF _Toc338422084 \h </w:instrText>
            </w:r>
            <w:r>
              <w:rPr>
                <w:noProof/>
              </w:rPr>
            </w:r>
          </w:ins>
          <w:r>
            <w:rPr>
              <w:noProof/>
            </w:rPr>
            <w:fldChar w:fldCharType="separate"/>
          </w:r>
          <w:ins w:id="52" w:author="Alexander Thomas Frase" w:date="2012-10-19T14:56:00Z">
            <w:r>
              <w:rPr>
                <w:noProof/>
              </w:rPr>
              <w:t>12</w:t>
            </w:r>
            <w:r>
              <w:rPr>
                <w:noProof/>
              </w:rPr>
              <w:fldChar w:fldCharType="end"/>
            </w:r>
          </w:ins>
        </w:p>
        <w:p w14:paraId="1CDDF790" w14:textId="77777777" w:rsidR="00832617" w:rsidRDefault="00832617">
          <w:pPr>
            <w:pStyle w:val="TOC2"/>
            <w:tabs>
              <w:tab w:val="right" w:leader="dot" w:pos="9962"/>
            </w:tabs>
            <w:rPr>
              <w:ins w:id="53" w:author="Alexander Thomas Frase" w:date="2012-10-19T14:56:00Z"/>
              <w:rFonts w:eastAsiaTheme="minorEastAsia" w:cstheme="minorBidi"/>
              <w:noProof/>
              <w:kern w:val="0"/>
              <w:lang w:eastAsia="en-US" w:bidi="ar-SA"/>
            </w:rPr>
          </w:pPr>
          <w:ins w:id="54" w:author="Alexander Thomas Frase" w:date="2012-10-19T14:56:00Z">
            <w:r>
              <w:rPr>
                <w:noProof/>
              </w:rPr>
              <w:t>Platforms</w:t>
            </w:r>
            <w:r>
              <w:rPr>
                <w:noProof/>
              </w:rPr>
              <w:tab/>
            </w:r>
            <w:r>
              <w:rPr>
                <w:noProof/>
              </w:rPr>
              <w:fldChar w:fldCharType="begin"/>
            </w:r>
            <w:r>
              <w:rPr>
                <w:noProof/>
              </w:rPr>
              <w:instrText xml:space="preserve"> PAGEREF _Toc338422085 \h </w:instrText>
            </w:r>
            <w:r>
              <w:rPr>
                <w:noProof/>
              </w:rPr>
            </w:r>
          </w:ins>
          <w:r>
            <w:rPr>
              <w:noProof/>
            </w:rPr>
            <w:fldChar w:fldCharType="separate"/>
          </w:r>
          <w:ins w:id="55" w:author="Alexander Thomas Frase" w:date="2012-10-19T14:56:00Z">
            <w:r>
              <w:rPr>
                <w:noProof/>
              </w:rPr>
              <w:t>12</w:t>
            </w:r>
            <w:r>
              <w:rPr>
                <w:noProof/>
              </w:rPr>
              <w:fldChar w:fldCharType="end"/>
            </w:r>
          </w:ins>
        </w:p>
        <w:p w14:paraId="0A6F1E37" w14:textId="77777777" w:rsidR="00832617" w:rsidRDefault="00832617">
          <w:pPr>
            <w:pStyle w:val="TOC2"/>
            <w:tabs>
              <w:tab w:val="right" w:leader="dot" w:pos="9962"/>
            </w:tabs>
            <w:rPr>
              <w:ins w:id="56" w:author="Alexander Thomas Frase" w:date="2012-10-19T14:56:00Z"/>
              <w:rFonts w:eastAsiaTheme="minorEastAsia" w:cstheme="minorBidi"/>
              <w:noProof/>
              <w:kern w:val="0"/>
              <w:lang w:eastAsia="en-US" w:bidi="ar-SA"/>
            </w:rPr>
          </w:pPr>
          <w:ins w:id="57" w:author="Alexander Thomas Frase" w:date="2012-10-19T14:56:00Z">
            <w:r>
              <w:rPr>
                <w:noProof/>
              </w:rPr>
              <w:t>Installing Biofilter</w:t>
            </w:r>
            <w:r>
              <w:rPr>
                <w:noProof/>
              </w:rPr>
              <w:tab/>
            </w:r>
            <w:r>
              <w:rPr>
                <w:noProof/>
              </w:rPr>
              <w:fldChar w:fldCharType="begin"/>
            </w:r>
            <w:r>
              <w:rPr>
                <w:noProof/>
              </w:rPr>
              <w:instrText xml:space="preserve"> PAGEREF _Toc338422086 \h </w:instrText>
            </w:r>
            <w:r>
              <w:rPr>
                <w:noProof/>
              </w:rPr>
            </w:r>
          </w:ins>
          <w:r>
            <w:rPr>
              <w:noProof/>
            </w:rPr>
            <w:fldChar w:fldCharType="separate"/>
          </w:r>
          <w:ins w:id="58" w:author="Alexander Thomas Frase" w:date="2012-10-19T14:56:00Z">
            <w:r>
              <w:rPr>
                <w:noProof/>
              </w:rPr>
              <w:t>12</w:t>
            </w:r>
            <w:r>
              <w:rPr>
                <w:noProof/>
              </w:rPr>
              <w:fldChar w:fldCharType="end"/>
            </w:r>
          </w:ins>
        </w:p>
        <w:p w14:paraId="63E6E1B8" w14:textId="77777777" w:rsidR="00832617" w:rsidRDefault="00832617">
          <w:pPr>
            <w:pStyle w:val="TOC2"/>
            <w:tabs>
              <w:tab w:val="right" w:leader="dot" w:pos="9962"/>
            </w:tabs>
            <w:rPr>
              <w:ins w:id="59" w:author="Alexander Thomas Frase" w:date="2012-10-19T14:56:00Z"/>
              <w:rFonts w:eastAsiaTheme="minorEastAsia" w:cstheme="minorBidi"/>
              <w:noProof/>
              <w:kern w:val="0"/>
              <w:lang w:eastAsia="en-US" w:bidi="ar-SA"/>
            </w:rPr>
          </w:pPr>
          <w:ins w:id="60" w:author="Alexander Thomas Frase" w:date="2012-10-19T14:56:00Z">
            <w:r>
              <w:rPr>
                <w:noProof/>
              </w:rPr>
              <w:t>Compiling Prior Knowledge</w:t>
            </w:r>
            <w:r>
              <w:rPr>
                <w:noProof/>
              </w:rPr>
              <w:tab/>
            </w:r>
            <w:r>
              <w:rPr>
                <w:noProof/>
              </w:rPr>
              <w:fldChar w:fldCharType="begin"/>
            </w:r>
            <w:r>
              <w:rPr>
                <w:noProof/>
              </w:rPr>
              <w:instrText xml:space="preserve"> PAGEREF _Toc338422087 \h </w:instrText>
            </w:r>
            <w:r>
              <w:rPr>
                <w:noProof/>
              </w:rPr>
            </w:r>
          </w:ins>
          <w:r>
            <w:rPr>
              <w:noProof/>
            </w:rPr>
            <w:fldChar w:fldCharType="separate"/>
          </w:r>
          <w:ins w:id="61" w:author="Alexander Thomas Frase" w:date="2012-10-19T14:56:00Z">
            <w:r>
              <w:rPr>
                <w:noProof/>
              </w:rPr>
              <w:t>12</w:t>
            </w:r>
            <w:r>
              <w:rPr>
                <w:noProof/>
              </w:rPr>
              <w:fldChar w:fldCharType="end"/>
            </w:r>
          </w:ins>
        </w:p>
        <w:p w14:paraId="2B6E4376" w14:textId="77777777" w:rsidR="00832617" w:rsidRDefault="00832617">
          <w:pPr>
            <w:pStyle w:val="TOC3"/>
            <w:tabs>
              <w:tab w:val="right" w:leader="dot" w:pos="9962"/>
            </w:tabs>
            <w:rPr>
              <w:ins w:id="62" w:author="Alexander Thomas Frase" w:date="2012-10-19T14:56:00Z"/>
              <w:rFonts w:eastAsiaTheme="minorEastAsia" w:cstheme="minorBidi"/>
              <w:i w:val="0"/>
              <w:noProof/>
              <w:kern w:val="0"/>
              <w:lang w:eastAsia="en-US" w:bidi="ar-SA"/>
            </w:rPr>
          </w:pPr>
          <w:ins w:id="63" w:author="Alexander Thomas Frase" w:date="2012-10-19T14:56:00Z">
            <w:r>
              <w:rPr>
                <w:noProof/>
              </w:rPr>
              <w:t>LOKI Build Script Options</w:t>
            </w:r>
            <w:r>
              <w:rPr>
                <w:noProof/>
              </w:rPr>
              <w:tab/>
            </w:r>
            <w:r>
              <w:rPr>
                <w:noProof/>
              </w:rPr>
              <w:fldChar w:fldCharType="begin"/>
            </w:r>
            <w:r>
              <w:rPr>
                <w:noProof/>
              </w:rPr>
              <w:instrText xml:space="preserve"> PAGEREF _Toc338422088 \h </w:instrText>
            </w:r>
            <w:r>
              <w:rPr>
                <w:noProof/>
              </w:rPr>
            </w:r>
          </w:ins>
          <w:r>
            <w:rPr>
              <w:noProof/>
            </w:rPr>
            <w:fldChar w:fldCharType="separate"/>
          </w:r>
          <w:ins w:id="64" w:author="Alexander Thomas Frase" w:date="2012-10-19T14:56:00Z">
            <w:r>
              <w:rPr>
                <w:noProof/>
              </w:rPr>
              <w:t>13</w:t>
            </w:r>
            <w:r>
              <w:rPr>
                <w:noProof/>
              </w:rPr>
              <w:fldChar w:fldCharType="end"/>
            </w:r>
          </w:ins>
        </w:p>
        <w:p w14:paraId="401EC3C2" w14:textId="77777777" w:rsidR="00832617" w:rsidRDefault="00832617">
          <w:pPr>
            <w:pStyle w:val="TOC2"/>
            <w:tabs>
              <w:tab w:val="right" w:leader="dot" w:pos="9962"/>
            </w:tabs>
            <w:rPr>
              <w:ins w:id="65" w:author="Alexander Thomas Frase" w:date="2012-10-19T14:56:00Z"/>
              <w:rFonts w:eastAsiaTheme="minorEastAsia" w:cstheme="minorBidi"/>
              <w:noProof/>
              <w:kern w:val="0"/>
              <w:lang w:eastAsia="en-US" w:bidi="ar-SA"/>
            </w:rPr>
          </w:pPr>
          <w:ins w:id="66" w:author="Alexander Thomas Frase" w:date="2012-10-19T14:56:00Z">
            <w:r>
              <w:rPr>
                <w:noProof/>
              </w:rPr>
              <w:t>Updating &amp; Archiving Prior Knowledge</w:t>
            </w:r>
            <w:r>
              <w:rPr>
                <w:noProof/>
              </w:rPr>
              <w:tab/>
            </w:r>
            <w:r>
              <w:rPr>
                <w:noProof/>
              </w:rPr>
              <w:fldChar w:fldCharType="begin"/>
            </w:r>
            <w:r>
              <w:rPr>
                <w:noProof/>
              </w:rPr>
              <w:instrText xml:space="preserve"> PAGEREF _Toc338422089 \h </w:instrText>
            </w:r>
            <w:r>
              <w:rPr>
                <w:noProof/>
              </w:rPr>
            </w:r>
          </w:ins>
          <w:r>
            <w:rPr>
              <w:noProof/>
            </w:rPr>
            <w:fldChar w:fldCharType="separate"/>
          </w:r>
          <w:ins w:id="67" w:author="Alexander Thomas Frase" w:date="2012-10-19T14:56:00Z">
            <w:r>
              <w:rPr>
                <w:noProof/>
              </w:rPr>
              <w:t>14</w:t>
            </w:r>
            <w:r>
              <w:rPr>
                <w:noProof/>
              </w:rPr>
              <w:fldChar w:fldCharType="end"/>
            </w:r>
          </w:ins>
        </w:p>
        <w:p w14:paraId="7748C4A9" w14:textId="77777777" w:rsidR="00832617" w:rsidRDefault="00832617">
          <w:pPr>
            <w:pStyle w:val="TOC2"/>
            <w:tabs>
              <w:tab w:val="right" w:leader="dot" w:pos="9962"/>
            </w:tabs>
            <w:rPr>
              <w:ins w:id="68" w:author="Alexander Thomas Frase" w:date="2012-10-19T14:56:00Z"/>
              <w:rFonts w:eastAsiaTheme="minorEastAsia" w:cstheme="minorBidi"/>
              <w:noProof/>
              <w:kern w:val="0"/>
              <w:lang w:eastAsia="en-US" w:bidi="ar-SA"/>
            </w:rPr>
          </w:pPr>
          <w:ins w:id="69" w:author="Alexander Thomas Frase" w:date="2012-10-19T14:56:00Z">
            <w:r>
              <w:rPr>
                <w:noProof/>
              </w:rPr>
              <w:t>LD Profiles</w:t>
            </w:r>
            <w:r>
              <w:rPr>
                <w:noProof/>
              </w:rPr>
              <w:tab/>
            </w:r>
            <w:r>
              <w:rPr>
                <w:noProof/>
              </w:rPr>
              <w:fldChar w:fldCharType="begin"/>
            </w:r>
            <w:r>
              <w:rPr>
                <w:noProof/>
              </w:rPr>
              <w:instrText xml:space="preserve"> PAGEREF _Toc338422090 \h </w:instrText>
            </w:r>
            <w:r>
              <w:rPr>
                <w:noProof/>
              </w:rPr>
            </w:r>
          </w:ins>
          <w:r>
            <w:rPr>
              <w:noProof/>
            </w:rPr>
            <w:fldChar w:fldCharType="separate"/>
          </w:r>
          <w:ins w:id="70" w:author="Alexander Thomas Frase" w:date="2012-10-19T14:56:00Z">
            <w:r>
              <w:rPr>
                <w:noProof/>
              </w:rPr>
              <w:t>15</w:t>
            </w:r>
            <w:r>
              <w:rPr>
                <w:noProof/>
              </w:rPr>
              <w:fldChar w:fldCharType="end"/>
            </w:r>
          </w:ins>
        </w:p>
        <w:p w14:paraId="3DAD89C5" w14:textId="77777777" w:rsidR="00832617" w:rsidRDefault="00832617">
          <w:pPr>
            <w:pStyle w:val="TOC1"/>
            <w:tabs>
              <w:tab w:val="right" w:leader="dot" w:pos="9962"/>
            </w:tabs>
            <w:rPr>
              <w:ins w:id="71" w:author="Alexander Thomas Frase" w:date="2012-10-19T14:56:00Z"/>
              <w:rFonts w:asciiTheme="minorHAnsi" w:eastAsiaTheme="minorEastAsia" w:hAnsiTheme="minorHAnsi" w:cstheme="minorBidi"/>
              <w:b w:val="0"/>
              <w:noProof/>
              <w:color w:val="auto"/>
              <w:kern w:val="0"/>
              <w:sz w:val="22"/>
              <w:szCs w:val="22"/>
              <w:lang w:eastAsia="en-US" w:bidi="ar-SA"/>
            </w:rPr>
          </w:pPr>
          <w:ins w:id="72" w:author="Alexander Thomas Frase" w:date="2012-10-19T14:56:00Z">
            <w:r>
              <w:rPr>
                <w:noProof/>
              </w:rPr>
              <w:t>Using Biofilter</w:t>
            </w:r>
            <w:r>
              <w:rPr>
                <w:noProof/>
              </w:rPr>
              <w:tab/>
            </w:r>
            <w:r>
              <w:rPr>
                <w:noProof/>
              </w:rPr>
              <w:fldChar w:fldCharType="begin"/>
            </w:r>
            <w:r>
              <w:rPr>
                <w:noProof/>
              </w:rPr>
              <w:instrText xml:space="preserve"> PAGEREF _Toc338422091 \h </w:instrText>
            </w:r>
            <w:r>
              <w:rPr>
                <w:noProof/>
              </w:rPr>
            </w:r>
          </w:ins>
          <w:r>
            <w:rPr>
              <w:noProof/>
            </w:rPr>
            <w:fldChar w:fldCharType="separate"/>
          </w:r>
          <w:ins w:id="73" w:author="Alexander Thomas Frase" w:date="2012-10-19T14:56:00Z">
            <w:r>
              <w:rPr>
                <w:noProof/>
              </w:rPr>
              <w:t>15</w:t>
            </w:r>
            <w:r>
              <w:rPr>
                <w:noProof/>
              </w:rPr>
              <w:fldChar w:fldCharType="end"/>
            </w:r>
          </w:ins>
        </w:p>
        <w:p w14:paraId="458B2681" w14:textId="77777777" w:rsidR="00832617" w:rsidRDefault="00832617">
          <w:pPr>
            <w:pStyle w:val="TOC2"/>
            <w:tabs>
              <w:tab w:val="right" w:leader="dot" w:pos="9962"/>
            </w:tabs>
            <w:rPr>
              <w:ins w:id="74" w:author="Alexander Thomas Frase" w:date="2012-10-19T14:56:00Z"/>
              <w:rFonts w:eastAsiaTheme="minorEastAsia" w:cstheme="minorBidi"/>
              <w:noProof/>
              <w:kern w:val="0"/>
              <w:lang w:eastAsia="en-US" w:bidi="ar-SA"/>
            </w:rPr>
          </w:pPr>
          <w:ins w:id="75" w:author="Alexander Thomas Frase" w:date="2012-10-19T14:56:00Z">
            <w:r>
              <w:rPr>
                <w:noProof/>
              </w:rPr>
              <w:t>Configuration Options</w:t>
            </w:r>
            <w:r>
              <w:rPr>
                <w:noProof/>
              </w:rPr>
              <w:tab/>
            </w:r>
            <w:r>
              <w:rPr>
                <w:noProof/>
              </w:rPr>
              <w:fldChar w:fldCharType="begin"/>
            </w:r>
            <w:r>
              <w:rPr>
                <w:noProof/>
              </w:rPr>
              <w:instrText xml:space="preserve"> PAGEREF _Toc338422092 \h </w:instrText>
            </w:r>
            <w:r>
              <w:rPr>
                <w:noProof/>
              </w:rPr>
            </w:r>
          </w:ins>
          <w:r>
            <w:rPr>
              <w:noProof/>
            </w:rPr>
            <w:fldChar w:fldCharType="separate"/>
          </w:r>
          <w:ins w:id="76" w:author="Alexander Thomas Frase" w:date="2012-10-19T14:56:00Z">
            <w:r>
              <w:rPr>
                <w:noProof/>
              </w:rPr>
              <w:t>15</w:t>
            </w:r>
            <w:r>
              <w:rPr>
                <w:noProof/>
              </w:rPr>
              <w:fldChar w:fldCharType="end"/>
            </w:r>
          </w:ins>
        </w:p>
        <w:p w14:paraId="0650F7D6" w14:textId="77777777" w:rsidR="00832617" w:rsidRDefault="00832617">
          <w:pPr>
            <w:pStyle w:val="TOC3"/>
            <w:tabs>
              <w:tab w:val="right" w:leader="dot" w:pos="9962"/>
            </w:tabs>
            <w:rPr>
              <w:ins w:id="77" w:author="Alexander Thomas Frase" w:date="2012-10-19T14:56:00Z"/>
              <w:rFonts w:eastAsiaTheme="minorEastAsia" w:cstheme="minorBidi"/>
              <w:i w:val="0"/>
              <w:noProof/>
              <w:kern w:val="0"/>
              <w:lang w:eastAsia="en-US" w:bidi="ar-SA"/>
            </w:rPr>
          </w:pPr>
          <w:ins w:id="78" w:author="Alexander Thomas Frase" w:date="2012-10-19T14:56:00Z">
            <w:r>
              <w:rPr>
                <w:noProof/>
              </w:rPr>
              <w:t>--help  /  HELP</w:t>
            </w:r>
            <w:r>
              <w:rPr>
                <w:noProof/>
              </w:rPr>
              <w:tab/>
            </w:r>
            <w:r>
              <w:rPr>
                <w:noProof/>
              </w:rPr>
              <w:fldChar w:fldCharType="begin"/>
            </w:r>
            <w:r>
              <w:rPr>
                <w:noProof/>
              </w:rPr>
              <w:instrText xml:space="preserve"> PAGEREF _Toc338422093 \h </w:instrText>
            </w:r>
            <w:r>
              <w:rPr>
                <w:noProof/>
              </w:rPr>
            </w:r>
          </w:ins>
          <w:r>
            <w:rPr>
              <w:noProof/>
            </w:rPr>
            <w:fldChar w:fldCharType="separate"/>
          </w:r>
          <w:ins w:id="79" w:author="Alexander Thomas Frase" w:date="2012-10-19T14:56:00Z">
            <w:r>
              <w:rPr>
                <w:noProof/>
              </w:rPr>
              <w:t>15</w:t>
            </w:r>
            <w:r>
              <w:rPr>
                <w:noProof/>
              </w:rPr>
              <w:fldChar w:fldCharType="end"/>
            </w:r>
          </w:ins>
        </w:p>
        <w:p w14:paraId="6B407F77" w14:textId="77777777" w:rsidR="00832617" w:rsidRDefault="00832617">
          <w:pPr>
            <w:pStyle w:val="TOC3"/>
            <w:tabs>
              <w:tab w:val="right" w:leader="dot" w:pos="9962"/>
            </w:tabs>
            <w:rPr>
              <w:ins w:id="80" w:author="Alexander Thomas Frase" w:date="2012-10-19T14:56:00Z"/>
              <w:rFonts w:eastAsiaTheme="minorEastAsia" w:cstheme="minorBidi"/>
              <w:i w:val="0"/>
              <w:noProof/>
              <w:kern w:val="0"/>
              <w:lang w:eastAsia="en-US" w:bidi="ar-SA"/>
            </w:rPr>
          </w:pPr>
          <w:ins w:id="81" w:author="Alexander Thomas Frase" w:date="2012-10-19T14:56:00Z">
            <w:r>
              <w:rPr>
                <w:noProof/>
              </w:rPr>
              <w:t>--version  /  VERSION</w:t>
            </w:r>
            <w:r>
              <w:rPr>
                <w:noProof/>
              </w:rPr>
              <w:tab/>
            </w:r>
            <w:r>
              <w:rPr>
                <w:noProof/>
              </w:rPr>
              <w:fldChar w:fldCharType="begin"/>
            </w:r>
            <w:r>
              <w:rPr>
                <w:noProof/>
              </w:rPr>
              <w:instrText xml:space="preserve"> PAGEREF _Toc338422094 \h </w:instrText>
            </w:r>
            <w:r>
              <w:rPr>
                <w:noProof/>
              </w:rPr>
            </w:r>
          </w:ins>
          <w:r>
            <w:rPr>
              <w:noProof/>
            </w:rPr>
            <w:fldChar w:fldCharType="separate"/>
          </w:r>
          <w:ins w:id="82" w:author="Alexander Thomas Frase" w:date="2012-10-19T14:56:00Z">
            <w:r>
              <w:rPr>
                <w:noProof/>
              </w:rPr>
              <w:t>16</w:t>
            </w:r>
            <w:r>
              <w:rPr>
                <w:noProof/>
              </w:rPr>
              <w:fldChar w:fldCharType="end"/>
            </w:r>
          </w:ins>
        </w:p>
        <w:p w14:paraId="2466F750" w14:textId="77777777" w:rsidR="00832617" w:rsidRDefault="00832617">
          <w:pPr>
            <w:pStyle w:val="TOC3"/>
            <w:tabs>
              <w:tab w:val="right" w:leader="dot" w:pos="9962"/>
            </w:tabs>
            <w:rPr>
              <w:ins w:id="83" w:author="Alexander Thomas Frase" w:date="2012-10-19T14:56:00Z"/>
              <w:rFonts w:eastAsiaTheme="minorEastAsia" w:cstheme="minorBidi"/>
              <w:i w:val="0"/>
              <w:noProof/>
              <w:kern w:val="0"/>
              <w:lang w:eastAsia="en-US" w:bidi="ar-SA"/>
            </w:rPr>
          </w:pPr>
          <w:ins w:id="84" w:author="Alexander Thomas Frase" w:date="2012-10-19T14:56:00Z">
            <w:r>
              <w:rPr>
                <w:noProof/>
              </w:rPr>
              <w:t>--report-configuration  /  REPORT_CONFIGURATION</w:t>
            </w:r>
            <w:r>
              <w:rPr>
                <w:noProof/>
              </w:rPr>
              <w:tab/>
            </w:r>
            <w:r>
              <w:rPr>
                <w:noProof/>
              </w:rPr>
              <w:fldChar w:fldCharType="begin"/>
            </w:r>
            <w:r>
              <w:rPr>
                <w:noProof/>
              </w:rPr>
              <w:instrText xml:space="preserve"> PAGEREF _Toc338422095 \h </w:instrText>
            </w:r>
            <w:r>
              <w:rPr>
                <w:noProof/>
              </w:rPr>
            </w:r>
          </w:ins>
          <w:r>
            <w:rPr>
              <w:noProof/>
            </w:rPr>
            <w:fldChar w:fldCharType="separate"/>
          </w:r>
          <w:ins w:id="85" w:author="Alexander Thomas Frase" w:date="2012-10-19T14:56:00Z">
            <w:r>
              <w:rPr>
                <w:noProof/>
              </w:rPr>
              <w:t>16</w:t>
            </w:r>
            <w:r>
              <w:rPr>
                <w:noProof/>
              </w:rPr>
              <w:fldChar w:fldCharType="end"/>
            </w:r>
          </w:ins>
        </w:p>
        <w:p w14:paraId="1D2A6DF0" w14:textId="77777777" w:rsidR="00832617" w:rsidRDefault="00832617">
          <w:pPr>
            <w:pStyle w:val="TOC3"/>
            <w:tabs>
              <w:tab w:val="right" w:leader="dot" w:pos="9962"/>
            </w:tabs>
            <w:rPr>
              <w:ins w:id="86" w:author="Alexander Thomas Frase" w:date="2012-10-19T14:56:00Z"/>
              <w:rFonts w:eastAsiaTheme="minorEastAsia" w:cstheme="minorBidi"/>
              <w:i w:val="0"/>
              <w:noProof/>
              <w:kern w:val="0"/>
              <w:lang w:eastAsia="en-US" w:bidi="ar-SA"/>
            </w:rPr>
          </w:pPr>
          <w:ins w:id="87" w:author="Alexander Thomas Frase" w:date="2012-10-19T14:56:00Z">
            <w:r>
              <w:rPr>
                <w:noProof/>
              </w:rPr>
              <w:t>--report-replication-fingerprint  /  REPORT_REPLICATION_FINGERPRINT</w:t>
            </w:r>
            <w:r>
              <w:rPr>
                <w:noProof/>
              </w:rPr>
              <w:tab/>
            </w:r>
            <w:r>
              <w:rPr>
                <w:noProof/>
              </w:rPr>
              <w:fldChar w:fldCharType="begin"/>
            </w:r>
            <w:r>
              <w:rPr>
                <w:noProof/>
              </w:rPr>
              <w:instrText xml:space="preserve"> PAGEREF _Toc338422096 \h </w:instrText>
            </w:r>
            <w:r>
              <w:rPr>
                <w:noProof/>
              </w:rPr>
            </w:r>
          </w:ins>
          <w:r>
            <w:rPr>
              <w:noProof/>
            </w:rPr>
            <w:fldChar w:fldCharType="separate"/>
          </w:r>
          <w:ins w:id="88" w:author="Alexander Thomas Frase" w:date="2012-10-19T14:56:00Z">
            <w:r>
              <w:rPr>
                <w:noProof/>
              </w:rPr>
              <w:t>16</w:t>
            </w:r>
            <w:r>
              <w:rPr>
                <w:noProof/>
              </w:rPr>
              <w:fldChar w:fldCharType="end"/>
            </w:r>
          </w:ins>
        </w:p>
        <w:p w14:paraId="7FC85AAA" w14:textId="77777777" w:rsidR="00832617" w:rsidRDefault="00832617">
          <w:pPr>
            <w:pStyle w:val="TOC2"/>
            <w:tabs>
              <w:tab w:val="right" w:leader="dot" w:pos="9962"/>
            </w:tabs>
            <w:rPr>
              <w:ins w:id="89" w:author="Alexander Thomas Frase" w:date="2012-10-19T14:56:00Z"/>
              <w:rFonts w:eastAsiaTheme="minorEastAsia" w:cstheme="minorBidi"/>
              <w:noProof/>
              <w:kern w:val="0"/>
              <w:lang w:eastAsia="en-US" w:bidi="ar-SA"/>
            </w:rPr>
          </w:pPr>
          <w:ins w:id="90" w:author="Alexander Thomas Frase" w:date="2012-10-19T14:56:00Z">
            <w:r>
              <w:rPr>
                <w:noProof/>
              </w:rPr>
              <w:t>Prior Knowledge Options</w:t>
            </w:r>
            <w:r>
              <w:rPr>
                <w:noProof/>
              </w:rPr>
              <w:tab/>
            </w:r>
            <w:r>
              <w:rPr>
                <w:noProof/>
              </w:rPr>
              <w:fldChar w:fldCharType="begin"/>
            </w:r>
            <w:r>
              <w:rPr>
                <w:noProof/>
              </w:rPr>
              <w:instrText xml:space="preserve"> PAGEREF _Toc338422097 \h </w:instrText>
            </w:r>
            <w:r>
              <w:rPr>
                <w:noProof/>
              </w:rPr>
            </w:r>
          </w:ins>
          <w:r>
            <w:rPr>
              <w:noProof/>
            </w:rPr>
            <w:fldChar w:fldCharType="separate"/>
          </w:r>
          <w:ins w:id="91" w:author="Alexander Thomas Frase" w:date="2012-10-19T14:56:00Z">
            <w:r>
              <w:rPr>
                <w:noProof/>
              </w:rPr>
              <w:t>16</w:t>
            </w:r>
            <w:r>
              <w:rPr>
                <w:noProof/>
              </w:rPr>
              <w:fldChar w:fldCharType="end"/>
            </w:r>
          </w:ins>
        </w:p>
        <w:p w14:paraId="444B1ABA" w14:textId="77777777" w:rsidR="00832617" w:rsidRDefault="00832617">
          <w:pPr>
            <w:pStyle w:val="TOC3"/>
            <w:tabs>
              <w:tab w:val="right" w:leader="dot" w:pos="9962"/>
            </w:tabs>
            <w:rPr>
              <w:ins w:id="92" w:author="Alexander Thomas Frase" w:date="2012-10-19T14:56:00Z"/>
              <w:rFonts w:eastAsiaTheme="minorEastAsia" w:cstheme="minorBidi"/>
              <w:i w:val="0"/>
              <w:noProof/>
              <w:kern w:val="0"/>
              <w:lang w:eastAsia="en-US" w:bidi="ar-SA"/>
            </w:rPr>
          </w:pPr>
          <w:ins w:id="93" w:author="Alexander Thomas Frase" w:date="2012-10-19T14:56:00Z">
            <w:r>
              <w:rPr>
                <w:noProof/>
              </w:rPr>
              <w:t>--knowledge  /  KNOWLEDGE</w:t>
            </w:r>
            <w:r>
              <w:rPr>
                <w:noProof/>
              </w:rPr>
              <w:tab/>
            </w:r>
            <w:r>
              <w:rPr>
                <w:noProof/>
              </w:rPr>
              <w:fldChar w:fldCharType="begin"/>
            </w:r>
            <w:r>
              <w:rPr>
                <w:noProof/>
              </w:rPr>
              <w:instrText xml:space="preserve"> PAGEREF _Toc338422098 \h </w:instrText>
            </w:r>
            <w:r>
              <w:rPr>
                <w:noProof/>
              </w:rPr>
            </w:r>
          </w:ins>
          <w:r>
            <w:rPr>
              <w:noProof/>
            </w:rPr>
            <w:fldChar w:fldCharType="separate"/>
          </w:r>
          <w:ins w:id="94" w:author="Alexander Thomas Frase" w:date="2012-10-19T14:56:00Z">
            <w:r>
              <w:rPr>
                <w:noProof/>
              </w:rPr>
              <w:t>16</w:t>
            </w:r>
            <w:r>
              <w:rPr>
                <w:noProof/>
              </w:rPr>
              <w:fldChar w:fldCharType="end"/>
            </w:r>
          </w:ins>
        </w:p>
        <w:p w14:paraId="104D2BDD" w14:textId="77777777" w:rsidR="00832617" w:rsidRDefault="00832617">
          <w:pPr>
            <w:pStyle w:val="TOC3"/>
            <w:tabs>
              <w:tab w:val="right" w:leader="dot" w:pos="9962"/>
            </w:tabs>
            <w:rPr>
              <w:ins w:id="95" w:author="Alexander Thomas Frase" w:date="2012-10-19T14:56:00Z"/>
              <w:rFonts w:eastAsiaTheme="minorEastAsia" w:cstheme="minorBidi"/>
              <w:i w:val="0"/>
              <w:noProof/>
              <w:kern w:val="0"/>
              <w:lang w:eastAsia="en-US" w:bidi="ar-SA"/>
            </w:rPr>
          </w:pPr>
          <w:ins w:id="96" w:author="Alexander Thomas Frase" w:date="2012-10-19T14:56:00Z">
            <w:r>
              <w:rPr>
                <w:noProof/>
              </w:rPr>
              <w:t>--report-genome-build  /  REPORT_GENOME_BUILD</w:t>
            </w:r>
            <w:r>
              <w:rPr>
                <w:noProof/>
              </w:rPr>
              <w:tab/>
            </w:r>
            <w:r>
              <w:rPr>
                <w:noProof/>
              </w:rPr>
              <w:fldChar w:fldCharType="begin"/>
            </w:r>
            <w:r>
              <w:rPr>
                <w:noProof/>
              </w:rPr>
              <w:instrText xml:space="preserve"> PAGEREF _Toc338422099 \h </w:instrText>
            </w:r>
            <w:r>
              <w:rPr>
                <w:noProof/>
              </w:rPr>
            </w:r>
          </w:ins>
          <w:r>
            <w:rPr>
              <w:noProof/>
            </w:rPr>
            <w:fldChar w:fldCharType="separate"/>
          </w:r>
          <w:ins w:id="97" w:author="Alexander Thomas Frase" w:date="2012-10-19T14:56:00Z">
            <w:r>
              <w:rPr>
                <w:noProof/>
              </w:rPr>
              <w:t>16</w:t>
            </w:r>
            <w:r>
              <w:rPr>
                <w:noProof/>
              </w:rPr>
              <w:fldChar w:fldCharType="end"/>
            </w:r>
          </w:ins>
        </w:p>
        <w:p w14:paraId="7B986C09" w14:textId="77777777" w:rsidR="00832617" w:rsidRDefault="00832617">
          <w:pPr>
            <w:pStyle w:val="TOC3"/>
            <w:tabs>
              <w:tab w:val="right" w:leader="dot" w:pos="9962"/>
            </w:tabs>
            <w:rPr>
              <w:ins w:id="98" w:author="Alexander Thomas Frase" w:date="2012-10-19T14:56:00Z"/>
              <w:rFonts w:eastAsiaTheme="minorEastAsia" w:cstheme="minorBidi"/>
              <w:i w:val="0"/>
              <w:noProof/>
              <w:kern w:val="0"/>
              <w:lang w:eastAsia="en-US" w:bidi="ar-SA"/>
            </w:rPr>
          </w:pPr>
          <w:ins w:id="99" w:author="Alexander Thomas Frase" w:date="2012-10-19T14:56:00Z">
            <w:r>
              <w:rPr>
                <w:noProof/>
              </w:rPr>
              <w:t>--report-gene-name-stats  /  REPORT_GENE_NAME_STATS</w:t>
            </w:r>
            <w:r>
              <w:rPr>
                <w:noProof/>
              </w:rPr>
              <w:tab/>
            </w:r>
            <w:r>
              <w:rPr>
                <w:noProof/>
              </w:rPr>
              <w:fldChar w:fldCharType="begin"/>
            </w:r>
            <w:r>
              <w:rPr>
                <w:noProof/>
              </w:rPr>
              <w:instrText xml:space="preserve"> PAGEREF _Toc338422100 \h </w:instrText>
            </w:r>
            <w:r>
              <w:rPr>
                <w:noProof/>
              </w:rPr>
            </w:r>
          </w:ins>
          <w:r>
            <w:rPr>
              <w:noProof/>
            </w:rPr>
            <w:fldChar w:fldCharType="separate"/>
          </w:r>
          <w:ins w:id="100" w:author="Alexander Thomas Frase" w:date="2012-10-19T14:56:00Z">
            <w:r>
              <w:rPr>
                <w:noProof/>
              </w:rPr>
              <w:t>16</w:t>
            </w:r>
            <w:r>
              <w:rPr>
                <w:noProof/>
              </w:rPr>
              <w:fldChar w:fldCharType="end"/>
            </w:r>
          </w:ins>
        </w:p>
        <w:p w14:paraId="2175A2A9" w14:textId="77777777" w:rsidR="00832617" w:rsidRDefault="00832617">
          <w:pPr>
            <w:pStyle w:val="TOC3"/>
            <w:tabs>
              <w:tab w:val="right" w:leader="dot" w:pos="9962"/>
            </w:tabs>
            <w:rPr>
              <w:ins w:id="101" w:author="Alexander Thomas Frase" w:date="2012-10-19T14:56:00Z"/>
              <w:rFonts w:eastAsiaTheme="minorEastAsia" w:cstheme="minorBidi"/>
              <w:i w:val="0"/>
              <w:noProof/>
              <w:kern w:val="0"/>
              <w:lang w:eastAsia="en-US" w:bidi="ar-SA"/>
            </w:rPr>
          </w:pPr>
          <w:ins w:id="102" w:author="Alexander Thomas Frase" w:date="2012-10-19T14:56:00Z">
            <w:r>
              <w:rPr>
                <w:noProof/>
              </w:rPr>
              <w:t>--report-group-name-stats  /  REPORT_GROUP_NAME_STATS</w:t>
            </w:r>
            <w:r>
              <w:rPr>
                <w:noProof/>
              </w:rPr>
              <w:tab/>
            </w:r>
            <w:r>
              <w:rPr>
                <w:noProof/>
              </w:rPr>
              <w:fldChar w:fldCharType="begin"/>
            </w:r>
            <w:r>
              <w:rPr>
                <w:noProof/>
              </w:rPr>
              <w:instrText xml:space="preserve"> PAGEREF _Toc338422101 \h </w:instrText>
            </w:r>
            <w:r>
              <w:rPr>
                <w:noProof/>
              </w:rPr>
            </w:r>
          </w:ins>
          <w:r>
            <w:rPr>
              <w:noProof/>
            </w:rPr>
            <w:fldChar w:fldCharType="separate"/>
          </w:r>
          <w:ins w:id="103" w:author="Alexander Thomas Frase" w:date="2012-10-19T14:56:00Z">
            <w:r>
              <w:rPr>
                <w:noProof/>
              </w:rPr>
              <w:t>16</w:t>
            </w:r>
            <w:r>
              <w:rPr>
                <w:noProof/>
              </w:rPr>
              <w:fldChar w:fldCharType="end"/>
            </w:r>
          </w:ins>
        </w:p>
        <w:p w14:paraId="38EDFDF1" w14:textId="77777777" w:rsidR="00832617" w:rsidRDefault="00832617">
          <w:pPr>
            <w:pStyle w:val="TOC3"/>
            <w:tabs>
              <w:tab w:val="right" w:leader="dot" w:pos="9962"/>
            </w:tabs>
            <w:rPr>
              <w:ins w:id="104" w:author="Alexander Thomas Frase" w:date="2012-10-19T14:56:00Z"/>
              <w:rFonts w:eastAsiaTheme="minorEastAsia" w:cstheme="minorBidi"/>
              <w:i w:val="0"/>
              <w:noProof/>
              <w:kern w:val="0"/>
              <w:lang w:eastAsia="en-US" w:bidi="ar-SA"/>
            </w:rPr>
          </w:pPr>
          <w:ins w:id="105" w:author="Alexander Thomas Frase" w:date="2012-10-19T14:56:00Z">
            <w:r>
              <w:rPr>
                <w:noProof/>
              </w:rPr>
              <w:t>--allow-unvalidated-snp-positions  /  ALLOW_UNVALIDATED_SNP_POSITIONS</w:t>
            </w:r>
            <w:r>
              <w:rPr>
                <w:noProof/>
              </w:rPr>
              <w:tab/>
            </w:r>
            <w:r>
              <w:rPr>
                <w:noProof/>
              </w:rPr>
              <w:fldChar w:fldCharType="begin"/>
            </w:r>
            <w:r>
              <w:rPr>
                <w:noProof/>
              </w:rPr>
              <w:instrText xml:space="preserve"> PAGEREF _Toc338422102 \h </w:instrText>
            </w:r>
            <w:r>
              <w:rPr>
                <w:noProof/>
              </w:rPr>
            </w:r>
          </w:ins>
          <w:r>
            <w:rPr>
              <w:noProof/>
            </w:rPr>
            <w:fldChar w:fldCharType="separate"/>
          </w:r>
          <w:ins w:id="106" w:author="Alexander Thomas Frase" w:date="2012-10-19T14:56:00Z">
            <w:r>
              <w:rPr>
                <w:noProof/>
              </w:rPr>
              <w:t>16</w:t>
            </w:r>
            <w:r>
              <w:rPr>
                <w:noProof/>
              </w:rPr>
              <w:fldChar w:fldCharType="end"/>
            </w:r>
          </w:ins>
        </w:p>
        <w:p w14:paraId="1D33EA82" w14:textId="77777777" w:rsidR="00832617" w:rsidRDefault="00832617">
          <w:pPr>
            <w:pStyle w:val="TOC3"/>
            <w:tabs>
              <w:tab w:val="right" w:leader="dot" w:pos="9962"/>
            </w:tabs>
            <w:rPr>
              <w:ins w:id="107" w:author="Alexander Thomas Frase" w:date="2012-10-19T14:56:00Z"/>
              <w:rFonts w:eastAsiaTheme="minorEastAsia" w:cstheme="minorBidi"/>
              <w:i w:val="0"/>
              <w:noProof/>
              <w:kern w:val="0"/>
              <w:lang w:eastAsia="en-US" w:bidi="ar-SA"/>
            </w:rPr>
          </w:pPr>
          <w:ins w:id="108" w:author="Alexander Thomas Frase" w:date="2012-10-19T14:56:00Z">
            <w:r>
              <w:rPr>
                <w:noProof/>
              </w:rPr>
              <w:t>--allow-ambiguous-knowledge  /  ALLOW_AMBIGUOUS_KNOWLEDGE</w:t>
            </w:r>
            <w:r>
              <w:rPr>
                <w:noProof/>
              </w:rPr>
              <w:tab/>
            </w:r>
            <w:r>
              <w:rPr>
                <w:noProof/>
              </w:rPr>
              <w:fldChar w:fldCharType="begin"/>
            </w:r>
            <w:r>
              <w:rPr>
                <w:noProof/>
              </w:rPr>
              <w:instrText xml:space="preserve"> PAGEREF _Toc338422103 \h </w:instrText>
            </w:r>
            <w:r>
              <w:rPr>
                <w:noProof/>
              </w:rPr>
            </w:r>
          </w:ins>
          <w:r>
            <w:rPr>
              <w:noProof/>
            </w:rPr>
            <w:fldChar w:fldCharType="separate"/>
          </w:r>
          <w:ins w:id="109" w:author="Alexander Thomas Frase" w:date="2012-10-19T14:56:00Z">
            <w:r>
              <w:rPr>
                <w:noProof/>
              </w:rPr>
              <w:t>17</w:t>
            </w:r>
            <w:r>
              <w:rPr>
                <w:noProof/>
              </w:rPr>
              <w:fldChar w:fldCharType="end"/>
            </w:r>
          </w:ins>
        </w:p>
        <w:p w14:paraId="6BB83C8A" w14:textId="77777777" w:rsidR="00832617" w:rsidRDefault="00832617">
          <w:pPr>
            <w:pStyle w:val="TOC3"/>
            <w:tabs>
              <w:tab w:val="right" w:leader="dot" w:pos="9962"/>
            </w:tabs>
            <w:rPr>
              <w:ins w:id="110" w:author="Alexander Thomas Frase" w:date="2012-10-19T14:56:00Z"/>
              <w:rFonts w:eastAsiaTheme="minorEastAsia" w:cstheme="minorBidi"/>
              <w:i w:val="0"/>
              <w:noProof/>
              <w:kern w:val="0"/>
              <w:lang w:eastAsia="en-US" w:bidi="ar-SA"/>
            </w:rPr>
          </w:pPr>
          <w:ins w:id="111" w:author="Alexander Thomas Frase" w:date="2012-10-19T14:56:00Z">
            <w:r>
              <w:rPr>
                <w:noProof/>
              </w:rPr>
              <w:t>--reduce-ambiguous-knowledge  /  REDUCE_AMBIGUOUS_KNOWLEDGE</w:t>
            </w:r>
            <w:r>
              <w:rPr>
                <w:noProof/>
              </w:rPr>
              <w:tab/>
            </w:r>
            <w:r>
              <w:rPr>
                <w:noProof/>
              </w:rPr>
              <w:fldChar w:fldCharType="begin"/>
            </w:r>
            <w:r>
              <w:rPr>
                <w:noProof/>
              </w:rPr>
              <w:instrText xml:space="preserve"> PAGEREF _Toc338422104 \h </w:instrText>
            </w:r>
            <w:r>
              <w:rPr>
                <w:noProof/>
              </w:rPr>
            </w:r>
          </w:ins>
          <w:r>
            <w:rPr>
              <w:noProof/>
            </w:rPr>
            <w:fldChar w:fldCharType="separate"/>
          </w:r>
          <w:ins w:id="112" w:author="Alexander Thomas Frase" w:date="2012-10-19T14:56:00Z">
            <w:r>
              <w:rPr>
                <w:noProof/>
              </w:rPr>
              <w:t>17</w:t>
            </w:r>
            <w:r>
              <w:rPr>
                <w:noProof/>
              </w:rPr>
              <w:fldChar w:fldCharType="end"/>
            </w:r>
          </w:ins>
        </w:p>
        <w:p w14:paraId="15F766A2" w14:textId="77777777" w:rsidR="00832617" w:rsidRDefault="00832617">
          <w:pPr>
            <w:pStyle w:val="TOC3"/>
            <w:tabs>
              <w:tab w:val="right" w:leader="dot" w:pos="9962"/>
            </w:tabs>
            <w:rPr>
              <w:ins w:id="113" w:author="Alexander Thomas Frase" w:date="2012-10-19T14:56:00Z"/>
              <w:rFonts w:eastAsiaTheme="minorEastAsia" w:cstheme="minorBidi"/>
              <w:i w:val="0"/>
              <w:noProof/>
              <w:kern w:val="0"/>
              <w:lang w:eastAsia="en-US" w:bidi="ar-SA"/>
            </w:rPr>
          </w:pPr>
          <w:ins w:id="114" w:author="Alexander Thomas Frase" w:date="2012-10-19T14:56:00Z">
            <w:r>
              <w:rPr>
                <w:noProof/>
              </w:rPr>
              <w:t>--report-ld-profiles  /  REPORT_LD_PROFILES</w:t>
            </w:r>
            <w:r>
              <w:rPr>
                <w:noProof/>
              </w:rPr>
              <w:tab/>
            </w:r>
            <w:r>
              <w:rPr>
                <w:noProof/>
              </w:rPr>
              <w:fldChar w:fldCharType="begin"/>
            </w:r>
            <w:r>
              <w:rPr>
                <w:noProof/>
              </w:rPr>
              <w:instrText xml:space="preserve"> PAGEREF _Toc338422105 \h </w:instrText>
            </w:r>
            <w:r>
              <w:rPr>
                <w:noProof/>
              </w:rPr>
            </w:r>
          </w:ins>
          <w:r>
            <w:rPr>
              <w:noProof/>
            </w:rPr>
            <w:fldChar w:fldCharType="separate"/>
          </w:r>
          <w:ins w:id="115" w:author="Alexander Thomas Frase" w:date="2012-10-19T14:56:00Z">
            <w:r>
              <w:rPr>
                <w:noProof/>
              </w:rPr>
              <w:t>17</w:t>
            </w:r>
            <w:r>
              <w:rPr>
                <w:noProof/>
              </w:rPr>
              <w:fldChar w:fldCharType="end"/>
            </w:r>
          </w:ins>
        </w:p>
        <w:p w14:paraId="4F2908ED" w14:textId="77777777" w:rsidR="00832617" w:rsidRDefault="00832617">
          <w:pPr>
            <w:pStyle w:val="TOC3"/>
            <w:tabs>
              <w:tab w:val="right" w:leader="dot" w:pos="9962"/>
            </w:tabs>
            <w:rPr>
              <w:ins w:id="116" w:author="Alexander Thomas Frase" w:date="2012-10-19T14:56:00Z"/>
              <w:rFonts w:eastAsiaTheme="minorEastAsia" w:cstheme="minorBidi"/>
              <w:i w:val="0"/>
              <w:noProof/>
              <w:kern w:val="0"/>
              <w:lang w:eastAsia="en-US" w:bidi="ar-SA"/>
            </w:rPr>
          </w:pPr>
          <w:ins w:id="117" w:author="Alexander Thomas Frase" w:date="2012-10-19T14:56:00Z">
            <w:r>
              <w:rPr>
                <w:noProof/>
              </w:rPr>
              <w:t>--ld-profile  /  LD_PROFILE</w:t>
            </w:r>
            <w:r>
              <w:rPr>
                <w:noProof/>
              </w:rPr>
              <w:tab/>
            </w:r>
            <w:r>
              <w:rPr>
                <w:noProof/>
              </w:rPr>
              <w:fldChar w:fldCharType="begin"/>
            </w:r>
            <w:r>
              <w:rPr>
                <w:noProof/>
              </w:rPr>
              <w:instrText xml:space="preserve"> PAGEREF _Toc338422106 \h </w:instrText>
            </w:r>
            <w:r>
              <w:rPr>
                <w:noProof/>
              </w:rPr>
            </w:r>
          </w:ins>
          <w:r>
            <w:rPr>
              <w:noProof/>
            </w:rPr>
            <w:fldChar w:fldCharType="separate"/>
          </w:r>
          <w:ins w:id="118" w:author="Alexander Thomas Frase" w:date="2012-10-19T14:56:00Z">
            <w:r>
              <w:rPr>
                <w:noProof/>
              </w:rPr>
              <w:t>17</w:t>
            </w:r>
            <w:r>
              <w:rPr>
                <w:noProof/>
              </w:rPr>
              <w:fldChar w:fldCharType="end"/>
            </w:r>
          </w:ins>
        </w:p>
        <w:p w14:paraId="74484F26" w14:textId="77777777" w:rsidR="00832617" w:rsidRDefault="00832617">
          <w:pPr>
            <w:pStyle w:val="TOC3"/>
            <w:tabs>
              <w:tab w:val="right" w:leader="dot" w:pos="9962"/>
            </w:tabs>
            <w:rPr>
              <w:ins w:id="119" w:author="Alexander Thomas Frase" w:date="2012-10-19T14:56:00Z"/>
              <w:rFonts w:eastAsiaTheme="minorEastAsia" w:cstheme="minorBidi"/>
              <w:i w:val="0"/>
              <w:noProof/>
              <w:kern w:val="0"/>
              <w:lang w:eastAsia="en-US" w:bidi="ar-SA"/>
            </w:rPr>
          </w:pPr>
          <w:ins w:id="120" w:author="Alexander Thomas Frase" w:date="2012-10-19T14:56:00Z">
            <w:r>
              <w:rPr>
                <w:noProof/>
              </w:rPr>
              <w:t>--verify-biofilter-version  /  VERIFY_BIOFILTER_VERSION</w:t>
            </w:r>
            <w:r>
              <w:rPr>
                <w:noProof/>
              </w:rPr>
              <w:tab/>
            </w:r>
            <w:r>
              <w:rPr>
                <w:noProof/>
              </w:rPr>
              <w:fldChar w:fldCharType="begin"/>
            </w:r>
            <w:r>
              <w:rPr>
                <w:noProof/>
              </w:rPr>
              <w:instrText xml:space="preserve"> PAGEREF _Toc338422107 \h </w:instrText>
            </w:r>
            <w:r>
              <w:rPr>
                <w:noProof/>
              </w:rPr>
            </w:r>
          </w:ins>
          <w:r>
            <w:rPr>
              <w:noProof/>
            </w:rPr>
            <w:fldChar w:fldCharType="separate"/>
          </w:r>
          <w:ins w:id="121" w:author="Alexander Thomas Frase" w:date="2012-10-19T14:56:00Z">
            <w:r>
              <w:rPr>
                <w:noProof/>
              </w:rPr>
              <w:t>17</w:t>
            </w:r>
            <w:r>
              <w:rPr>
                <w:noProof/>
              </w:rPr>
              <w:fldChar w:fldCharType="end"/>
            </w:r>
          </w:ins>
        </w:p>
        <w:p w14:paraId="151169F5" w14:textId="77777777" w:rsidR="00832617" w:rsidRDefault="00832617">
          <w:pPr>
            <w:pStyle w:val="TOC3"/>
            <w:tabs>
              <w:tab w:val="right" w:leader="dot" w:pos="9962"/>
            </w:tabs>
            <w:rPr>
              <w:ins w:id="122" w:author="Alexander Thomas Frase" w:date="2012-10-19T14:56:00Z"/>
              <w:rFonts w:eastAsiaTheme="minorEastAsia" w:cstheme="minorBidi"/>
              <w:i w:val="0"/>
              <w:noProof/>
              <w:kern w:val="0"/>
              <w:lang w:eastAsia="en-US" w:bidi="ar-SA"/>
            </w:rPr>
          </w:pPr>
          <w:ins w:id="123" w:author="Alexander Thomas Frase" w:date="2012-10-19T14:56:00Z">
            <w:r>
              <w:rPr>
                <w:noProof/>
              </w:rPr>
              <w:t>--verify-loki-version  /  VERIFY_LOKI_VERSION</w:t>
            </w:r>
            <w:r>
              <w:rPr>
                <w:noProof/>
              </w:rPr>
              <w:tab/>
            </w:r>
            <w:r>
              <w:rPr>
                <w:noProof/>
              </w:rPr>
              <w:fldChar w:fldCharType="begin"/>
            </w:r>
            <w:r>
              <w:rPr>
                <w:noProof/>
              </w:rPr>
              <w:instrText xml:space="preserve"> PAGEREF _Toc338422108 \h </w:instrText>
            </w:r>
            <w:r>
              <w:rPr>
                <w:noProof/>
              </w:rPr>
            </w:r>
          </w:ins>
          <w:r>
            <w:rPr>
              <w:noProof/>
            </w:rPr>
            <w:fldChar w:fldCharType="separate"/>
          </w:r>
          <w:ins w:id="124" w:author="Alexander Thomas Frase" w:date="2012-10-19T14:56:00Z">
            <w:r>
              <w:rPr>
                <w:noProof/>
              </w:rPr>
              <w:t>17</w:t>
            </w:r>
            <w:r>
              <w:rPr>
                <w:noProof/>
              </w:rPr>
              <w:fldChar w:fldCharType="end"/>
            </w:r>
          </w:ins>
        </w:p>
        <w:p w14:paraId="581A86F0" w14:textId="77777777" w:rsidR="00832617" w:rsidRDefault="00832617">
          <w:pPr>
            <w:pStyle w:val="TOC3"/>
            <w:tabs>
              <w:tab w:val="right" w:leader="dot" w:pos="9962"/>
            </w:tabs>
            <w:rPr>
              <w:ins w:id="125" w:author="Alexander Thomas Frase" w:date="2012-10-19T14:56:00Z"/>
              <w:rFonts w:eastAsiaTheme="minorEastAsia" w:cstheme="minorBidi"/>
              <w:i w:val="0"/>
              <w:noProof/>
              <w:kern w:val="0"/>
              <w:lang w:eastAsia="en-US" w:bidi="ar-SA"/>
            </w:rPr>
          </w:pPr>
          <w:ins w:id="126" w:author="Alexander Thomas Frase" w:date="2012-10-19T14:56:00Z">
            <w:r>
              <w:rPr>
                <w:noProof/>
              </w:rPr>
              <w:t>--verify-source-loader  /  VERIFY_SOURCE_LOADER</w:t>
            </w:r>
            <w:r>
              <w:rPr>
                <w:noProof/>
              </w:rPr>
              <w:tab/>
            </w:r>
            <w:r>
              <w:rPr>
                <w:noProof/>
              </w:rPr>
              <w:fldChar w:fldCharType="begin"/>
            </w:r>
            <w:r>
              <w:rPr>
                <w:noProof/>
              </w:rPr>
              <w:instrText xml:space="preserve"> PAGEREF _Toc338422109 \h </w:instrText>
            </w:r>
            <w:r>
              <w:rPr>
                <w:noProof/>
              </w:rPr>
            </w:r>
          </w:ins>
          <w:r>
            <w:rPr>
              <w:noProof/>
            </w:rPr>
            <w:fldChar w:fldCharType="separate"/>
          </w:r>
          <w:ins w:id="127" w:author="Alexander Thomas Frase" w:date="2012-10-19T14:56:00Z">
            <w:r>
              <w:rPr>
                <w:noProof/>
              </w:rPr>
              <w:t>17</w:t>
            </w:r>
            <w:r>
              <w:rPr>
                <w:noProof/>
              </w:rPr>
              <w:fldChar w:fldCharType="end"/>
            </w:r>
          </w:ins>
        </w:p>
        <w:p w14:paraId="0CB7821A" w14:textId="77777777" w:rsidR="00832617" w:rsidRDefault="00832617">
          <w:pPr>
            <w:pStyle w:val="TOC3"/>
            <w:tabs>
              <w:tab w:val="right" w:leader="dot" w:pos="9962"/>
            </w:tabs>
            <w:rPr>
              <w:ins w:id="128" w:author="Alexander Thomas Frase" w:date="2012-10-19T14:56:00Z"/>
              <w:rFonts w:eastAsiaTheme="minorEastAsia" w:cstheme="minorBidi"/>
              <w:i w:val="0"/>
              <w:noProof/>
              <w:kern w:val="0"/>
              <w:lang w:eastAsia="en-US" w:bidi="ar-SA"/>
            </w:rPr>
          </w:pPr>
          <w:ins w:id="129" w:author="Alexander Thomas Frase" w:date="2012-10-19T14:56:00Z">
            <w:r>
              <w:rPr>
                <w:noProof/>
              </w:rPr>
              <w:t>--verify-source-option  /  VERIFY_SOURCE_OPTION</w:t>
            </w:r>
            <w:r>
              <w:rPr>
                <w:noProof/>
              </w:rPr>
              <w:tab/>
            </w:r>
            <w:r>
              <w:rPr>
                <w:noProof/>
              </w:rPr>
              <w:fldChar w:fldCharType="begin"/>
            </w:r>
            <w:r>
              <w:rPr>
                <w:noProof/>
              </w:rPr>
              <w:instrText xml:space="preserve"> PAGEREF _Toc338422110 \h </w:instrText>
            </w:r>
            <w:r>
              <w:rPr>
                <w:noProof/>
              </w:rPr>
            </w:r>
          </w:ins>
          <w:r>
            <w:rPr>
              <w:noProof/>
            </w:rPr>
            <w:fldChar w:fldCharType="separate"/>
          </w:r>
          <w:ins w:id="130" w:author="Alexander Thomas Frase" w:date="2012-10-19T14:56:00Z">
            <w:r>
              <w:rPr>
                <w:noProof/>
              </w:rPr>
              <w:t>17</w:t>
            </w:r>
            <w:r>
              <w:rPr>
                <w:noProof/>
              </w:rPr>
              <w:fldChar w:fldCharType="end"/>
            </w:r>
          </w:ins>
        </w:p>
        <w:p w14:paraId="7706DBE9" w14:textId="77777777" w:rsidR="00832617" w:rsidRDefault="00832617">
          <w:pPr>
            <w:pStyle w:val="TOC3"/>
            <w:tabs>
              <w:tab w:val="right" w:leader="dot" w:pos="9962"/>
            </w:tabs>
            <w:rPr>
              <w:ins w:id="131" w:author="Alexander Thomas Frase" w:date="2012-10-19T14:56:00Z"/>
              <w:rFonts w:eastAsiaTheme="minorEastAsia" w:cstheme="minorBidi"/>
              <w:i w:val="0"/>
              <w:noProof/>
              <w:kern w:val="0"/>
              <w:lang w:eastAsia="en-US" w:bidi="ar-SA"/>
            </w:rPr>
          </w:pPr>
          <w:ins w:id="132" w:author="Alexander Thomas Frase" w:date="2012-10-19T14:56:00Z">
            <w:r>
              <w:rPr>
                <w:noProof/>
              </w:rPr>
              <w:t>--verify-source-file  /  VERIFY_SOURCE_FILE</w:t>
            </w:r>
            <w:r>
              <w:rPr>
                <w:noProof/>
              </w:rPr>
              <w:tab/>
            </w:r>
            <w:r>
              <w:rPr>
                <w:noProof/>
              </w:rPr>
              <w:fldChar w:fldCharType="begin"/>
            </w:r>
            <w:r>
              <w:rPr>
                <w:noProof/>
              </w:rPr>
              <w:instrText xml:space="preserve"> PAGEREF _Toc338422111 \h </w:instrText>
            </w:r>
            <w:r>
              <w:rPr>
                <w:noProof/>
              </w:rPr>
            </w:r>
          </w:ins>
          <w:r>
            <w:rPr>
              <w:noProof/>
            </w:rPr>
            <w:fldChar w:fldCharType="separate"/>
          </w:r>
          <w:ins w:id="133" w:author="Alexander Thomas Frase" w:date="2012-10-19T14:56:00Z">
            <w:r>
              <w:rPr>
                <w:noProof/>
              </w:rPr>
              <w:t>18</w:t>
            </w:r>
            <w:r>
              <w:rPr>
                <w:noProof/>
              </w:rPr>
              <w:fldChar w:fldCharType="end"/>
            </w:r>
          </w:ins>
        </w:p>
        <w:p w14:paraId="5D2F69E3" w14:textId="77777777" w:rsidR="00832617" w:rsidRDefault="00832617">
          <w:pPr>
            <w:pStyle w:val="TOC2"/>
            <w:tabs>
              <w:tab w:val="right" w:leader="dot" w:pos="9962"/>
            </w:tabs>
            <w:rPr>
              <w:ins w:id="134" w:author="Alexander Thomas Frase" w:date="2012-10-19T14:56:00Z"/>
              <w:rFonts w:eastAsiaTheme="minorEastAsia" w:cstheme="minorBidi"/>
              <w:noProof/>
              <w:kern w:val="0"/>
              <w:lang w:eastAsia="en-US" w:bidi="ar-SA"/>
            </w:rPr>
          </w:pPr>
          <w:ins w:id="135" w:author="Alexander Thomas Frase" w:date="2012-10-19T14:56:00Z">
            <w:r>
              <w:rPr>
                <w:noProof/>
              </w:rPr>
              <w:t>Primary Input Data Options</w:t>
            </w:r>
            <w:r>
              <w:rPr>
                <w:noProof/>
              </w:rPr>
              <w:tab/>
            </w:r>
            <w:r>
              <w:rPr>
                <w:noProof/>
              </w:rPr>
              <w:fldChar w:fldCharType="begin"/>
            </w:r>
            <w:r>
              <w:rPr>
                <w:noProof/>
              </w:rPr>
              <w:instrText xml:space="preserve"> PAGEREF _Toc338422112 \h </w:instrText>
            </w:r>
            <w:r>
              <w:rPr>
                <w:noProof/>
              </w:rPr>
            </w:r>
          </w:ins>
          <w:r>
            <w:rPr>
              <w:noProof/>
            </w:rPr>
            <w:fldChar w:fldCharType="separate"/>
          </w:r>
          <w:ins w:id="136" w:author="Alexander Thomas Frase" w:date="2012-10-19T14:56:00Z">
            <w:r>
              <w:rPr>
                <w:noProof/>
              </w:rPr>
              <w:t>18</w:t>
            </w:r>
            <w:r>
              <w:rPr>
                <w:noProof/>
              </w:rPr>
              <w:fldChar w:fldCharType="end"/>
            </w:r>
          </w:ins>
        </w:p>
        <w:p w14:paraId="7EFE0732" w14:textId="77777777" w:rsidR="00832617" w:rsidRDefault="00832617">
          <w:pPr>
            <w:pStyle w:val="TOC3"/>
            <w:tabs>
              <w:tab w:val="right" w:leader="dot" w:pos="9962"/>
            </w:tabs>
            <w:rPr>
              <w:ins w:id="137" w:author="Alexander Thomas Frase" w:date="2012-10-19T14:56:00Z"/>
              <w:rFonts w:eastAsiaTheme="minorEastAsia" w:cstheme="minorBidi"/>
              <w:i w:val="0"/>
              <w:noProof/>
              <w:kern w:val="0"/>
              <w:lang w:eastAsia="en-US" w:bidi="ar-SA"/>
            </w:rPr>
          </w:pPr>
          <w:ins w:id="138" w:author="Alexander Thomas Frase" w:date="2012-10-19T14:56:00Z">
            <w:r>
              <w:rPr>
                <w:noProof/>
              </w:rPr>
              <w:t>--snp  /  SNP</w:t>
            </w:r>
            <w:r>
              <w:rPr>
                <w:noProof/>
              </w:rPr>
              <w:tab/>
            </w:r>
            <w:r>
              <w:rPr>
                <w:noProof/>
              </w:rPr>
              <w:fldChar w:fldCharType="begin"/>
            </w:r>
            <w:r>
              <w:rPr>
                <w:noProof/>
              </w:rPr>
              <w:instrText xml:space="preserve"> PAGEREF _Toc338422113 \h </w:instrText>
            </w:r>
            <w:r>
              <w:rPr>
                <w:noProof/>
              </w:rPr>
            </w:r>
          </w:ins>
          <w:r>
            <w:rPr>
              <w:noProof/>
            </w:rPr>
            <w:fldChar w:fldCharType="separate"/>
          </w:r>
          <w:ins w:id="139" w:author="Alexander Thomas Frase" w:date="2012-10-19T14:56:00Z">
            <w:r>
              <w:rPr>
                <w:noProof/>
              </w:rPr>
              <w:t>18</w:t>
            </w:r>
            <w:r>
              <w:rPr>
                <w:noProof/>
              </w:rPr>
              <w:fldChar w:fldCharType="end"/>
            </w:r>
          </w:ins>
        </w:p>
        <w:p w14:paraId="72671248" w14:textId="77777777" w:rsidR="00832617" w:rsidRDefault="00832617">
          <w:pPr>
            <w:pStyle w:val="TOC3"/>
            <w:tabs>
              <w:tab w:val="right" w:leader="dot" w:pos="9962"/>
            </w:tabs>
            <w:rPr>
              <w:ins w:id="140" w:author="Alexander Thomas Frase" w:date="2012-10-19T14:56:00Z"/>
              <w:rFonts w:eastAsiaTheme="minorEastAsia" w:cstheme="minorBidi"/>
              <w:i w:val="0"/>
              <w:noProof/>
              <w:kern w:val="0"/>
              <w:lang w:eastAsia="en-US" w:bidi="ar-SA"/>
            </w:rPr>
          </w:pPr>
          <w:ins w:id="141" w:author="Alexander Thomas Frase" w:date="2012-10-19T14:56:00Z">
            <w:r>
              <w:rPr>
                <w:noProof/>
              </w:rPr>
              <w:t>--snp-file  /  SNP_FILE</w:t>
            </w:r>
            <w:r>
              <w:rPr>
                <w:noProof/>
              </w:rPr>
              <w:tab/>
            </w:r>
            <w:r>
              <w:rPr>
                <w:noProof/>
              </w:rPr>
              <w:fldChar w:fldCharType="begin"/>
            </w:r>
            <w:r>
              <w:rPr>
                <w:noProof/>
              </w:rPr>
              <w:instrText xml:space="preserve"> PAGEREF _Toc338422114 \h </w:instrText>
            </w:r>
            <w:r>
              <w:rPr>
                <w:noProof/>
              </w:rPr>
            </w:r>
          </w:ins>
          <w:r>
            <w:rPr>
              <w:noProof/>
            </w:rPr>
            <w:fldChar w:fldCharType="separate"/>
          </w:r>
          <w:ins w:id="142" w:author="Alexander Thomas Frase" w:date="2012-10-19T14:56:00Z">
            <w:r>
              <w:rPr>
                <w:noProof/>
              </w:rPr>
              <w:t>18</w:t>
            </w:r>
            <w:r>
              <w:rPr>
                <w:noProof/>
              </w:rPr>
              <w:fldChar w:fldCharType="end"/>
            </w:r>
          </w:ins>
        </w:p>
        <w:p w14:paraId="77353D94" w14:textId="77777777" w:rsidR="00832617" w:rsidRDefault="00832617">
          <w:pPr>
            <w:pStyle w:val="TOC3"/>
            <w:tabs>
              <w:tab w:val="right" w:leader="dot" w:pos="9962"/>
            </w:tabs>
            <w:rPr>
              <w:ins w:id="143" w:author="Alexander Thomas Frase" w:date="2012-10-19T14:56:00Z"/>
              <w:rFonts w:eastAsiaTheme="minorEastAsia" w:cstheme="minorBidi"/>
              <w:i w:val="0"/>
              <w:noProof/>
              <w:kern w:val="0"/>
              <w:lang w:eastAsia="en-US" w:bidi="ar-SA"/>
            </w:rPr>
          </w:pPr>
          <w:ins w:id="144" w:author="Alexander Thomas Frase" w:date="2012-10-19T14:56:00Z">
            <w:r>
              <w:rPr>
                <w:noProof/>
              </w:rPr>
              <w:t>--position  /  POSITION</w:t>
            </w:r>
            <w:r>
              <w:rPr>
                <w:noProof/>
              </w:rPr>
              <w:tab/>
            </w:r>
            <w:r>
              <w:rPr>
                <w:noProof/>
              </w:rPr>
              <w:fldChar w:fldCharType="begin"/>
            </w:r>
            <w:r>
              <w:rPr>
                <w:noProof/>
              </w:rPr>
              <w:instrText xml:space="preserve"> PAGEREF _Toc338422115 \h </w:instrText>
            </w:r>
            <w:r>
              <w:rPr>
                <w:noProof/>
              </w:rPr>
            </w:r>
          </w:ins>
          <w:r>
            <w:rPr>
              <w:noProof/>
            </w:rPr>
            <w:fldChar w:fldCharType="separate"/>
          </w:r>
          <w:ins w:id="145" w:author="Alexander Thomas Frase" w:date="2012-10-19T14:56:00Z">
            <w:r>
              <w:rPr>
                <w:noProof/>
              </w:rPr>
              <w:t>18</w:t>
            </w:r>
            <w:r>
              <w:rPr>
                <w:noProof/>
              </w:rPr>
              <w:fldChar w:fldCharType="end"/>
            </w:r>
          </w:ins>
        </w:p>
        <w:p w14:paraId="5088467C" w14:textId="77777777" w:rsidR="00832617" w:rsidRDefault="00832617">
          <w:pPr>
            <w:pStyle w:val="TOC3"/>
            <w:tabs>
              <w:tab w:val="right" w:leader="dot" w:pos="9962"/>
            </w:tabs>
            <w:rPr>
              <w:ins w:id="146" w:author="Alexander Thomas Frase" w:date="2012-10-19T14:56:00Z"/>
              <w:rFonts w:eastAsiaTheme="minorEastAsia" w:cstheme="minorBidi"/>
              <w:i w:val="0"/>
              <w:noProof/>
              <w:kern w:val="0"/>
              <w:lang w:eastAsia="en-US" w:bidi="ar-SA"/>
            </w:rPr>
          </w:pPr>
          <w:ins w:id="147" w:author="Alexander Thomas Frase" w:date="2012-10-19T14:56:00Z">
            <w:r>
              <w:rPr>
                <w:noProof/>
              </w:rPr>
              <w:t>--position-file  /  POSITION_FILE</w:t>
            </w:r>
            <w:r>
              <w:rPr>
                <w:noProof/>
              </w:rPr>
              <w:tab/>
            </w:r>
            <w:r>
              <w:rPr>
                <w:noProof/>
              </w:rPr>
              <w:fldChar w:fldCharType="begin"/>
            </w:r>
            <w:r>
              <w:rPr>
                <w:noProof/>
              </w:rPr>
              <w:instrText xml:space="preserve"> PAGEREF _Toc338422116 \h </w:instrText>
            </w:r>
            <w:r>
              <w:rPr>
                <w:noProof/>
              </w:rPr>
            </w:r>
          </w:ins>
          <w:r>
            <w:rPr>
              <w:noProof/>
            </w:rPr>
            <w:fldChar w:fldCharType="separate"/>
          </w:r>
          <w:ins w:id="148" w:author="Alexander Thomas Frase" w:date="2012-10-19T14:56:00Z">
            <w:r>
              <w:rPr>
                <w:noProof/>
              </w:rPr>
              <w:t>18</w:t>
            </w:r>
            <w:r>
              <w:rPr>
                <w:noProof/>
              </w:rPr>
              <w:fldChar w:fldCharType="end"/>
            </w:r>
          </w:ins>
        </w:p>
        <w:p w14:paraId="1704D64C" w14:textId="77777777" w:rsidR="00832617" w:rsidRDefault="00832617">
          <w:pPr>
            <w:pStyle w:val="TOC3"/>
            <w:tabs>
              <w:tab w:val="right" w:leader="dot" w:pos="9962"/>
            </w:tabs>
            <w:rPr>
              <w:ins w:id="149" w:author="Alexander Thomas Frase" w:date="2012-10-19T14:56:00Z"/>
              <w:rFonts w:eastAsiaTheme="minorEastAsia" w:cstheme="minorBidi"/>
              <w:i w:val="0"/>
              <w:noProof/>
              <w:kern w:val="0"/>
              <w:lang w:eastAsia="en-US" w:bidi="ar-SA"/>
            </w:rPr>
          </w:pPr>
          <w:ins w:id="150" w:author="Alexander Thomas Frase" w:date="2012-10-19T14:56:00Z">
            <w:r>
              <w:rPr>
                <w:noProof/>
              </w:rPr>
              <w:t>--region  /  REGION</w:t>
            </w:r>
            <w:r>
              <w:rPr>
                <w:noProof/>
              </w:rPr>
              <w:tab/>
            </w:r>
            <w:r>
              <w:rPr>
                <w:noProof/>
              </w:rPr>
              <w:fldChar w:fldCharType="begin"/>
            </w:r>
            <w:r>
              <w:rPr>
                <w:noProof/>
              </w:rPr>
              <w:instrText xml:space="preserve"> PAGEREF _Toc338422117 \h </w:instrText>
            </w:r>
            <w:r>
              <w:rPr>
                <w:noProof/>
              </w:rPr>
            </w:r>
          </w:ins>
          <w:r>
            <w:rPr>
              <w:noProof/>
            </w:rPr>
            <w:fldChar w:fldCharType="separate"/>
          </w:r>
          <w:ins w:id="151" w:author="Alexander Thomas Frase" w:date="2012-10-19T14:56:00Z">
            <w:r>
              <w:rPr>
                <w:noProof/>
              </w:rPr>
              <w:t>18</w:t>
            </w:r>
            <w:r>
              <w:rPr>
                <w:noProof/>
              </w:rPr>
              <w:fldChar w:fldCharType="end"/>
            </w:r>
          </w:ins>
        </w:p>
        <w:p w14:paraId="2F9DCD85" w14:textId="77777777" w:rsidR="00832617" w:rsidRDefault="00832617">
          <w:pPr>
            <w:pStyle w:val="TOC3"/>
            <w:tabs>
              <w:tab w:val="right" w:leader="dot" w:pos="9962"/>
            </w:tabs>
            <w:rPr>
              <w:ins w:id="152" w:author="Alexander Thomas Frase" w:date="2012-10-19T14:56:00Z"/>
              <w:rFonts w:eastAsiaTheme="minorEastAsia" w:cstheme="minorBidi"/>
              <w:i w:val="0"/>
              <w:noProof/>
              <w:kern w:val="0"/>
              <w:lang w:eastAsia="en-US" w:bidi="ar-SA"/>
            </w:rPr>
          </w:pPr>
          <w:ins w:id="153" w:author="Alexander Thomas Frase" w:date="2012-10-19T14:56:00Z">
            <w:r>
              <w:rPr>
                <w:noProof/>
              </w:rPr>
              <w:t>--region-file  /  REGION_FILE</w:t>
            </w:r>
            <w:r>
              <w:rPr>
                <w:noProof/>
              </w:rPr>
              <w:tab/>
            </w:r>
            <w:r>
              <w:rPr>
                <w:noProof/>
              </w:rPr>
              <w:fldChar w:fldCharType="begin"/>
            </w:r>
            <w:r>
              <w:rPr>
                <w:noProof/>
              </w:rPr>
              <w:instrText xml:space="preserve"> PAGEREF _Toc338422118 \h </w:instrText>
            </w:r>
            <w:r>
              <w:rPr>
                <w:noProof/>
              </w:rPr>
            </w:r>
          </w:ins>
          <w:r>
            <w:rPr>
              <w:noProof/>
            </w:rPr>
            <w:fldChar w:fldCharType="separate"/>
          </w:r>
          <w:ins w:id="154" w:author="Alexander Thomas Frase" w:date="2012-10-19T14:56:00Z">
            <w:r>
              <w:rPr>
                <w:noProof/>
              </w:rPr>
              <w:t>18</w:t>
            </w:r>
            <w:r>
              <w:rPr>
                <w:noProof/>
              </w:rPr>
              <w:fldChar w:fldCharType="end"/>
            </w:r>
          </w:ins>
        </w:p>
        <w:p w14:paraId="53E22BBA" w14:textId="77777777" w:rsidR="00832617" w:rsidRDefault="00832617">
          <w:pPr>
            <w:pStyle w:val="TOC3"/>
            <w:tabs>
              <w:tab w:val="right" w:leader="dot" w:pos="9962"/>
            </w:tabs>
            <w:rPr>
              <w:ins w:id="155" w:author="Alexander Thomas Frase" w:date="2012-10-19T14:56:00Z"/>
              <w:rFonts w:eastAsiaTheme="minorEastAsia" w:cstheme="minorBidi"/>
              <w:i w:val="0"/>
              <w:noProof/>
              <w:kern w:val="0"/>
              <w:lang w:eastAsia="en-US" w:bidi="ar-SA"/>
            </w:rPr>
          </w:pPr>
          <w:ins w:id="156" w:author="Alexander Thomas Frase" w:date="2012-10-19T14:56:00Z">
            <w:r>
              <w:rPr>
                <w:noProof/>
              </w:rPr>
              <w:t>--gene  /  GENE</w:t>
            </w:r>
            <w:r>
              <w:rPr>
                <w:noProof/>
              </w:rPr>
              <w:tab/>
            </w:r>
            <w:r>
              <w:rPr>
                <w:noProof/>
              </w:rPr>
              <w:fldChar w:fldCharType="begin"/>
            </w:r>
            <w:r>
              <w:rPr>
                <w:noProof/>
              </w:rPr>
              <w:instrText xml:space="preserve"> PAGEREF _Toc338422119 \h </w:instrText>
            </w:r>
            <w:r>
              <w:rPr>
                <w:noProof/>
              </w:rPr>
            </w:r>
          </w:ins>
          <w:r>
            <w:rPr>
              <w:noProof/>
            </w:rPr>
            <w:fldChar w:fldCharType="separate"/>
          </w:r>
          <w:ins w:id="157" w:author="Alexander Thomas Frase" w:date="2012-10-19T14:56:00Z">
            <w:r>
              <w:rPr>
                <w:noProof/>
              </w:rPr>
              <w:t>18</w:t>
            </w:r>
            <w:r>
              <w:rPr>
                <w:noProof/>
              </w:rPr>
              <w:fldChar w:fldCharType="end"/>
            </w:r>
          </w:ins>
        </w:p>
        <w:p w14:paraId="26B45231" w14:textId="77777777" w:rsidR="00832617" w:rsidRDefault="00832617">
          <w:pPr>
            <w:pStyle w:val="TOC3"/>
            <w:tabs>
              <w:tab w:val="right" w:leader="dot" w:pos="9962"/>
            </w:tabs>
            <w:rPr>
              <w:ins w:id="158" w:author="Alexander Thomas Frase" w:date="2012-10-19T14:56:00Z"/>
              <w:rFonts w:eastAsiaTheme="minorEastAsia" w:cstheme="minorBidi"/>
              <w:i w:val="0"/>
              <w:noProof/>
              <w:kern w:val="0"/>
              <w:lang w:eastAsia="en-US" w:bidi="ar-SA"/>
            </w:rPr>
          </w:pPr>
          <w:ins w:id="159" w:author="Alexander Thomas Frase" w:date="2012-10-19T14:56:00Z">
            <w:r>
              <w:rPr>
                <w:noProof/>
              </w:rPr>
              <w:t>--gene-file  /  GENE_FILE</w:t>
            </w:r>
            <w:r>
              <w:rPr>
                <w:noProof/>
              </w:rPr>
              <w:tab/>
            </w:r>
            <w:r>
              <w:rPr>
                <w:noProof/>
              </w:rPr>
              <w:fldChar w:fldCharType="begin"/>
            </w:r>
            <w:r>
              <w:rPr>
                <w:noProof/>
              </w:rPr>
              <w:instrText xml:space="preserve"> PAGEREF _Toc338422120 \h </w:instrText>
            </w:r>
            <w:r>
              <w:rPr>
                <w:noProof/>
              </w:rPr>
            </w:r>
          </w:ins>
          <w:r>
            <w:rPr>
              <w:noProof/>
            </w:rPr>
            <w:fldChar w:fldCharType="separate"/>
          </w:r>
          <w:ins w:id="160" w:author="Alexander Thomas Frase" w:date="2012-10-19T14:56:00Z">
            <w:r>
              <w:rPr>
                <w:noProof/>
              </w:rPr>
              <w:t>19</w:t>
            </w:r>
            <w:r>
              <w:rPr>
                <w:noProof/>
              </w:rPr>
              <w:fldChar w:fldCharType="end"/>
            </w:r>
          </w:ins>
        </w:p>
        <w:p w14:paraId="6EC1F08C" w14:textId="77777777" w:rsidR="00832617" w:rsidRDefault="00832617">
          <w:pPr>
            <w:pStyle w:val="TOC3"/>
            <w:tabs>
              <w:tab w:val="right" w:leader="dot" w:pos="9962"/>
            </w:tabs>
            <w:rPr>
              <w:ins w:id="161" w:author="Alexander Thomas Frase" w:date="2012-10-19T14:56:00Z"/>
              <w:rFonts w:eastAsiaTheme="minorEastAsia" w:cstheme="minorBidi"/>
              <w:i w:val="0"/>
              <w:noProof/>
              <w:kern w:val="0"/>
              <w:lang w:eastAsia="en-US" w:bidi="ar-SA"/>
            </w:rPr>
          </w:pPr>
          <w:ins w:id="162" w:author="Alexander Thomas Frase" w:date="2012-10-19T14:56:00Z">
            <w:r>
              <w:rPr>
                <w:noProof/>
              </w:rPr>
              <w:t>--gene-identifier-type  /  GENE_IDENTIFIER_TYPE</w:t>
            </w:r>
            <w:r>
              <w:rPr>
                <w:noProof/>
              </w:rPr>
              <w:tab/>
            </w:r>
            <w:r>
              <w:rPr>
                <w:noProof/>
              </w:rPr>
              <w:fldChar w:fldCharType="begin"/>
            </w:r>
            <w:r>
              <w:rPr>
                <w:noProof/>
              </w:rPr>
              <w:instrText xml:space="preserve"> PAGEREF _Toc338422121 \h </w:instrText>
            </w:r>
            <w:r>
              <w:rPr>
                <w:noProof/>
              </w:rPr>
            </w:r>
          </w:ins>
          <w:r>
            <w:rPr>
              <w:noProof/>
            </w:rPr>
            <w:fldChar w:fldCharType="separate"/>
          </w:r>
          <w:ins w:id="163" w:author="Alexander Thomas Frase" w:date="2012-10-19T14:56:00Z">
            <w:r>
              <w:rPr>
                <w:noProof/>
              </w:rPr>
              <w:t>19</w:t>
            </w:r>
            <w:r>
              <w:rPr>
                <w:noProof/>
              </w:rPr>
              <w:fldChar w:fldCharType="end"/>
            </w:r>
          </w:ins>
        </w:p>
        <w:p w14:paraId="21362764" w14:textId="77777777" w:rsidR="00832617" w:rsidRDefault="00832617">
          <w:pPr>
            <w:pStyle w:val="TOC3"/>
            <w:tabs>
              <w:tab w:val="right" w:leader="dot" w:pos="9962"/>
            </w:tabs>
            <w:rPr>
              <w:ins w:id="164" w:author="Alexander Thomas Frase" w:date="2012-10-19T14:56:00Z"/>
              <w:rFonts w:eastAsiaTheme="minorEastAsia" w:cstheme="minorBidi"/>
              <w:i w:val="0"/>
              <w:noProof/>
              <w:kern w:val="0"/>
              <w:lang w:eastAsia="en-US" w:bidi="ar-SA"/>
            </w:rPr>
          </w:pPr>
          <w:ins w:id="165" w:author="Alexander Thomas Frase" w:date="2012-10-19T14:56:00Z">
            <w:r>
              <w:rPr>
                <w:noProof/>
              </w:rPr>
              <w:t>--allow-ambiguous-genes  /  ALLOW_AMBIGUOUS_GENES</w:t>
            </w:r>
            <w:r>
              <w:rPr>
                <w:noProof/>
              </w:rPr>
              <w:tab/>
            </w:r>
            <w:r>
              <w:rPr>
                <w:noProof/>
              </w:rPr>
              <w:fldChar w:fldCharType="begin"/>
            </w:r>
            <w:r>
              <w:rPr>
                <w:noProof/>
              </w:rPr>
              <w:instrText xml:space="preserve"> PAGEREF _Toc338422122 \h </w:instrText>
            </w:r>
            <w:r>
              <w:rPr>
                <w:noProof/>
              </w:rPr>
            </w:r>
          </w:ins>
          <w:r>
            <w:rPr>
              <w:noProof/>
            </w:rPr>
            <w:fldChar w:fldCharType="separate"/>
          </w:r>
          <w:ins w:id="166" w:author="Alexander Thomas Frase" w:date="2012-10-19T14:56:00Z">
            <w:r>
              <w:rPr>
                <w:noProof/>
              </w:rPr>
              <w:t>19</w:t>
            </w:r>
            <w:r>
              <w:rPr>
                <w:noProof/>
              </w:rPr>
              <w:fldChar w:fldCharType="end"/>
            </w:r>
          </w:ins>
        </w:p>
        <w:p w14:paraId="3591FCF9" w14:textId="77777777" w:rsidR="00832617" w:rsidRDefault="00832617">
          <w:pPr>
            <w:pStyle w:val="TOC3"/>
            <w:tabs>
              <w:tab w:val="right" w:leader="dot" w:pos="9962"/>
            </w:tabs>
            <w:rPr>
              <w:ins w:id="167" w:author="Alexander Thomas Frase" w:date="2012-10-19T14:56:00Z"/>
              <w:rFonts w:eastAsiaTheme="minorEastAsia" w:cstheme="minorBidi"/>
              <w:i w:val="0"/>
              <w:noProof/>
              <w:kern w:val="0"/>
              <w:lang w:eastAsia="en-US" w:bidi="ar-SA"/>
            </w:rPr>
          </w:pPr>
          <w:ins w:id="168" w:author="Alexander Thomas Frase" w:date="2012-10-19T14:56:00Z">
            <w:r>
              <w:rPr>
                <w:noProof/>
              </w:rPr>
              <w:t>--gene-search  /  GENE_SEARCH</w:t>
            </w:r>
            <w:r>
              <w:rPr>
                <w:noProof/>
              </w:rPr>
              <w:tab/>
            </w:r>
            <w:r>
              <w:rPr>
                <w:noProof/>
              </w:rPr>
              <w:fldChar w:fldCharType="begin"/>
            </w:r>
            <w:r>
              <w:rPr>
                <w:noProof/>
              </w:rPr>
              <w:instrText xml:space="preserve"> PAGEREF _Toc338422123 \h </w:instrText>
            </w:r>
            <w:r>
              <w:rPr>
                <w:noProof/>
              </w:rPr>
            </w:r>
          </w:ins>
          <w:r>
            <w:rPr>
              <w:noProof/>
            </w:rPr>
            <w:fldChar w:fldCharType="separate"/>
          </w:r>
          <w:ins w:id="169" w:author="Alexander Thomas Frase" w:date="2012-10-19T14:56:00Z">
            <w:r>
              <w:rPr>
                <w:noProof/>
              </w:rPr>
              <w:t>19</w:t>
            </w:r>
            <w:r>
              <w:rPr>
                <w:noProof/>
              </w:rPr>
              <w:fldChar w:fldCharType="end"/>
            </w:r>
          </w:ins>
        </w:p>
        <w:p w14:paraId="3CA2A789" w14:textId="77777777" w:rsidR="00832617" w:rsidRDefault="00832617">
          <w:pPr>
            <w:pStyle w:val="TOC3"/>
            <w:tabs>
              <w:tab w:val="right" w:leader="dot" w:pos="9962"/>
            </w:tabs>
            <w:rPr>
              <w:ins w:id="170" w:author="Alexander Thomas Frase" w:date="2012-10-19T14:56:00Z"/>
              <w:rFonts w:eastAsiaTheme="minorEastAsia" w:cstheme="minorBidi"/>
              <w:i w:val="0"/>
              <w:noProof/>
              <w:kern w:val="0"/>
              <w:lang w:eastAsia="en-US" w:bidi="ar-SA"/>
            </w:rPr>
          </w:pPr>
          <w:ins w:id="171" w:author="Alexander Thomas Frase" w:date="2012-10-19T14:56:00Z">
            <w:r>
              <w:rPr>
                <w:noProof/>
              </w:rPr>
              <w:t>--group  /  GROUP</w:t>
            </w:r>
            <w:r>
              <w:rPr>
                <w:noProof/>
              </w:rPr>
              <w:tab/>
            </w:r>
            <w:r>
              <w:rPr>
                <w:noProof/>
              </w:rPr>
              <w:fldChar w:fldCharType="begin"/>
            </w:r>
            <w:r>
              <w:rPr>
                <w:noProof/>
              </w:rPr>
              <w:instrText xml:space="preserve"> PAGEREF _Toc338422124 \h </w:instrText>
            </w:r>
            <w:r>
              <w:rPr>
                <w:noProof/>
              </w:rPr>
            </w:r>
          </w:ins>
          <w:r>
            <w:rPr>
              <w:noProof/>
            </w:rPr>
            <w:fldChar w:fldCharType="separate"/>
          </w:r>
          <w:ins w:id="172" w:author="Alexander Thomas Frase" w:date="2012-10-19T14:56:00Z">
            <w:r>
              <w:rPr>
                <w:noProof/>
              </w:rPr>
              <w:t>19</w:t>
            </w:r>
            <w:r>
              <w:rPr>
                <w:noProof/>
              </w:rPr>
              <w:fldChar w:fldCharType="end"/>
            </w:r>
          </w:ins>
        </w:p>
        <w:p w14:paraId="47020CC2" w14:textId="77777777" w:rsidR="00832617" w:rsidRDefault="00832617">
          <w:pPr>
            <w:pStyle w:val="TOC3"/>
            <w:tabs>
              <w:tab w:val="right" w:leader="dot" w:pos="9962"/>
            </w:tabs>
            <w:rPr>
              <w:ins w:id="173" w:author="Alexander Thomas Frase" w:date="2012-10-19T14:56:00Z"/>
              <w:rFonts w:eastAsiaTheme="minorEastAsia" w:cstheme="minorBidi"/>
              <w:i w:val="0"/>
              <w:noProof/>
              <w:kern w:val="0"/>
              <w:lang w:eastAsia="en-US" w:bidi="ar-SA"/>
            </w:rPr>
          </w:pPr>
          <w:ins w:id="174" w:author="Alexander Thomas Frase" w:date="2012-10-19T14:56:00Z">
            <w:r>
              <w:rPr>
                <w:noProof/>
              </w:rPr>
              <w:t>--group-file  /  GROUP_FILE</w:t>
            </w:r>
            <w:r>
              <w:rPr>
                <w:noProof/>
              </w:rPr>
              <w:tab/>
            </w:r>
            <w:r>
              <w:rPr>
                <w:noProof/>
              </w:rPr>
              <w:fldChar w:fldCharType="begin"/>
            </w:r>
            <w:r>
              <w:rPr>
                <w:noProof/>
              </w:rPr>
              <w:instrText xml:space="preserve"> PAGEREF _Toc338422125 \h </w:instrText>
            </w:r>
            <w:r>
              <w:rPr>
                <w:noProof/>
              </w:rPr>
            </w:r>
          </w:ins>
          <w:r>
            <w:rPr>
              <w:noProof/>
            </w:rPr>
            <w:fldChar w:fldCharType="separate"/>
          </w:r>
          <w:ins w:id="175" w:author="Alexander Thomas Frase" w:date="2012-10-19T14:56:00Z">
            <w:r>
              <w:rPr>
                <w:noProof/>
              </w:rPr>
              <w:t>19</w:t>
            </w:r>
            <w:r>
              <w:rPr>
                <w:noProof/>
              </w:rPr>
              <w:fldChar w:fldCharType="end"/>
            </w:r>
          </w:ins>
        </w:p>
        <w:p w14:paraId="34B04E16" w14:textId="77777777" w:rsidR="00832617" w:rsidRDefault="00832617">
          <w:pPr>
            <w:pStyle w:val="TOC3"/>
            <w:tabs>
              <w:tab w:val="right" w:leader="dot" w:pos="9962"/>
            </w:tabs>
            <w:rPr>
              <w:ins w:id="176" w:author="Alexander Thomas Frase" w:date="2012-10-19T14:56:00Z"/>
              <w:rFonts w:eastAsiaTheme="minorEastAsia" w:cstheme="minorBidi"/>
              <w:i w:val="0"/>
              <w:noProof/>
              <w:kern w:val="0"/>
              <w:lang w:eastAsia="en-US" w:bidi="ar-SA"/>
            </w:rPr>
          </w:pPr>
          <w:ins w:id="177" w:author="Alexander Thomas Frase" w:date="2012-10-19T14:56:00Z">
            <w:r>
              <w:rPr>
                <w:noProof/>
              </w:rPr>
              <w:t>--group-identifier-type  /  GROUP_IDENTIFIER_TYPE</w:t>
            </w:r>
            <w:r>
              <w:rPr>
                <w:noProof/>
              </w:rPr>
              <w:tab/>
            </w:r>
            <w:r>
              <w:rPr>
                <w:noProof/>
              </w:rPr>
              <w:fldChar w:fldCharType="begin"/>
            </w:r>
            <w:r>
              <w:rPr>
                <w:noProof/>
              </w:rPr>
              <w:instrText xml:space="preserve"> PAGEREF _Toc338422126 \h </w:instrText>
            </w:r>
            <w:r>
              <w:rPr>
                <w:noProof/>
              </w:rPr>
            </w:r>
          </w:ins>
          <w:r>
            <w:rPr>
              <w:noProof/>
            </w:rPr>
            <w:fldChar w:fldCharType="separate"/>
          </w:r>
          <w:ins w:id="178" w:author="Alexander Thomas Frase" w:date="2012-10-19T14:56:00Z">
            <w:r>
              <w:rPr>
                <w:noProof/>
              </w:rPr>
              <w:t>19</w:t>
            </w:r>
            <w:r>
              <w:rPr>
                <w:noProof/>
              </w:rPr>
              <w:fldChar w:fldCharType="end"/>
            </w:r>
          </w:ins>
        </w:p>
        <w:p w14:paraId="6AB07323" w14:textId="77777777" w:rsidR="00832617" w:rsidRDefault="00832617">
          <w:pPr>
            <w:pStyle w:val="TOC3"/>
            <w:tabs>
              <w:tab w:val="right" w:leader="dot" w:pos="9962"/>
            </w:tabs>
            <w:rPr>
              <w:ins w:id="179" w:author="Alexander Thomas Frase" w:date="2012-10-19T14:56:00Z"/>
              <w:rFonts w:eastAsiaTheme="minorEastAsia" w:cstheme="minorBidi"/>
              <w:i w:val="0"/>
              <w:noProof/>
              <w:kern w:val="0"/>
              <w:lang w:eastAsia="en-US" w:bidi="ar-SA"/>
            </w:rPr>
          </w:pPr>
          <w:ins w:id="180" w:author="Alexander Thomas Frase" w:date="2012-10-19T14:56:00Z">
            <w:r>
              <w:rPr>
                <w:noProof/>
              </w:rPr>
              <w:t>--allow-ambiguous-groups  /  ALLOW_AMBIGUOUS_GROUPS</w:t>
            </w:r>
            <w:r>
              <w:rPr>
                <w:noProof/>
              </w:rPr>
              <w:tab/>
            </w:r>
            <w:r>
              <w:rPr>
                <w:noProof/>
              </w:rPr>
              <w:fldChar w:fldCharType="begin"/>
            </w:r>
            <w:r>
              <w:rPr>
                <w:noProof/>
              </w:rPr>
              <w:instrText xml:space="preserve"> PAGEREF _Toc338422127 \h </w:instrText>
            </w:r>
            <w:r>
              <w:rPr>
                <w:noProof/>
              </w:rPr>
            </w:r>
          </w:ins>
          <w:r>
            <w:rPr>
              <w:noProof/>
            </w:rPr>
            <w:fldChar w:fldCharType="separate"/>
          </w:r>
          <w:ins w:id="181" w:author="Alexander Thomas Frase" w:date="2012-10-19T14:56:00Z">
            <w:r>
              <w:rPr>
                <w:noProof/>
              </w:rPr>
              <w:t>19</w:t>
            </w:r>
            <w:r>
              <w:rPr>
                <w:noProof/>
              </w:rPr>
              <w:fldChar w:fldCharType="end"/>
            </w:r>
          </w:ins>
        </w:p>
        <w:p w14:paraId="0E3DFB0E" w14:textId="77777777" w:rsidR="00832617" w:rsidRDefault="00832617">
          <w:pPr>
            <w:pStyle w:val="TOC3"/>
            <w:tabs>
              <w:tab w:val="right" w:leader="dot" w:pos="9962"/>
            </w:tabs>
            <w:rPr>
              <w:ins w:id="182" w:author="Alexander Thomas Frase" w:date="2012-10-19T14:56:00Z"/>
              <w:rFonts w:eastAsiaTheme="minorEastAsia" w:cstheme="minorBidi"/>
              <w:i w:val="0"/>
              <w:noProof/>
              <w:kern w:val="0"/>
              <w:lang w:eastAsia="en-US" w:bidi="ar-SA"/>
            </w:rPr>
          </w:pPr>
          <w:ins w:id="183" w:author="Alexander Thomas Frase" w:date="2012-10-19T14:56:00Z">
            <w:r>
              <w:rPr>
                <w:noProof/>
              </w:rPr>
              <w:t>--group-search  /  GROUP_SEARCH</w:t>
            </w:r>
            <w:r>
              <w:rPr>
                <w:noProof/>
              </w:rPr>
              <w:tab/>
            </w:r>
            <w:r>
              <w:rPr>
                <w:noProof/>
              </w:rPr>
              <w:fldChar w:fldCharType="begin"/>
            </w:r>
            <w:r>
              <w:rPr>
                <w:noProof/>
              </w:rPr>
              <w:instrText xml:space="preserve"> PAGEREF _Toc338422128 \h </w:instrText>
            </w:r>
            <w:r>
              <w:rPr>
                <w:noProof/>
              </w:rPr>
            </w:r>
          </w:ins>
          <w:r>
            <w:rPr>
              <w:noProof/>
            </w:rPr>
            <w:fldChar w:fldCharType="separate"/>
          </w:r>
          <w:ins w:id="184" w:author="Alexander Thomas Frase" w:date="2012-10-19T14:56:00Z">
            <w:r>
              <w:rPr>
                <w:noProof/>
              </w:rPr>
              <w:t>20</w:t>
            </w:r>
            <w:r>
              <w:rPr>
                <w:noProof/>
              </w:rPr>
              <w:fldChar w:fldCharType="end"/>
            </w:r>
          </w:ins>
        </w:p>
        <w:p w14:paraId="7AD50CCB" w14:textId="77777777" w:rsidR="00832617" w:rsidRDefault="00832617">
          <w:pPr>
            <w:pStyle w:val="TOC3"/>
            <w:tabs>
              <w:tab w:val="right" w:leader="dot" w:pos="9962"/>
            </w:tabs>
            <w:rPr>
              <w:ins w:id="185" w:author="Alexander Thomas Frase" w:date="2012-10-19T14:56:00Z"/>
              <w:rFonts w:eastAsiaTheme="minorEastAsia" w:cstheme="minorBidi"/>
              <w:i w:val="0"/>
              <w:noProof/>
              <w:kern w:val="0"/>
              <w:lang w:eastAsia="en-US" w:bidi="ar-SA"/>
            </w:rPr>
          </w:pPr>
          <w:ins w:id="186" w:author="Alexander Thomas Frase" w:date="2012-10-19T14:56:00Z">
            <w:r>
              <w:rPr>
                <w:noProof/>
              </w:rPr>
              <w:t>--source  /  SOURCE</w:t>
            </w:r>
            <w:r>
              <w:rPr>
                <w:noProof/>
              </w:rPr>
              <w:tab/>
            </w:r>
            <w:r>
              <w:rPr>
                <w:noProof/>
              </w:rPr>
              <w:fldChar w:fldCharType="begin"/>
            </w:r>
            <w:r>
              <w:rPr>
                <w:noProof/>
              </w:rPr>
              <w:instrText xml:space="preserve"> PAGEREF _Toc338422129 \h </w:instrText>
            </w:r>
            <w:r>
              <w:rPr>
                <w:noProof/>
              </w:rPr>
            </w:r>
          </w:ins>
          <w:r>
            <w:rPr>
              <w:noProof/>
            </w:rPr>
            <w:fldChar w:fldCharType="separate"/>
          </w:r>
          <w:ins w:id="187" w:author="Alexander Thomas Frase" w:date="2012-10-19T14:56:00Z">
            <w:r>
              <w:rPr>
                <w:noProof/>
              </w:rPr>
              <w:t>20</w:t>
            </w:r>
            <w:r>
              <w:rPr>
                <w:noProof/>
              </w:rPr>
              <w:fldChar w:fldCharType="end"/>
            </w:r>
          </w:ins>
        </w:p>
        <w:p w14:paraId="5A58B73D" w14:textId="77777777" w:rsidR="00832617" w:rsidRDefault="00832617">
          <w:pPr>
            <w:pStyle w:val="TOC3"/>
            <w:tabs>
              <w:tab w:val="right" w:leader="dot" w:pos="9962"/>
            </w:tabs>
            <w:rPr>
              <w:ins w:id="188" w:author="Alexander Thomas Frase" w:date="2012-10-19T14:56:00Z"/>
              <w:rFonts w:eastAsiaTheme="minorEastAsia" w:cstheme="minorBidi"/>
              <w:i w:val="0"/>
              <w:noProof/>
              <w:kern w:val="0"/>
              <w:lang w:eastAsia="en-US" w:bidi="ar-SA"/>
            </w:rPr>
          </w:pPr>
          <w:ins w:id="189" w:author="Alexander Thomas Frase" w:date="2012-10-19T14:56:00Z">
            <w:r>
              <w:rPr>
                <w:noProof/>
              </w:rPr>
              <w:t>--source-file  /  SOURCE_FILE</w:t>
            </w:r>
            <w:r>
              <w:rPr>
                <w:noProof/>
              </w:rPr>
              <w:tab/>
            </w:r>
            <w:r>
              <w:rPr>
                <w:noProof/>
              </w:rPr>
              <w:fldChar w:fldCharType="begin"/>
            </w:r>
            <w:r>
              <w:rPr>
                <w:noProof/>
              </w:rPr>
              <w:instrText xml:space="preserve"> PAGEREF _Toc338422130 \h </w:instrText>
            </w:r>
            <w:r>
              <w:rPr>
                <w:noProof/>
              </w:rPr>
            </w:r>
          </w:ins>
          <w:r>
            <w:rPr>
              <w:noProof/>
            </w:rPr>
            <w:fldChar w:fldCharType="separate"/>
          </w:r>
          <w:ins w:id="190" w:author="Alexander Thomas Frase" w:date="2012-10-19T14:56:00Z">
            <w:r>
              <w:rPr>
                <w:noProof/>
              </w:rPr>
              <w:t>20</w:t>
            </w:r>
            <w:r>
              <w:rPr>
                <w:noProof/>
              </w:rPr>
              <w:fldChar w:fldCharType="end"/>
            </w:r>
          </w:ins>
        </w:p>
        <w:p w14:paraId="187A83CB" w14:textId="77777777" w:rsidR="00832617" w:rsidRDefault="00832617">
          <w:pPr>
            <w:pStyle w:val="TOC2"/>
            <w:tabs>
              <w:tab w:val="right" w:leader="dot" w:pos="9962"/>
            </w:tabs>
            <w:rPr>
              <w:ins w:id="191" w:author="Alexander Thomas Frase" w:date="2012-10-19T14:56:00Z"/>
              <w:rFonts w:eastAsiaTheme="minorEastAsia" w:cstheme="minorBidi"/>
              <w:noProof/>
              <w:kern w:val="0"/>
              <w:lang w:eastAsia="en-US" w:bidi="ar-SA"/>
            </w:rPr>
          </w:pPr>
          <w:ins w:id="192" w:author="Alexander Thomas Frase" w:date="2012-10-19T14:56:00Z">
            <w:r>
              <w:rPr>
                <w:noProof/>
              </w:rPr>
              <w:t>Alternate Input Data Options</w:t>
            </w:r>
            <w:r>
              <w:rPr>
                <w:noProof/>
              </w:rPr>
              <w:tab/>
            </w:r>
            <w:r>
              <w:rPr>
                <w:noProof/>
              </w:rPr>
              <w:fldChar w:fldCharType="begin"/>
            </w:r>
            <w:r>
              <w:rPr>
                <w:noProof/>
              </w:rPr>
              <w:instrText xml:space="preserve"> PAGEREF _Toc338422131 \h </w:instrText>
            </w:r>
            <w:r>
              <w:rPr>
                <w:noProof/>
              </w:rPr>
            </w:r>
          </w:ins>
          <w:r>
            <w:rPr>
              <w:noProof/>
            </w:rPr>
            <w:fldChar w:fldCharType="separate"/>
          </w:r>
          <w:ins w:id="193" w:author="Alexander Thomas Frase" w:date="2012-10-19T14:56:00Z">
            <w:r>
              <w:rPr>
                <w:noProof/>
              </w:rPr>
              <w:t>20</w:t>
            </w:r>
            <w:r>
              <w:rPr>
                <w:noProof/>
              </w:rPr>
              <w:fldChar w:fldCharType="end"/>
            </w:r>
          </w:ins>
        </w:p>
        <w:p w14:paraId="2F1EB40D" w14:textId="77777777" w:rsidR="00832617" w:rsidRDefault="00832617">
          <w:pPr>
            <w:pStyle w:val="TOC3"/>
            <w:tabs>
              <w:tab w:val="right" w:leader="dot" w:pos="9962"/>
            </w:tabs>
            <w:rPr>
              <w:ins w:id="194" w:author="Alexander Thomas Frase" w:date="2012-10-19T14:56:00Z"/>
              <w:rFonts w:eastAsiaTheme="minorEastAsia" w:cstheme="minorBidi"/>
              <w:i w:val="0"/>
              <w:noProof/>
              <w:kern w:val="0"/>
              <w:lang w:eastAsia="en-US" w:bidi="ar-SA"/>
            </w:rPr>
          </w:pPr>
          <w:ins w:id="195" w:author="Alexander Thomas Frase" w:date="2012-10-19T14:56:00Z">
            <w:r>
              <w:rPr>
                <w:noProof/>
              </w:rPr>
              <w:t>--alt-snp  /  ALT_SNP</w:t>
            </w:r>
            <w:r>
              <w:rPr>
                <w:noProof/>
              </w:rPr>
              <w:tab/>
            </w:r>
            <w:r>
              <w:rPr>
                <w:noProof/>
              </w:rPr>
              <w:fldChar w:fldCharType="begin"/>
            </w:r>
            <w:r>
              <w:rPr>
                <w:noProof/>
              </w:rPr>
              <w:instrText xml:space="preserve"> PAGEREF _Toc338422132 \h </w:instrText>
            </w:r>
            <w:r>
              <w:rPr>
                <w:noProof/>
              </w:rPr>
            </w:r>
          </w:ins>
          <w:r>
            <w:rPr>
              <w:noProof/>
            </w:rPr>
            <w:fldChar w:fldCharType="separate"/>
          </w:r>
          <w:ins w:id="196" w:author="Alexander Thomas Frase" w:date="2012-10-19T14:56:00Z">
            <w:r>
              <w:rPr>
                <w:noProof/>
              </w:rPr>
              <w:t>20</w:t>
            </w:r>
            <w:r>
              <w:rPr>
                <w:noProof/>
              </w:rPr>
              <w:fldChar w:fldCharType="end"/>
            </w:r>
          </w:ins>
        </w:p>
        <w:p w14:paraId="47EE1E21" w14:textId="77777777" w:rsidR="00832617" w:rsidRDefault="00832617">
          <w:pPr>
            <w:pStyle w:val="TOC3"/>
            <w:tabs>
              <w:tab w:val="right" w:leader="dot" w:pos="9962"/>
            </w:tabs>
            <w:rPr>
              <w:ins w:id="197" w:author="Alexander Thomas Frase" w:date="2012-10-19T14:56:00Z"/>
              <w:rFonts w:eastAsiaTheme="minorEastAsia" w:cstheme="minorBidi"/>
              <w:i w:val="0"/>
              <w:noProof/>
              <w:kern w:val="0"/>
              <w:lang w:eastAsia="en-US" w:bidi="ar-SA"/>
            </w:rPr>
          </w:pPr>
          <w:ins w:id="198" w:author="Alexander Thomas Frase" w:date="2012-10-19T14:56:00Z">
            <w:r>
              <w:rPr>
                <w:noProof/>
              </w:rPr>
              <w:t>--alt-snp-file  /  ALT_SNP_FILE</w:t>
            </w:r>
            <w:r>
              <w:rPr>
                <w:noProof/>
              </w:rPr>
              <w:tab/>
            </w:r>
            <w:r>
              <w:rPr>
                <w:noProof/>
              </w:rPr>
              <w:fldChar w:fldCharType="begin"/>
            </w:r>
            <w:r>
              <w:rPr>
                <w:noProof/>
              </w:rPr>
              <w:instrText xml:space="preserve"> PAGEREF _Toc338422133 \h </w:instrText>
            </w:r>
            <w:r>
              <w:rPr>
                <w:noProof/>
              </w:rPr>
            </w:r>
          </w:ins>
          <w:r>
            <w:rPr>
              <w:noProof/>
            </w:rPr>
            <w:fldChar w:fldCharType="separate"/>
          </w:r>
          <w:ins w:id="199" w:author="Alexander Thomas Frase" w:date="2012-10-19T14:56:00Z">
            <w:r>
              <w:rPr>
                <w:noProof/>
              </w:rPr>
              <w:t>20</w:t>
            </w:r>
            <w:r>
              <w:rPr>
                <w:noProof/>
              </w:rPr>
              <w:fldChar w:fldCharType="end"/>
            </w:r>
          </w:ins>
        </w:p>
        <w:p w14:paraId="1506B5CD" w14:textId="77777777" w:rsidR="00832617" w:rsidRDefault="00832617">
          <w:pPr>
            <w:pStyle w:val="TOC3"/>
            <w:tabs>
              <w:tab w:val="right" w:leader="dot" w:pos="9962"/>
            </w:tabs>
            <w:rPr>
              <w:ins w:id="200" w:author="Alexander Thomas Frase" w:date="2012-10-19T14:56:00Z"/>
              <w:rFonts w:eastAsiaTheme="minorEastAsia" w:cstheme="minorBidi"/>
              <w:i w:val="0"/>
              <w:noProof/>
              <w:kern w:val="0"/>
              <w:lang w:eastAsia="en-US" w:bidi="ar-SA"/>
            </w:rPr>
          </w:pPr>
          <w:ins w:id="201" w:author="Alexander Thomas Frase" w:date="2012-10-19T14:56:00Z">
            <w:r>
              <w:rPr>
                <w:noProof/>
              </w:rPr>
              <w:t>--alt-position  /  ALT_POSITION</w:t>
            </w:r>
            <w:r>
              <w:rPr>
                <w:noProof/>
              </w:rPr>
              <w:tab/>
            </w:r>
            <w:r>
              <w:rPr>
                <w:noProof/>
              </w:rPr>
              <w:fldChar w:fldCharType="begin"/>
            </w:r>
            <w:r>
              <w:rPr>
                <w:noProof/>
              </w:rPr>
              <w:instrText xml:space="preserve"> PAGEREF _Toc338422134 \h </w:instrText>
            </w:r>
            <w:r>
              <w:rPr>
                <w:noProof/>
              </w:rPr>
            </w:r>
          </w:ins>
          <w:r>
            <w:rPr>
              <w:noProof/>
            </w:rPr>
            <w:fldChar w:fldCharType="separate"/>
          </w:r>
          <w:ins w:id="202" w:author="Alexander Thomas Frase" w:date="2012-10-19T14:56:00Z">
            <w:r>
              <w:rPr>
                <w:noProof/>
              </w:rPr>
              <w:t>20</w:t>
            </w:r>
            <w:r>
              <w:rPr>
                <w:noProof/>
              </w:rPr>
              <w:fldChar w:fldCharType="end"/>
            </w:r>
          </w:ins>
        </w:p>
        <w:p w14:paraId="3D793CD5" w14:textId="77777777" w:rsidR="00832617" w:rsidRDefault="00832617">
          <w:pPr>
            <w:pStyle w:val="TOC3"/>
            <w:tabs>
              <w:tab w:val="right" w:leader="dot" w:pos="9962"/>
            </w:tabs>
            <w:rPr>
              <w:ins w:id="203" w:author="Alexander Thomas Frase" w:date="2012-10-19T14:56:00Z"/>
              <w:rFonts w:eastAsiaTheme="minorEastAsia" w:cstheme="minorBidi"/>
              <w:i w:val="0"/>
              <w:noProof/>
              <w:kern w:val="0"/>
              <w:lang w:eastAsia="en-US" w:bidi="ar-SA"/>
            </w:rPr>
          </w:pPr>
          <w:ins w:id="204" w:author="Alexander Thomas Frase" w:date="2012-10-19T14:56:00Z">
            <w:r>
              <w:rPr>
                <w:noProof/>
              </w:rPr>
              <w:t>--alt-position-file  /  ALT_POSITION_FILE</w:t>
            </w:r>
            <w:r>
              <w:rPr>
                <w:noProof/>
              </w:rPr>
              <w:tab/>
            </w:r>
            <w:r>
              <w:rPr>
                <w:noProof/>
              </w:rPr>
              <w:fldChar w:fldCharType="begin"/>
            </w:r>
            <w:r>
              <w:rPr>
                <w:noProof/>
              </w:rPr>
              <w:instrText xml:space="preserve"> PAGEREF _Toc338422135 \h </w:instrText>
            </w:r>
            <w:r>
              <w:rPr>
                <w:noProof/>
              </w:rPr>
            </w:r>
          </w:ins>
          <w:r>
            <w:rPr>
              <w:noProof/>
            </w:rPr>
            <w:fldChar w:fldCharType="separate"/>
          </w:r>
          <w:ins w:id="205" w:author="Alexander Thomas Frase" w:date="2012-10-19T14:56:00Z">
            <w:r>
              <w:rPr>
                <w:noProof/>
              </w:rPr>
              <w:t>20</w:t>
            </w:r>
            <w:r>
              <w:rPr>
                <w:noProof/>
              </w:rPr>
              <w:fldChar w:fldCharType="end"/>
            </w:r>
          </w:ins>
        </w:p>
        <w:p w14:paraId="6F1F9C88" w14:textId="77777777" w:rsidR="00832617" w:rsidRDefault="00832617">
          <w:pPr>
            <w:pStyle w:val="TOC3"/>
            <w:tabs>
              <w:tab w:val="right" w:leader="dot" w:pos="9962"/>
            </w:tabs>
            <w:rPr>
              <w:ins w:id="206" w:author="Alexander Thomas Frase" w:date="2012-10-19T14:56:00Z"/>
              <w:rFonts w:eastAsiaTheme="minorEastAsia" w:cstheme="minorBidi"/>
              <w:i w:val="0"/>
              <w:noProof/>
              <w:kern w:val="0"/>
              <w:lang w:eastAsia="en-US" w:bidi="ar-SA"/>
            </w:rPr>
          </w:pPr>
          <w:ins w:id="207" w:author="Alexander Thomas Frase" w:date="2012-10-19T14:56:00Z">
            <w:r>
              <w:rPr>
                <w:noProof/>
              </w:rPr>
              <w:t>--alt-region  /  ALT_REGION</w:t>
            </w:r>
            <w:r>
              <w:rPr>
                <w:noProof/>
              </w:rPr>
              <w:tab/>
            </w:r>
            <w:r>
              <w:rPr>
                <w:noProof/>
              </w:rPr>
              <w:fldChar w:fldCharType="begin"/>
            </w:r>
            <w:r>
              <w:rPr>
                <w:noProof/>
              </w:rPr>
              <w:instrText xml:space="preserve"> PAGEREF _Toc338422136 \h </w:instrText>
            </w:r>
            <w:r>
              <w:rPr>
                <w:noProof/>
              </w:rPr>
            </w:r>
          </w:ins>
          <w:r>
            <w:rPr>
              <w:noProof/>
            </w:rPr>
            <w:fldChar w:fldCharType="separate"/>
          </w:r>
          <w:ins w:id="208" w:author="Alexander Thomas Frase" w:date="2012-10-19T14:56:00Z">
            <w:r>
              <w:rPr>
                <w:noProof/>
              </w:rPr>
              <w:t>20</w:t>
            </w:r>
            <w:r>
              <w:rPr>
                <w:noProof/>
              </w:rPr>
              <w:fldChar w:fldCharType="end"/>
            </w:r>
          </w:ins>
        </w:p>
        <w:p w14:paraId="2AC4EF7D" w14:textId="77777777" w:rsidR="00832617" w:rsidRDefault="00832617">
          <w:pPr>
            <w:pStyle w:val="TOC3"/>
            <w:tabs>
              <w:tab w:val="right" w:leader="dot" w:pos="9962"/>
            </w:tabs>
            <w:rPr>
              <w:ins w:id="209" w:author="Alexander Thomas Frase" w:date="2012-10-19T14:56:00Z"/>
              <w:rFonts w:eastAsiaTheme="minorEastAsia" w:cstheme="minorBidi"/>
              <w:i w:val="0"/>
              <w:noProof/>
              <w:kern w:val="0"/>
              <w:lang w:eastAsia="en-US" w:bidi="ar-SA"/>
            </w:rPr>
          </w:pPr>
          <w:ins w:id="210" w:author="Alexander Thomas Frase" w:date="2012-10-19T14:56:00Z">
            <w:r>
              <w:rPr>
                <w:noProof/>
              </w:rPr>
              <w:t>--alt-region-file  /  ALT_REGION_FILE</w:t>
            </w:r>
            <w:r>
              <w:rPr>
                <w:noProof/>
              </w:rPr>
              <w:tab/>
            </w:r>
            <w:r>
              <w:rPr>
                <w:noProof/>
              </w:rPr>
              <w:fldChar w:fldCharType="begin"/>
            </w:r>
            <w:r>
              <w:rPr>
                <w:noProof/>
              </w:rPr>
              <w:instrText xml:space="preserve"> PAGEREF _Toc338422137 \h </w:instrText>
            </w:r>
            <w:r>
              <w:rPr>
                <w:noProof/>
              </w:rPr>
            </w:r>
          </w:ins>
          <w:r>
            <w:rPr>
              <w:noProof/>
            </w:rPr>
            <w:fldChar w:fldCharType="separate"/>
          </w:r>
          <w:ins w:id="211" w:author="Alexander Thomas Frase" w:date="2012-10-19T14:56:00Z">
            <w:r>
              <w:rPr>
                <w:noProof/>
              </w:rPr>
              <w:t>21</w:t>
            </w:r>
            <w:r>
              <w:rPr>
                <w:noProof/>
              </w:rPr>
              <w:fldChar w:fldCharType="end"/>
            </w:r>
          </w:ins>
        </w:p>
        <w:p w14:paraId="60245F68" w14:textId="77777777" w:rsidR="00832617" w:rsidRDefault="00832617">
          <w:pPr>
            <w:pStyle w:val="TOC3"/>
            <w:tabs>
              <w:tab w:val="right" w:leader="dot" w:pos="9962"/>
            </w:tabs>
            <w:rPr>
              <w:ins w:id="212" w:author="Alexander Thomas Frase" w:date="2012-10-19T14:56:00Z"/>
              <w:rFonts w:eastAsiaTheme="minorEastAsia" w:cstheme="minorBidi"/>
              <w:i w:val="0"/>
              <w:noProof/>
              <w:kern w:val="0"/>
              <w:lang w:eastAsia="en-US" w:bidi="ar-SA"/>
            </w:rPr>
          </w:pPr>
          <w:ins w:id="213" w:author="Alexander Thomas Frase" w:date="2012-10-19T14:56:00Z">
            <w:r>
              <w:rPr>
                <w:noProof/>
              </w:rPr>
              <w:t>--alt-gene  /  ALT_GENE</w:t>
            </w:r>
            <w:r>
              <w:rPr>
                <w:noProof/>
              </w:rPr>
              <w:tab/>
            </w:r>
            <w:r>
              <w:rPr>
                <w:noProof/>
              </w:rPr>
              <w:fldChar w:fldCharType="begin"/>
            </w:r>
            <w:r>
              <w:rPr>
                <w:noProof/>
              </w:rPr>
              <w:instrText xml:space="preserve"> PAGEREF _Toc338422138 \h </w:instrText>
            </w:r>
            <w:r>
              <w:rPr>
                <w:noProof/>
              </w:rPr>
            </w:r>
          </w:ins>
          <w:r>
            <w:rPr>
              <w:noProof/>
            </w:rPr>
            <w:fldChar w:fldCharType="separate"/>
          </w:r>
          <w:ins w:id="214" w:author="Alexander Thomas Frase" w:date="2012-10-19T14:56:00Z">
            <w:r>
              <w:rPr>
                <w:noProof/>
              </w:rPr>
              <w:t>21</w:t>
            </w:r>
            <w:r>
              <w:rPr>
                <w:noProof/>
              </w:rPr>
              <w:fldChar w:fldCharType="end"/>
            </w:r>
          </w:ins>
        </w:p>
        <w:p w14:paraId="6E6D002E" w14:textId="77777777" w:rsidR="00832617" w:rsidRDefault="00832617">
          <w:pPr>
            <w:pStyle w:val="TOC3"/>
            <w:tabs>
              <w:tab w:val="right" w:leader="dot" w:pos="9962"/>
            </w:tabs>
            <w:rPr>
              <w:ins w:id="215" w:author="Alexander Thomas Frase" w:date="2012-10-19T14:56:00Z"/>
              <w:rFonts w:eastAsiaTheme="minorEastAsia" w:cstheme="minorBidi"/>
              <w:i w:val="0"/>
              <w:noProof/>
              <w:kern w:val="0"/>
              <w:lang w:eastAsia="en-US" w:bidi="ar-SA"/>
            </w:rPr>
          </w:pPr>
          <w:ins w:id="216" w:author="Alexander Thomas Frase" w:date="2012-10-19T14:56:00Z">
            <w:r>
              <w:rPr>
                <w:noProof/>
              </w:rPr>
              <w:t>--alt-gene-file  /  ALT_GENE_FILE</w:t>
            </w:r>
            <w:r>
              <w:rPr>
                <w:noProof/>
              </w:rPr>
              <w:tab/>
            </w:r>
            <w:r>
              <w:rPr>
                <w:noProof/>
              </w:rPr>
              <w:fldChar w:fldCharType="begin"/>
            </w:r>
            <w:r>
              <w:rPr>
                <w:noProof/>
              </w:rPr>
              <w:instrText xml:space="preserve"> PAGEREF _Toc338422139 \h </w:instrText>
            </w:r>
            <w:r>
              <w:rPr>
                <w:noProof/>
              </w:rPr>
            </w:r>
          </w:ins>
          <w:r>
            <w:rPr>
              <w:noProof/>
            </w:rPr>
            <w:fldChar w:fldCharType="separate"/>
          </w:r>
          <w:ins w:id="217" w:author="Alexander Thomas Frase" w:date="2012-10-19T14:56:00Z">
            <w:r>
              <w:rPr>
                <w:noProof/>
              </w:rPr>
              <w:t>21</w:t>
            </w:r>
            <w:r>
              <w:rPr>
                <w:noProof/>
              </w:rPr>
              <w:fldChar w:fldCharType="end"/>
            </w:r>
          </w:ins>
        </w:p>
        <w:p w14:paraId="66ACD806" w14:textId="77777777" w:rsidR="00832617" w:rsidRDefault="00832617">
          <w:pPr>
            <w:pStyle w:val="TOC3"/>
            <w:tabs>
              <w:tab w:val="right" w:leader="dot" w:pos="9962"/>
            </w:tabs>
            <w:rPr>
              <w:ins w:id="218" w:author="Alexander Thomas Frase" w:date="2012-10-19T14:56:00Z"/>
              <w:rFonts w:eastAsiaTheme="minorEastAsia" w:cstheme="minorBidi"/>
              <w:i w:val="0"/>
              <w:noProof/>
              <w:kern w:val="0"/>
              <w:lang w:eastAsia="en-US" w:bidi="ar-SA"/>
            </w:rPr>
          </w:pPr>
          <w:ins w:id="219" w:author="Alexander Thomas Frase" w:date="2012-10-19T14:56:00Z">
            <w:r>
              <w:rPr>
                <w:noProof/>
              </w:rPr>
              <w:t>--alt-gene-search  /  ALT_GENE_SEARCH</w:t>
            </w:r>
            <w:r>
              <w:rPr>
                <w:noProof/>
              </w:rPr>
              <w:tab/>
            </w:r>
            <w:r>
              <w:rPr>
                <w:noProof/>
              </w:rPr>
              <w:fldChar w:fldCharType="begin"/>
            </w:r>
            <w:r>
              <w:rPr>
                <w:noProof/>
              </w:rPr>
              <w:instrText xml:space="preserve"> PAGEREF _Toc338422140 \h </w:instrText>
            </w:r>
            <w:r>
              <w:rPr>
                <w:noProof/>
              </w:rPr>
            </w:r>
          </w:ins>
          <w:r>
            <w:rPr>
              <w:noProof/>
            </w:rPr>
            <w:fldChar w:fldCharType="separate"/>
          </w:r>
          <w:ins w:id="220" w:author="Alexander Thomas Frase" w:date="2012-10-19T14:56:00Z">
            <w:r>
              <w:rPr>
                <w:noProof/>
              </w:rPr>
              <w:t>21</w:t>
            </w:r>
            <w:r>
              <w:rPr>
                <w:noProof/>
              </w:rPr>
              <w:fldChar w:fldCharType="end"/>
            </w:r>
          </w:ins>
        </w:p>
        <w:p w14:paraId="0FE84D00" w14:textId="77777777" w:rsidR="00832617" w:rsidRDefault="00832617">
          <w:pPr>
            <w:pStyle w:val="TOC3"/>
            <w:tabs>
              <w:tab w:val="right" w:leader="dot" w:pos="9962"/>
            </w:tabs>
            <w:rPr>
              <w:ins w:id="221" w:author="Alexander Thomas Frase" w:date="2012-10-19T14:56:00Z"/>
              <w:rFonts w:eastAsiaTheme="minorEastAsia" w:cstheme="minorBidi"/>
              <w:i w:val="0"/>
              <w:noProof/>
              <w:kern w:val="0"/>
              <w:lang w:eastAsia="en-US" w:bidi="ar-SA"/>
            </w:rPr>
          </w:pPr>
          <w:ins w:id="222" w:author="Alexander Thomas Frase" w:date="2012-10-19T14:56:00Z">
            <w:r>
              <w:rPr>
                <w:noProof/>
              </w:rPr>
              <w:t>--alt-group  /  ALT_GROUP</w:t>
            </w:r>
            <w:r>
              <w:rPr>
                <w:noProof/>
              </w:rPr>
              <w:tab/>
            </w:r>
            <w:r>
              <w:rPr>
                <w:noProof/>
              </w:rPr>
              <w:fldChar w:fldCharType="begin"/>
            </w:r>
            <w:r>
              <w:rPr>
                <w:noProof/>
              </w:rPr>
              <w:instrText xml:space="preserve"> PAGEREF _Toc338422141 \h </w:instrText>
            </w:r>
            <w:r>
              <w:rPr>
                <w:noProof/>
              </w:rPr>
            </w:r>
          </w:ins>
          <w:r>
            <w:rPr>
              <w:noProof/>
            </w:rPr>
            <w:fldChar w:fldCharType="separate"/>
          </w:r>
          <w:ins w:id="223" w:author="Alexander Thomas Frase" w:date="2012-10-19T14:56:00Z">
            <w:r>
              <w:rPr>
                <w:noProof/>
              </w:rPr>
              <w:t>21</w:t>
            </w:r>
            <w:r>
              <w:rPr>
                <w:noProof/>
              </w:rPr>
              <w:fldChar w:fldCharType="end"/>
            </w:r>
          </w:ins>
        </w:p>
        <w:p w14:paraId="5DDEC547" w14:textId="77777777" w:rsidR="00832617" w:rsidRDefault="00832617">
          <w:pPr>
            <w:pStyle w:val="TOC3"/>
            <w:tabs>
              <w:tab w:val="right" w:leader="dot" w:pos="9962"/>
            </w:tabs>
            <w:rPr>
              <w:ins w:id="224" w:author="Alexander Thomas Frase" w:date="2012-10-19T14:56:00Z"/>
              <w:rFonts w:eastAsiaTheme="minorEastAsia" w:cstheme="minorBidi"/>
              <w:i w:val="0"/>
              <w:noProof/>
              <w:kern w:val="0"/>
              <w:lang w:eastAsia="en-US" w:bidi="ar-SA"/>
            </w:rPr>
          </w:pPr>
          <w:ins w:id="225" w:author="Alexander Thomas Frase" w:date="2012-10-19T14:56:00Z">
            <w:r>
              <w:rPr>
                <w:noProof/>
              </w:rPr>
              <w:t>--alt-group-file  /  ALT_GROUP_FILE</w:t>
            </w:r>
            <w:r>
              <w:rPr>
                <w:noProof/>
              </w:rPr>
              <w:tab/>
            </w:r>
            <w:r>
              <w:rPr>
                <w:noProof/>
              </w:rPr>
              <w:fldChar w:fldCharType="begin"/>
            </w:r>
            <w:r>
              <w:rPr>
                <w:noProof/>
              </w:rPr>
              <w:instrText xml:space="preserve"> PAGEREF _Toc338422142 \h </w:instrText>
            </w:r>
            <w:r>
              <w:rPr>
                <w:noProof/>
              </w:rPr>
            </w:r>
          </w:ins>
          <w:r>
            <w:rPr>
              <w:noProof/>
            </w:rPr>
            <w:fldChar w:fldCharType="separate"/>
          </w:r>
          <w:ins w:id="226" w:author="Alexander Thomas Frase" w:date="2012-10-19T14:56:00Z">
            <w:r>
              <w:rPr>
                <w:noProof/>
              </w:rPr>
              <w:t>21</w:t>
            </w:r>
            <w:r>
              <w:rPr>
                <w:noProof/>
              </w:rPr>
              <w:fldChar w:fldCharType="end"/>
            </w:r>
          </w:ins>
        </w:p>
        <w:p w14:paraId="46430B2F" w14:textId="77777777" w:rsidR="00832617" w:rsidRDefault="00832617">
          <w:pPr>
            <w:pStyle w:val="TOC3"/>
            <w:tabs>
              <w:tab w:val="right" w:leader="dot" w:pos="9962"/>
            </w:tabs>
            <w:rPr>
              <w:ins w:id="227" w:author="Alexander Thomas Frase" w:date="2012-10-19T14:56:00Z"/>
              <w:rFonts w:eastAsiaTheme="minorEastAsia" w:cstheme="minorBidi"/>
              <w:i w:val="0"/>
              <w:noProof/>
              <w:kern w:val="0"/>
              <w:lang w:eastAsia="en-US" w:bidi="ar-SA"/>
            </w:rPr>
          </w:pPr>
          <w:ins w:id="228" w:author="Alexander Thomas Frase" w:date="2012-10-19T14:56:00Z">
            <w:r>
              <w:rPr>
                <w:noProof/>
              </w:rPr>
              <w:t>--alt-group-search  /  ALT_GROUP_SEARCH</w:t>
            </w:r>
            <w:r>
              <w:rPr>
                <w:noProof/>
              </w:rPr>
              <w:tab/>
            </w:r>
            <w:r>
              <w:rPr>
                <w:noProof/>
              </w:rPr>
              <w:fldChar w:fldCharType="begin"/>
            </w:r>
            <w:r>
              <w:rPr>
                <w:noProof/>
              </w:rPr>
              <w:instrText xml:space="preserve"> PAGEREF _Toc338422143 \h </w:instrText>
            </w:r>
            <w:r>
              <w:rPr>
                <w:noProof/>
              </w:rPr>
            </w:r>
          </w:ins>
          <w:r>
            <w:rPr>
              <w:noProof/>
            </w:rPr>
            <w:fldChar w:fldCharType="separate"/>
          </w:r>
          <w:ins w:id="229" w:author="Alexander Thomas Frase" w:date="2012-10-19T14:56:00Z">
            <w:r>
              <w:rPr>
                <w:noProof/>
              </w:rPr>
              <w:t>21</w:t>
            </w:r>
            <w:r>
              <w:rPr>
                <w:noProof/>
              </w:rPr>
              <w:fldChar w:fldCharType="end"/>
            </w:r>
          </w:ins>
        </w:p>
        <w:p w14:paraId="1510F47A" w14:textId="77777777" w:rsidR="00832617" w:rsidRDefault="00832617">
          <w:pPr>
            <w:pStyle w:val="TOC3"/>
            <w:tabs>
              <w:tab w:val="right" w:leader="dot" w:pos="9962"/>
            </w:tabs>
            <w:rPr>
              <w:ins w:id="230" w:author="Alexander Thomas Frase" w:date="2012-10-19T14:56:00Z"/>
              <w:rFonts w:eastAsiaTheme="minorEastAsia" w:cstheme="minorBidi"/>
              <w:i w:val="0"/>
              <w:noProof/>
              <w:kern w:val="0"/>
              <w:lang w:eastAsia="en-US" w:bidi="ar-SA"/>
            </w:rPr>
          </w:pPr>
          <w:ins w:id="231" w:author="Alexander Thomas Frase" w:date="2012-10-19T14:56:00Z">
            <w:r>
              <w:rPr>
                <w:noProof/>
              </w:rPr>
              <w:t>--alt-source  /  ALT_SOURCE</w:t>
            </w:r>
            <w:r>
              <w:rPr>
                <w:noProof/>
              </w:rPr>
              <w:tab/>
            </w:r>
            <w:r>
              <w:rPr>
                <w:noProof/>
              </w:rPr>
              <w:fldChar w:fldCharType="begin"/>
            </w:r>
            <w:r>
              <w:rPr>
                <w:noProof/>
              </w:rPr>
              <w:instrText xml:space="preserve"> PAGEREF _Toc338422144 \h </w:instrText>
            </w:r>
            <w:r>
              <w:rPr>
                <w:noProof/>
              </w:rPr>
            </w:r>
          </w:ins>
          <w:r>
            <w:rPr>
              <w:noProof/>
            </w:rPr>
            <w:fldChar w:fldCharType="separate"/>
          </w:r>
          <w:ins w:id="232" w:author="Alexander Thomas Frase" w:date="2012-10-19T14:56:00Z">
            <w:r>
              <w:rPr>
                <w:noProof/>
              </w:rPr>
              <w:t>21</w:t>
            </w:r>
            <w:r>
              <w:rPr>
                <w:noProof/>
              </w:rPr>
              <w:fldChar w:fldCharType="end"/>
            </w:r>
          </w:ins>
        </w:p>
        <w:p w14:paraId="467F9D19" w14:textId="77777777" w:rsidR="00832617" w:rsidRDefault="00832617">
          <w:pPr>
            <w:pStyle w:val="TOC3"/>
            <w:tabs>
              <w:tab w:val="right" w:leader="dot" w:pos="9962"/>
            </w:tabs>
            <w:rPr>
              <w:ins w:id="233" w:author="Alexander Thomas Frase" w:date="2012-10-19T14:56:00Z"/>
              <w:rFonts w:eastAsiaTheme="minorEastAsia" w:cstheme="minorBidi"/>
              <w:i w:val="0"/>
              <w:noProof/>
              <w:kern w:val="0"/>
              <w:lang w:eastAsia="en-US" w:bidi="ar-SA"/>
            </w:rPr>
          </w:pPr>
          <w:ins w:id="234" w:author="Alexander Thomas Frase" w:date="2012-10-19T14:56:00Z">
            <w:r>
              <w:rPr>
                <w:noProof/>
              </w:rPr>
              <w:t>--alt-source-file  /  ALT_SOURCE_FILE</w:t>
            </w:r>
            <w:r>
              <w:rPr>
                <w:noProof/>
              </w:rPr>
              <w:tab/>
            </w:r>
            <w:r>
              <w:rPr>
                <w:noProof/>
              </w:rPr>
              <w:fldChar w:fldCharType="begin"/>
            </w:r>
            <w:r>
              <w:rPr>
                <w:noProof/>
              </w:rPr>
              <w:instrText xml:space="preserve"> PAGEREF _Toc338422145 \h </w:instrText>
            </w:r>
            <w:r>
              <w:rPr>
                <w:noProof/>
              </w:rPr>
            </w:r>
          </w:ins>
          <w:r>
            <w:rPr>
              <w:noProof/>
            </w:rPr>
            <w:fldChar w:fldCharType="separate"/>
          </w:r>
          <w:ins w:id="235" w:author="Alexander Thomas Frase" w:date="2012-10-19T14:56:00Z">
            <w:r>
              <w:rPr>
                <w:noProof/>
              </w:rPr>
              <w:t>22</w:t>
            </w:r>
            <w:r>
              <w:rPr>
                <w:noProof/>
              </w:rPr>
              <w:fldChar w:fldCharType="end"/>
            </w:r>
          </w:ins>
        </w:p>
        <w:p w14:paraId="28BAAB70" w14:textId="77777777" w:rsidR="00832617" w:rsidRDefault="00832617">
          <w:pPr>
            <w:pStyle w:val="TOC2"/>
            <w:tabs>
              <w:tab w:val="right" w:leader="dot" w:pos="9962"/>
            </w:tabs>
            <w:rPr>
              <w:ins w:id="236" w:author="Alexander Thomas Frase" w:date="2012-10-19T14:56:00Z"/>
              <w:rFonts w:eastAsiaTheme="minorEastAsia" w:cstheme="minorBidi"/>
              <w:noProof/>
              <w:kern w:val="0"/>
              <w:lang w:eastAsia="en-US" w:bidi="ar-SA"/>
            </w:rPr>
          </w:pPr>
          <w:ins w:id="237" w:author="Alexander Thomas Frase" w:date="2012-10-19T14:56:00Z">
            <w:r>
              <w:rPr>
                <w:noProof/>
              </w:rPr>
              <w:t>Positional Matching Options</w:t>
            </w:r>
            <w:r>
              <w:rPr>
                <w:noProof/>
              </w:rPr>
              <w:tab/>
            </w:r>
            <w:r>
              <w:rPr>
                <w:noProof/>
              </w:rPr>
              <w:fldChar w:fldCharType="begin"/>
            </w:r>
            <w:r>
              <w:rPr>
                <w:noProof/>
              </w:rPr>
              <w:instrText xml:space="preserve"> PAGEREF _Toc338422146 \h </w:instrText>
            </w:r>
            <w:r>
              <w:rPr>
                <w:noProof/>
              </w:rPr>
            </w:r>
          </w:ins>
          <w:r>
            <w:rPr>
              <w:noProof/>
            </w:rPr>
            <w:fldChar w:fldCharType="separate"/>
          </w:r>
          <w:ins w:id="238" w:author="Alexander Thomas Frase" w:date="2012-10-19T14:56:00Z">
            <w:r>
              <w:rPr>
                <w:noProof/>
              </w:rPr>
              <w:t>22</w:t>
            </w:r>
            <w:r>
              <w:rPr>
                <w:noProof/>
              </w:rPr>
              <w:fldChar w:fldCharType="end"/>
            </w:r>
          </w:ins>
        </w:p>
        <w:p w14:paraId="1C4FBBFC" w14:textId="77777777" w:rsidR="00832617" w:rsidRDefault="00832617">
          <w:pPr>
            <w:pStyle w:val="TOC3"/>
            <w:tabs>
              <w:tab w:val="right" w:leader="dot" w:pos="9962"/>
            </w:tabs>
            <w:rPr>
              <w:ins w:id="239" w:author="Alexander Thomas Frase" w:date="2012-10-19T14:56:00Z"/>
              <w:rFonts w:eastAsiaTheme="minorEastAsia" w:cstheme="minorBidi"/>
              <w:i w:val="0"/>
              <w:noProof/>
              <w:kern w:val="0"/>
              <w:lang w:eastAsia="en-US" w:bidi="ar-SA"/>
            </w:rPr>
          </w:pPr>
          <w:ins w:id="240" w:author="Alexander Thomas Frase" w:date="2012-10-19T14:56:00Z">
            <w:r>
              <w:rPr>
                <w:noProof/>
              </w:rPr>
              <w:t>--region-position-margin  /  REGION_POSITION_MARGIN</w:t>
            </w:r>
            <w:r>
              <w:rPr>
                <w:noProof/>
              </w:rPr>
              <w:tab/>
            </w:r>
            <w:r>
              <w:rPr>
                <w:noProof/>
              </w:rPr>
              <w:fldChar w:fldCharType="begin"/>
            </w:r>
            <w:r>
              <w:rPr>
                <w:noProof/>
              </w:rPr>
              <w:instrText xml:space="preserve"> PAGEREF _Toc338422147 \h </w:instrText>
            </w:r>
            <w:r>
              <w:rPr>
                <w:noProof/>
              </w:rPr>
            </w:r>
          </w:ins>
          <w:r>
            <w:rPr>
              <w:noProof/>
            </w:rPr>
            <w:fldChar w:fldCharType="separate"/>
          </w:r>
          <w:ins w:id="241" w:author="Alexander Thomas Frase" w:date="2012-10-19T14:56:00Z">
            <w:r>
              <w:rPr>
                <w:noProof/>
              </w:rPr>
              <w:t>22</w:t>
            </w:r>
            <w:r>
              <w:rPr>
                <w:noProof/>
              </w:rPr>
              <w:fldChar w:fldCharType="end"/>
            </w:r>
          </w:ins>
        </w:p>
        <w:p w14:paraId="39EB7349" w14:textId="77777777" w:rsidR="00832617" w:rsidRDefault="00832617">
          <w:pPr>
            <w:pStyle w:val="TOC3"/>
            <w:tabs>
              <w:tab w:val="right" w:leader="dot" w:pos="9962"/>
            </w:tabs>
            <w:rPr>
              <w:ins w:id="242" w:author="Alexander Thomas Frase" w:date="2012-10-19T14:56:00Z"/>
              <w:rFonts w:eastAsiaTheme="minorEastAsia" w:cstheme="minorBidi"/>
              <w:i w:val="0"/>
              <w:noProof/>
              <w:kern w:val="0"/>
              <w:lang w:eastAsia="en-US" w:bidi="ar-SA"/>
            </w:rPr>
          </w:pPr>
          <w:ins w:id="243" w:author="Alexander Thomas Frase" w:date="2012-10-19T14:56:00Z">
            <w:r>
              <w:rPr>
                <w:noProof/>
              </w:rPr>
              <w:t>--region-match-percent  /  REGION_MATCH_PERCENT</w:t>
            </w:r>
            <w:r>
              <w:rPr>
                <w:noProof/>
              </w:rPr>
              <w:tab/>
            </w:r>
            <w:r>
              <w:rPr>
                <w:noProof/>
              </w:rPr>
              <w:fldChar w:fldCharType="begin"/>
            </w:r>
            <w:r>
              <w:rPr>
                <w:noProof/>
              </w:rPr>
              <w:instrText xml:space="preserve"> PAGEREF _Toc338422148 \h </w:instrText>
            </w:r>
            <w:r>
              <w:rPr>
                <w:noProof/>
              </w:rPr>
            </w:r>
          </w:ins>
          <w:r>
            <w:rPr>
              <w:noProof/>
            </w:rPr>
            <w:fldChar w:fldCharType="separate"/>
          </w:r>
          <w:ins w:id="244" w:author="Alexander Thomas Frase" w:date="2012-10-19T14:56:00Z">
            <w:r>
              <w:rPr>
                <w:noProof/>
              </w:rPr>
              <w:t>22</w:t>
            </w:r>
            <w:r>
              <w:rPr>
                <w:noProof/>
              </w:rPr>
              <w:fldChar w:fldCharType="end"/>
            </w:r>
          </w:ins>
        </w:p>
        <w:p w14:paraId="18B28EF7" w14:textId="77777777" w:rsidR="00832617" w:rsidRDefault="00832617">
          <w:pPr>
            <w:pStyle w:val="TOC3"/>
            <w:tabs>
              <w:tab w:val="right" w:leader="dot" w:pos="9962"/>
            </w:tabs>
            <w:rPr>
              <w:ins w:id="245" w:author="Alexander Thomas Frase" w:date="2012-10-19T14:56:00Z"/>
              <w:rFonts w:eastAsiaTheme="minorEastAsia" w:cstheme="minorBidi"/>
              <w:i w:val="0"/>
              <w:noProof/>
              <w:kern w:val="0"/>
              <w:lang w:eastAsia="en-US" w:bidi="ar-SA"/>
            </w:rPr>
          </w:pPr>
          <w:ins w:id="246" w:author="Alexander Thomas Frase" w:date="2012-10-19T14:56:00Z">
            <w:r>
              <w:rPr>
                <w:noProof/>
              </w:rPr>
              <w:t>--region-match-bases  /  REGION_MATCH_BASES</w:t>
            </w:r>
            <w:r>
              <w:rPr>
                <w:noProof/>
              </w:rPr>
              <w:tab/>
            </w:r>
            <w:r>
              <w:rPr>
                <w:noProof/>
              </w:rPr>
              <w:fldChar w:fldCharType="begin"/>
            </w:r>
            <w:r>
              <w:rPr>
                <w:noProof/>
              </w:rPr>
              <w:instrText xml:space="preserve"> PAGEREF _Toc338422149 \h </w:instrText>
            </w:r>
            <w:r>
              <w:rPr>
                <w:noProof/>
              </w:rPr>
            </w:r>
          </w:ins>
          <w:r>
            <w:rPr>
              <w:noProof/>
            </w:rPr>
            <w:fldChar w:fldCharType="separate"/>
          </w:r>
          <w:ins w:id="247" w:author="Alexander Thomas Frase" w:date="2012-10-19T14:56:00Z">
            <w:r>
              <w:rPr>
                <w:noProof/>
              </w:rPr>
              <w:t>22</w:t>
            </w:r>
            <w:r>
              <w:rPr>
                <w:noProof/>
              </w:rPr>
              <w:fldChar w:fldCharType="end"/>
            </w:r>
          </w:ins>
        </w:p>
        <w:p w14:paraId="15234C3C" w14:textId="77777777" w:rsidR="00832617" w:rsidRDefault="00832617">
          <w:pPr>
            <w:pStyle w:val="TOC2"/>
            <w:tabs>
              <w:tab w:val="right" w:leader="dot" w:pos="9962"/>
            </w:tabs>
            <w:rPr>
              <w:ins w:id="248" w:author="Alexander Thomas Frase" w:date="2012-10-19T14:56:00Z"/>
              <w:rFonts w:eastAsiaTheme="minorEastAsia" w:cstheme="minorBidi"/>
              <w:noProof/>
              <w:kern w:val="0"/>
              <w:lang w:eastAsia="en-US" w:bidi="ar-SA"/>
            </w:rPr>
          </w:pPr>
          <w:ins w:id="249" w:author="Alexander Thomas Frase" w:date="2012-10-19T14:56:00Z">
            <w:r>
              <w:rPr>
                <w:noProof/>
              </w:rPr>
              <w:t>Model Building Options</w:t>
            </w:r>
            <w:r>
              <w:rPr>
                <w:noProof/>
              </w:rPr>
              <w:tab/>
            </w:r>
            <w:r>
              <w:rPr>
                <w:noProof/>
              </w:rPr>
              <w:fldChar w:fldCharType="begin"/>
            </w:r>
            <w:r>
              <w:rPr>
                <w:noProof/>
              </w:rPr>
              <w:instrText xml:space="preserve"> PAGEREF _Toc338422150 \h </w:instrText>
            </w:r>
            <w:r>
              <w:rPr>
                <w:noProof/>
              </w:rPr>
            </w:r>
          </w:ins>
          <w:r>
            <w:rPr>
              <w:noProof/>
            </w:rPr>
            <w:fldChar w:fldCharType="separate"/>
          </w:r>
          <w:ins w:id="250" w:author="Alexander Thomas Frase" w:date="2012-10-19T14:56:00Z">
            <w:r>
              <w:rPr>
                <w:noProof/>
              </w:rPr>
              <w:t>22</w:t>
            </w:r>
            <w:r>
              <w:rPr>
                <w:noProof/>
              </w:rPr>
              <w:fldChar w:fldCharType="end"/>
            </w:r>
          </w:ins>
        </w:p>
        <w:p w14:paraId="06305D9C" w14:textId="77777777" w:rsidR="00832617" w:rsidRDefault="00832617">
          <w:pPr>
            <w:pStyle w:val="TOC3"/>
            <w:tabs>
              <w:tab w:val="right" w:leader="dot" w:pos="9962"/>
            </w:tabs>
            <w:rPr>
              <w:ins w:id="251" w:author="Alexander Thomas Frase" w:date="2012-10-19T14:56:00Z"/>
              <w:rFonts w:eastAsiaTheme="minorEastAsia" w:cstheme="minorBidi"/>
              <w:i w:val="0"/>
              <w:noProof/>
              <w:kern w:val="0"/>
              <w:lang w:eastAsia="en-US" w:bidi="ar-SA"/>
            </w:rPr>
          </w:pPr>
          <w:ins w:id="252" w:author="Alexander Thomas Frase" w:date="2012-10-19T14:56:00Z">
            <w:r>
              <w:rPr>
                <w:noProof/>
              </w:rPr>
              <w:t>--maximum-model-count  /  MAXIMUM_MODEL_COUNT</w:t>
            </w:r>
            <w:r>
              <w:rPr>
                <w:noProof/>
              </w:rPr>
              <w:tab/>
            </w:r>
            <w:r>
              <w:rPr>
                <w:noProof/>
              </w:rPr>
              <w:fldChar w:fldCharType="begin"/>
            </w:r>
            <w:r>
              <w:rPr>
                <w:noProof/>
              </w:rPr>
              <w:instrText xml:space="preserve"> PAGEREF _Toc338422151 \h </w:instrText>
            </w:r>
            <w:r>
              <w:rPr>
                <w:noProof/>
              </w:rPr>
            </w:r>
          </w:ins>
          <w:r>
            <w:rPr>
              <w:noProof/>
            </w:rPr>
            <w:fldChar w:fldCharType="separate"/>
          </w:r>
          <w:ins w:id="253" w:author="Alexander Thomas Frase" w:date="2012-10-19T14:56:00Z">
            <w:r>
              <w:rPr>
                <w:noProof/>
              </w:rPr>
              <w:t>22</w:t>
            </w:r>
            <w:r>
              <w:rPr>
                <w:noProof/>
              </w:rPr>
              <w:fldChar w:fldCharType="end"/>
            </w:r>
          </w:ins>
        </w:p>
        <w:p w14:paraId="0883EBEA" w14:textId="77777777" w:rsidR="00832617" w:rsidRDefault="00832617">
          <w:pPr>
            <w:pStyle w:val="TOC3"/>
            <w:tabs>
              <w:tab w:val="right" w:leader="dot" w:pos="9962"/>
            </w:tabs>
            <w:rPr>
              <w:ins w:id="254" w:author="Alexander Thomas Frase" w:date="2012-10-19T14:56:00Z"/>
              <w:rFonts w:eastAsiaTheme="minorEastAsia" w:cstheme="minorBidi"/>
              <w:i w:val="0"/>
              <w:noProof/>
              <w:kern w:val="0"/>
              <w:lang w:eastAsia="en-US" w:bidi="ar-SA"/>
            </w:rPr>
          </w:pPr>
          <w:ins w:id="255" w:author="Alexander Thomas Frase" w:date="2012-10-19T14:56:00Z">
            <w:r>
              <w:rPr>
                <w:noProof/>
              </w:rPr>
              <w:t>--alternate-model-filtering  /  ALTERNATE_MODEL_FILTERING</w:t>
            </w:r>
            <w:r>
              <w:rPr>
                <w:noProof/>
              </w:rPr>
              <w:tab/>
            </w:r>
            <w:r>
              <w:rPr>
                <w:noProof/>
              </w:rPr>
              <w:fldChar w:fldCharType="begin"/>
            </w:r>
            <w:r>
              <w:rPr>
                <w:noProof/>
              </w:rPr>
              <w:instrText xml:space="preserve"> PAGEREF _Toc338422152 \h </w:instrText>
            </w:r>
            <w:r>
              <w:rPr>
                <w:noProof/>
              </w:rPr>
            </w:r>
          </w:ins>
          <w:r>
            <w:rPr>
              <w:noProof/>
            </w:rPr>
            <w:fldChar w:fldCharType="separate"/>
          </w:r>
          <w:ins w:id="256" w:author="Alexander Thomas Frase" w:date="2012-10-19T14:56:00Z">
            <w:r>
              <w:rPr>
                <w:noProof/>
              </w:rPr>
              <w:t>22</w:t>
            </w:r>
            <w:r>
              <w:rPr>
                <w:noProof/>
              </w:rPr>
              <w:fldChar w:fldCharType="end"/>
            </w:r>
          </w:ins>
        </w:p>
        <w:p w14:paraId="47FE1300" w14:textId="77777777" w:rsidR="00832617" w:rsidRDefault="00832617">
          <w:pPr>
            <w:pStyle w:val="TOC3"/>
            <w:tabs>
              <w:tab w:val="right" w:leader="dot" w:pos="9962"/>
            </w:tabs>
            <w:rPr>
              <w:ins w:id="257" w:author="Alexander Thomas Frase" w:date="2012-10-19T14:56:00Z"/>
              <w:rFonts w:eastAsiaTheme="minorEastAsia" w:cstheme="minorBidi"/>
              <w:i w:val="0"/>
              <w:noProof/>
              <w:kern w:val="0"/>
              <w:lang w:eastAsia="en-US" w:bidi="ar-SA"/>
            </w:rPr>
          </w:pPr>
          <w:ins w:id="258" w:author="Alexander Thomas Frase" w:date="2012-10-19T14:56:00Z">
            <w:r>
              <w:rPr>
                <w:noProof/>
              </w:rPr>
              <w:t>--all-pairwise-models  /  ALL_PAIRWISE_MODELS</w:t>
            </w:r>
            <w:r>
              <w:rPr>
                <w:noProof/>
              </w:rPr>
              <w:tab/>
            </w:r>
            <w:r>
              <w:rPr>
                <w:noProof/>
              </w:rPr>
              <w:fldChar w:fldCharType="begin"/>
            </w:r>
            <w:r>
              <w:rPr>
                <w:noProof/>
              </w:rPr>
              <w:instrText xml:space="preserve"> PAGEREF _Toc338422153 \h </w:instrText>
            </w:r>
            <w:r>
              <w:rPr>
                <w:noProof/>
              </w:rPr>
            </w:r>
          </w:ins>
          <w:r>
            <w:rPr>
              <w:noProof/>
            </w:rPr>
            <w:fldChar w:fldCharType="separate"/>
          </w:r>
          <w:ins w:id="259" w:author="Alexander Thomas Frase" w:date="2012-10-19T14:56:00Z">
            <w:r>
              <w:rPr>
                <w:noProof/>
              </w:rPr>
              <w:t>22</w:t>
            </w:r>
            <w:r>
              <w:rPr>
                <w:noProof/>
              </w:rPr>
              <w:fldChar w:fldCharType="end"/>
            </w:r>
          </w:ins>
        </w:p>
        <w:p w14:paraId="792BBA2B" w14:textId="77777777" w:rsidR="00832617" w:rsidRDefault="00832617">
          <w:pPr>
            <w:pStyle w:val="TOC3"/>
            <w:tabs>
              <w:tab w:val="right" w:leader="dot" w:pos="9962"/>
            </w:tabs>
            <w:rPr>
              <w:ins w:id="260" w:author="Alexander Thomas Frase" w:date="2012-10-19T14:56:00Z"/>
              <w:rFonts w:eastAsiaTheme="minorEastAsia" w:cstheme="minorBidi"/>
              <w:i w:val="0"/>
              <w:noProof/>
              <w:kern w:val="0"/>
              <w:lang w:eastAsia="en-US" w:bidi="ar-SA"/>
            </w:rPr>
          </w:pPr>
          <w:ins w:id="261" w:author="Alexander Thomas Frase" w:date="2012-10-19T14:56:00Z">
            <w:r>
              <w:rPr>
                <w:noProof/>
              </w:rPr>
              <w:t>--maximum-model-group-size  /  MAXIMUM_MODEL_GROUP_SIZE</w:t>
            </w:r>
            <w:r>
              <w:rPr>
                <w:noProof/>
              </w:rPr>
              <w:tab/>
            </w:r>
            <w:r>
              <w:rPr>
                <w:noProof/>
              </w:rPr>
              <w:fldChar w:fldCharType="begin"/>
            </w:r>
            <w:r>
              <w:rPr>
                <w:noProof/>
              </w:rPr>
              <w:instrText xml:space="preserve"> PAGEREF _Toc338422154 \h </w:instrText>
            </w:r>
            <w:r>
              <w:rPr>
                <w:noProof/>
              </w:rPr>
            </w:r>
          </w:ins>
          <w:r>
            <w:rPr>
              <w:noProof/>
            </w:rPr>
            <w:fldChar w:fldCharType="separate"/>
          </w:r>
          <w:ins w:id="262" w:author="Alexander Thomas Frase" w:date="2012-10-19T14:56:00Z">
            <w:r>
              <w:rPr>
                <w:noProof/>
              </w:rPr>
              <w:t>23</w:t>
            </w:r>
            <w:r>
              <w:rPr>
                <w:noProof/>
              </w:rPr>
              <w:fldChar w:fldCharType="end"/>
            </w:r>
          </w:ins>
        </w:p>
        <w:p w14:paraId="1D91F54A" w14:textId="77777777" w:rsidR="00832617" w:rsidRDefault="00832617">
          <w:pPr>
            <w:pStyle w:val="TOC3"/>
            <w:tabs>
              <w:tab w:val="right" w:leader="dot" w:pos="9962"/>
            </w:tabs>
            <w:rPr>
              <w:ins w:id="263" w:author="Alexander Thomas Frase" w:date="2012-10-19T14:56:00Z"/>
              <w:rFonts w:eastAsiaTheme="minorEastAsia" w:cstheme="minorBidi"/>
              <w:i w:val="0"/>
              <w:noProof/>
              <w:kern w:val="0"/>
              <w:lang w:eastAsia="en-US" w:bidi="ar-SA"/>
            </w:rPr>
          </w:pPr>
          <w:ins w:id="264" w:author="Alexander Thomas Frase" w:date="2012-10-19T14:56:00Z">
            <w:r>
              <w:rPr>
                <w:noProof/>
              </w:rPr>
              <w:t>--minimum-model-score  /  MINIMUM_MODEL_SCORE</w:t>
            </w:r>
            <w:r>
              <w:rPr>
                <w:noProof/>
              </w:rPr>
              <w:tab/>
            </w:r>
            <w:r>
              <w:rPr>
                <w:noProof/>
              </w:rPr>
              <w:fldChar w:fldCharType="begin"/>
            </w:r>
            <w:r>
              <w:rPr>
                <w:noProof/>
              </w:rPr>
              <w:instrText xml:space="preserve"> PAGEREF _Toc338422155 \h </w:instrText>
            </w:r>
            <w:r>
              <w:rPr>
                <w:noProof/>
              </w:rPr>
            </w:r>
          </w:ins>
          <w:r>
            <w:rPr>
              <w:noProof/>
            </w:rPr>
            <w:fldChar w:fldCharType="separate"/>
          </w:r>
          <w:ins w:id="265" w:author="Alexander Thomas Frase" w:date="2012-10-19T14:56:00Z">
            <w:r>
              <w:rPr>
                <w:noProof/>
              </w:rPr>
              <w:t>23</w:t>
            </w:r>
            <w:r>
              <w:rPr>
                <w:noProof/>
              </w:rPr>
              <w:fldChar w:fldCharType="end"/>
            </w:r>
          </w:ins>
        </w:p>
        <w:p w14:paraId="037BE07E" w14:textId="77777777" w:rsidR="00832617" w:rsidRDefault="00832617">
          <w:pPr>
            <w:pStyle w:val="TOC3"/>
            <w:tabs>
              <w:tab w:val="right" w:leader="dot" w:pos="9962"/>
            </w:tabs>
            <w:rPr>
              <w:ins w:id="266" w:author="Alexander Thomas Frase" w:date="2012-10-19T14:56:00Z"/>
              <w:rFonts w:eastAsiaTheme="minorEastAsia" w:cstheme="minorBidi"/>
              <w:i w:val="0"/>
              <w:noProof/>
              <w:kern w:val="0"/>
              <w:lang w:eastAsia="en-US" w:bidi="ar-SA"/>
            </w:rPr>
          </w:pPr>
          <w:ins w:id="267" w:author="Alexander Thomas Frase" w:date="2012-10-19T14:56:00Z">
            <w:r>
              <w:rPr>
                <w:noProof/>
              </w:rPr>
              <w:t>--sort-models  /  SORT_MODELS</w:t>
            </w:r>
            <w:r>
              <w:rPr>
                <w:noProof/>
              </w:rPr>
              <w:tab/>
            </w:r>
            <w:r>
              <w:rPr>
                <w:noProof/>
              </w:rPr>
              <w:fldChar w:fldCharType="begin"/>
            </w:r>
            <w:r>
              <w:rPr>
                <w:noProof/>
              </w:rPr>
              <w:instrText xml:space="preserve"> PAGEREF _Toc338422156 \h </w:instrText>
            </w:r>
            <w:r>
              <w:rPr>
                <w:noProof/>
              </w:rPr>
            </w:r>
          </w:ins>
          <w:r>
            <w:rPr>
              <w:noProof/>
            </w:rPr>
            <w:fldChar w:fldCharType="separate"/>
          </w:r>
          <w:ins w:id="268" w:author="Alexander Thomas Frase" w:date="2012-10-19T14:56:00Z">
            <w:r>
              <w:rPr>
                <w:noProof/>
              </w:rPr>
              <w:t>23</w:t>
            </w:r>
            <w:r>
              <w:rPr>
                <w:noProof/>
              </w:rPr>
              <w:fldChar w:fldCharType="end"/>
            </w:r>
          </w:ins>
        </w:p>
        <w:p w14:paraId="425FF5A0" w14:textId="77777777" w:rsidR="00832617" w:rsidRDefault="00832617">
          <w:pPr>
            <w:pStyle w:val="TOC2"/>
            <w:tabs>
              <w:tab w:val="right" w:leader="dot" w:pos="9962"/>
            </w:tabs>
            <w:rPr>
              <w:ins w:id="269" w:author="Alexander Thomas Frase" w:date="2012-10-19T14:56:00Z"/>
              <w:rFonts w:eastAsiaTheme="minorEastAsia" w:cstheme="minorBidi"/>
              <w:noProof/>
              <w:kern w:val="0"/>
              <w:lang w:eastAsia="en-US" w:bidi="ar-SA"/>
            </w:rPr>
          </w:pPr>
          <w:ins w:id="270" w:author="Alexander Thomas Frase" w:date="2012-10-19T14:56:00Z">
            <w:r>
              <w:rPr>
                <w:noProof/>
              </w:rPr>
              <w:t>Output Options</w:t>
            </w:r>
            <w:r>
              <w:rPr>
                <w:noProof/>
              </w:rPr>
              <w:tab/>
            </w:r>
            <w:r>
              <w:rPr>
                <w:noProof/>
              </w:rPr>
              <w:fldChar w:fldCharType="begin"/>
            </w:r>
            <w:r>
              <w:rPr>
                <w:noProof/>
              </w:rPr>
              <w:instrText xml:space="preserve"> PAGEREF _Toc338422157 \h </w:instrText>
            </w:r>
            <w:r>
              <w:rPr>
                <w:noProof/>
              </w:rPr>
            </w:r>
          </w:ins>
          <w:r>
            <w:rPr>
              <w:noProof/>
            </w:rPr>
            <w:fldChar w:fldCharType="separate"/>
          </w:r>
          <w:ins w:id="271" w:author="Alexander Thomas Frase" w:date="2012-10-19T14:56:00Z">
            <w:r>
              <w:rPr>
                <w:noProof/>
              </w:rPr>
              <w:t>23</w:t>
            </w:r>
            <w:r>
              <w:rPr>
                <w:noProof/>
              </w:rPr>
              <w:fldChar w:fldCharType="end"/>
            </w:r>
          </w:ins>
        </w:p>
        <w:p w14:paraId="765EC946" w14:textId="77777777" w:rsidR="00832617" w:rsidRDefault="00832617">
          <w:pPr>
            <w:pStyle w:val="TOC3"/>
            <w:tabs>
              <w:tab w:val="right" w:leader="dot" w:pos="9962"/>
            </w:tabs>
            <w:rPr>
              <w:ins w:id="272" w:author="Alexander Thomas Frase" w:date="2012-10-19T14:56:00Z"/>
              <w:rFonts w:eastAsiaTheme="minorEastAsia" w:cstheme="minorBidi"/>
              <w:i w:val="0"/>
              <w:noProof/>
              <w:kern w:val="0"/>
              <w:lang w:eastAsia="en-US" w:bidi="ar-SA"/>
            </w:rPr>
          </w:pPr>
          <w:ins w:id="273" w:author="Alexander Thomas Frase" w:date="2012-10-19T14:56:00Z">
            <w:r>
              <w:rPr>
                <w:noProof/>
              </w:rPr>
              <w:t>--quiet  /  QUIET</w:t>
            </w:r>
            <w:r>
              <w:rPr>
                <w:noProof/>
              </w:rPr>
              <w:tab/>
            </w:r>
            <w:r>
              <w:rPr>
                <w:noProof/>
              </w:rPr>
              <w:fldChar w:fldCharType="begin"/>
            </w:r>
            <w:r>
              <w:rPr>
                <w:noProof/>
              </w:rPr>
              <w:instrText xml:space="preserve"> PAGEREF _Toc338422158 \h </w:instrText>
            </w:r>
            <w:r>
              <w:rPr>
                <w:noProof/>
              </w:rPr>
            </w:r>
          </w:ins>
          <w:r>
            <w:rPr>
              <w:noProof/>
            </w:rPr>
            <w:fldChar w:fldCharType="separate"/>
          </w:r>
          <w:ins w:id="274" w:author="Alexander Thomas Frase" w:date="2012-10-19T14:56:00Z">
            <w:r>
              <w:rPr>
                <w:noProof/>
              </w:rPr>
              <w:t>23</w:t>
            </w:r>
            <w:r>
              <w:rPr>
                <w:noProof/>
              </w:rPr>
              <w:fldChar w:fldCharType="end"/>
            </w:r>
          </w:ins>
        </w:p>
        <w:p w14:paraId="2D5C6D94" w14:textId="77777777" w:rsidR="00832617" w:rsidRDefault="00832617">
          <w:pPr>
            <w:pStyle w:val="TOC3"/>
            <w:tabs>
              <w:tab w:val="right" w:leader="dot" w:pos="9962"/>
            </w:tabs>
            <w:rPr>
              <w:ins w:id="275" w:author="Alexander Thomas Frase" w:date="2012-10-19T14:56:00Z"/>
              <w:rFonts w:eastAsiaTheme="minorEastAsia" w:cstheme="minorBidi"/>
              <w:i w:val="0"/>
              <w:noProof/>
              <w:kern w:val="0"/>
              <w:lang w:eastAsia="en-US" w:bidi="ar-SA"/>
            </w:rPr>
          </w:pPr>
          <w:ins w:id="276" w:author="Alexander Thomas Frase" w:date="2012-10-19T14:56:00Z">
            <w:r>
              <w:rPr>
                <w:noProof/>
              </w:rPr>
              <w:t>--verbose  /  VERBOSE</w:t>
            </w:r>
            <w:r>
              <w:rPr>
                <w:noProof/>
              </w:rPr>
              <w:tab/>
            </w:r>
            <w:r>
              <w:rPr>
                <w:noProof/>
              </w:rPr>
              <w:fldChar w:fldCharType="begin"/>
            </w:r>
            <w:r>
              <w:rPr>
                <w:noProof/>
              </w:rPr>
              <w:instrText xml:space="preserve"> PAGEREF _Toc338422159 \h </w:instrText>
            </w:r>
            <w:r>
              <w:rPr>
                <w:noProof/>
              </w:rPr>
            </w:r>
          </w:ins>
          <w:r>
            <w:rPr>
              <w:noProof/>
            </w:rPr>
            <w:fldChar w:fldCharType="separate"/>
          </w:r>
          <w:ins w:id="277" w:author="Alexander Thomas Frase" w:date="2012-10-19T14:56:00Z">
            <w:r>
              <w:rPr>
                <w:noProof/>
              </w:rPr>
              <w:t>23</w:t>
            </w:r>
            <w:r>
              <w:rPr>
                <w:noProof/>
              </w:rPr>
              <w:fldChar w:fldCharType="end"/>
            </w:r>
          </w:ins>
        </w:p>
        <w:p w14:paraId="4DE49703" w14:textId="77777777" w:rsidR="00832617" w:rsidRDefault="00832617">
          <w:pPr>
            <w:pStyle w:val="TOC3"/>
            <w:tabs>
              <w:tab w:val="right" w:leader="dot" w:pos="9962"/>
            </w:tabs>
            <w:rPr>
              <w:ins w:id="278" w:author="Alexander Thomas Frase" w:date="2012-10-19T14:56:00Z"/>
              <w:rFonts w:eastAsiaTheme="minorEastAsia" w:cstheme="minorBidi"/>
              <w:i w:val="0"/>
              <w:noProof/>
              <w:kern w:val="0"/>
              <w:lang w:eastAsia="en-US" w:bidi="ar-SA"/>
            </w:rPr>
          </w:pPr>
          <w:ins w:id="279" w:author="Alexander Thomas Frase" w:date="2012-10-19T14:56:00Z">
            <w:r>
              <w:rPr>
                <w:noProof/>
              </w:rPr>
              <w:t>--prefix  /  PREFIX</w:t>
            </w:r>
            <w:r>
              <w:rPr>
                <w:noProof/>
              </w:rPr>
              <w:tab/>
            </w:r>
            <w:r>
              <w:rPr>
                <w:noProof/>
              </w:rPr>
              <w:fldChar w:fldCharType="begin"/>
            </w:r>
            <w:r>
              <w:rPr>
                <w:noProof/>
              </w:rPr>
              <w:instrText xml:space="preserve"> PAGEREF _Toc338422160 \h </w:instrText>
            </w:r>
            <w:r>
              <w:rPr>
                <w:noProof/>
              </w:rPr>
            </w:r>
          </w:ins>
          <w:r>
            <w:rPr>
              <w:noProof/>
            </w:rPr>
            <w:fldChar w:fldCharType="separate"/>
          </w:r>
          <w:ins w:id="280" w:author="Alexander Thomas Frase" w:date="2012-10-19T14:56:00Z">
            <w:r>
              <w:rPr>
                <w:noProof/>
              </w:rPr>
              <w:t>23</w:t>
            </w:r>
            <w:r>
              <w:rPr>
                <w:noProof/>
              </w:rPr>
              <w:fldChar w:fldCharType="end"/>
            </w:r>
          </w:ins>
        </w:p>
        <w:p w14:paraId="55823C88" w14:textId="77777777" w:rsidR="00832617" w:rsidRDefault="00832617">
          <w:pPr>
            <w:pStyle w:val="TOC3"/>
            <w:tabs>
              <w:tab w:val="right" w:leader="dot" w:pos="9962"/>
            </w:tabs>
            <w:rPr>
              <w:ins w:id="281" w:author="Alexander Thomas Frase" w:date="2012-10-19T14:56:00Z"/>
              <w:rFonts w:eastAsiaTheme="minorEastAsia" w:cstheme="minorBidi"/>
              <w:i w:val="0"/>
              <w:noProof/>
              <w:kern w:val="0"/>
              <w:lang w:eastAsia="en-US" w:bidi="ar-SA"/>
            </w:rPr>
          </w:pPr>
          <w:ins w:id="282" w:author="Alexander Thomas Frase" w:date="2012-10-19T14:56:00Z">
            <w:r>
              <w:rPr>
                <w:noProof/>
              </w:rPr>
              <w:t>--overwrite  /  OVERWRITE</w:t>
            </w:r>
            <w:r>
              <w:rPr>
                <w:noProof/>
              </w:rPr>
              <w:tab/>
            </w:r>
            <w:r>
              <w:rPr>
                <w:noProof/>
              </w:rPr>
              <w:fldChar w:fldCharType="begin"/>
            </w:r>
            <w:r>
              <w:rPr>
                <w:noProof/>
              </w:rPr>
              <w:instrText xml:space="preserve"> PAGEREF _Toc338422161 \h </w:instrText>
            </w:r>
            <w:r>
              <w:rPr>
                <w:noProof/>
              </w:rPr>
            </w:r>
          </w:ins>
          <w:r>
            <w:rPr>
              <w:noProof/>
            </w:rPr>
            <w:fldChar w:fldCharType="separate"/>
          </w:r>
          <w:ins w:id="283" w:author="Alexander Thomas Frase" w:date="2012-10-19T14:56:00Z">
            <w:r>
              <w:rPr>
                <w:noProof/>
              </w:rPr>
              <w:t>23</w:t>
            </w:r>
            <w:r>
              <w:rPr>
                <w:noProof/>
              </w:rPr>
              <w:fldChar w:fldCharType="end"/>
            </w:r>
          </w:ins>
        </w:p>
        <w:p w14:paraId="00592393" w14:textId="77777777" w:rsidR="00832617" w:rsidRDefault="00832617">
          <w:pPr>
            <w:pStyle w:val="TOC3"/>
            <w:tabs>
              <w:tab w:val="right" w:leader="dot" w:pos="9962"/>
            </w:tabs>
            <w:rPr>
              <w:ins w:id="284" w:author="Alexander Thomas Frase" w:date="2012-10-19T14:56:00Z"/>
              <w:rFonts w:eastAsiaTheme="minorEastAsia" w:cstheme="minorBidi"/>
              <w:i w:val="0"/>
              <w:noProof/>
              <w:kern w:val="0"/>
              <w:lang w:eastAsia="en-US" w:bidi="ar-SA"/>
            </w:rPr>
          </w:pPr>
          <w:ins w:id="285" w:author="Alexander Thomas Frase" w:date="2012-10-19T14:56:00Z">
            <w:r>
              <w:rPr>
                <w:noProof/>
              </w:rPr>
              <w:t>--stdout  /  STDOUT</w:t>
            </w:r>
            <w:r>
              <w:rPr>
                <w:noProof/>
              </w:rPr>
              <w:tab/>
            </w:r>
            <w:r>
              <w:rPr>
                <w:noProof/>
              </w:rPr>
              <w:fldChar w:fldCharType="begin"/>
            </w:r>
            <w:r>
              <w:rPr>
                <w:noProof/>
              </w:rPr>
              <w:instrText xml:space="preserve"> PAGEREF _Toc338422162 \h </w:instrText>
            </w:r>
            <w:r>
              <w:rPr>
                <w:noProof/>
              </w:rPr>
            </w:r>
          </w:ins>
          <w:r>
            <w:rPr>
              <w:noProof/>
            </w:rPr>
            <w:fldChar w:fldCharType="separate"/>
          </w:r>
          <w:ins w:id="286" w:author="Alexander Thomas Frase" w:date="2012-10-19T14:56:00Z">
            <w:r>
              <w:rPr>
                <w:noProof/>
              </w:rPr>
              <w:t>23</w:t>
            </w:r>
            <w:r>
              <w:rPr>
                <w:noProof/>
              </w:rPr>
              <w:fldChar w:fldCharType="end"/>
            </w:r>
          </w:ins>
        </w:p>
        <w:p w14:paraId="76B65CAC" w14:textId="77777777" w:rsidR="00832617" w:rsidRDefault="00832617">
          <w:pPr>
            <w:pStyle w:val="TOC3"/>
            <w:tabs>
              <w:tab w:val="right" w:leader="dot" w:pos="9962"/>
            </w:tabs>
            <w:rPr>
              <w:ins w:id="287" w:author="Alexander Thomas Frase" w:date="2012-10-19T14:56:00Z"/>
              <w:rFonts w:eastAsiaTheme="minorEastAsia" w:cstheme="minorBidi"/>
              <w:i w:val="0"/>
              <w:noProof/>
              <w:kern w:val="0"/>
              <w:lang w:eastAsia="en-US" w:bidi="ar-SA"/>
            </w:rPr>
          </w:pPr>
          <w:ins w:id="288" w:author="Alexander Thomas Frase" w:date="2012-10-19T14:56:00Z">
            <w:r>
              <w:rPr>
                <w:noProof/>
              </w:rPr>
              <w:t>--report-invalid-input  /  REPORT_INVALID_INPUT</w:t>
            </w:r>
            <w:r>
              <w:rPr>
                <w:noProof/>
              </w:rPr>
              <w:tab/>
            </w:r>
            <w:r>
              <w:rPr>
                <w:noProof/>
              </w:rPr>
              <w:fldChar w:fldCharType="begin"/>
            </w:r>
            <w:r>
              <w:rPr>
                <w:noProof/>
              </w:rPr>
              <w:instrText xml:space="preserve"> PAGEREF _Toc338422163 \h </w:instrText>
            </w:r>
            <w:r>
              <w:rPr>
                <w:noProof/>
              </w:rPr>
            </w:r>
          </w:ins>
          <w:r>
            <w:rPr>
              <w:noProof/>
            </w:rPr>
            <w:fldChar w:fldCharType="separate"/>
          </w:r>
          <w:ins w:id="289" w:author="Alexander Thomas Frase" w:date="2012-10-19T14:56:00Z">
            <w:r>
              <w:rPr>
                <w:noProof/>
              </w:rPr>
              <w:t>23</w:t>
            </w:r>
            <w:r>
              <w:rPr>
                <w:noProof/>
              </w:rPr>
              <w:fldChar w:fldCharType="end"/>
            </w:r>
          </w:ins>
        </w:p>
        <w:p w14:paraId="4D0E1B03" w14:textId="77777777" w:rsidR="00832617" w:rsidRDefault="00832617">
          <w:pPr>
            <w:pStyle w:val="TOC3"/>
            <w:tabs>
              <w:tab w:val="right" w:leader="dot" w:pos="9962"/>
            </w:tabs>
            <w:rPr>
              <w:ins w:id="290" w:author="Alexander Thomas Frase" w:date="2012-10-19T14:56:00Z"/>
              <w:rFonts w:eastAsiaTheme="minorEastAsia" w:cstheme="minorBidi"/>
              <w:i w:val="0"/>
              <w:noProof/>
              <w:kern w:val="0"/>
              <w:lang w:eastAsia="en-US" w:bidi="ar-SA"/>
            </w:rPr>
          </w:pPr>
          <w:ins w:id="291" w:author="Alexander Thomas Frase" w:date="2012-10-19T14:56:00Z">
            <w:r>
              <w:rPr>
                <w:noProof/>
              </w:rPr>
              <w:t>--filter  /  FILTER</w:t>
            </w:r>
            <w:r>
              <w:rPr>
                <w:noProof/>
              </w:rPr>
              <w:tab/>
            </w:r>
            <w:r>
              <w:rPr>
                <w:noProof/>
              </w:rPr>
              <w:fldChar w:fldCharType="begin"/>
            </w:r>
            <w:r>
              <w:rPr>
                <w:noProof/>
              </w:rPr>
              <w:instrText xml:space="preserve"> PAGEREF _Toc338422164 \h </w:instrText>
            </w:r>
            <w:r>
              <w:rPr>
                <w:noProof/>
              </w:rPr>
            </w:r>
          </w:ins>
          <w:r>
            <w:rPr>
              <w:noProof/>
            </w:rPr>
            <w:fldChar w:fldCharType="separate"/>
          </w:r>
          <w:ins w:id="292" w:author="Alexander Thomas Frase" w:date="2012-10-19T14:56:00Z">
            <w:r>
              <w:rPr>
                <w:noProof/>
              </w:rPr>
              <w:t>24</w:t>
            </w:r>
            <w:r>
              <w:rPr>
                <w:noProof/>
              </w:rPr>
              <w:fldChar w:fldCharType="end"/>
            </w:r>
          </w:ins>
        </w:p>
        <w:p w14:paraId="312F12F0" w14:textId="77777777" w:rsidR="00832617" w:rsidRDefault="00832617">
          <w:pPr>
            <w:pStyle w:val="TOC3"/>
            <w:tabs>
              <w:tab w:val="right" w:leader="dot" w:pos="9962"/>
            </w:tabs>
            <w:rPr>
              <w:ins w:id="293" w:author="Alexander Thomas Frase" w:date="2012-10-19T14:56:00Z"/>
              <w:rFonts w:eastAsiaTheme="minorEastAsia" w:cstheme="minorBidi"/>
              <w:i w:val="0"/>
              <w:noProof/>
              <w:kern w:val="0"/>
              <w:lang w:eastAsia="en-US" w:bidi="ar-SA"/>
            </w:rPr>
          </w:pPr>
          <w:ins w:id="294" w:author="Alexander Thomas Frase" w:date="2012-10-19T14:56:00Z">
            <w:r>
              <w:rPr>
                <w:noProof/>
              </w:rPr>
              <w:t>--annotate  /  ANNOTATE</w:t>
            </w:r>
            <w:r>
              <w:rPr>
                <w:noProof/>
              </w:rPr>
              <w:tab/>
            </w:r>
            <w:r>
              <w:rPr>
                <w:noProof/>
              </w:rPr>
              <w:fldChar w:fldCharType="begin"/>
            </w:r>
            <w:r>
              <w:rPr>
                <w:noProof/>
              </w:rPr>
              <w:instrText xml:space="preserve"> PAGEREF _Toc338422165 \h </w:instrText>
            </w:r>
            <w:r>
              <w:rPr>
                <w:noProof/>
              </w:rPr>
            </w:r>
          </w:ins>
          <w:r>
            <w:rPr>
              <w:noProof/>
            </w:rPr>
            <w:fldChar w:fldCharType="separate"/>
          </w:r>
          <w:ins w:id="295" w:author="Alexander Thomas Frase" w:date="2012-10-19T14:56:00Z">
            <w:r>
              <w:rPr>
                <w:noProof/>
              </w:rPr>
              <w:t>24</w:t>
            </w:r>
            <w:r>
              <w:rPr>
                <w:noProof/>
              </w:rPr>
              <w:fldChar w:fldCharType="end"/>
            </w:r>
          </w:ins>
        </w:p>
        <w:p w14:paraId="75F65AA6" w14:textId="77777777" w:rsidR="00832617" w:rsidRDefault="00832617">
          <w:pPr>
            <w:pStyle w:val="TOC3"/>
            <w:tabs>
              <w:tab w:val="right" w:leader="dot" w:pos="9962"/>
            </w:tabs>
            <w:rPr>
              <w:ins w:id="296" w:author="Alexander Thomas Frase" w:date="2012-10-19T14:56:00Z"/>
              <w:rFonts w:eastAsiaTheme="minorEastAsia" w:cstheme="minorBidi"/>
              <w:i w:val="0"/>
              <w:noProof/>
              <w:kern w:val="0"/>
              <w:lang w:eastAsia="en-US" w:bidi="ar-SA"/>
            </w:rPr>
          </w:pPr>
          <w:ins w:id="297" w:author="Alexander Thomas Frase" w:date="2012-10-19T14:56:00Z">
            <w:r>
              <w:rPr>
                <w:noProof/>
              </w:rPr>
              <w:t>--model  /  MODEL</w:t>
            </w:r>
            <w:r>
              <w:rPr>
                <w:noProof/>
              </w:rPr>
              <w:tab/>
            </w:r>
            <w:r>
              <w:rPr>
                <w:noProof/>
              </w:rPr>
              <w:fldChar w:fldCharType="begin"/>
            </w:r>
            <w:r>
              <w:rPr>
                <w:noProof/>
              </w:rPr>
              <w:instrText xml:space="preserve"> PAGEREF _Toc338422166 \h </w:instrText>
            </w:r>
            <w:r>
              <w:rPr>
                <w:noProof/>
              </w:rPr>
            </w:r>
          </w:ins>
          <w:r>
            <w:rPr>
              <w:noProof/>
            </w:rPr>
            <w:fldChar w:fldCharType="separate"/>
          </w:r>
          <w:ins w:id="298" w:author="Alexander Thomas Frase" w:date="2012-10-19T14:56:00Z">
            <w:r>
              <w:rPr>
                <w:noProof/>
              </w:rPr>
              <w:t>24</w:t>
            </w:r>
            <w:r>
              <w:rPr>
                <w:noProof/>
              </w:rPr>
              <w:fldChar w:fldCharType="end"/>
            </w:r>
          </w:ins>
        </w:p>
        <w:p w14:paraId="07008DDE" w14:textId="77777777" w:rsidR="00832617" w:rsidRDefault="00832617">
          <w:pPr>
            <w:pStyle w:val="TOC1"/>
            <w:tabs>
              <w:tab w:val="right" w:leader="dot" w:pos="9962"/>
            </w:tabs>
            <w:rPr>
              <w:ins w:id="299" w:author="Alexander Thomas Frase" w:date="2012-10-19T14:56:00Z"/>
              <w:rFonts w:asciiTheme="minorHAnsi" w:eastAsiaTheme="minorEastAsia" w:hAnsiTheme="minorHAnsi" w:cstheme="minorBidi"/>
              <w:b w:val="0"/>
              <w:noProof/>
              <w:color w:val="auto"/>
              <w:kern w:val="0"/>
              <w:sz w:val="22"/>
              <w:szCs w:val="22"/>
              <w:lang w:eastAsia="en-US" w:bidi="ar-SA"/>
            </w:rPr>
          </w:pPr>
          <w:ins w:id="300" w:author="Alexander Thomas Frase" w:date="2012-10-19T14:56:00Z">
            <w:r>
              <w:rPr>
                <w:noProof/>
              </w:rPr>
              <w:t>Input File Formats</w:t>
            </w:r>
            <w:r>
              <w:rPr>
                <w:noProof/>
              </w:rPr>
              <w:tab/>
            </w:r>
            <w:r>
              <w:rPr>
                <w:noProof/>
              </w:rPr>
              <w:fldChar w:fldCharType="begin"/>
            </w:r>
            <w:r>
              <w:rPr>
                <w:noProof/>
              </w:rPr>
              <w:instrText xml:space="preserve"> PAGEREF _Toc338422167 \h </w:instrText>
            </w:r>
            <w:r>
              <w:rPr>
                <w:noProof/>
              </w:rPr>
            </w:r>
          </w:ins>
          <w:r>
            <w:rPr>
              <w:noProof/>
            </w:rPr>
            <w:fldChar w:fldCharType="separate"/>
          </w:r>
          <w:ins w:id="301" w:author="Alexander Thomas Frase" w:date="2012-10-19T14:56:00Z">
            <w:r>
              <w:rPr>
                <w:noProof/>
              </w:rPr>
              <w:t>24</w:t>
            </w:r>
            <w:r>
              <w:rPr>
                <w:noProof/>
              </w:rPr>
              <w:fldChar w:fldCharType="end"/>
            </w:r>
          </w:ins>
        </w:p>
        <w:p w14:paraId="3B4F1EFE" w14:textId="77777777" w:rsidR="00832617" w:rsidRDefault="00832617">
          <w:pPr>
            <w:pStyle w:val="TOC2"/>
            <w:tabs>
              <w:tab w:val="right" w:leader="dot" w:pos="9962"/>
            </w:tabs>
            <w:rPr>
              <w:ins w:id="302" w:author="Alexander Thomas Frase" w:date="2012-10-19T14:56:00Z"/>
              <w:rFonts w:eastAsiaTheme="minorEastAsia" w:cstheme="minorBidi"/>
              <w:noProof/>
              <w:kern w:val="0"/>
              <w:lang w:eastAsia="en-US" w:bidi="ar-SA"/>
            </w:rPr>
          </w:pPr>
          <w:ins w:id="303" w:author="Alexander Thomas Frase" w:date="2012-10-19T14:56:00Z">
            <w:r>
              <w:rPr>
                <w:noProof/>
              </w:rPr>
              <w:t>Configuration Files</w:t>
            </w:r>
            <w:r>
              <w:rPr>
                <w:noProof/>
              </w:rPr>
              <w:tab/>
            </w:r>
            <w:r>
              <w:rPr>
                <w:noProof/>
              </w:rPr>
              <w:fldChar w:fldCharType="begin"/>
            </w:r>
            <w:r>
              <w:rPr>
                <w:noProof/>
              </w:rPr>
              <w:instrText xml:space="preserve"> PAGEREF _Toc338422168 \h </w:instrText>
            </w:r>
            <w:r>
              <w:rPr>
                <w:noProof/>
              </w:rPr>
            </w:r>
          </w:ins>
          <w:r>
            <w:rPr>
              <w:noProof/>
            </w:rPr>
            <w:fldChar w:fldCharType="separate"/>
          </w:r>
          <w:ins w:id="304" w:author="Alexander Thomas Frase" w:date="2012-10-19T14:56:00Z">
            <w:r>
              <w:rPr>
                <w:noProof/>
              </w:rPr>
              <w:t>24</w:t>
            </w:r>
            <w:r>
              <w:rPr>
                <w:noProof/>
              </w:rPr>
              <w:fldChar w:fldCharType="end"/>
            </w:r>
          </w:ins>
        </w:p>
        <w:p w14:paraId="6564C997" w14:textId="77777777" w:rsidR="00832617" w:rsidRDefault="00832617">
          <w:pPr>
            <w:pStyle w:val="TOC2"/>
            <w:tabs>
              <w:tab w:val="right" w:leader="dot" w:pos="9962"/>
            </w:tabs>
            <w:rPr>
              <w:ins w:id="305" w:author="Alexander Thomas Frase" w:date="2012-10-19T14:56:00Z"/>
              <w:rFonts w:eastAsiaTheme="minorEastAsia" w:cstheme="minorBidi"/>
              <w:noProof/>
              <w:kern w:val="0"/>
              <w:lang w:eastAsia="en-US" w:bidi="ar-SA"/>
            </w:rPr>
          </w:pPr>
          <w:ins w:id="306" w:author="Alexander Thomas Frase" w:date="2012-10-19T14:56:00Z">
            <w:r>
              <w:rPr>
                <w:noProof/>
              </w:rPr>
              <w:t>SNP List Input Files</w:t>
            </w:r>
            <w:r>
              <w:rPr>
                <w:noProof/>
              </w:rPr>
              <w:tab/>
            </w:r>
            <w:r>
              <w:rPr>
                <w:noProof/>
              </w:rPr>
              <w:fldChar w:fldCharType="begin"/>
            </w:r>
            <w:r>
              <w:rPr>
                <w:noProof/>
              </w:rPr>
              <w:instrText xml:space="preserve"> PAGEREF _Toc338422169 \h </w:instrText>
            </w:r>
            <w:r>
              <w:rPr>
                <w:noProof/>
              </w:rPr>
            </w:r>
          </w:ins>
          <w:r>
            <w:rPr>
              <w:noProof/>
            </w:rPr>
            <w:fldChar w:fldCharType="separate"/>
          </w:r>
          <w:ins w:id="307" w:author="Alexander Thomas Frase" w:date="2012-10-19T14:56:00Z">
            <w:r>
              <w:rPr>
                <w:noProof/>
              </w:rPr>
              <w:t>25</w:t>
            </w:r>
            <w:r>
              <w:rPr>
                <w:noProof/>
              </w:rPr>
              <w:fldChar w:fldCharType="end"/>
            </w:r>
          </w:ins>
        </w:p>
        <w:p w14:paraId="6696A575" w14:textId="77777777" w:rsidR="00832617" w:rsidRDefault="00832617">
          <w:pPr>
            <w:pStyle w:val="TOC2"/>
            <w:tabs>
              <w:tab w:val="right" w:leader="dot" w:pos="9962"/>
            </w:tabs>
            <w:rPr>
              <w:ins w:id="308" w:author="Alexander Thomas Frase" w:date="2012-10-19T14:56:00Z"/>
              <w:rFonts w:eastAsiaTheme="minorEastAsia" w:cstheme="minorBidi"/>
              <w:noProof/>
              <w:kern w:val="0"/>
              <w:lang w:eastAsia="en-US" w:bidi="ar-SA"/>
            </w:rPr>
          </w:pPr>
          <w:ins w:id="309" w:author="Alexander Thomas Frase" w:date="2012-10-19T14:56:00Z">
            <w:r>
              <w:rPr>
                <w:noProof/>
              </w:rPr>
              <w:t>Position Data Input Files</w:t>
            </w:r>
            <w:r>
              <w:rPr>
                <w:noProof/>
              </w:rPr>
              <w:tab/>
            </w:r>
            <w:r>
              <w:rPr>
                <w:noProof/>
              </w:rPr>
              <w:fldChar w:fldCharType="begin"/>
            </w:r>
            <w:r>
              <w:rPr>
                <w:noProof/>
              </w:rPr>
              <w:instrText xml:space="preserve"> PAGEREF _Toc338422170 \h </w:instrText>
            </w:r>
            <w:r>
              <w:rPr>
                <w:noProof/>
              </w:rPr>
            </w:r>
          </w:ins>
          <w:r>
            <w:rPr>
              <w:noProof/>
            </w:rPr>
            <w:fldChar w:fldCharType="separate"/>
          </w:r>
          <w:ins w:id="310" w:author="Alexander Thomas Frase" w:date="2012-10-19T14:56:00Z">
            <w:r>
              <w:rPr>
                <w:noProof/>
              </w:rPr>
              <w:t>26</w:t>
            </w:r>
            <w:r>
              <w:rPr>
                <w:noProof/>
              </w:rPr>
              <w:fldChar w:fldCharType="end"/>
            </w:r>
          </w:ins>
        </w:p>
        <w:p w14:paraId="3C566028" w14:textId="77777777" w:rsidR="00832617" w:rsidRDefault="00832617">
          <w:pPr>
            <w:pStyle w:val="TOC2"/>
            <w:tabs>
              <w:tab w:val="right" w:leader="dot" w:pos="9962"/>
            </w:tabs>
            <w:rPr>
              <w:ins w:id="311" w:author="Alexander Thomas Frase" w:date="2012-10-19T14:56:00Z"/>
              <w:rFonts w:eastAsiaTheme="minorEastAsia" w:cstheme="minorBidi"/>
              <w:noProof/>
              <w:kern w:val="0"/>
              <w:lang w:eastAsia="en-US" w:bidi="ar-SA"/>
            </w:rPr>
          </w:pPr>
          <w:ins w:id="312" w:author="Alexander Thomas Frase" w:date="2012-10-19T14:56:00Z">
            <w:r>
              <w:rPr>
                <w:noProof/>
              </w:rPr>
              <w:t>Region Data Input Files</w:t>
            </w:r>
            <w:r>
              <w:rPr>
                <w:noProof/>
              </w:rPr>
              <w:tab/>
            </w:r>
            <w:r>
              <w:rPr>
                <w:noProof/>
              </w:rPr>
              <w:fldChar w:fldCharType="begin"/>
            </w:r>
            <w:r>
              <w:rPr>
                <w:noProof/>
              </w:rPr>
              <w:instrText xml:space="preserve"> PAGEREF _Toc338422171 \h </w:instrText>
            </w:r>
            <w:r>
              <w:rPr>
                <w:noProof/>
              </w:rPr>
            </w:r>
          </w:ins>
          <w:r>
            <w:rPr>
              <w:noProof/>
            </w:rPr>
            <w:fldChar w:fldCharType="separate"/>
          </w:r>
          <w:ins w:id="313" w:author="Alexander Thomas Frase" w:date="2012-10-19T14:56:00Z">
            <w:r>
              <w:rPr>
                <w:noProof/>
              </w:rPr>
              <w:t>26</w:t>
            </w:r>
            <w:r>
              <w:rPr>
                <w:noProof/>
              </w:rPr>
              <w:fldChar w:fldCharType="end"/>
            </w:r>
          </w:ins>
        </w:p>
        <w:p w14:paraId="58B3B286" w14:textId="77777777" w:rsidR="00832617" w:rsidRDefault="00832617">
          <w:pPr>
            <w:pStyle w:val="TOC2"/>
            <w:tabs>
              <w:tab w:val="right" w:leader="dot" w:pos="9962"/>
            </w:tabs>
            <w:rPr>
              <w:ins w:id="314" w:author="Alexander Thomas Frase" w:date="2012-10-19T14:56:00Z"/>
              <w:rFonts w:eastAsiaTheme="minorEastAsia" w:cstheme="minorBidi"/>
              <w:noProof/>
              <w:kern w:val="0"/>
              <w:lang w:eastAsia="en-US" w:bidi="ar-SA"/>
            </w:rPr>
          </w:pPr>
          <w:ins w:id="315" w:author="Alexander Thomas Frase" w:date="2012-10-19T14:56:00Z">
            <w:r>
              <w:rPr>
                <w:noProof/>
              </w:rPr>
              <w:t>Gene and Group List Input Files</w:t>
            </w:r>
            <w:r>
              <w:rPr>
                <w:noProof/>
              </w:rPr>
              <w:tab/>
            </w:r>
            <w:r>
              <w:rPr>
                <w:noProof/>
              </w:rPr>
              <w:fldChar w:fldCharType="begin"/>
            </w:r>
            <w:r>
              <w:rPr>
                <w:noProof/>
              </w:rPr>
              <w:instrText xml:space="preserve"> PAGEREF _Toc338422172 \h </w:instrText>
            </w:r>
            <w:r>
              <w:rPr>
                <w:noProof/>
              </w:rPr>
            </w:r>
          </w:ins>
          <w:r>
            <w:rPr>
              <w:noProof/>
            </w:rPr>
            <w:fldChar w:fldCharType="separate"/>
          </w:r>
          <w:ins w:id="316" w:author="Alexander Thomas Frase" w:date="2012-10-19T14:56:00Z">
            <w:r>
              <w:rPr>
                <w:noProof/>
              </w:rPr>
              <w:t>27</w:t>
            </w:r>
            <w:r>
              <w:rPr>
                <w:noProof/>
              </w:rPr>
              <w:fldChar w:fldCharType="end"/>
            </w:r>
          </w:ins>
        </w:p>
        <w:p w14:paraId="00D4B046" w14:textId="77777777" w:rsidR="00832617" w:rsidRDefault="00832617">
          <w:pPr>
            <w:pStyle w:val="TOC2"/>
            <w:tabs>
              <w:tab w:val="right" w:leader="dot" w:pos="9962"/>
            </w:tabs>
            <w:rPr>
              <w:ins w:id="317" w:author="Alexander Thomas Frase" w:date="2012-10-19T14:56:00Z"/>
              <w:rFonts w:eastAsiaTheme="minorEastAsia" w:cstheme="minorBidi"/>
              <w:noProof/>
              <w:kern w:val="0"/>
              <w:lang w:eastAsia="en-US" w:bidi="ar-SA"/>
            </w:rPr>
          </w:pPr>
          <w:ins w:id="318" w:author="Alexander Thomas Frase" w:date="2012-10-19T14:56:00Z">
            <w:r>
              <w:rPr>
                <w:noProof/>
              </w:rPr>
              <w:t>Source List Input Files</w:t>
            </w:r>
            <w:r>
              <w:rPr>
                <w:noProof/>
              </w:rPr>
              <w:tab/>
            </w:r>
            <w:r>
              <w:rPr>
                <w:noProof/>
              </w:rPr>
              <w:fldChar w:fldCharType="begin"/>
            </w:r>
            <w:r>
              <w:rPr>
                <w:noProof/>
              </w:rPr>
              <w:instrText xml:space="preserve"> PAGEREF _Toc338422173 \h </w:instrText>
            </w:r>
            <w:r>
              <w:rPr>
                <w:noProof/>
              </w:rPr>
            </w:r>
          </w:ins>
          <w:r>
            <w:rPr>
              <w:noProof/>
            </w:rPr>
            <w:fldChar w:fldCharType="separate"/>
          </w:r>
          <w:ins w:id="319" w:author="Alexander Thomas Frase" w:date="2012-10-19T14:56:00Z">
            <w:r>
              <w:rPr>
                <w:noProof/>
              </w:rPr>
              <w:t>28</w:t>
            </w:r>
            <w:r>
              <w:rPr>
                <w:noProof/>
              </w:rPr>
              <w:fldChar w:fldCharType="end"/>
            </w:r>
          </w:ins>
        </w:p>
        <w:p w14:paraId="7A7B2EFD" w14:textId="77777777" w:rsidR="00832617" w:rsidRDefault="00832617">
          <w:pPr>
            <w:pStyle w:val="TOC1"/>
            <w:tabs>
              <w:tab w:val="right" w:leader="dot" w:pos="9962"/>
            </w:tabs>
            <w:rPr>
              <w:ins w:id="320" w:author="Alexander Thomas Frase" w:date="2012-10-19T14:56:00Z"/>
              <w:rFonts w:asciiTheme="minorHAnsi" w:eastAsiaTheme="minorEastAsia" w:hAnsiTheme="minorHAnsi" w:cstheme="minorBidi"/>
              <w:b w:val="0"/>
              <w:noProof/>
              <w:color w:val="auto"/>
              <w:kern w:val="0"/>
              <w:sz w:val="22"/>
              <w:szCs w:val="22"/>
              <w:lang w:eastAsia="en-US" w:bidi="ar-SA"/>
            </w:rPr>
          </w:pPr>
          <w:ins w:id="321" w:author="Alexander Thomas Frase" w:date="2012-10-19T14:56:00Z">
            <w:r>
              <w:rPr>
                <w:noProof/>
              </w:rPr>
              <w:t>Output File Formats</w:t>
            </w:r>
            <w:r>
              <w:rPr>
                <w:noProof/>
              </w:rPr>
              <w:tab/>
            </w:r>
            <w:r>
              <w:rPr>
                <w:noProof/>
              </w:rPr>
              <w:fldChar w:fldCharType="begin"/>
            </w:r>
            <w:r>
              <w:rPr>
                <w:noProof/>
              </w:rPr>
              <w:instrText xml:space="preserve"> PAGEREF _Toc338422174 \h </w:instrText>
            </w:r>
            <w:r>
              <w:rPr>
                <w:noProof/>
              </w:rPr>
            </w:r>
          </w:ins>
          <w:r>
            <w:rPr>
              <w:noProof/>
            </w:rPr>
            <w:fldChar w:fldCharType="separate"/>
          </w:r>
          <w:ins w:id="322" w:author="Alexander Thomas Frase" w:date="2012-10-19T14:56:00Z">
            <w:r>
              <w:rPr>
                <w:noProof/>
              </w:rPr>
              <w:t>28</w:t>
            </w:r>
            <w:r>
              <w:rPr>
                <w:noProof/>
              </w:rPr>
              <w:fldChar w:fldCharType="end"/>
            </w:r>
          </w:ins>
        </w:p>
        <w:p w14:paraId="62C69DA4" w14:textId="77777777" w:rsidR="00832617" w:rsidRDefault="00832617">
          <w:pPr>
            <w:pStyle w:val="TOC2"/>
            <w:tabs>
              <w:tab w:val="right" w:leader="dot" w:pos="9962"/>
            </w:tabs>
            <w:rPr>
              <w:ins w:id="323" w:author="Alexander Thomas Frase" w:date="2012-10-19T14:56:00Z"/>
              <w:rFonts w:eastAsiaTheme="minorEastAsia" w:cstheme="minorBidi"/>
              <w:noProof/>
              <w:kern w:val="0"/>
              <w:lang w:eastAsia="en-US" w:bidi="ar-SA"/>
            </w:rPr>
          </w:pPr>
          <w:ins w:id="324" w:author="Alexander Thomas Frase" w:date="2012-10-19T14:56:00Z">
            <w:r>
              <w:rPr>
                <w:noProof/>
              </w:rPr>
              <w:t>Configuration Report</w:t>
            </w:r>
            <w:r>
              <w:rPr>
                <w:noProof/>
              </w:rPr>
              <w:tab/>
            </w:r>
            <w:r>
              <w:rPr>
                <w:noProof/>
              </w:rPr>
              <w:fldChar w:fldCharType="begin"/>
            </w:r>
            <w:r>
              <w:rPr>
                <w:noProof/>
              </w:rPr>
              <w:instrText xml:space="preserve"> PAGEREF _Toc338422175 \h </w:instrText>
            </w:r>
            <w:r>
              <w:rPr>
                <w:noProof/>
              </w:rPr>
            </w:r>
          </w:ins>
          <w:r>
            <w:rPr>
              <w:noProof/>
            </w:rPr>
            <w:fldChar w:fldCharType="separate"/>
          </w:r>
          <w:ins w:id="325" w:author="Alexander Thomas Frase" w:date="2012-10-19T14:56:00Z">
            <w:r>
              <w:rPr>
                <w:noProof/>
              </w:rPr>
              <w:t>28</w:t>
            </w:r>
            <w:r>
              <w:rPr>
                <w:noProof/>
              </w:rPr>
              <w:fldChar w:fldCharType="end"/>
            </w:r>
          </w:ins>
        </w:p>
        <w:p w14:paraId="789A7A03" w14:textId="77777777" w:rsidR="00832617" w:rsidRDefault="00832617">
          <w:pPr>
            <w:pStyle w:val="TOC2"/>
            <w:tabs>
              <w:tab w:val="right" w:leader="dot" w:pos="9962"/>
            </w:tabs>
            <w:rPr>
              <w:ins w:id="326" w:author="Alexander Thomas Frase" w:date="2012-10-19T14:56:00Z"/>
              <w:rFonts w:eastAsiaTheme="minorEastAsia" w:cstheme="minorBidi"/>
              <w:noProof/>
              <w:kern w:val="0"/>
              <w:lang w:eastAsia="en-US" w:bidi="ar-SA"/>
            </w:rPr>
          </w:pPr>
          <w:ins w:id="327" w:author="Alexander Thomas Frase" w:date="2012-10-19T14:56:00Z">
            <w:r>
              <w:rPr>
                <w:noProof/>
              </w:rPr>
              <w:t>Gene and Group Name Statistics Reports</w:t>
            </w:r>
            <w:r>
              <w:rPr>
                <w:noProof/>
              </w:rPr>
              <w:tab/>
            </w:r>
            <w:r>
              <w:rPr>
                <w:noProof/>
              </w:rPr>
              <w:fldChar w:fldCharType="begin"/>
            </w:r>
            <w:r>
              <w:rPr>
                <w:noProof/>
              </w:rPr>
              <w:instrText xml:space="preserve"> PAGEREF _Toc338422176 \h </w:instrText>
            </w:r>
            <w:r>
              <w:rPr>
                <w:noProof/>
              </w:rPr>
            </w:r>
          </w:ins>
          <w:r>
            <w:rPr>
              <w:noProof/>
            </w:rPr>
            <w:fldChar w:fldCharType="separate"/>
          </w:r>
          <w:ins w:id="328" w:author="Alexander Thomas Frase" w:date="2012-10-19T14:56:00Z">
            <w:r>
              <w:rPr>
                <w:noProof/>
              </w:rPr>
              <w:t>28</w:t>
            </w:r>
            <w:r>
              <w:rPr>
                <w:noProof/>
              </w:rPr>
              <w:fldChar w:fldCharType="end"/>
            </w:r>
          </w:ins>
        </w:p>
        <w:p w14:paraId="5947B256" w14:textId="77777777" w:rsidR="00832617" w:rsidRDefault="00832617">
          <w:pPr>
            <w:pStyle w:val="TOC2"/>
            <w:tabs>
              <w:tab w:val="right" w:leader="dot" w:pos="9962"/>
            </w:tabs>
            <w:rPr>
              <w:ins w:id="329" w:author="Alexander Thomas Frase" w:date="2012-10-19T14:56:00Z"/>
              <w:rFonts w:eastAsiaTheme="minorEastAsia" w:cstheme="minorBidi"/>
              <w:noProof/>
              <w:kern w:val="0"/>
              <w:lang w:eastAsia="en-US" w:bidi="ar-SA"/>
            </w:rPr>
          </w:pPr>
          <w:ins w:id="330" w:author="Alexander Thomas Frase" w:date="2012-10-19T14:56:00Z">
            <w:r>
              <w:rPr>
                <w:noProof/>
              </w:rPr>
              <w:t>LD Profiles Report</w:t>
            </w:r>
            <w:r>
              <w:rPr>
                <w:noProof/>
              </w:rPr>
              <w:tab/>
            </w:r>
            <w:r>
              <w:rPr>
                <w:noProof/>
              </w:rPr>
              <w:fldChar w:fldCharType="begin"/>
            </w:r>
            <w:r>
              <w:rPr>
                <w:noProof/>
              </w:rPr>
              <w:instrText xml:space="preserve"> PAGEREF _Toc338422177 \h </w:instrText>
            </w:r>
            <w:r>
              <w:rPr>
                <w:noProof/>
              </w:rPr>
            </w:r>
          </w:ins>
          <w:r>
            <w:rPr>
              <w:noProof/>
            </w:rPr>
            <w:fldChar w:fldCharType="separate"/>
          </w:r>
          <w:ins w:id="331" w:author="Alexander Thomas Frase" w:date="2012-10-19T14:56:00Z">
            <w:r>
              <w:rPr>
                <w:noProof/>
              </w:rPr>
              <w:t>29</w:t>
            </w:r>
            <w:r>
              <w:rPr>
                <w:noProof/>
              </w:rPr>
              <w:fldChar w:fldCharType="end"/>
            </w:r>
          </w:ins>
        </w:p>
        <w:p w14:paraId="2E9160CA" w14:textId="77777777" w:rsidR="00832617" w:rsidRDefault="00832617">
          <w:pPr>
            <w:pStyle w:val="TOC2"/>
            <w:tabs>
              <w:tab w:val="right" w:leader="dot" w:pos="9962"/>
            </w:tabs>
            <w:rPr>
              <w:ins w:id="332" w:author="Alexander Thomas Frase" w:date="2012-10-19T14:56:00Z"/>
              <w:rFonts w:eastAsiaTheme="minorEastAsia" w:cstheme="minorBidi"/>
              <w:noProof/>
              <w:kern w:val="0"/>
              <w:lang w:eastAsia="en-US" w:bidi="ar-SA"/>
            </w:rPr>
          </w:pPr>
          <w:ins w:id="333" w:author="Alexander Thomas Frase" w:date="2012-10-19T14:56:00Z">
            <w:r>
              <w:rPr>
                <w:noProof/>
              </w:rPr>
              <w:t>Invalid Input Reports</w:t>
            </w:r>
            <w:r>
              <w:rPr>
                <w:noProof/>
              </w:rPr>
              <w:tab/>
            </w:r>
            <w:r>
              <w:rPr>
                <w:noProof/>
              </w:rPr>
              <w:fldChar w:fldCharType="begin"/>
            </w:r>
            <w:r>
              <w:rPr>
                <w:noProof/>
              </w:rPr>
              <w:instrText xml:space="preserve"> PAGEREF _Toc338422178 \h </w:instrText>
            </w:r>
            <w:r>
              <w:rPr>
                <w:noProof/>
              </w:rPr>
            </w:r>
          </w:ins>
          <w:r>
            <w:rPr>
              <w:noProof/>
            </w:rPr>
            <w:fldChar w:fldCharType="separate"/>
          </w:r>
          <w:ins w:id="334" w:author="Alexander Thomas Frase" w:date="2012-10-19T14:56:00Z">
            <w:r>
              <w:rPr>
                <w:noProof/>
              </w:rPr>
              <w:t>29</w:t>
            </w:r>
            <w:r>
              <w:rPr>
                <w:noProof/>
              </w:rPr>
              <w:fldChar w:fldCharType="end"/>
            </w:r>
          </w:ins>
        </w:p>
        <w:p w14:paraId="1A3AED2B" w14:textId="77777777" w:rsidR="00832617" w:rsidRDefault="00832617">
          <w:pPr>
            <w:pStyle w:val="TOC2"/>
            <w:tabs>
              <w:tab w:val="right" w:leader="dot" w:pos="9962"/>
            </w:tabs>
            <w:rPr>
              <w:ins w:id="335" w:author="Alexander Thomas Frase" w:date="2012-10-19T14:56:00Z"/>
              <w:rFonts w:eastAsiaTheme="minorEastAsia" w:cstheme="minorBidi"/>
              <w:noProof/>
              <w:kern w:val="0"/>
              <w:lang w:eastAsia="en-US" w:bidi="ar-SA"/>
            </w:rPr>
          </w:pPr>
          <w:ins w:id="336" w:author="Alexander Thomas Frase" w:date="2012-10-19T14:56:00Z">
            <w:r>
              <w:rPr>
                <w:noProof/>
              </w:rPr>
              <w:t>Analysis Outputs</w:t>
            </w:r>
            <w:r>
              <w:rPr>
                <w:noProof/>
              </w:rPr>
              <w:tab/>
            </w:r>
            <w:r>
              <w:rPr>
                <w:noProof/>
              </w:rPr>
              <w:fldChar w:fldCharType="begin"/>
            </w:r>
            <w:r>
              <w:rPr>
                <w:noProof/>
              </w:rPr>
              <w:instrText xml:space="preserve"> PAGEREF _Toc338422179 \h </w:instrText>
            </w:r>
            <w:r>
              <w:rPr>
                <w:noProof/>
              </w:rPr>
            </w:r>
          </w:ins>
          <w:r>
            <w:rPr>
              <w:noProof/>
            </w:rPr>
            <w:fldChar w:fldCharType="separate"/>
          </w:r>
          <w:ins w:id="337" w:author="Alexander Thomas Frase" w:date="2012-10-19T14:56:00Z">
            <w:r>
              <w:rPr>
                <w:noProof/>
              </w:rPr>
              <w:t>30</w:t>
            </w:r>
            <w:r>
              <w:rPr>
                <w:noProof/>
              </w:rPr>
              <w:fldChar w:fldCharType="end"/>
            </w:r>
          </w:ins>
        </w:p>
        <w:p w14:paraId="61A93E8B" w14:textId="77777777" w:rsidR="00832617" w:rsidRDefault="00832617">
          <w:pPr>
            <w:pStyle w:val="TOC1"/>
            <w:tabs>
              <w:tab w:val="right" w:leader="dot" w:pos="9962"/>
            </w:tabs>
            <w:rPr>
              <w:ins w:id="338" w:author="Alexander Thomas Frase" w:date="2012-10-19T14:56:00Z"/>
              <w:rFonts w:asciiTheme="minorHAnsi" w:eastAsiaTheme="minorEastAsia" w:hAnsiTheme="minorHAnsi" w:cstheme="minorBidi"/>
              <w:b w:val="0"/>
              <w:noProof/>
              <w:color w:val="auto"/>
              <w:kern w:val="0"/>
              <w:sz w:val="22"/>
              <w:szCs w:val="22"/>
              <w:lang w:eastAsia="en-US" w:bidi="ar-SA"/>
            </w:rPr>
          </w:pPr>
          <w:ins w:id="339" w:author="Alexander Thomas Frase" w:date="2012-10-19T14:56:00Z">
            <w:r>
              <w:rPr>
                <w:noProof/>
              </w:rPr>
              <w:t>Example Commands</w:t>
            </w:r>
            <w:r>
              <w:rPr>
                <w:noProof/>
              </w:rPr>
              <w:tab/>
            </w:r>
            <w:r>
              <w:rPr>
                <w:noProof/>
              </w:rPr>
              <w:fldChar w:fldCharType="begin"/>
            </w:r>
            <w:r>
              <w:rPr>
                <w:noProof/>
              </w:rPr>
              <w:instrText xml:space="preserve"> PAGEREF _Toc338422180 \h </w:instrText>
            </w:r>
            <w:r>
              <w:rPr>
                <w:noProof/>
              </w:rPr>
            </w:r>
          </w:ins>
          <w:r>
            <w:rPr>
              <w:noProof/>
            </w:rPr>
            <w:fldChar w:fldCharType="separate"/>
          </w:r>
          <w:ins w:id="340" w:author="Alexander Thomas Frase" w:date="2012-10-19T14:56:00Z">
            <w:r>
              <w:rPr>
                <w:noProof/>
              </w:rPr>
              <w:t>32</w:t>
            </w:r>
            <w:r>
              <w:rPr>
                <w:noProof/>
              </w:rPr>
              <w:fldChar w:fldCharType="end"/>
            </w:r>
          </w:ins>
        </w:p>
        <w:p w14:paraId="34D155FB" w14:textId="77777777" w:rsidR="00832617" w:rsidRDefault="00832617">
          <w:pPr>
            <w:pStyle w:val="TOC2"/>
            <w:tabs>
              <w:tab w:val="right" w:leader="dot" w:pos="9962"/>
            </w:tabs>
            <w:rPr>
              <w:ins w:id="341" w:author="Alexander Thomas Frase" w:date="2012-10-19T14:56:00Z"/>
              <w:rFonts w:eastAsiaTheme="minorEastAsia" w:cstheme="minorBidi"/>
              <w:noProof/>
              <w:kern w:val="0"/>
              <w:lang w:eastAsia="en-US" w:bidi="ar-SA"/>
            </w:rPr>
          </w:pPr>
          <w:ins w:id="342" w:author="Alexander Thomas Frase" w:date="2012-10-19T14:56:00Z">
            <w:r>
              <w:rPr>
                <w:noProof/>
              </w:rPr>
              <w:t>Exploring LOKI and Biofilter – a Simulated Dataset</w:t>
            </w:r>
            <w:r>
              <w:rPr>
                <w:noProof/>
              </w:rPr>
              <w:tab/>
            </w:r>
            <w:r>
              <w:rPr>
                <w:noProof/>
              </w:rPr>
              <w:fldChar w:fldCharType="begin"/>
            </w:r>
            <w:r>
              <w:rPr>
                <w:noProof/>
              </w:rPr>
              <w:instrText xml:space="preserve"> PAGEREF _Toc338422181 \h </w:instrText>
            </w:r>
            <w:r>
              <w:rPr>
                <w:noProof/>
              </w:rPr>
            </w:r>
          </w:ins>
          <w:r>
            <w:rPr>
              <w:noProof/>
            </w:rPr>
            <w:fldChar w:fldCharType="separate"/>
          </w:r>
          <w:ins w:id="343" w:author="Alexander Thomas Frase" w:date="2012-10-19T14:56:00Z">
            <w:r>
              <w:rPr>
                <w:noProof/>
              </w:rPr>
              <w:t>32</w:t>
            </w:r>
            <w:r>
              <w:rPr>
                <w:noProof/>
              </w:rPr>
              <w:fldChar w:fldCharType="end"/>
            </w:r>
          </w:ins>
        </w:p>
        <w:p w14:paraId="5DDC3ED8" w14:textId="77777777" w:rsidR="00832617" w:rsidRDefault="00832617">
          <w:pPr>
            <w:pStyle w:val="TOC2"/>
            <w:tabs>
              <w:tab w:val="right" w:leader="dot" w:pos="9962"/>
            </w:tabs>
            <w:rPr>
              <w:ins w:id="344" w:author="Alexander Thomas Frase" w:date="2012-10-19T14:56:00Z"/>
              <w:rFonts w:eastAsiaTheme="minorEastAsia" w:cstheme="minorBidi"/>
              <w:noProof/>
              <w:kern w:val="0"/>
              <w:lang w:eastAsia="en-US" w:bidi="ar-SA"/>
            </w:rPr>
          </w:pPr>
          <w:ins w:id="345" w:author="Alexander Thomas Frase" w:date="2012-10-19T14:56:00Z">
            <w:r>
              <w:rPr>
                <w:noProof/>
              </w:rPr>
              <w:t>Filtering Examples</w:t>
            </w:r>
            <w:r>
              <w:rPr>
                <w:noProof/>
              </w:rPr>
              <w:tab/>
            </w:r>
            <w:r>
              <w:rPr>
                <w:noProof/>
              </w:rPr>
              <w:fldChar w:fldCharType="begin"/>
            </w:r>
            <w:r>
              <w:rPr>
                <w:noProof/>
              </w:rPr>
              <w:instrText xml:space="preserve"> PAGEREF _Toc338422182 \h </w:instrText>
            </w:r>
            <w:r>
              <w:rPr>
                <w:noProof/>
              </w:rPr>
            </w:r>
          </w:ins>
          <w:r>
            <w:rPr>
              <w:noProof/>
            </w:rPr>
            <w:fldChar w:fldCharType="separate"/>
          </w:r>
          <w:ins w:id="346" w:author="Alexander Thomas Frase" w:date="2012-10-19T14:56:00Z">
            <w:r>
              <w:rPr>
                <w:noProof/>
              </w:rPr>
              <w:t>33</w:t>
            </w:r>
            <w:r>
              <w:rPr>
                <w:noProof/>
              </w:rPr>
              <w:fldChar w:fldCharType="end"/>
            </w:r>
          </w:ins>
        </w:p>
        <w:p w14:paraId="6563DB4E" w14:textId="77777777" w:rsidR="00832617" w:rsidRDefault="00832617">
          <w:pPr>
            <w:pStyle w:val="TOC3"/>
            <w:tabs>
              <w:tab w:val="right" w:leader="dot" w:pos="9962"/>
            </w:tabs>
            <w:rPr>
              <w:ins w:id="347" w:author="Alexander Thomas Frase" w:date="2012-10-19T14:56:00Z"/>
              <w:rFonts w:eastAsiaTheme="minorEastAsia" w:cstheme="minorBidi"/>
              <w:i w:val="0"/>
              <w:noProof/>
              <w:kern w:val="0"/>
              <w:lang w:eastAsia="en-US" w:bidi="ar-SA"/>
            </w:rPr>
          </w:pPr>
          <w:ins w:id="348" w:author="Alexander Thomas Frase" w:date="2012-10-19T14:56:00Z">
            <w:r>
              <w:rPr>
                <w:noProof/>
              </w:rPr>
              <w:t xml:space="preserve">Example 1: Filtering a list of SNPs by a genotyping platform, </w:t>
            </w:r>
            <w:r w:rsidRPr="00A46580">
              <w:rPr>
                <w:rFonts w:eastAsia="Courier New"/>
                <w:noProof/>
              </w:rPr>
              <w:t xml:space="preserve">where </w:t>
            </w:r>
            <w:r>
              <w:rPr>
                <w:noProof/>
              </w:rPr>
              <w:t>input1</w:t>
            </w:r>
            <w:r w:rsidRPr="00A46580">
              <w:rPr>
                <w:rFonts w:eastAsia="Courier New"/>
                <w:noProof/>
              </w:rPr>
              <w:t xml:space="preserve"> is the first list of SNPs </w:t>
            </w:r>
            <w:r>
              <w:rPr>
                <w:noProof/>
              </w:rPr>
              <w:t>and input2 is</w:t>
            </w:r>
            <w:r w:rsidRPr="00A46580">
              <w:rPr>
                <w:rFonts w:eastAsia="Courier New"/>
                <w:noProof/>
              </w:rPr>
              <w:t xml:space="preserve"> the list of SNPs on the genotyping platform.</w:t>
            </w:r>
            <w:r>
              <w:rPr>
                <w:noProof/>
              </w:rPr>
              <w:tab/>
            </w:r>
            <w:r>
              <w:rPr>
                <w:noProof/>
              </w:rPr>
              <w:fldChar w:fldCharType="begin"/>
            </w:r>
            <w:r>
              <w:rPr>
                <w:noProof/>
              </w:rPr>
              <w:instrText xml:space="preserve"> PAGEREF _Toc338422183 \h </w:instrText>
            </w:r>
            <w:r>
              <w:rPr>
                <w:noProof/>
              </w:rPr>
            </w:r>
          </w:ins>
          <w:r>
            <w:rPr>
              <w:noProof/>
            </w:rPr>
            <w:fldChar w:fldCharType="separate"/>
          </w:r>
          <w:ins w:id="349" w:author="Alexander Thomas Frase" w:date="2012-10-19T14:56:00Z">
            <w:r>
              <w:rPr>
                <w:noProof/>
              </w:rPr>
              <w:t>33</w:t>
            </w:r>
            <w:r>
              <w:rPr>
                <w:noProof/>
              </w:rPr>
              <w:fldChar w:fldCharType="end"/>
            </w:r>
          </w:ins>
        </w:p>
        <w:p w14:paraId="42E11C52" w14:textId="77777777" w:rsidR="00832617" w:rsidRDefault="00832617">
          <w:pPr>
            <w:pStyle w:val="TOC3"/>
            <w:tabs>
              <w:tab w:val="right" w:leader="dot" w:pos="9962"/>
            </w:tabs>
            <w:rPr>
              <w:ins w:id="350" w:author="Alexander Thomas Frase" w:date="2012-10-19T14:56:00Z"/>
              <w:rFonts w:eastAsiaTheme="minorEastAsia" w:cstheme="minorBidi"/>
              <w:i w:val="0"/>
              <w:noProof/>
              <w:kern w:val="0"/>
              <w:lang w:eastAsia="en-US" w:bidi="ar-SA"/>
            </w:rPr>
          </w:pPr>
          <w:ins w:id="351" w:author="Alexander Thomas Frase" w:date="2012-10-19T14:56:00Z">
            <w:r>
              <w:rPr>
                <w:noProof/>
              </w:rPr>
              <w:t>Example 2: Output a list of SNPs from a genotyping platform that correspond to a list of genes.</w:t>
            </w:r>
            <w:r>
              <w:rPr>
                <w:noProof/>
              </w:rPr>
              <w:tab/>
            </w:r>
            <w:r>
              <w:rPr>
                <w:noProof/>
              </w:rPr>
              <w:fldChar w:fldCharType="begin"/>
            </w:r>
            <w:r>
              <w:rPr>
                <w:noProof/>
              </w:rPr>
              <w:instrText xml:space="preserve"> PAGEREF _Toc338422184 \h </w:instrText>
            </w:r>
            <w:r>
              <w:rPr>
                <w:noProof/>
              </w:rPr>
            </w:r>
          </w:ins>
          <w:r>
            <w:rPr>
              <w:noProof/>
            </w:rPr>
            <w:fldChar w:fldCharType="separate"/>
          </w:r>
          <w:ins w:id="352" w:author="Alexander Thomas Frase" w:date="2012-10-19T14:56:00Z">
            <w:r>
              <w:rPr>
                <w:noProof/>
              </w:rPr>
              <w:t>34</w:t>
            </w:r>
            <w:r>
              <w:rPr>
                <w:noProof/>
              </w:rPr>
              <w:fldChar w:fldCharType="end"/>
            </w:r>
          </w:ins>
        </w:p>
        <w:p w14:paraId="51085F96" w14:textId="77777777" w:rsidR="00832617" w:rsidRDefault="00832617">
          <w:pPr>
            <w:pStyle w:val="TOC3"/>
            <w:tabs>
              <w:tab w:val="right" w:leader="dot" w:pos="9962"/>
            </w:tabs>
            <w:rPr>
              <w:ins w:id="353" w:author="Alexander Thomas Frase" w:date="2012-10-19T14:56:00Z"/>
              <w:rFonts w:eastAsiaTheme="minorEastAsia" w:cstheme="minorBidi"/>
              <w:i w:val="0"/>
              <w:noProof/>
              <w:kern w:val="0"/>
              <w:lang w:eastAsia="en-US" w:bidi="ar-SA"/>
            </w:rPr>
          </w:pPr>
          <w:ins w:id="354" w:author="Alexander Thomas Frase" w:date="2012-10-19T14:56:00Z">
            <w:r>
              <w:rPr>
                <w:noProof/>
              </w:rPr>
              <w:t>Example 3: Input a list of groups, output regions within those groups.</w:t>
            </w:r>
            <w:r>
              <w:rPr>
                <w:noProof/>
              </w:rPr>
              <w:tab/>
            </w:r>
            <w:r>
              <w:rPr>
                <w:noProof/>
              </w:rPr>
              <w:fldChar w:fldCharType="begin"/>
            </w:r>
            <w:r>
              <w:rPr>
                <w:noProof/>
              </w:rPr>
              <w:instrText xml:space="preserve"> PAGEREF _Toc338422185 \h </w:instrText>
            </w:r>
            <w:r>
              <w:rPr>
                <w:noProof/>
              </w:rPr>
            </w:r>
          </w:ins>
          <w:r>
            <w:rPr>
              <w:noProof/>
            </w:rPr>
            <w:fldChar w:fldCharType="separate"/>
          </w:r>
          <w:ins w:id="355" w:author="Alexander Thomas Frase" w:date="2012-10-19T14:56:00Z">
            <w:r>
              <w:rPr>
                <w:noProof/>
              </w:rPr>
              <w:t>35</w:t>
            </w:r>
            <w:r>
              <w:rPr>
                <w:noProof/>
              </w:rPr>
              <w:fldChar w:fldCharType="end"/>
            </w:r>
          </w:ins>
        </w:p>
        <w:p w14:paraId="4947E99D" w14:textId="77777777" w:rsidR="00832617" w:rsidRDefault="00832617">
          <w:pPr>
            <w:pStyle w:val="TOC3"/>
            <w:tabs>
              <w:tab w:val="right" w:leader="dot" w:pos="9962"/>
            </w:tabs>
            <w:rPr>
              <w:ins w:id="356" w:author="Alexander Thomas Frase" w:date="2012-10-19T14:56:00Z"/>
              <w:rFonts w:eastAsiaTheme="minorEastAsia" w:cstheme="minorBidi"/>
              <w:i w:val="0"/>
              <w:noProof/>
              <w:kern w:val="0"/>
              <w:lang w:eastAsia="en-US" w:bidi="ar-SA"/>
            </w:rPr>
          </w:pPr>
          <w:ins w:id="357" w:author="Alexander Thomas Frase" w:date="2012-10-19T14:56:00Z">
            <w:r>
              <w:rPr>
                <w:noProof/>
              </w:rPr>
              <w:t>Example 4: Output a list of all genes within a data source.</w:t>
            </w:r>
            <w:r>
              <w:rPr>
                <w:noProof/>
              </w:rPr>
              <w:tab/>
            </w:r>
            <w:r>
              <w:rPr>
                <w:noProof/>
              </w:rPr>
              <w:fldChar w:fldCharType="begin"/>
            </w:r>
            <w:r>
              <w:rPr>
                <w:noProof/>
              </w:rPr>
              <w:instrText xml:space="preserve"> PAGEREF _Toc338422186 \h </w:instrText>
            </w:r>
            <w:r>
              <w:rPr>
                <w:noProof/>
              </w:rPr>
            </w:r>
          </w:ins>
          <w:r>
            <w:rPr>
              <w:noProof/>
            </w:rPr>
            <w:fldChar w:fldCharType="separate"/>
          </w:r>
          <w:ins w:id="358" w:author="Alexander Thomas Frase" w:date="2012-10-19T14:56:00Z">
            <w:r>
              <w:rPr>
                <w:noProof/>
              </w:rPr>
              <w:t>35</w:t>
            </w:r>
            <w:r>
              <w:rPr>
                <w:noProof/>
              </w:rPr>
              <w:fldChar w:fldCharType="end"/>
            </w:r>
          </w:ins>
        </w:p>
        <w:p w14:paraId="66DA09FE" w14:textId="77777777" w:rsidR="00832617" w:rsidRDefault="00832617">
          <w:pPr>
            <w:pStyle w:val="TOC3"/>
            <w:tabs>
              <w:tab w:val="right" w:leader="dot" w:pos="9962"/>
            </w:tabs>
            <w:rPr>
              <w:ins w:id="359" w:author="Alexander Thomas Frase" w:date="2012-10-19T14:56:00Z"/>
              <w:rFonts w:eastAsiaTheme="minorEastAsia" w:cstheme="minorBidi"/>
              <w:i w:val="0"/>
              <w:noProof/>
              <w:kern w:val="0"/>
              <w:lang w:eastAsia="en-US" w:bidi="ar-SA"/>
            </w:rPr>
          </w:pPr>
          <w:ins w:id="360" w:author="Alexander Thomas Frase" w:date="2012-10-19T14:56:00Z">
            <w:r>
              <w:rPr>
                <w:noProof/>
              </w:rPr>
              <w:t>Example 5: Start with a list of genes, output all the genes within particular groups.</w:t>
            </w:r>
            <w:r>
              <w:rPr>
                <w:noProof/>
              </w:rPr>
              <w:tab/>
            </w:r>
            <w:r>
              <w:rPr>
                <w:noProof/>
              </w:rPr>
              <w:fldChar w:fldCharType="begin"/>
            </w:r>
            <w:r>
              <w:rPr>
                <w:noProof/>
              </w:rPr>
              <w:instrText xml:space="preserve"> PAGEREF _Toc338422187 \h </w:instrText>
            </w:r>
            <w:r>
              <w:rPr>
                <w:noProof/>
              </w:rPr>
            </w:r>
          </w:ins>
          <w:r>
            <w:rPr>
              <w:noProof/>
            </w:rPr>
            <w:fldChar w:fldCharType="separate"/>
          </w:r>
          <w:ins w:id="361" w:author="Alexander Thomas Frase" w:date="2012-10-19T14:56:00Z">
            <w:r>
              <w:rPr>
                <w:noProof/>
              </w:rPr>
              <w:t>36</w:t>
            </w:r>
            <w:r>
              <w:rPr>
                <w:noProof/>
              </w:rPr>
              <w:fldChar w:fldCharType="end"/>
            </w:r>
          </w:ins>
        </w:p>
        <w:p w14:paraId="55BE4CEF" w14:textId="77777777" w:rsidR="00832617" w:rsidRDefault="00832617">
          <w:pPr>
            <w:pStyle w:val="TOC3"/>
            <w:tabs>
              <w:tab w:val="right" w:leader="dot" w:pos="9962"/>
            </w:tabs>
            <w:rPr>
              <w:ins w:id="362" w:author="Alexander Thomas Frase" w:date="2012-10-19T14:56:00Z"/>
              <w:rFonts w:eastAsiaTheme="minorEastAsia" w:cstheme="minorBidi"/>
              <w:i w:val="0"/>
              <w:noProof/>
              <w:kern w:val="0"/>
              <w:lang w:eastAsia="en-US" w:bidi="ar-SA"/>
            </w:rPr>
          </w:pPr>
          <w:ins w:id="363" w:author="Alexander Thomas Frase" w:date="2012-10-19T14:56:00Z">
            <w:r>
              <w:rPr>
                <w:noProof/>
              </w:rPr>
              <w:t>Example 6: Start with genes associated with a pathway or group, output genes within that group that overlap with an input list of genes.</w:t>
            </w:r>
            <w:r>
              <w:rPr>
                <w:noProof/>
              </w:rPr>
              <w:tab/>
            </w:r>
            <w:r>
              <w:rPr>
                <w:noProof/>
              </w:rPr>
              <w:fldChar w:fldCharType="begin"/>
            </w:r>
            <w:r>
              <w:rPr>
                <w:noProof/>
              </w:rPr>
              <w:instrText xml:space="preserve"> PAGEREF _Toc338422188 \h </w:instrText>
            </w:r>
            <w:r>
              <w:rPr>
                <w:noProof/>
              </w:rPr>
            </w:r>
          </w:ins>
          <w:r>
            <w:rPr>
              <w:noProof/>
            </w:rPr>
            <w:fldChar w:fldCharType="separate"/>
          </w:r>
          <w:ins w:id="364" w:author="Alexander Thomas Frase" w:date="2012-10-19T14:56:00Z">
            <w:r>
              <w:rPr>
                <w:noProof/>
              </w:rPr>
              <w:t>36</w:t>
            </w:r>
            <w:r>
              <w:rPr>
                <w:noProof/>
              </w:rPr>
              <w:fldChar w:fldCharType="end"/>
            </w:r>
          </w:ins>
        </w:p>
        <w:p w14:paraId="009A49BD" w14:textId="77777777" w:rsidR="00832617" w:rsidRDefault="00832617">
          <w:pPr>
            <w:pStyle w:val="TOC3"/>
            <w:tabs>
              <w:tab w:val="right" w:leader="dot" w:pos="9962"/>
            </w:tabs>
            <w:rPr>
              <w:ins w:id="365" w:author="Alexander Thomas Frase" w:date="2012-10-19T14:56:00Z"/>
              <w:rFonts w:eastAsiaTheme="minorEastAsia" w:cstheme="minorBidi"/>
              <w:i w:val="0"/>
              <w:noProof/>
              <w:kern w:val="0"/>
              <w:lang w:eastAsia="en-US" w:bidi="ar-SA"/>
            </w:rPr>
          </w:pPr>
          <w:ins w:id="366" w:author="Alexander Thomas Frase" w:date="2012-10-19T14:56:00Z">
            <w:r>
              <w:rPr>
                <w:noProof/>
              </w:rPr>
              <w:t>Example 7: Starting with a list of genes, determine genes are within a group.</w:t>
            </w:r>
            <w:r>
              <w:rPr>
                <w:noProof/>
              </w:rPr>
              <w:tab/>
            </w:r>
            <w:r>
              <w:rPr>
                <w:noProof/>
              </w:rPr>
              <w:fldChar w:fldCharType="begin"/>
            </w:r>
            <w:r>
              <w:rPr>
                <w:noProof/>
              </w:rPr>
              <w:instrText xml:space="preserve"> PAGEREF _Toc338422189 \h </w:instrText>
            </w:r>
            <w:r>
              <w:rPr>
                <w:noProof/>
              </w:rPr>
            </w:r>
          </w:ins>
          <w:r>
            <w:rPr>
              <w:noProof/>
            </w:rPr>
            <w:fldChar w:fldCharType="separate"/>
          </w:r>
          <w:ins w:id="367" w:author="Alexander Thomas Frase" w:date="2012-10-19T14:56:00Z">
            <w:r>
              <w:rPr>
                <w:noProof/>
              </w:rPr>
              <w:t>36</w:t>
            </w:r>
            <w:r>
              <w:rPr>
                <w:noProof/>
              </w:rPr>
              <w:fldChar w:fldCharType="end"/>
            </w:r>
          </w:ins>
        </w:p>
        <w:p w14:paraId="3A0B9421" w14:textId="77777777" w:rsidR="00832617" w:rsidRDefault="00832617">
          <w:pPr>
            <w:pStyle w:val="TOC3"/>
            <w:tabs>
              <w:tab w:val="right" w:leader="dot" w:pos="9962"/>
            </w:tabs>
            <w:rPr>
              <w:ins w:id="368" w:author="Alexander Thomas Frase" w:date="2012-10-19T14:56:00Z"/>
              <w:rFonts w:eastAsiaTheme="minorEastAsia" w:cstheme="minorBidi"/>
              <w:i w:val="0"/>
              <w:noProof/>
              <w:kern w:val="0"/>
              <w:lang w:eastAsia="en-US" w:bidi="ar-SA"/>
            </w:rPr>
          </w:pPr>
          <w:ins w:id="369" w:author="Alexander Thomas Frase" w:date="2012-10-19T14:56:00Z">
            <w:r>
              <w:rPr>
                <w:noProof/>
              </w:rPr>
              <w:t>Example 8: Starting with a Single Gene, Gather All Genes Within Sources</w:t>
            </w:r>
            <w:r>
              <w:rPr>
                <w:noProof/>
              </w:rPr>
              <w:tab/>
            </w:r>
            <w:r>
              <w:rPr>
                <w:noProof/>
              </w:rPr>
              <w:fldChar w:fldCharType="begin"/>
            </w:r>
            <w:r>
              <w:rPr>
                <w:noProof/>
              </w:rPr>
              <w:instrText xml:space="preserve"> PAGEREF _Toc338422190 \h </w:instrText>
            </w:r>
            <w:r>
              <w:rPr>
                <w:noProof/>
              </w:rPr>
            </w:r>
          </w:ins>
          <w:r>
            <w:rPr>
              <w:noProof/>
            </w:rPr>
            <w:fldChar w:fldCharType="separate"/>
          </w:r>
          <w:ins w:id="370" w:author="Alexander Thomas Frase" w:date="2012-10-19T14:56:00Z">
            <w:r>
              <w:rPr>
                <w:noProof/>
              </w:rPr>
              <w:t>36</w:t>
            </w:r>
            <w:r>
              <w:rPr>
                <w:noProof/>
              </w:rPr>
              <w:fldChar w:fldCharType="end"/>
            </w:r>
          </w:ins>
        </w:p>
        <w:p w14:paraId="693E7FDE" w14:textId="77777777" w:rsidR="00832617" w:rsidRDefault="00832617">
          <w:pPr>
            <w:pStyle w:val="TOC2"/>
            <w:tabs>
              <w:tab w:val="right" w:leader="dot" w:pos="9962"/>
            </w:tabs>
            <w:rPr>
              <w:ins w:id="371" w:author="Alexander Thomas Frase" w:date="2012-10-19T14:56:00Z"/>
              <w:rFonts w:eastAsiaTheme="minorEastAsia" w:cstheme="minorBidi"/>
              <w:noProof/>
              <w:kern w:val="0"/>
              <w:lang w:eastAsia="en-US" w:bidi="ar-SA"/>
            </w:rPr>
          </w:pPr>
          <w:ins w:id="372" w:author="Alexander Thomas Frase" w:date="2012-10-19T14:56:00Z">
            <w:r>
              <w:rPr>
                <w:noProof/>
              </w:rPr>
              <w:t>Annotation Examples</w:t>
            </w:r>
            <w:r>
              <w:rPr>
                <w:noProof/>
              </w:rPr>
              <w:tab/>
            </w:r>
            <w:r>
              <w:rPr>
                <w:noProof/>
              </w:rPr>
              <w:fldChar w:fldCharType="begin"/>
            </w:r>
            <w:r>
              <w:rPr>
                <w:noProof/>
              </w:rPr>
              <w:instrText xml:space="preserve"> PAGEREF _Toc338422191 \h </w:instrText>
            </w:r>
            <w:r>
              <w:rPr>
                <w:noProof/>
              </w:rPr>
            </w:r>
          </w:ins>
          <w:r>
            <w:rPr>
              <w:noProof/>
            </w:rPr>
            <w:fldChar w:fldCharType="separate"/>
          </w:r>
          <w:ins w:id="373" w:author="Alexander Thomas Frase" w:date="2012-10-19T14:56:00Z">
            <w:r>
              <w:rPr>
                <w:noProof/>
              </w:rPr>
              <w:t>37</w:t>
            </w:r>
            <w:r>
              <w:rPr>
                <w:noProof/>
              </w:rPr>
              <w:fldChar w:fldCharType="end"/>
            </w:r>
          </w:ins>
        </w:p>
        <w:p w14:paraId="1DBC50B3" w14:textId="77777777" w:rsidR="00832617" w:rsidRDefault="00832617">
          <w:pPr>
            <w:pStyle w:val="TOC3"/>
            <w:tabs>
              <w:tab w:val="right" w:leader="dot" w:pos="9962"/>
            </w:tabs>
            <w:rPr>
              <w:ins w:id="374" w:author="Alexander Thomas Frase" w:date="2012-10-19T14:56:00Z"/>
              <w:rFonts w:eastAsiaTheme="minorEastAsia" w:cstheme="minorBidi"/>
              <w:i w:val="0"/>
              <w:noProof/>
              <w:kern w:val="0"/>
              <w:lang w:eastAsia="en-US" w:bidi="ar-SA"/>
            </w:rPr>
          </w:pPr>
          <w:ins w:id="375" w:author="Alexander Thomas Frase" w:date="2012-10-19T14:56:00Z">
            <w:r>
              <w:rPr>
                <w:noProof/>
              </w:rPr>
              <w:t>Example 1: Annotating a SNP with gene information.</w:t>
            </w:r>
            <w:r>
              <w:rPr>
                <w:noProof/>
              </w:rPr>
              <w:tab/>
            </w:r>
            <w:r>
              <w:rPr>
                <w:noProof/>
              </w:rPr>
              <w:fldChar w:fldCharType="begin"/>
            </w:r>
            <w:r>
              <w:rPr>
                <w:noProof/>
              </w:rPr>
              <w:instrText xml:space="preserve"> PAGEREF _Toc338422192 \h </w:instrText>
            </w:r>
            <w:r>
              <w:rPr>
                <w:noProof/>
              </w:rPr>
            </w:r>
          </w:ins>
          <w:r>
            <w:rPr>
              <w:noProof/>
            </w:rPr>
            <w:fldChar w:fldCharType="separate"/>
          </w:r>
          <w:ins w:id="376" w:author="Alexander Thomas Frase" w:date="2012-10-19T14:56:00Z">
            <w:r>
              <w:rPr>
                <w:noProof/>
              </w:rPr>
              <w:t>37</w:t>
            </w:r>
            <w:r>
              <w:rPr>
                <w:noProof/>
              </w:rPr>
              <w:fldChar w:fldCharType="end"/>
            </w:r>
          </w:ins>
        </w:p>
        <w:p w14:paraId="5C70AFD4" w14:textId="77777777" w:rsidR="00832617" w:rsidRDefault="00832617">
          <w:pPr>
            <w:pStyle w:val="TOC3"/>
            <w:tabs>
              <w:tab w:val="right" w:leader="dot" w:pos="9962"/>
            </w:tabs>
            <w:rPr>
              <w:ins w:id="377" w:author="Alexander Thomas Frase" w:date="2012-10-19T14:56:00Z"/>
              <w:rFonts w:eastAsiaTheme="minorEastAsia" w:cstheme="minorBidi"/>
              <w:i w:val="0"/>
              <w:noProof/>
              <w:kern w:val="0"/>
              <w:lang w:eastAsia="en-US" w:bidi="ar-SA"/>
            </w:rPr>
          </w:pPr>
          <w:ins w:id="378" w:author="Alexander Thomas Frase" w:date="2012-10-19T14:56:00Z">
            <w:r>
              <w:rPr>
                <w:noProof/>
              </w:rPr>
              <w:t>Example 2: Annotating SNPs with location information.</w:t>
            </w:r>
            <w:r>
              <w:rPr>
                <w:noProof/>
              </w:rPr>
              <w:tab/>
            </w:r>
            <w:r>
              <w:rPr>
                <w:noProof/>
              </w:rPr>
              <w:fldChar w:fldCharType="begin"/>
            </w:r>
            <w:r>
              <w:rPr>
                <w:noProof/>
              </w:rPr>
              <w:instrText xml:space="preserve"> PAGEREF _Toc338422193 \h </w:instrText>
            </w:r>
            <w:r>
              <w:rPr>
                <w:noProof/>
              </w:rPr>
            </w:r>
          </w:ins>
          <w:r>
            <w:rPr>
              <w:noProof/>
            </w:rPr>
            <w:fldChar w:fldCharType="separate"/>
          </w:r>
          <w:ins w:id="379" w:author="Alexander Thomas Frase" w:date="2012-10-19T14:56:00Z">
            <w:r>
              <w:rPr>
                <w:noProof/>
              </w:rPr>
              <w:t>37</w:t>
            </w:r>
            <w:r>
              <w:rPr>
                <w:noProof/>
              </w:rPr>
              <w:fldChar w:fldCharType="end"/>
            </w:r>
          </w:ins>
        </w:p>
        <w:p w14:paraId="6A1638D2" w14:textId="77777777" w:rsidR="00832617" w:rsidRDefault="00832617">
          <w:pPr>
            <w:pStyle w:val="TOC3"/>
            <w:tabs>
              <w:tab w:val="right" w:leader="dot" w:pos="9962"/>
            </w:tabs>
            <w:rPr>
              <w:ins w:id="380" w:author="Alexander Thomas Frase" w:date="2012-10-19T14:56:00Z"/>
              <w:rFonts w:eastAsiaTheme="minorEastAsia" w:cstheme="minorBidi"/>
              <w:i w:val="0"/>
              <w:noProof/>
              <w:kern w:val="0"/>
              <w:lang w:eastAsia="en-US" w:bidi="ar-SA"/>
            </w:rPr>
          </w:pPr>
          <w:ins w:id="381" w:author="Alexander Thomas Frase" w:date="2012-10-19T14:56:00Z">
            <w:r>
              <w:rPr>
                <w:noProof/>
              </w:rPr>
              <w:t>Example 3: Map a SNP to the groups and sources where the SNP is present.</w:t>
            </w:r>
            <w:r>
              <w:rPr>
                <w:noProof/>
              </w:rPr>
              <w:tab/>
            </w:r>
            <w:r>
              <w:rPr>
                <w:noProof/>
              </w:rPr>
              <w:fldChar w:fldCharType="begin"/>
            </w:r>
            <w:r>
              <w:rPr>
                <w:noProof/>
              </w:rPr>
              <w:instrText xml:space="preserve"> PAGEREF _Toc338422194 \h </w:instrText>
            </w:r>
            <w:r>
              <w:rPr>
                <w:noProof/>
              </w:rPr>
            </w:r>
          </w:ins>
          <w:r>
            <w:rPr>
              <w:noProof/>
            </w:rPr>
            <w:fldChar w:fldCharType="separate"/>
          </w:r>
          <w:ins w:id="382" w:author="Alexander Thomas Frase" w:date="2012-10-19T14:56:00Z">
            <w:r>
              <w:rPr>
                <w:noProof/>
              </w:rPr>
              <w:t>37</w:t>
            </w:r>
            <w:r>
              <w:rPr>
                <w:noProof/>
              </w:rPr>
              <w:fldChar w:fldCharType="end"/>
            </w:r>
          </w:ins>
        </w:p>
        <w:p w14:paraId="718EC433" w14:textId="77777777" w:rsidR="00832617" w:rsidRDefault="00832617">
          <w:pPr>
            <w:pStyle w:val="TOC3"/>
            <w:tabs>
              <w:tab w:val="right" w:leader="dot" w:pos="9962"/>
            </w:tabs>
            <w:rPr>
              <w:ins w:id="383" w:author="Alexander Thomas Frase" w:date="2012-10-19T14:56:00Z"/>
              <w:rFonts w:eastAsiaTheme="minorEastAsia" w:cstheme="minorBidi"/>
              <w:i w:val="0"/>
              <w:noProof/>
              <w:kern w:val="0"/>
              <w:lang w:eastAsia="en-US" w:bidi="ar-SA"/>
            </w:rPr>
          </w:pPr>
          <w:ins w:id="384" w:author="Alexander Thomas Frase" w:date="2012-10-19T14:56:00Z">
            <w:r>
              <w:rPr>
                <w:noProof/>
              </w:rPr>
              <w:t>Example 4: Annotating a base pair region with the list of SNPs in that region.</w:t>
            </w:r>
            <w:r>
              <w:rPr>
                <w:noProof/>
              </w:rPr>
              <w:tab/>
            </w:r>
            <w:r>
              <w:rPr>
                <w:noProof/>
              </w:rPr>
              <w:fldChar w:fldCharType="begin"/>
            </w:r>
            <w:r>
              <w:rPr>
                <w:noProof/>
              </w:rPr>
              <w:instrText xml:space="preserve"> PAGEREF _Toc338422195 \h </w:instrText>
            </w:r>
            <w:r>
              <w:rPr>
                <w:noProof/>
              </w:rPr>
            </w:r>
          </w:ins>
          <w:r>
            <w:rPr>
              <w:noProof/>
            </w:rPr>
            <w:fldChar w:fldCharType="separate"/>
          </w:r>
          <w:ins w:id="385" w:author="Alexander Thomas Frase" w:date="2012-10-19T14:56:00Z">
            <w:r>
              <w:rPr>
                <w:noProof/>
              </w:rPr>
              <w:t>38</w:t>
            </w:r>
            <w:r>
              <w:rPr>
                <w:noProof/>
              </w:rPr>
              <w:fldChar w:fldCharType="end"/>
            </w:r>
          </w:ins>
        </w:p>
        <w:p w14:paraId="0D09D8A8" w14:textId="77777777" w:rsidR="00832617" w:rsidRDefault="00832617">
          <w:pPr>
            <w:pStyle w:val="TOC2"/>
            <w:tabs>
              <w:tab w:val="right" w:leader="dot" w:pos="9962"/>
            </w:tabs>
            <w:rPr>
              <w:ins w:id="386" w:author="Alexander Thomas Frase" w:date="2012-10-19T14:56:00Z"/>
              <w:rFonts w:eastAsiaTheme="minorEastAsia" w:cstheme="minorBidi"/>
              <w:noProof/>
              <w:kern w:val="0"/>
              <w:lang w:eastAsia="en-US" w:bidi="ar-SA"/>
            </w:rPr>
          </w:pPr>
          <w:ins w:id="387" w:author="Alexander Thomas Frase" w:date="2012-10-19T14:56:00Z">
            <w:r>
              <w:rPr>
                <w:noProof/>
              </w:rPr>
              <w:t>Example Filtering followed by annotation</w:t>
            </w:r>
            <w:r>
              <w:rPr>
                <w:noProof/>
              </w:rPr>
              <w:tab/>
            </w:r>
            <w:r>
              <w:rPr>
                <w:noProof/>
              </w:rPr>
              <w:fldChar w:fldCharType="begin"/>
            </w:r>
            <w:r>
              <w:rPr>
                <w:noProof/>
              </w:rPr>
              <w:instrText xml:space="preserve"> PAGEREF _Toc338422196 \h </w:instrText>
            </w:r>
            <w:r>
              <w:rPr>
                <w:noProof/>
              </w:rPr>
            </w:r>
          </w:ins>
          <w:r>
            <w:rPr>
              <w:noProof/>
            </w:rPr>
            <w:fldChar w:fldCharType="separate"/>
          </w:r>
          <w:ins w:id="388" w:author="Alexander Thomas Frase" w:date="2012-10-19T14:56:00Z">
            <w:r>
              <w:rPr>
                <w:noProof/>
              </w:rPr>
              <w:t>38</w:t>
            </w:r>
            <w:r>
              <w:rPr>
                <w:noProof/>
              </w:rPr>
              <w:fldChar w:fldCharType="end"/>
            </w:r>
          </w:ins>
        </w:p>
        <w:p w14:paraId="4DC96FE2" w14:textId="77777777" w:rsidR="00832617" w:rsidRDefault="00832617">
          <w:pPr>
            <w:pStyle w:val="TOC3"/>
            <w:tabs>
              <w:tab w:val="right" w:leader="dot" w:pos="9962"/>
            </w:tabs>
            <w:rPr>
              <w:ins w:id="389" w:author="Alexander Thomas Frase" w:date="2012-10-19T14:56:00Z"/>
              <w:rFonts w:eastAsiaTheme="minorEastAsia" w:cstheme="minorBidi"/>
              <w:i w:val="0"/>
              <w:noProof/>
              <w:kern w:val="0"/>
              <w:lang w:eastAsia="en-US" w:bidi="ar-SA"/>
            </w:rPr>
          </w:pPr>
          <w:ins w:id="390" w:author="Alexander Thomas Frase" w:date="2012-10-19T14:56:00Z">
            <w:r>
              <w:rPr>
                <w:noProof/>
              </w:rPr>
              <w:t>Example 1: Input a SNP list and map SNP positions to regions.</w:t>
            </w:r>
            <w:r>
              <w:rPr>
                <w:noProof/>
              </w:rPr>
              <w:tab/>
            </w:r>
            <w:r>
              <w:rPr>
                <w:noProof/>
              </w:rPr>
              <w:fldChar w:fldCharType="begin"/>
            </w:r>
            <w:r>
              <w:rPr>
                <w:noProof/>
              </w:rPr>
              <w:instrText xml:space="preserve"> PAGEREF _Toc338422197 \h </w:instrText>
            </w:r>
            <w:r>
              <w:rPr>
                <w:noProof/>
              </w:rPr>
            </w:r>
          </w:ins>
          <w:r>
            <w:rPr>
              <w:noProof/>
            </w:rPr>
            <w:fldChar w:fldCharType="separate"/>
          </w:r>
          <w:ins w:id="391" w:author="Alexander Thomas Frase" w:date="2012-10-19T14:56:00Z">
            <w:r>
              <w:rPr>
                <w:noProof/>
              </w:rPr>
              <w:t>38</w:t>
            </w:r>
            <w:r>
              <w:rPr>
                <w:noProof/>
              </w:rPr>
              <w:fldChar w:fldCharType="end"/>
            </w:r>
          </w:ins>
        </w:p>
        <w:p w14:paraId="43D61C8C" w14:textId="77777777" w:rsidR="00832617" w:rsidRDefault="00832617">
          <w:pPr>
            <w:pStyle w:val="TOC3"/>
            <w:tabs>
              <w:tab w:val="right" w:leader="dot" w:pos="9962"/>
            </w:tabs>
            <w:rPr>
              <w:ins w:id="392" w:author="Alexander Thomas Frase" w:date="2012-10-19T14:56:00Z"/>
              <w:rFonts w:eastAsiaTheme="minorEastAsia" w:cstheme="minorBidi"/>
              <w:i w:val="0"/>
              <w:noProof/>
              <w:kern w:val="0"/>
              <w:lang w:eastAsia="en-US" w:bidi="ar-SA"/>
            </w:rPr>
          </w:pPr>
          <w:ins w:id="393" w:author="Alexander Thomas Frase" w:date="2012-10-19T14:56:00Z">
            <w:r>
              <w:rPr>
                <w:noProof/>
              </w:rPr>
              <w:t>Example 2: Map SNPs to groups and filter on the source.</w:t>
            </w:r>
            <w:r>
              <w:rPr>
                <w:noProof/>
              </w:rPr>
              <w:tab/>
            </w:r>
            <w:r>
              <w:rPr>
                <w:noProof/>
              </w:rPr>
              <w:fldChar w:fldCharType="begin"/>
            </w:r>
            <w:r>
              <w:rPr>
                <w:noProof/>
              </w:rPr>
              <w:instrText xml:space="preserve"> PAGEREF _Toc338422198 \h </w:instrText>
            </w:r>
            <w:r>
              <w:rPr>
                <w:noProof/>
              </w:rPr>
            </w:r>
          </w:ins>
          <w:r>
            <w:rPr>
              <w:noProof/>
            </w:rPr>
            <w:fldChar w:fldCharType="separate"/>
          </w:r>
          <w:ins w:id="394" w:author="Alexander Thomas Frase" w:date="2012-10-19T14:56:00Z">
            <w:r>
              <w:rPr>
                <w:noProof/>
              </w:rPr>
              <w:t>39</w:t>
            </w:r>
            <w:r>
              <w:rPr>
                <w:noProof/>
              </w:rPr>
              <w:fldChar w:fldCharType="end"/>
            </w:r>
          </w:ins>
        </w:p>
        <w:p w14:paraId="081212D6" w14:textId="77777777" w:rsidR="00832617" w:rsidRDefault="00832617">
          <w:pPr>
            <w:pStyle w:val="TOC3"/>
            <w:tabs>
              <w:tab w:val="right" w:leader="dot" w:pos="9962"/>
            </w:tabs>
            <w:rPr>
              <w:ins w:id="395" w:author="Alexander Thomas Frase" w:date="2012-10-19T14:56:00Z"/>
              <w:rFonts w:eastAsiaTheme="minorEastAsia" w:cstheme="minorBidi"/>
              <w:i w:val="0"/>
              <w:noProof/>
              <w:kern w:val="0"/>
              <w:lang w:eastAsia="en-US" w:bidi="ar-SA"/>
            </w:rPr>
          </w:pPr>
          <w:ins w:id="396" w:author="Alexander Thomas Frase" w:date="2012-10-19T14:56:00Z">
            <w:r>
              <w:rPr>
                <w:noProof/>
              </w:rPr>
              <w:t>Example 3: Testing overlap of SNP and position lists, outputting regions.</w:t>
            </w:r>
            <w:r>
              <w:rPr>
                <w:noProof/>
              </w:rPr>
              <w:tab/>
            </w:r>
            <w:r>
              <w:rPr>
                <w:noProof/>
              </w:rPr>
              <w:fldChar w:fldCharType="begin"/>
            </w:r>
            <w:r>
              <w:rPr>
                <w:noProof/>
              </w:rPr>
              <w:instrText xml:space="preserve"> PAGEREF _Toc338422199 \h </w:instrText>
            </w:r>
            <w:r>
              <w:rPr>
                <w:noProof/>
              </w:rPr>
            </w:r>
          </w:ins>
          <w:r>
            <w:rPr>
              <w:noProof/>
            </w:rPr>
            <w:fldChar w:fldCharType="separate"/>
          </w:r>
          <w:ins w:id="397" w:author="Alexander Thomas Frase" w:date="2012-10-19T14:56:00Z">
            <w:r>
              <w:rPr>
                <w:noProof/>
              </w:rPr>
              <w:t>39</w:t>
            </w:r>
            <w:r>
              <w:rPr>
                <w:noProof/>
              </w:rPr>
              <w:fldChar w:fldCharType="end"/>
            </w:r>
          </w:ins>
        </w:p>
        <w:p w14:paraId="38694567" w14:textId="77777777" w:rsidR="00832617" w:rsidRDefault="00832617">
          <w:pPr>
            <w:pStyle w:val="TOC3"/>
            <w:tabs>
              <w:tab w:val="right" w:leader="dot" w:pos="9962"/>
            </w:tabs>
            <w:rPr>
              <w:ins w:id="398" w:author="Alexander Thomas Frase" w:date="2012-10-19T14:56:00Z"/>
              <w:rFonts w:eastAsiaTheme="minorEastAsia" w:cstheme="minorBidi"/>
              <w:i w:val="0"/>
              <w:noProof/>
              <w:kern w:val="0"/>
              <w:lang w:eastAsia="en-US" w:bidi="ar-SA"/>
            </w:rPr>
          </w:pPr>
          <w:ins w:id="399" w:author="Alexander Thomas Frase" w:date="2012-10-19T14:56:00Z">
            <w:r>
              <w:rPr>
                <w:noProof/>
              </w:rPr>
              <w:t>Example 4: Testing overlap of gene and source lists, outputting regions.</w:t>
            </w:r>
            <w:r>
              <w:rPr>
                <w:noProof/>
              </w:rPr>
              <w:tab/>
            </w:r>
            <w:r>
              <w:rPr>
                <w:noProof/>
              </w:rPr>
              <w:fldChar w:fldCharType="begin"/>
            </w:r>
            <w:r>
              <w:rPr>
                <w:noProof/>
              </w:rPr>
              <w:instrText xml:space="preserve"> PAGEREF _Toc338422200 \h </w:instrText>
            </w:r>
            <w:r>
              <w:rPr>
                <w:noProof/>
              </w:rPr>
            </w:r>
          </w:ins>
          <w:r>
            <w:rPr>
              <w:noProof/>
            </w:rPr>
            <w:fldChar w:fldCharType="separate"/>
          </w:r>
          <w:ins w:id="400" w:author="Alexander Thomas Frase" w:date="2012-10-19T14:56:00Z">
            <w:r>
              <w:rPr>
                <w:noProof/>
              </w:rPr>
              <w:t>40</w:t>
            </w:r>
            <w:r>
              <w:rPr>
                <w:noProof/>
              </w:rPr>
              <w:fldChar w:fldCharType="end"/>
            </w:r>
          </w:ins>
        </w:p>
        <w:p w14:paraId="399859F5" w14:textId="77777777" w:rsidR="00832617" w:rsidRDefault="00832617">
          <w:pPr>
            <w:pStyle w:val="TOC3"/>
            <w:tabs>
              <w:tab w:val="right" w:leader="dot" w:pos="9962"/>
            </w:tabs>
            <w:rPr>
              <w:ins w:id="401" w:author="Alexander Thomas Frase" w:date="2012-10-19T14:56:00Z"/>
              <w:rFonts w:eastAsiaTheme="minorEastAsia" w:cstheme="minorBidi"/>
              <w:i w:val="0"/>
              <w:noProof/>
              <w:kern w:val="0"/>
              <w:lang w:eastAsia="en-US" w:bidi="ar-SA"/>
            </w:rPr>
          </w:pPr>
          <w:ins w:id="402" w:author="Alexander Thomas Frase" w:date="2012-10-19T14:56:00Z">
            <w:r>
              <w:rPr>
                <w:noProof/>
              </w:rPr>
              <w:t>Example 5: Filter gene list based on sources, and output regions.</w:t>
            </w:r>
            <w:r>
              <w:rPr>
                <w:noProof/>
              </w:rPr>
              <w:tab/>
            </w:r>
            <w:r>
              <w:rPr>
                <w:noProof/>
              </w:rPr>
              <w:fldChar w:fldCharType="begin"/>
            </w:r>
            <w:r>
              <w:rPr>
                <w:noProof/>
              </w:rPr>
              <w:instrText xml:space="preserve"> PAGEREF _Toc338422201 \h </w:instrText>
            </w:r>
            <w:r>
              <w:rPr>
                <w:noProof/>
              </w:rPr>
            </w:r>
          </w:ins>
          <w:r>
            <w:rPr>
              <w:noProof/>
            </w:rPr>
            <w:fldChar w:fldCharType="separate"/>
          </w:r>
          <w:ins w:id="403" w:author="Alexander Thomas Frase" w:date="2012-10-19T14:56:00Z">
            <w:r>
              <w:rPr>
                <w:noProof/>
              </w:rPr>
              <w:t>40</w:t>
            </w:r>
            <w:r>
              <w:rPr>
                <w:noProof/>
              </w:rPr>
              <w:fldChar w:fldCharType="end"/>
            </w:r>
          </w:ins>
        </w:p>
        <w:p w14:paraId="24BFE82B" w14:textId="77777777" w:rsidR="00832617" w:rsidRDefault="00832617">
          <w:pPr>
            <w:pStyle w:val="TOC3"/>
            <w:tabs>
              <w:tab w:val="right" w:leader="dot" w:pos="9962"/>
            </w:tabs>
            <w:rPr>
              <w:ins w:id="404" w:author="Alexander Thomas Frase" w:date="2012-10-19T14:56:00Z"/>
              <w:rFonts w:eastAsiaTheme="minorEastAsia" w:cstheme="minorBidi"/>
              <w:i w:val="0"/>
              <w:noProof/>
              <w:kern w:val="0"/>
              <w:lang w:eastAsia="en-US" w:bidi="ar-SA"/>
            </w:rPr>
          </w:pPr>
          <w:ins w:id="405" w:author="Alexander Thomas Frase" w:date="2012-10-19T14:56:00Z">
            <w:r>
              <w:rPr>
                <w:noProof/>
              </w:rPr>
              <w:t>Example 6: Output of genes found in pathway based input, filtered by genotyping platform.</w:t>
            </w:r>
            <w:r>
              <w:rPr>
                <w:noProof/>
              </w:rPr>
              <w:tab/>
            </w:r>
            <w:r>
              <w:rPr>
                <w:noProof/>
              </w:rPr>
              <w:fldChar w:fldCharType="begin"/>
            </w:r>
            <w:r>
              <w:rPr>
                <w:noProof/>
              </w:rPr>
              <w:instrText xml:space="preserve"> PAGEREF _Toc338422202 \h </w:instrText>
            </w:r>
            <w:r>
              <w:rPr>
                <w:noProof/>
              </w:rPr>
            </w:r>
          </w:ins>
          <w:r>
            <w:rPr>
              <w:noProof/>
            </w:rPr>
            <w:fldChar w:fldCharType="separate"/>
          </w:r>
          <w:ins w:id="406" w:author="Alexander Thomas Frase" w:date="2012-10-19T14:56:00Z">
            <w:r>
              <w:rPr>
                <w:noProof/>
              </w:rPr>
              <w:t>40</w:t>
            </w:r>
            <w:r>
              <w:rPr>
                <w:noProof/>
              </w:rPr>
              <w:fldChar w:fldCharType="end"/>
            </w:r>
          </w:ins>
        </w:p>
        <w:p w14:paraId="713A7D21" w14:textId="77777777" w:rsidR="00832617" w:rsidRDefault="00832617">
          <w:pPr>
            <w:pStyle w:val="TOC3"/>
            <w:tabs>
              <w:tab w:val="right" w:leader="dot" w:pos="9962"/>
            </w:tabs>
            <w:rPr>
              <w:ins w:id="407" w:author="Alexander Thomas Frase" w:date="2012-10-19T14:56:00Z"/>
              <w:rFonts w:eastAsiaTheme="minorEastAsia" w:cstheme="minorBidi"/>
              <w:i w:val="0"/>
              <w:noProof/>
              <w:kern w:val="0"/>
              <w:lang w:eastAsia="en-US" w:bidi="ar-SA"/>
            </w:rPr>
          </w:pPr>
          <w:ins w:id="408" w:author="Alexander Thomas Frase" w:date="2012-10-19T14:56:00Z">
            <w:r>
              <w:rPr>
                <w:noProof/>
              </w:rPr>
              <w:t>Example 7: Output of genes annotated by group found in pathway based input, filtered by genotyping platform.</w:t>
            </w:r>
            <w:r>
              <w:rPr>
                <w:noProof/>
              </w:rPr>
              <w:tab/>
            </w:r>
            <w:r>
              <w:rPr>
                <w:noProof/>
              </w:rPr>
              <w:fldChar w:fldCharType="begin"/>
            </w:r>
            <w:r>
              <w:rPr>
                <w:noProof/>
              </w:rPr>
              <w:instrText xml:space="preserve"> PAGEREF _Toc338422203 \h </w:instrText>
            </w:r>
            <w:r>
              <w:rPr>
                <w:noProof/>
              </w:rPr>
            </w:r>
          </w:ins>
          <w:r>
            <w:rPr>
              <w:noProof/>
            </w:rPr>
            <w:fldChar w:fldCharType="separate"/>
          </w:r>
          <w:ins w:id="409" w:author="Alexander Thomas Frase" w:date="2012-10-19T14:56:00Z">
            <w:r>
              <w:rPr>
                <w:noProof/>
              </w:rPr>
              <w:t>41</w:t>
            </w:r>
            <w:r>
              <w:rPr>
                <w:noProof/>
              </w:rPr>
              <w:fldChar w:fldCharType="end"/>
            </w:r>
          </w:ins>
        </w:p>
        <w:p w14:paraId="6BDF4E13" w14:textId="77777777" w:rsidR="00832617" w:rsidRDefault="00832617">
          <w:pPr>
            <w:pStyle w:val="TOC3"/>
            <w:tabs>
              <w:tab w:val="right" w:leader="dot" w:pos="9962"/>
            </w:tabs>
            <w:rPr>
              <w:ins w:id="410" w:author="Alexander Thomas Frase" w:date="2012-10-19T14:56:00Z"/>
              <w:rFonts w:eastAsiaTheme="minorEastAsia" w:cstheme="minorBidi"/>
              <w:i w:val="0"/>
              <w:noProof/>
              <w:kern w:val="0"/>
              <w:lang w:eastAsia="en-US" w:bidi="ar-SA"/>
            </w:rPr>
          </w:pPr>
          <w:ins w:id="411" w:author="Alexander Thomas Frase" w:date="2012-10-19T14:56:00Z">
            <w:r>
              <w:rPr>
                <w:noProof/>
              </w:rPr>
              <w:t>Example 8: Genes within data sources from a list of input genes filtered by genotyping platform, output regions.</w:t>
            </w:r>
            <w:r>
              <w:rPr>
                <w:noProof/>
              </w:rPr>
              <w:tab/>
            </w:r>
            <w:r>
              <w:rPr>
                <w:noProof/>
              </w:rPr>
              <w:fldChar w:fldCharType="begin"/>
            </w:r>
            <w:r>
              <w:rPr>
                <w:noProof/>
              </w:rPr>
              <w:instrText xml:space="preserve"> PAGEREF _Toc338422204 \h </w:instrText>
            </w:r>
            <w:r>
              <w:rPr>
                <w:noProof/>
              </w:rPr>
            </w:r>
          </w:ins>
          <w:r>
            <w:rPr>
              <w:noProof/>
            </w:rPr>
            <w:fldChar w:fldCharType="separate"/>
          </w:r>
          <w:ins w:id="412" w:author="Alexander Thomas Frase" w:date="2012-10-19T14:56:00Z">
            <w:r>
              <w:rPr>
                <w:noProof/>
              </w:rPr>
              <w:t>42</w:t>
            </w:r>
            <w:r>
              <w:rPr>
                <w:noProof/>
              </w:rPr>
              <w:fldChar w:fldCharType="end"/>
            </w:r>
          </w:ins>
        </w:p>
        <w:p w14:paraId="70C32F1A" w14:textId="77777777" w:rsidR="00832617" w:rsidRDefault="00832617">
          <w:pPr>
            <w:pStyle w:val="TOC3"/>
            <w:tabs>
              <w:tab w:val="right" w:leader="dot" w:pos="9962"/>
            </w:tabs>
            <w:rPr>
              <w:ins w:id="413" w:author="Alexander Thomas Frase" w:date="2012-10-19T14:56:00Z"/>
              <w:rFonts w:eastAsiaTheme="minorEastAsia" w:cstheme="minorBidi"/>
              <w:i w:val="0"/>
              <w:noProof/>
              <w:kern w:val="0"/>
              <w:lang w:eastAsia="en-US" w:bidi="ar-SA"/>
            </w:rPr>
          </w:pPr>
          <w:ins w:id="414" w:author="Alexander Thomas Frase" w:date="2012-10-19T14:56:00Z">
            <w:r>
              <w:rPr>
                <w:noProof/>
              </w:rPr>
              <w:t>Example 9: Find overlap between two SNP lists and map the overlapping SNPs to the genes.</w:t>
            </w:r>
            <w:r>
              <w:rPr>
                <w:noProof/>
              </w:rPr>
              <w:tab/>
            </w:r>
            <w:r>
              <w:rPr>
                <w:noProof/>
              </w:rPr>
              <w:fldChar w:fldCharType="begin"/>
            </w:r>
            <w:r>
              <w:rPr>
                <w:noProof/>
              </w:rPr>
              <w:instrText xml:space="preserve"> PAGEREF _Toc338422205 \h </w:instrText>
            </w:r>
            <w:r>
              <w:rPr>
                <w:noProof/>
              </w:rPr>
            </w:r>
          </w:ins>
          <w:r>
            <w:rPr>
              <w:noProof/>
            </w:rPr>
            <w:fldChar w:fldCharType="separate"/>
          </w:r>
          <w:ins w:id="415" w:author="Alexander Thomas Frase" w:date="2012-10-19T14:56:00Z">
            <w:r>
              <w:rPr>
                <w:noProof/>
              </w:rPr>
              <w:t>42</w:t>
            </w:r>
            <w:r>
              <w:rPr>
                <w:noProof/>
              </w:rPr>
              <w:fldChar w:fldCharType="end"/>
            </w:r>
          </w:ins>
        </w:p>
        <w:p w14:paraId="0AF2F08F" w14:textId="77777777" w:rsidR="00832617" w:rsidRDefault="00832617">
          <w:pPr>
            <w:pStyle w:val="TOC3"/>
            <w:tabs>
              <w:tab w:val="right" w:leader="dot" w:pos="9962"/>
            </w:tabs>
            <w:rPr>
              <w:ins w:id="416" w:author="Alexander Thomas Frase" w:date="2012-10-19T14:56:00Z"/>
              <w:rFonts w:eastAsiaTheme="minorEastAsia" w:cstheme="minorBidi"/>
              <w:i w:val="0"/>
              <w:noProof/>
              <w:kern w:val="0"/>
              <w:lang w:eastAsia="en-US" w:bidi="ar-SA"/>
            </w:rPr>
          </w:pPr>
          <w:ins w:id="417" w:author="Alexander Thomas Frase" w:date="2012-10-19T14:56:00Z">
            <w:r>
              <w:rPr>
                <w:noProof/>
              </w:rPr>
              <w:t>Example 11: Mapping regions to genes using Biofilter based on percent of overlap.</w:t>
            </w:r>
            <w:r>
              <w:rPr>
                <w:noProof/>
              </w:rPr>
              <w:tab/>
            </w:r>
            <w:r>
              <w:rPr>
                <w:noProof/>
              </w:rPr>
              <w:fldChar w:fldCharType="begin"/>
            </w:r>
            <w:r>
              <w:rPr>
                <w:noProof/>
              </w:rPr>
              <w:instrText xml:space="preserve"> PAGEREF _Toc338422206 \h </w:instrText>
            </w:r>
            <w:r>
              <w:rPr>
                <w:noProof/>
              </w:rPr>
            </w:r>
          </w:ins>
          <w:r>
            <w:rPr>
              <w:noProof/>
            </w:rPr>
            <w:fldChar w:fldCharType="separate"/>
          </w:r>
          <w:ins w:id="418" w:author="Alexander Thomas Frase" w:date="2012-10-19T14:56:00Z">
            <w:r>
              <w:rPr>
                <w:noProof/>
              </w:rPr>
              <w:t>43</w:t>
            </w:r>
            <w:r>
              <w:rPr>
                <w:noProof/>
              </w:rPr>
              <w:fldChar w:fldCharType="end"/>
            </w:r>
          </w:ins>
        </w:p>
        <w:p w14:paraId="25035805" w14:textId="77777777" w:rsidR="00832617" w:rsidRDefault="00832617">
          <w:pPr>
            <w:pStyle w:val="TOC3"/>
            <w:tabs>
              <w:tab w:val="right" w:leader="dot" w:pos="9962"/>
            </w:tabs>
            <w:rPr>
              <w:ins w:id="419" w:author="Alexander Thomas Frase" w:date="2012-10-19T14:56:00Z"/>
              <w:rFonts w:eastAsiaTheme="minorEastAsia" w:cstheme="minorBidi"/>
              <w:i w:val="0"/>
              <w:noProof/>
              <w:kern w:val="0"/>
              <w:lang w:eastAsia="en-US" w:bidi="ar-SA"/>
            </w:rPr>
          </w:pPr>
          <w:ins w:id="420" w:author="Alexander Thomas Frase" w:date="2012-10-19T14:56:00Z">
            <w:r>
              <w:rPr>
                <w:noProof/>
              </w:rPr>
              <w:t>Example 12: Mapping regions to genes using Biofilter based on base pair overlap.</w:t>
            </w:r>
            <w:r>
              <w:rPr>
                <w:noProof/>
              </w:rPr>
              <w:tab/>
            </w:r>
            <w:r>
              <w:rPr>
                <w:noProof/>
              </w:rPr>
              <w:fldChar w:fldCharType="begin"/>
            </w:r>
            <w:r>
              <w:rPr>
                <w:noProof/>
              </w:rPr>
              <w:instrText xml:space="preserve"> PAGEREF _Toc338422207 \h </w:instrText>
            </w:r>
            <w:r>
              <w:rPr>
                <w:noProof/>
              </w:rPr>
            </w:r>
          </w:ins>
          <w:r>
            <w:rPr>
              <w:noProof/>
            </w:rPr>
            <w:fldChar w:fldCharType="separate"/>
          </w:r>
          <w:ins w:id="421" w:author="Alexander Thomas Frase" w:date="2012-10-19T14:56:00Z">
            <w:r>
              <w:rPr>
                <w:noProof/>
              </w:rPr>
              <w:t>44</w:t>
            </w:r>
            <w:r>
              <w:rPr>
                <w:noProof/>
              </w:rPr>
              <w:fldChar w:fldCharType="end"/>
            </w:r>
          </w:ins>
        </w:p>
        <w:p w14:paraId="0C5488E4" w14:textId="77777777" w:rsidR="00832617" w:rsidRDefault="00832617">
          <w:pPr>
            <w:pStyle w:val="TOC3"/>
            <w:tabs>
              <w:tab w:val="right" w:leader="dot" w:pos="9962"/>
            </w:tabs>
            <w:rPr>
              <w:ins w:id="422" w:author="Alexander Thomas Frase" w:date="2012-10-19T14:56:00Z"/>
              <w:rFonts w:eastAsiaTheme="minorEastAsia" w:cstheme="minorBidi"/>
              <w:i w:val="0"/>
              <w:noProof/>
              <w:kern w:val="0"/>
              <w:lang w:eastAsia="en-US" w:bidi="ar-SA"/>
            </w:rPr>
          </w:pPr>
          <w:ins w:id="423" w:author="Alexander Thomas Frase" w:date="2012-10-19T14:56:00Z">
            <w:r>
              <w:rPr>
                <w:noProof/>
              </w:rPr>
              <w:t>Example 13: Annotating a list of gene symbols with SNPs, regions, groups, and sources, using Biofilter.</w:t>
            </w:r>
            <w:r>
              <w:rPr>
                <w:noProof/>
              </w:rPr>
              <w:tab/>
            </w:r>
            <w:r>
              <w:rPr>
                <w:noProof/>
              </w:rPr>
              <w:fldChar w:fldCharType="begin"/>
            </w:r>
            <w:r>
              <w:rPr>
                <w:noProof/>
              </w:rPr>
              <w:instrText xml:space="preserve"> PAGEREF _Toc338422208 \h </w:instrText>
            </w:r>
            <w:r>
              <w:rPr>
                <w:noProof/>
              </w:rPr>
            </w:r>
          </w:ins>
          <w:r>
            <w:rPr>
              <w:noProof/>
            </w:rPr>
            <w:fldChar w:fldCharType="separate"/>
          </w:r>
          <w:ins w:id="424" w:author="Alexander Thomas Frase" w:date="2012-10-19T14:56:00Z">
            <w:r>
              <w:rPr>
                <w:noProof/>
              </w:rPr>
              <w:t>44</w:t>
            </w:r>
            <w:r>
              <w:rPr>
                <w:noProof/>
              </w:rPr>
              <w:fldChar w:fldCharType="end"/>
            </w:r>
          </w:ins>
        </w:p>
        <w:p w14:paraId="22145AD6" w14:textId="77777777" w:rsidR="00832617" w:rsidRDefault="00832617">
          <w:pPr>
            <w:pStyle w:val="TOC2"/>
            <w:tabs>
              <w:tab w:val="right" w:leader="dot" w:pos="9962"/>
            </w:tabs>
            <w:rPr>
              <w:ins w:id="425" w:author="Alexander Thomas Frase" w:date="2012-10-19T14:56:00Z"/>
              <w:rFonts w:eastAsiaTheme="minorEastAsia" w:cstheme="minorBidi"/>
              <w:noProof/>
              <w:kern w:val="0"/>
              <w:lang w:eastAsia="en-US" w:bidi="ar-SA"/>
            </w:rPr>
          </w:pPr>
          <w:ins w:id="426" w:author="Alexander Thomas Frase" w:date="2012-10-19T14:56:00Z">
            <w:r>
              <w:rPr>
                <w:noProof/>
              </w:rPr>
              <w:t>Modeling Example</w:t>
            </w:r>
            <w:r>
              <w:rPr>
                <w:noProof/>
              </w:rPr>
              <w:tab/>
            </w:r>
            <w:r>
              <w:rPr>
                <w:noProof/>
              </w:rPr>
              <w:fldChar w:fldCharType="begin"/>
            </w:r>
            <w:r>
              <w:rPr>
                <w:noProof/>
              </w:rPr>
              <w:instrText xml:space="preserve"> PAGEREF _Toc338422209 \h </w:instrText>
            </w:r>
            <w:r>
              <w:rPr>
                <w:noProof/>
              </w:rPr>
            </w:r>
          </w:ins>
          <w:r>
            <w:rPr>
              <w:noProof/>
            </w:rPr>
            <w:fldChar w:fldCharType="separate"/>
          </w:r>
          <w:ins w:id="427" w:author="Alexander Thomas Frase" w:date="2012-10-19T14:56:00Z">
            <w:r>
              <w:rPr>
                <w:noProof/>
              </w:rPr>
              <w:t>45</w:t>
            </w:r>
            <w:r>
              <w:rPr>
                <w:noProof/>
              </w:rPr>
              <w:fldChar w:fldCharType="end"/>
            </w:r>
          </w:ins>
        </w:p>
        <w:p w14:paraId="01ED8C94" w14:textId="77777777" w:rsidR="00832617" w:rsidRDefault="00832617">
          <w:pPr>
            <w:pStyle w:val="TOC3"/>
            <w:tabs>
              <w:tab w:val="right" w:leader="dot" w:pos="9962"/>
            </w:tabs>
            <w:rPr>
              <w:ins w:id="428" w:author="Alexander Thomas Frase" w:date="2012-10-19T14:56:00Z"/>
              <w:rFonts w:eastAsiaTheme="minorEastAsia" w:cstheme="minorBidi"/>
              <w:i w:val="0"/>
              <w:noProof/>
              <w:kern w:val="0"/>
              <w:lang w:eastAsia="en-US" w:bidi="ar-SA"/>
            </w:rPr>
          </w:pPr>
          <w:ins w:id="429" w:author="Alexander Thomas Frase" w:date="2012-10-19T14:56:00Z">
            <w:r w:rsidRPr="00A46580">
              <w:rPr>
                <w:noProof/>
              </w:rPr>
              <w:t>Step 1</w:t>
            </w:r>
            <w:r>
              <w:rPr>
                <w:noProof/>
              </w:rPr>
              <w:tab/>
            </w:r>
            <w:r>
              <w:rPr>
                <w:noProof/>
              </w:rPr>
              <w:fldChar w:fldCharType="begin"/>
            </w:r>
            <w:r>
              <w:rPr>
                <w:noProof/>
              </w:rPr>
              <w:instrText xml:space="preserve"> PAGEREF _Toc338422210 \h </w:instrText>
            </w:r>
            <w:r>
              <w:rPr>
                <w:noProof/>
              </w:rPr>
            </w:r>
          </w:ins>
          <w:r>
            <w:rPr>
              <w:noProof/>
            </w:rPr>
            <w:fldChar w:fldCharType="separate"/>
          </w:r>
          <w:ins w:id="430" w:author="Alexander Thomas Frase" w:date="2012-10-19T14:56:00Z">
            <w:r>
              <w:rPr>
                <w:noProof/>
              </w:rPr>
              <w:t>45</w:t>
            </w:r>
            <w:r>
              <w:rPr>
                <w:noProof/>
              </w:rPr>
              <w:fldChar w:fldCharType="end"/>
            </w:r>
          </w:ins>
        </w:p>
        <w:p w14:paraId="1136AC29" w14:textId="77777777" w:rsidR="00832617" w:rsidRDefault="00832617">
          <w:pPr>
            <w:pStyle w:val="TOC3"/>
            <w:tabs>
              <w:tab w:val="right" w:leader="dot" w:pos="9962"/>
            </w:tabs>
            <w:rPr>
              <w:ins w:id="431" w:author="Alexander Thomas Frase" w:date="2012-10-19T14:56:00Z"/>
              <w:rFonts w:eastAsiaTheme="minorEastAsia" w:cstheme="minorBidi"/>
              <w:i w:val="0"/>
              <w:noProof/>
              <w:kern w:val="0"/>
              <w:lang w:eastAsia="en-US" w:bidi="ar-SA"/>
            </w:rPr>
          </w:pPr>
          <w:ins w:id="432" w:author="Alexander Thomas Frase" w:date="2012-10-19T14:56:00Z">
            <w:r w:rsidRPr="00A46580">
              <w:rPr>
                <w:noProof/>
              </w:rPr>
              <w:t>Step 2</w:t>
            </w:r>
            <w:r>
              <w:rPr>
                <w:noProof/>
              </w:rPr>
              <w:tab/>
            </w:r>
            <w:r>
              <w:rPr>
                <w:noProof/>
              </w:rPr>
              <w:fldChar w:fldCharType="begin"/>
            </w:r>
            <w:r>
              <w:rPr>
                <w:noProof/>
              </w:rPr>
              <w:instrText xml:space="preserve"> PAGEREF _Toc338422211 \h </w:instrText>
            </w:r>
            <w:r>
              <w:rPr>
                <w:noProof/>
              </w:rPr>
            </w:r>
          </w:ins>
          <w:r>
            <w:rPr>
              <w:noProof/>
            </w:rPr>
            <w:fldChar w:fldCharType="separate"/>
          </w:r>
          <w:ins w:id="433" w:author="Alexander Thomas Frase" w:date="2012-10-19T14:56:00Z">
            <w:r>
              <w:rPr>
                <w:noProof/>
              </w:rPr>
              <w:t>46</w:t>
            </w:r>
            <w:r>
              <w:rPr>
                <w:noProof/>
              </w:rPr>
              <w:fldChar w:fldCharType="end"/>
            </w:r>
          </w:ins>
        </w:p>
        <w:p w14:paraId="797762AE" w14:textId="77777777" w:rsidR="00832617" w:rsidRDefault="00832617">
          <w:pPr>
            <w:pStyle w:val="TOC3"/>
            <w:tabs>
              <w:tab w:val="right" w:leader="dot" w:pos="9962"/>
            </w:tabs>
            <w:rPr>
              <w:ins w:id="434" w:author="Alexander Thomas Frase" w:date="2012-10-19T14:56:00Z"/>
              <w:rFonts w:eastAsiaTheme="minorEastAsia" w:cstheme="minorBidi"/>
              <w:i w:val="0"/>
              <w:noProof/>
              <w:kern w:val="0"/>
              <w:lang w:eastAsia="en-US" w:bidi="ar-SA"/>
            </w:rPr>
          </w:pPr>
          <w:ins w:id="435" w:author="Alexander Thomas Frase" w:date="2012-10-19T14:56:00Z">
            <w:r>
              <w:rPr>
                <w:noProof/>
              </w:rPr>
              <w:t>Step 3</w:t>
            </w:r>
            <w:r>
              <w:rPr>
                <w:noProof/>
              </w:rPr>
              <w:tab/>
            </w:r>
            <w:r>
              <w:rPr>
                <w:noProof/>
              </w:rPr>
              <w:fldChar w:fldCharType="begin"/>
            </w:r>
            <w:r>
              <w:rPr>
                <w:noProof/>
              </w:rPr>
              <w:instrText xml:space="preserve"> PAGEREF _Toc338422212 \h </w:instrText>
            </w:r>
            <w:r>
              <w:rPr>
                <w:noProof/>
              </w:rPr>
            </w:r>
          </w:ins>
          <w:r>
            <w:rPr>
              <w:noProof/>
            </w:rPr>
            <w:fldChar w:fldCharType="separate"/>
          </w:r>
          <w:ins w:id="436" w:author="Alexander Thomas Frase" w:date="2012-10-19T14:56:00Z">
            <w:r>
              <w:rPr>
                <w:noProof/>
              </w:rPr>
              <w:t>46</w:t>
            </w:r>
            <w:r>
              <w:rPr>
                <w:noProof/>
              </w:rPr>
              <w:fldChar w:fldCharType="end"/>
            </w:r>
          </w:ins>
        </w:p>
        <w:p w14:paraId="7411B07C" w14:textId="77777777" w:rsidR="00832617" w:rsidRDefault="00832617">
          <w:pPr>
            <w:pStyle w:val="TOC3"/>
            <w:tabs>
              <w:tab w:val="right" w:leader="dot" w:pos="9962"/>
            </w:tabs>
            <w:rPr>
              <w:ins w:id="437" w:author="Alexander Thomas Frase" w:date="2012-10-19T14:56:00Z"/>
              <w:rFonts w:eastAsiaTheme="minorEastAsia" w:cstheme="minorBidi"/>
              <w:i w:val="0"/>
              <w:noProof/>
              <w:kern w:val="0"/>
              <w:lang w:eastAsia="en-US" w:bidi="ar-SA"/>
            </w:rPr>
          </w:pPr>
          <w:ins w:id="438" w:author="Alexander Thomas Frase" w:date="2012-10-19T14:56:00Z">
            <w:r>
              <w:rPr>
                <w:noProof/>
              </w:rPr>
              <w:t>Changes in Biofilter 2.0 Modeling</w:t>
            </w:r>
            <w:r>
              <w:rPr>
                <w:noProof/>
              </w:rPr>
              <w:tab/>
            </w:r>
            <w:r>
              <w:rPr>
                <w:noProof/>
              </w:rPr>
              <w:fldChar w:fldCharType="begin"/>
            </w:r>
            <w:r>
              <w:rPr>
                <w:noProof/>
              </w:rPr>
              <w:instrText xml:space="preserve"> PAGEREF _Toc338422213 \h </w:instrText>
            </w:r>
            <w:r>
              <w:rPr>
                <w:noProof/>
              </w:rPr>
            </w:r>
          </w:ins>
          <w:r>
            <w:rPr>
              <w:noProof/>
            </w:rPr>
            <w:fldChar w:fldCharType="separate"/>
          </w:r>
          <w:ins w:id="439" w:author="Alexander Thomas Frase" w:date="2012-10-19T14:56:00Z">
            <w:r>
              <w:rPr>
                <w:noProof/>
              </w:rPr>
              <w:t>47</w:t>
            </w:r>
            <w:r>
              <w:rPr>
                <w:noProof/>
              </w:rPr>
              <w:fldChar w:fldCharType="end"/>
            </w:r>
          </w:ins>
        </w:p>
        <w:p w14:paraId="65AC67E0" w14:textId="77777777" w:rsidR="00832617" w:rsidRDefault="00832617">
          <w:pPr>
            <w:pStyle w:val="TOC1"/>
            <w:tabs>
              <w:tab w:val="right" w:leader="dot" w:pos="9962"/>
            </w:tabs>
            <w:rPr>
              <w:ins w:id="440" w:author="Alexander Thomas Frase" w:date="2012-10-19T14:56:00Z"/>
              <w:rFonts w:asciiTheme="minorHAnsi" w:eastAsiaTheme="minorEastAsia" w:hAnsiTheme="minorHAnsi" w:cstheme="minorBidi"/>
              <w:b w:val="0"/>
              <w:noProof/>
              <w:color w:val="auto"/>
              <w:kern w:val="0"/>
              <w:sz w:val="22"/>
              <w:szCs w:val="22"/>
              <w:lang w:eastAsia="en-US" w:bidi="ar-SA"/>
            </w:rPr>
          </w:pPr>
          <w:ins w:id="441" w:author="Alexander Thomas Frase" w:date="2012-10-19T14:56:00Z">
            <w:r>
              <w:rPr>
                <w:noProof/>
              </w:rPr>
              <w:t>Appendix 1: Ambiguity in Prior Knowledge</w:t>
            </w:r>
            <w:r>
              <w:rPr>
                <w:noProof/>
              </w:rPr>
              <w:tab/>
            </w:r>
            <w:r>
              <w:rPr>
                <w:noProof/>
              </w:rPr>
              <w:fldChar w:fldCharType="begin"/>
            </w:r>
            <w:r>
              <w:rPr>
                <w:noProof/>
              </w:rPr>
              <w:instrText xml:space="preserve"> PAGEREF _Toc338422214 \h </w:instrText>
            </w:r>
            <w:r>
              <w:rPr>
                <w:noProof/>
              </w:rPr>
            </w:r>
          </w:ins>
          <w:r>
            <w:rPr>
              <w:noProof/>
            </w:rPr>
            <w:fldChar w:fldCharType="separate"/>
          </w:r>
          <w:ins w:id="442" w:author="Alexander Thomas Frase" w:date="2012-10-19T14:56:00Z">
            <w:r>
              <w:rPr>
                <w:noProof/>
              </w:rPr>
              <w:t>48</w:t>
            </w:r>
            <w:r>
              <w:rPr>
                <w:noProof/>
              </w:rPr>
              <w:fldChar w:fldCharType="end"/>
            </w:r>
          </w:ins>
        </w:p>
        <w:p w14:paraId="2219ECB2" w14:textId="77777777" w:rsidR="00832617" w:rsidRDefault="00832617">
          <w:pPr>
            <w:pStyle w:val="TOC2"/>
            <w:tabs>
              <w:tab w:val="right" w:leader="dot" w:pos="9962"/>
            </w:tabs>
            <w:rPr>
              <w:ins w:id="443" w:author="Alexander Thomas Frase" w:date="2012-10-19T14:56:00Z"/>
              <w:rFonts w:eastAsiaTheme="minorEastAsia" w:cstheme="minorBidi"/>
              <w:noProof/>
              <w:kern w:val="0"/>
              <w:lang w:eastAsia="en-US" w:bidi="ar-SA"/>
            </w:rPr>
          </w:pPr>
          <w:ins w:id="444" w:author="Alexander Thomas Frase" w:date="2012-10-19T14:56:00Z">
            <w:r>
              <w:rPr>
                <w:noProof/>
              </w:rPr>
              <w:t>Ambiguity Reduction Heuristics</w:t>
            </w:r>
            <w:r>
              <w:rPr>
                <w:noProof/>
              </w:rPr>
              <w:tab/>
            </w:r>
            <w:r>
              <w:rPr>
                <w:noProof/>
              </w:rPr>
              <w:fldChar w:fldCharType="begin"/>
            </w:r>
            <w:r>
              <w:rPr>
                <w:noProof/>
              </w:rPr>
              <w:instrText xml:space="preserve"> PAGEREF _Toc338422215 \h </w:instrText>
            </w:r>
            <w:r>
              <w:rPr>
                <w:noProof/>
              </w:rPr>
            </w:r>
          </w:ins>
          <w:r>
            <w:rPr>
              <w:noProof/>
            </w:rPr>
            <w:fldChar w:fldCharType="separate"/>
          </w:r>
          <w:ins w:id="445" w:author="Alexander Thomas Frase" w:date="2012-10-19T14:56:00Z">
            <w:r>
              <w:rPr>
                <w:noProof/>
              </w:rPr>
              <w:t>48</w:t>
            </w:r>
            <w:r>
              <w:rPr>
                <w:noProof/>
              </w:rPr>
              <w:fldChar w:fldCharType="end"/>
            </w:r>
          </w:ins>
        </w:p>
        <w:p w14:paraId="579A26DA" w14:textId="77777777" w:rsidR="00832617" w:rsidRDefault="00832617">
          <w:pPr>
            <w:pStyle w:val="TOC2"/>
            <w:tabs>
              <w:tab w:val="right" w:leader="dot" w:pos="9962"/>
            </w:tabs>
            <w:rPr>
              <w:ins w:id="446" w:author="Alexander Thomas Frase" w:date="2012-10-19T14:56:00Z"/>
              <w:rFonts w:eastAsiaTheme="minorEastAsia" w:cstheme="minorBidi"/>
              <w:noProof/>
              <w:kern w:val="0"/>
              <w:lang w:eastAsia="en-US" w:bidi="ar-SA"/>
            </w:rPr>
          </w:pPr>
          <w:ins w:id="447" w:author="Alexander Thomas Frase" w:date="2012-10-19T14:56:00Z">
            <w:r>
              <w:rPr>
                <w:noProof/>
              </w:rPr>
              <w:t>Ambiguity Options</w:t>
            </w:r>
            <w:r>
              <w:rPr>
                <w:noProof/>
              </w:rPr>
              <w:tab/>
            </w:r>
            <w:r>
              <w:rPr>
                <w:noProof/>
              </w:rPr>
              <w:fldChar w:fldCharType="begin"/>
            </w:r>
            <w:r>
              <w:rPr>
                <w:noProof/>
              </w:rPr>
              <w:instrText xml:space="preserve"> PAGEREF _Toc338422216 \h </w:instrText>
            </w:r>
            <w:r>
              <w:rPr>
                <w:noProof/>
              </w:rPr>
            </w:r>
          </w:ins>
          <w:r>
            <w:rPr>
              <w:noProof/>
            </w:rPr>
            <w:fldChar w:fldCharType="separate"/>
          </w:r>
          <w:ins w:id="448" w:author="Alexander Thomas Frase" w:date="2012-10-19T14:56:00Z">
            <w:r>
              <w:rPr>
                <w:noProof/>
              </w:rPr>
              <w:t>49</w:t>
            </w:r>
            <w:r>
              <w:rPr>
                <w:noProof/>
              </w:rPr>
              <w:fldChar w:fldCharType="end"/>
            </w:r>
          </w:ins>
        </w:p>
        <w:p w14:paraId="4FD17041" w14:textId="77777777" w:rsidR="00832617" w:rsidRDefault="00832617">
          <w:pPr>
            <w:pStyle w:val="TOC2"/>
            <w:tabs>
              <w:tab w:val="right" w:leader="dot" w:pos="9962"/>
            </w:tabs>
            <w:rPr>
              <w:ins w:id="449" w:author="Alexander Thomas Frase" w:date="2012-10-19T14:56:00Z"/>
              <w:rFonts w:eastAsiaTheme="minorEastAsia" w:cstheme="minorBidi"/>
              <w:noProof/>
              <w:kern w:val="0"/>
              <w:lang w:eastAsia="en-US" w:bidi="ar-SA"/>
            </w:rPr>
          </w:pPr>
          <w:ins w:id="450" w:author="Alexander Thomas Frase" w:date="2012-10-19T14:56:00Z">
            <w:r>
              <w:rPr>
                <w:noProof/>
              </w:rPr>
              <w:t>Gene Ambiguity Examples</w:t>
            </w:r>
            <w:r>
              <w:rPr>
                <w:noProof/>
              </w:rPr>
              <w:tab/>
            </w:r>
            <w:r>
              <w:rPr>
                <w:noProof/>
              </w:rPr>
              <w:fldChar w:fldCharType="begin"/>
            </w:r>
            <w:r>
              <w:rPr>
                <w:noProof/>
              </w:rPr>
              <w:instrText xml:space="preserve"> PAGEREF _Toc338422217 \h </w:instrText>
            </w:r>
            <w:r>
              <w:rPr>
                <w:noProof/>
              </w:rPr>
            </w:r>
          </w:ins>
          <w:r>
            <w:rPr>
              <w:noProof/>
            </w:rPr>
            <w:fldChar w:fldCharType="separate"/>
          </w:r>
          <w:ins w:id="451" w:author="Alexander Thomas Frase" w:date="2012-10-19T14:56:00Z">
            <w:r>
              <w:rPr>
                <w:noProof/>
              </w:rPr>
              <w:t>49</w:t>
            </w:r>
            <w:r>
              <w:rPr>
                <w:noProof/>
              </w:rPr>
              <w:fldChar w:fldCharType="end"/>
            </w:r>
          </w:ins>
        </w:p>
        <w:p w14:paraId="30CC5F81" w14:textId="77777777" w:rsidR="00832617" w:rsidRDefault="00832617">
          <w:pPr>
            <w:pStyle w:val="TOC3"/>
            <w:tabs>
              <w:tab w:val="right" w:leader="dot" w:pos="9962"/>
            </w:tabs>
            <w:rPr>
              <w:ins w:id="452" w:author="Alexander Thomas Frase" w:date="2012-10-19T14:56:00Z"/>
              <w:rFonts w:eastAsiaTheme="minorEastAsia" w:cstheme="minorBidi"/>
              <w:i w:val="0"/>
              <w:noProof/>
              <w:kern w:val="0"/>
              <w:lang w:eastAsia="en-US" w:bidi="ar-SA"/>
            </w:rPr>
          </w:pPr>
          <w:ins w:id="453" w:author="Alexander Thomas Frase" w:date="2012-10-19T14:56:00Z">
            <w:r>
              <w:rPr>
                <w:noProof/>
              </w:rPr>
              <w:t>Example 1: cyan</w:t>
            </w:r>
            <w:r>
              <w:rPr>
                <w:noProof/>
              </w:rPr>
              <w:tab/>
            </w:r>
            <w:r>
              <w:rPr>
                <w:noProof/>
              </w:rPr>
              <w:fldChar w:fldCharType="begin"/>
            </w:r>
            <w:r>
              <w:rPr>
                <w:noProof/>
              </w:rPr>
              <w:instrText xml:space="preserve"> PAGEREF _Toc338422218 \h </w:instrText>
            </w:r>
            <w:r>
              <w:rPr>
                <w:noProof/>
              </w:rPr>
            </w:r>
          </w:ins>
          <w:r>
            <w:rPr>
              <w:noProof/>
            </w:rPr>
            <w:fldChar w:fldCharType="separate"/>
          </w:r>
          <w:ins w:id="454" w:author="Alexander Thomas Frase" w:date="2012-10-19T14:56:00Z">
            <w:r>
              <w:rPr>
                <w:noProof/>
              </w:rPr>
              <w:t>49</w:t>
            </w:r>
            <w:r>
              <w:rPr>
                <w:noProof/>
              </w:rPr>
              <w:fldChar w:fldCharType="end"/>
            </w:r>
          </w:ins>
        </w:p>
        <w:p w14:paraId="2B78B54D" w14:textId="77777777" w:rsidR="00832617" w:rsidRDefault="00832617">
          <w:pPr>
            <w:pStyle w:val="TOC3"/>
            <w:tabs>
              <w:tab w:val="right" w:leader="dot" w:pos="9962"/>
            </w:tabs>
            <w:rPr>
              <w:ins w:id="455" w:author="Alexander Thomas Frase" w:date="2012-10-19T14:56:00Z"/>
              <w:rFonts w:eastAsiaTheme="minorEastAsia" w:cstheme="minorBidi"/>
              <w:i w:val="0"/>
              <w:noProof/>
              <w:kern w:val="0"/>
              <w:lang w:eastAsia="en-US" w:bidi="ar-SA"/>
            </w:rPr>
          </w:pPr>
          <w:ins w:id="456" w:author="Alexander Thomas Frase" w:date="2012-10-19T14:56:00Z">
            <w:r>
              <w:rPr>
                <w:noProof/>
              </w:rPr>
              <w:t>Example 2: magenta</w:t>
            </w:r>
            <w:r>
              <w:rPr>
                <w:noProof/>
              </w:rPr>
              <w:tab/>
            </w:r>
            <w:r>
              <w:rPr>
                <w:noProof/>
              </w:rPr>
              <w:fldChar w:fldCharType="begin"/>
            </w:r>
            <w:r>
              <w:rPr>
                <w:noProof/>
              </w:rPr>
              <w:instrText xml:space="preserve"> PAGEREF _Toc338422219 \h </w:instrText>
            </w:r>
            <w:r>
              <w:rPr>
                <w:noProof/>
              </w:rPr>
            </w:r>
          </w:ins>
          <w:r>
            <w:rPr>
              <w:noProof/>
            </w:rPr>
            <w:fldChar w:fldCharType="separate"/>
          </w:r>
          <w:ins w:id="457" w:author="Alexander Thomas Frase" w:date="2012-10-19T14:56:00Z">
            <w:r>
              <w:rPr>
                <w:noProof/>
              </w:rPr>
              <w:t>50</w:t>
            </w:r>
            <w:r>
              <w:rPr>
                <w:noProof/>
              </w:rPr>
              <w:fldChar w:fldCharType="end"/>
            </w:r>
          </w:ins>
        </w:p>
        <w:p w14:paraId="50D011DB" w14:textId="77777777" w:rsidR="00832617" w:rsidRDefault="00832617">
          <w:pPr>
            <w:pStyle w:val="TOC3"/>
            <w:tabs>
              <w:tab w:val="right" w:leader="dot" w:pos="9962"/>
            </w:tabs>
            <w:rPr>
              <w:ins w:id="458" w:author="Alexander Thomas Frase" w:date="2012-10-19T14:56:00Z"/>
              <w:rFonts w:eastAsiaTheme="minorEastAsia" w:cstheme="minorBidi"/>
              <w:i w:val="0"/>
              <w:noProof/>
              <w:kern w:val="0"/>
              <w:lang w:eastAsia="en-US" w:bidi="ar-SA"/>
            </w:rPr>
          </w:pPr>
          <w:ins w:id="459" w:author="Alexander Thomas Frase" w:date="2012-10-19T14:56:00Z">
            <w:r>
              <w:rPr>
                <w:noProof/>
              </w:rPr>
              <w:t>Example 3: yellow</w:t>
            </w:r>
            <w:r>
              <w:rPr>
                <w:noProof/>
              </w:rPr>
              <w:tab/>
            </w:r>
            <w:r>
              <w:rPr>
                <w:noProof/>
              </w:rPr>
              <w:fldChar w:fldCharType="begin"/>
            </w:r>
            <w:r>
              <w:rPr>
                <w:noProof/>
              </w:rPr>
              <w:instrText xml:space="preserve"> PAGEREF _Toc338422220 \h </w:instrText>
            </w:r>
            <w:r>
              <w:rPr>
                <w:noProof/>
              </w:rPr>
            </w:r>
          </w:ins>
          <w:r>
            <w:rPr>
              <w:noProof/>
            </w:rPr>
            <w:fldChar w:fldCharType="separate"/>
          </w:r>
          <w:ins w:id="460" w:author="Alexander Thomas Frase" w:date="2012-10-19T14:56:00Z">
            <w:r>
              <w:rPr>
                <w:noProof/>
              </w:rPr>
              <w:t>50</w:t>
            </w:r>
            <w:r>
              <w:rPr>
                <w:noProof/>
              </w:rPr>
              <w:fldChar w:fldCharType="end"/>
            </w:r>
          </w:ins>
        </w:p>
        <w:p w14:paraId="5949D1F4" w14:textId="77777777" w:rsidR="00832617" w:rsidRDefault="00832617">
          <w:pPr>
            <w:pStyle w:val="TOC3"/>
            <w:tabs>
              <w:tab w:val="right" w:leader="dot" w:pos="9962"/>
            </w:tabs>
            <w:rPr>
              <w:ins w:id="461" w:author="Alexander Thomas Frase" w:date="2012-10-19T14:56:00Z"/>
              <w:rFonts w:eastAsiaTheme="minorEastAsia" w:cstheme="minorBidi"/>
              <w:i w:val="0"/>
              <w:noProof/>
              <w:kern w:val="0"/>
              <w:lang w:eastAsia="en-US" w:bidi="ar-SA"/>
            </w:rPr>
          </w:pPr>
          <w:ins w:id="462" w:author="Alexander Thomas Frase" w:date="2012-10-19T14:56:00Z">
            <w:r>
              <w:rPr>
                <w:noProof/>
              </w:rPr>
              <w:t>Example 4: gray/black</w:t>
            </w:r>
            <w:r>
              <w:rPr>
                <w:noProof/>
              </w:rPr>
              <w:tab/>
            </w:r>
            <w:r>
              <w:rPr>
                <w:noProof/>
              </w:rPr>
              <w:fldChar w:fldCharType="begin"/>
            </w:r>
            <w:r>
              <w:rPr>
                <w:noProof/>
              </w:rPr>
              <w:instrText xml:space="preserve"> PAGEREF _Toc338422221 \h </w:instrText>
            </w:r>
            <w:r>
              <w:rPr>
                <w:noProof/>
              </w:rPr>
            </w:r>
          </w:ins>
          <w:r>
            <w:rPr>
              <w:noProof/>
            </w:rPr>
            <w:fldChar w:fldCharType="separate"/>
          </w:r>
          <w:ins w:id="463" w:author="Alexander Thomas Frase" w:date="2012-10-19T14:56:00Z">
            <w:r>
              <w:rPr>
                <w:noProof/>
              </w:rPr>
              <w:t>50</w:t>
            </w:r>
            <w:r>
              <w:rPr>
                <w:noProof/>
              </w:rPr>
              <w:fldChar w:fldCharType="end"/>
            </w:r>
          </w:ins>
        </w:p>
        <w:p w14:paraId="00085DDA" w14:textId="77777777" w:rsidR="00832617" w:rsidRDefault="00832617">
          <w:pPr>
            <w:pStyle w:val="TOC2"/>
            <w:tabs>
              <w:tab w:val="right" w:leader="dot" w:pos="9962"/>
            </w:tabs>
            <w:rPr>
              <w:ins w:id="464" w:author="Alexander Thomas Frase" w:date="2012-10-19T14:56:00Z"/>
              <w:rFonts w:eastAsiaTheme="minorEastAsia" w:cstheme="minorBidi"/>
              <w:noProof/>
              <w:kern w:val="0"/>
              <w:lang w:eastAsia="en-US" w:bidi="ar-SA"/>
            </w:rPr>
          </w:pPr>
          <w:ins w:id="465" w:author="Alexander Thomas Frase" w:date="2012-10-19T14:56:00Z">
            <w:r>
              <w:rPr>
                <w:noProof/>
              </w:rPr>
              <w:t>Protein Identifiers</w:t>
            </w:r>
            <w:r>
              <w:rPr>
                <w:noProof/>
              </w:rPr>
              <w:tab/>
            </w:r>
            <w:r>
              <w:rPr>
                <w:noProof/>
              </w:rPr>
              <w:fldChar w:fldCharType="begin"/>
            </w:r>
            <w:r>
              <w:rPr>
                <w:noProof/>
              </w:rPr>
              <w:instrText xml:space="preserve"> PAGEREF _Toc338422222 \h </w:instrText>
            </w:r>
            <w:r>
              <w:rPr>
                <w:noProof/>
              </w:rPr>
            </w:r>
          </w:ins>
          <w:r>
            <w:rPr>
              <w:noProof/>
            </w:rPr>
            <w:fldChar w:fldCharType="separate"/>
          </w:r>
          <w:ins w:id="466" w:author="Alexander Thomas Frase" w:date="2012-10-19T14:56:00Z">
            <w:r>
              <w:rPr>
                <w:noProof/>
              </w:rPr>
              <w:t>50</w:t>
            </w:r>
            <w:r>
              <w:rPr>
                <w:noProof/>
              </w:rPr>
              <w:fldChar w:fldCharType="end"/>
            </w:r>
          </w:ins>
        </w:p>
        <w:p w14:paraId="5C05305D" w14:textId="77777777" w:rsidR="00832617" w:rsidRDefault="00832617">
          <w:pPr>
            <w:pStyle w:val="TOC2"/>
            <w:tabs>
              <w:tab w:val="right" w:leader="dot" w:pos="9962"/>
            </w:tabs>
            <w:rPr>
              <w:ins w:id="467" w:author="Alexander Thomas Frase" w:date="2012-10-19T14:56:00Z"/>
              <w:rFonts w:eastAsiaTheme="minorEastAsia" w:cstheme="minorBidi"/>
              <w:noProof/>
              <w:kern w:val="0"/>
              <w:lang w:eastAsia="en-US" w:bidi="ar-SA"/>
            </w:rPr>
          </w:pPr>
          <w:ins w:id="468" w:author="Alexander Thomas Frase" w:date="2012-10-19T14:56:00Z">
            <w:r>
              <w:rPr>
                <w:noProof/>
              </w:rPr>
              <w:t>Protein Ambiguity Examples</w:t>
            </w:r>
            <w:r>
              <w:rPr>
                <w:noProof/>
              </w:rPr>
              <w:tab/>
            </w:r>
            <w:r>
              <w:rPr>
                <w:noProof/>
              </w:rPr>
              <w:fldChar w:fldCharType="begin"/>
            </w:r>
            <w:r>
              <w:rPr>
                <w:noProof/>
              </w:rPr>
              <w:instrText xml:space="preserve"> PAGEREF _Toc338422223 \h </w:instrText>
            </w:r>
            <w:r>
              <w:rPr>
                <w:noProof/>
              </w:rPr>
            </w:r>
          </w:ins>
          <w:r>
            <w:rPr>
              <w:noProof/>
            </w:rPr>
            <w:fldChar w:fldCharType="separate"/>
          </w:r>
          <w:ins w:id="469" w:author="Alexander Thomas Frase" w:date="2012-10-19T14:56:00Z">
            <w:r>
              <w:rPr>
                <w:noProof/>
              </w:rPr>
              <w:t>52</w:t>
            </w:r>
            <w:r>
              <w:rPr>
                <w:noProof/>
              </w:rPr>
              <w:fldChar w:fldCharType="end"/>
            </w:r>
          </w:ins>
        </w:p>
        <w:p w14:paraId="4E1D3428" w14:textId="77777777" w:rsidR="00832617" w:rsidRDefault="00832617">
          <w:pPr>
            <w:pStyle w:val="TOC3"/>
            <w:tabs>
              <w:tab w:val="right" w:leader="dot" w:pos="9962"/>
            </w:tabs>
            <w:rPr>
              <w:ins w:id="470" w:author="Alexander Thomas Frase" w:date="2012-10-19T14:56:00Z"/>
              <w:rFonts w:eastAsiaTheme="minorEastAsia" w:cstheme="minorBidi"/>
              <w:i w:val="0"/>
              <w:noProof/>
              <w:kern w:val="0"/>
              <w:lang w:eastAsia="en-US" w:bidi="ar-SA"/>
            </w:rPr>
          </w:pPr>
          <w:ins w:id="471" w:author="Alexander Thomas Frase" w:date="2012-10-19T14:56:00Z">
            <w:r>
              <w:rPr>
                <w:noProof/>
              </w:rPr>
              <w:t>Example 1: orange</w:t>
            </w:r>
            <w:r>
              <w:rPr>
                <w:noProof/>
              </w:rPr>
              <w:tab/>
            </w:r>
            <w:r>
              <w:rPr>
                <w:noProof/>
              </w:rPr>
              <w:fldChar w:fldCharType="begin"/>
            </w:r>
            <w:r>
              <w:rPr>
                <w:noProof/>
              </w:rPr>
              <w:instrText xml:space="preserve"> PAGEREF _Toc338422224 \h </w:instrText>
            </w:r>
            <w:r>
              <w:rPr>
                <w:noProof/>
              </w:rPr>
            </w:r>
          </w:ins>
          <w:r>
            <w:rPr>
              <w:noProof/>
            </w:rPr>
            <w:fldChar w:fldCharType="separate"/>
          </w:r>
          <w:ins w:id="472" w:author="Alexander Thomas Frase" w:date="2012-10-19T14:56:00Z">
            <w:r>
              <w:rPr>
                <w:noProof/>
              </w:rPr>
              <w:t>52</w:t>
            </w:r>
            <w:r>
              <w:rPr>
                <w:noProof/>
              </w:rPr>
              <w:fldChar w:fldCharType="end"/>
            </w:r>
          </w:ins>
        </w:p>
        <w:p w14:paraId="5166B7E0" w14:textId="77777777" w:rsidR="00832617" w:rsidRDefault="00832617">
          <w:pPr>
            <w:pStyle w:val="TOC3"/>
            <w:tabs>
              <w:tab w:val="right" w:leader="dot" w:pos="9962"/>
            </w:tabs>
            <w:rPr>
              <w:ins w:id="473" w:author="Alexander Thomas Frase" w:date="2012-10-19T14:56:00Z"/>
              <w:rFonts w:eastAsiaTheme="minorEastAsia" w:cstheme="minorBidi"/>
              <w:i w:val="0"/>
              <w:noProof/>
              <w:kern w:val="0"/>
              <w:lang w:eastAsia="en-US" w:bidi="ar-SA"/>
            </w:rPr>
          </w:pPr>
          <w:ins w:id="474" w:author="Alexander Thomas Frase" w:date="2012-10-19T14:56:00Z">
            <w:r>
              <w:rPr>
                <w:noProof/>
              </w:rPr>
              <w:t>Example 2: indigo</w:t>
            </w:r>
            <w:r>
              <w:rPr>
                <w:noProof/>
              </w:rPr>
              <w:tab/>
            </w:r>
            <w:r>
              <w:rPr>
                <w:noProof/>
              </w:rPr>
              <w:fldChar w:fldCharType="begin"/>
            </w:r>
            <w:r>
              <w:rPr>
                <w:noProof/>
              </w:rPr>
              <w:instrText xml:space="preserve"> PAGEREF _Toc338422225 \h </w:instrText>
            </w:r>
            <w:r>
              <w:rPr>
                <w:noProof/>
              </w:rPr>
            </w:r>
          </w:ins>
          <w:r>
            <w:rPr>
              <w:noProof/>
            </w:rPr>
            <w:fldChar w:fldCharType="separate"/>
          </w:r>
          <w:ins w:id="475" w:author="Alexander Thomas Frase" w:date="2012-10-19T14:56:00Z">
            <w:r>
              <w:rPr>
                <w:noProof/>
              </w:rPr>
              <w:t>52</w:t>
            </w:r>
            <w:r>
              <w:rPr>
                <w:noProof/>
              </w:rPr>
              <w:fldChar w:fldCharType="end"/>
            </w:r>
          </w:ins>
        </w:p>
        <w:p w14:paraId="6CA8E1F1" w14:textId="77777777" w:rsidR="00832617" w:rsidRDefault="00832617">
          <w:pPr>
            <w:pStyle w:val="TOC3"/>
            <w:tabs>
              <w:tab w:val="right" w:leader="dot" w:pos="9962"/>
            </w:tabs>
            <w:rPr>
              <w:ins w:id="476" w:author="Alexander Thomas Frase" w:date="2012-10-19T14:56:00Z"/>
              <w:rFonts w:eastAsiaTheme="minorEastAsia" w:cstheme="minorBidi"/>
              <w:i w:val="0"/>
              <w:noProof/>
              <w:kern w:val="0"/>
              <w:lang w:eastAsia="en-US" w:bidi="ar-SA"/>
            </w:rPr>
          </w:pPr>
          <w:ins w:id="477" w:author="Alexander Thomas Frase" w:date="2012-10-19T14:56:00Z">
            <w:r>
              <w:rPr>
                <w:noProof/>
              </w:rPr>
              <w:t>Example 3: violet</w:t>
            </w:r>
            <w:r>
              <w:rPr>
                <w:noProof/>
              </w:rPr>
              <w:tab/>
            </w:r>
            <w:r>
              <w:rPr>
                <w:noProof/>
              </w:rPr>
              <w:fldChar w:fldCharType="begin"/>
            </w:r>
            <w:r>
              <w:rPr>
                <w:noProof/>
              </w:rPr>
              <w:instrText xml:space="preserve"> PAGEREF _Toc338422226 \h </w:instrText>
            </w:r>
            <w:r>
              <w:rPr>
                <w:noProof/>
              </w:rPr>
            </w:r>
          </w:ins>
          <w:r>
            <w:rPr>
              <w:noProof/>
            </w:rPr>
            <w:fldChar w:fldCharType="separate"/>
          </w:r>
          <w:ins w:id="478" w:author="Alexander Thomas Frase" w:date="2012-10-19T14:56:00Z">
            <w:r>
              <w:rPr>
                <w:noProof/>
              </w:rPr>
              <w:t>52</w:t>
            </w:r>
            <w:r>
              <w:rPr>
                <w:noProof/>
              </w:rPr>
              <w:fldChar w:fldCharType="end"/>
            </w:r>
          </w:ins>
        </w:p>
        <w:p w14:paraId="25F0C507" w14:textId="77777777" w:rsidR="00832617" w:rsidRDefault="00832617">
          <w:pPr>
            <w:pStyle w:val="TOC1"/>
            <w:tabs>
              <w:tab w:val="right" w:leader="dot" w:pos="9962"/>
            </w:tabs>
            <w:rPr>
              <w:ins w:id="479" w:author="Alexander Thomas Frase" w:date="2012-10-19T14:56:00Z"/>
              <w:rFonts w:asciiTheme="minorHAnsi" w:eastAsiaTheme="minorEastAsia" w:hAnsiTheme="minorHAnsi" w:cstheme="minorBidi"/>
              <w:b w:val="0"/>
              <w:noProof/>
              <w:color w:val="auto"/>
              <w:kern w:val="0"/>
              <w:sz w:val="22"/>
              <w:szCs w:val="22"/>
              <w:lang w:eastAsia="en-US" w:bidi="ar-SA"/>
            </w:rPr>
          </w:pPr>
          <w:ins w:id="480" w:author="Alexander Thomas Frase" w:date="2012-10-19T14:56:00Z">
            <w:r>
              <w:rPr>
                <w:noProof/>
              </w:rPr>
              <w:t>Appendix 2: LD Profiles</w:t>
            </w:r>
            <w:r>
              <w:rPr>
                <w:noProof/>
              </w:rPr>
              <w:tab/>
            </w:r>
            <w:r>
              <w:rPr>
                <w:noProof/>
              </w:rPr>
              <w:fldChar w:fldCharType="begin"/>
            </w:r>
            <w:r>
              <w:rPr>
                <w:noProof/>
              </w:rPr>
              <w:instrText xml:space="preserve"> PAGEREF _Toc338422227 \h </w:instrText>
            </w:r>
            <w:r>
              <w:rPr>
                <w:noProof/>
              </w:rPr>
            </w:r>
          </w:ins>
          <w:r>
            <w:rPr>
              <w:noProof/>
            </w:rPr>
            <w:fldChar w:fldCharType="separate"/>
          </w:r>
          <w:ins w:id="481" w:author="Alexander Thomas Frase" w:date="2012-10-19T14:56:00Z">
            <w:r>
              <w:rPr>
                <w:noProof/>
              </w:rPr>
              <w:t>52</w:t>
            </w:r>
            <w:r>
              <w:rPr>
                <w:noProof/>
              </w:rPr>
              <w:fldChar w:fldCharType="end"/>
            </w:r>
          </w:ins>
        </w:p>
        <w:p w14:paraId="20C3555E" w14:textId="77777777" w:rsidR="00832617" w:rsidRDefault="00832617">
          <w:pPr>
            <w:pStyle w:val="TOC2"/>
            <w:tabs>
              <w:tab w:val="right" w:leader="dot" w:pos="9962"/>
            </w:tabs>
            <w:rPr>
              <w:ins w:id="482" w:author="Alexander Thomas Frase" w:date="2012-10-19T14:56:00Z"/>
              <w:rFonts w:eastAsiaTheme="minorEastAsia" w:cstheme="minorBidi"/>
              <w:noProof/>
              <w:kern w:val="0"/>
              <w:lang w:eastAsia="en-US" w:bidi="ar-SA"/>
            </w:rPr>
          </w:pPr>
          <w:ins w:id="483" w:author="Alexander Thomas Frase" w:date="2012-10-19T14:56:00Z">
            <w:r>
              <w:rPr>
                <w:noProof/>
              </w:rPr>
              <w:t>Installing LD Spline</w:t>
            </w:r>
            <w:r>
              <w:rPr>
                <w:noProof/>
              </w:rPr>
              <w:tab/>
            </w:r>
            <w:r>
              <w:rPr>
                <w:noProof/>
              </w:rPr>
              <w:fldChar w:fldCharType="begin"/>
            </w:r>
            <w:r>
              <w:rPr>
                <w:noProof/>
              </w:rPr>
              <w:instrText xml:space="preserve"> PAGEREF _Toc338422228 \h </w:instrText>
            </w:r>
            <w:r>
              <w:rPr>
                <w:noProof/>
              </w:rPr>
            </w:r>
          </w:ins>
          <w:r>
            <w:rPr>
              <w:noProof/>
            </w:rPr>
            <w:fldChar w:fldCharType="separate"/>
          </w:r>
          <w:ins w:id="484" w:author="Alexander Thomas Frase" w:date="2012-10-19T14:56:00Z">
            <w:r>
              <w:rPr>
                <w:noProof/>
              </w:rPr>
              <w:t>52</w:t>
            </w:r>
            <w:r>
              <w:rPr>
                <w:noProof/>
              </w:rPr>
              <w:fldChar w:fldCharType="end"/>
            </w:r>
          </w:ins>
        </w:p>
        <w:p w14:paraId="00AEB6FE" w14:textId="77777777" w:rsidR="00832617" w:rsidRDefault="00832617">
          <w:pPr>
            <w:pStyle w:val="TOC2"/>
            <w:tabs>
              <w:tab w:val="right" w:leader="dot" w:pos="9962"/>
            </w:tabs>
            <w:rPr>
              <w:ins w:id="485" w:author="Alexander Thomas Frase" w:date="2012-10-19T14:56:00Z"/>
              <w:rFonts w:eastAsiaTheme="minorEastAsia" w:cstheme="minorBidi"/>
              <w:noProof/>
              <w:kern w:val="0"/>
              <w:lang w:eastAsia="en-US" w:bidi="ar-SA"/>
            </w:rPr>
          </w:pPr>
          <w:ins w:id="486" w:author="Alexander Thomas Frase" w:date="2012-10-19T14:56:00Z">
            <w:r>
              <w:rPr>
                <w:noProof/>
              </w:rPr>
              <w:t>Generating LD Profiles</w:t>
            </w:r>
            <w:r>
              <w:rPr>
                <w:noProof/>
              </w:rPr>
              <w:tab/>
            </w:r>
            <w:r>
              <w:rPr>
                <w:noProof/>
              </w:rPr>
              <w:fldChar w:fldCharType="begin"/>
            </w:r>
            <w:r>
              <w:rPr>
                <w:noProof/>
              </w:rPr>
              <w:instrText xml:space="preserve"> PAGEREF _Toc338422229 \h </w:instrText>
            </w:r>
            <w:r>
              <w:rPr>
                <w:noProof/>
              </w:rPr>
            </w:r>
          </w:ins>
          <w:r>
            <w:rPr>
              <w:noProof/>
            </w:rPr>
            <w:fldChar w:fldCharType="separate"/>
          </w:r>
          <w:ins w:id="487" w:author="Alexander Thomas Frase" w:date="2012-10-19T14:56:00Z">
            <w:r>
              <w:rPr>
                <w:noProof/>
              </w:rPr>
              <w:t>53</w:t>
            </w:r>
            <w:r>
              <w:rPr>
                <w:noProof/>
              </w:rPr>
              <w:fldChar w:fldCharType="end"/>
            </w:r>
          </w:ins>
        </w:p>
        <w:p w14:paraId="49AED875" w14:textId="77777777" w:rsidR="00832617" w:rsidRDefault="00832617">
          <w:pPr>
            <w:pStyle w:val="TOC3"/>
            <w:tabs>
              <w:tab w:val="right" w:leader="dot" w:pos="9962"/>
            </w:tabs>
            <w:rPr>
              <w:ins w:id="488" w:author="Alexander Thomas Frase" w:date="2012-10-19T14:56:00Z"/>
              <w:rFonts w:eastAsiaTheme="minorEastAsia" w:cstheme="minorBidi"/>
              <w:i w:val="0"/>
              <w:noProof/>
              <w:kern w:val="0"/>
              <w:lang w:eastAsia="en-US" w:bidi="ar-SA"/>
            </w:rPr>
          </w:pPr>
          <w:ins w:id="489" w:author="Alexander Thomas Frase" w:date="2012-10-19T14:56:00Z">
            <w:r>
              <w:rPr>
                <w:noProof/>
              </w:rPr>
              <w:t>Population Build Script Options</w:t>
            </w:r>
            <w:r>
              <w:rPr>
                <w:noProof/>
              </w:rPr>
              <w:tab/>
            </w:r>
            <w:r>
              <w:rPr>
                <w:noProof/>
              </w:rPr>
              <w:fldChar w:fldCharType="begin"/>
            </w:r>
            <w:r>
              <w:rPr>
                <w:noProof/>
              </w:rPr>
              <w:instrText xml:space="preserve"> PAGEREF _Toc338422230 \h </w:instrText>
            </w:r>
            <w:r>
              <w:rPr>
                <w:noProof/>
              </w:rPr>
            </w:r>
          </w:ins>
          <w:r>
            <w:rPr>
              <w:noProof/>
            </w:rPr>
            <w:fldChar w:fldCharType="separate"/>
          </w:r>
          <w:ins w:id="490" w:author="Alexander Thomas Frase" w:date="2012-10-19T14:56:00Z">
            <w:r>
              <w:rPr>
                <w:noProof/>
              </w:rPr>
              <w:t>53</w:t>
            </w:r>
            <w:r>
              <w:rPr>
                <w:noProof/>
              </w:rPr>
              <w:fldChar w:fldCharType="end"/>
            </w:r>
          </w:ins>
        </w:p>
        <w:p w14:paraId="3A2EF96A" w14:textId="77777777" w:rsidR="003B534B" w:rsidDel="00832617" w:rsidRDefault="003B534B">
          <w:pPr>
            <w:pStyle w:val="TOC1"/>
            <w:tabs>
              <w:tab w:val="right" w:leader="dot" w:pos="9962"/>
            </w:tabs>
            <w:rPr>
              <w:del w:id="491" w:author="Alexander Thomas Frase" w:date="2012-10-19T14:56:00Z"/>
              <w:rFonts w:asciiTheme="minorHAnsi" w:eastAsiaTheme="minorEastAsia" w:hAnsiTheme="minorHAnsi" w:cstheme="minorBidi"/>
              <w:b w:val="0"/>
              <w:noProof/>
              <w:color w:val="auto"/>
              <w:kern w:val="0"/>
              <w:sz w:val="22"/>
              <w:szCs w:val="22"/>
              <w:lang w:eastAsia="en-US" w:bidi="ar-SA"/>
            </w:rPr>
          </w:pPr>
          <w:del w:id="492" w:author="Alexander Thomas Frase" w:date="2012-10-19T14:56:00Z">
            <w:r w:rsidDel="00832617">
              <w:rPr>
                <w:noProof/>
              </w:rPr>
              <w:delText>Introduction</w:delText>
            </w:r>
            <w:r w:rsidDel="00832617">
              <w:rPr>
                <w:noProof/>
              </w:rPr>
              <w:tab/>
              <w:delText>6</w:delText>
            </w:r>
          </w:del>
        </w:p>
        <w:p w14:paraId="372325BC" w14:textId="77777777" w:rsidR="003B534B" w:rsidDel="00832617" w:rsidRDefault="003B534B">
          <w:pPr>
            <w:pStyle w:val="TOC2"/>
            <w:tabs>
              <w:tab w:val="right" w:leader="dot" w:pos="9962"/>
            </w:tabs>
            <w:rPr>
              <w:del w:id="493" w:author="Alexander Thomas Frase" w:date="2012-10-19T14:56:00Z"/>
              <w:rFonts w:eastAsiaTheme="minorEastAsia" w:cstheme="minorBidi"/>
              <w:noProof/>
              <w:kern w:val="0"/>
              <w:lang w:eastAsia="en-US" w:bidi="ar-SA"/>
            </w:rPr>
          </w:pPr>
          <w:del w:id="494" w:author="Alexander Thomas Frase" w:date="2012-10-19T14:56:00Z">
            <w:r w:rsidDel="00832617">
              <w:rPr>
                <w:noProof/>
              </w:rPr>
              <w:delText>What is Biofilter?</w:delText>
            </w:r>
            <w:r w:rsidDel="00832617">
              <w:rPr>
                <w:noProof/>
              </w:rPr>
              <w:tab/>
              <w:delText>6</w:delText>
            </w:r>
          </w:del>
        </w:p>
        <w:p w14:paraId="5A6B690C" w14:textId="77777777" w:rsidR="003B534B" w:rsidDel="00832617" w:rsidRDefault="003B534B">
          <w:pPr>
            <w:pStyle w:val="TOC2"/>
            <w:tabs>
              <w:tab w:val="right" w:leader="dot" w:pos="9962"/>
            </w:tabs>
            <w:rPr>
              <w:del w:id="495" w:author="Alexander Thomas Frase" w:date="2012-10-19T14:56:00Z"/>
              <w:rFonts w:eastAsiaTheme="minorEastAsia" w:cstheme="minorBidi"/>
              <w:noProof/>
              <w:kern w:val="0"/>
              <w:lang w:eastAsia="en-US" w:bidi="ar-SA"/>
            </w:rPr>
          </w:pPr>
          <w:del w:id="496" w:author="Alexander Thomas Frase" w:date="2012-10-19T14:56:00Z">
            <w:r w:rsidDel="00832617">
              <w:rPr>
                <w:noProof/>
              </w:rPr>
              <w:delText>Why use Biofilter?</w:delText>
            </w:r>
            <w:r w:rsidDel="00832617">
              <w:rPr>
                <w:noProof/>
              </w:rPr>
              <w:tab/>
              <w:delText>6</w:delText>
            </w:r>
          </w:del>
        </w:p>
        <w:p w14:paraId="65A9E3B3" w14:textId="77777777" w:rsidR="003B534B" w:rsidDel="00832617" w:rsidRDefault="003B534B">
          <w:pPr>
            <w:pStyle w:val="TOC2"/>
            <w:tabs>
              <w:tab w:val="right" w:leader="dot" w:pos="9962"/>
            </w:tabs>
            <w:rPr>
              <w:del w:id="497" w:author="Alexander Thomas Frase" w:date="2012-10-19T14:56:00Z"/>
              <w:rFonts w:eastAsiaTheme="minorEastAsia" w:cstheme="minorBidi"/>
              <w:noProof/>
              <w:kern w:val="0"/>
              <w:lang w:eastAsia="en-US" w:bidi="ar-SA"/>
            </w:rPr>
          </w:pPr>
          <w:del w:id="498" w:author="Alexander Thomas Frase" w:date="2012-10-19T14:56:00Z">
            <w:r w:rsidDel="00832617">
              <w:rPr>
                <w:noProof/>
              </w:rPr>
              <w:delText>Library of Knowledge Integration (LOKI)</w:delText>
            </w:r>
            <w:r w:rsidDel="00832617">
              <w:rPr>
                <w:noProof/>
              </w:rPr>
              <w:tab/>
              <w:delText>6</w:delText>
            </w:r>
          </w:del>
        </w:p>
        <w:p w14:paraId="41912AE9" w14:textId="77777777" w:rsidR="003B534B" w:rsidDel="00832617" w:rsidRDefault="003B534B">
          <w:pPr>
            <w:pStyle w:val="TOC2"/>
            <w:tabs>
              <w:tab w:val="right" w:leader="dot" w:pos="9962"/>
            </w:tabs>
            <w:rPr>
              <w:del w:id="499" w:author="Alexander Thomas Frase" w:date="2012-10-19T14:56:00Z"/>
              <w:rFonts w:eastAsiaTheme="minorEastAsia" w:cstheme="minorBidi"/>
              <w:noProof/>
              <w:kern w:val="0"/>
              <w:lang w:eastAsia="en-US" w:bidi="ar-SA"/>
            </w:rPr>
          </w:pPr>
          <w:del w:id="500" w:author="Alexander Thomas Frase" w:date="2012-10-19T14:56:00Z">
            <w:r w:rsidDel="00832617">
              <w:rPr>
                <w:noProof/>
              </w:rPr>
              <w:delText>Knowledge Sources</w:delText>
            </w:r>
            <w:r w:rsidDel="00832617">
              <w:rPr>
                <w:noProof/>
              </w:rPr>
              <w:tab/>
              <w:delText>7</w:delText>
            </w:r>
          </w:del>
        </w:p>
        <w:p w14:paraId="79280129" w14:textId="77777777" w:rsidR="003B534B" w:rsidDel="00832617" w:rsidRDefault="003B534B">
          <w:pPr>
            <w:pStyle w:val="TOC2"/>
            <w:tabs>
              <w:tab w:val="right" w:leader="dot" w:pos="9962"/>
            </w:tabs>
            <w:rPr>
              <w:del w:id="501" w:author="Alexander Thomas Frase" w:date="2012-10-19T14:56:00Z"/>
              <w:rFonts w:eastAsiaTheme="minorEastAsia" w:cstheme="minorBidi"/>
              <w:noProof/>
              <w:kern w:val="0"/>
              <w:lang w:eastAsia="en-US" w:bidi="ar-SA"/>
            </w:rPr>
          </w:pPr>
          <w:del w:id="502" w:author="Alexander Thomas Frase" w:date="2012-10-19T14:56:00Z">
            <w:r w:rsidDel="00832617">
              <w:rPr>
                <w:noProof/>
              </w:rPr>
              <w:delText>Data Types</w:delText>
            </w:r>
            <w:r w:rsidDel="00832617">
              <w:rPr>
                <w:noProof/>
              </w:rPr>
              <w:tab/>
              <w:delText>8</w:delText>
            </w:r>
          </w:del>
        </w:p>
        <w:p w14:paraId="0EC17DE7" w14:textId="77777777" w:rsidR="003B534B" w:rsidDel="00832617" w:rsidRDefault="003B534B">
          <w:pPr>
            <w:pStyle w:val="TOC2"/>
            <w:tabs>
              <w:tab w:val="right" w:leader="dot" w:pos="9962"/>
            </w:tabs>
            <w:rPr>
              <w:del w:id="503" w:author="Alexander Thomas Frase" w:date="2012-10-19T14:56:00Z"/>
              <w:rFonts w:eastAsiaTheme="minorEastAsia" w:cstheme="minorBidi"/>
              <w:noProof/>
              <w:kern w:val="0"/>
              <w:lang w:eastAsia="en-US" w:bidi="ar-SA"/>
            </w:rPr>
          </w:pPr>
          <w:del w:id="504" w:author="Alexander Thomas Frase" w:date="2012-10-19T14:56:00Z">
            <w:r w:rsidDel="00832617">
              <w:rPr>
                <w:noProof/>
              </w:rPr>
              <w:delText>Analysis Modes</w:delText>
            </w:r>
            <w:r w:rsidDel="00832617">
              <w:rPr>
                <w:noProof/>
              </w:rPr>
              <w:tab/>
              <w:delText>9</w:delText>
            </w:r>
          </w:del>
        </w:p>
        <w:p w14:paraId="3007D213" w14:textId="77777777" w:rsidR="003B534B" w:rsidDel="00832617" w:rsidRDefault="003B534B">
          <w:pPr>
            <w:pStyle w:val="TOC3"/>
            <w:tabs>
              <w:tab w:val="right" w:leader="dot" w:pos="9962"/>
            </w:tabs>
            <w:rPr>
              <w:del w:id="505" w:author="Alexander Thomas Frase" w:date="2012-10-19T14:56:00Z"/>
              <w:rFonts w:eastAsiaTheme="minorEastAsia" w:cstheme="minorBidi"/>
              <w:i w:val="0"/>
              <w:noProof/>
              <w:kern w:val="0"/>
              <w:lang w:eastAsia="en-US" w:bidi="ar-SA"/>
            </w:rPr>
          </w:pPr>
          <w:del w:id="506" w:author="Alexander Thomas Frase" w:date="2012-10-19T14:56:00Z">
            <w:r w:rsidDel="00832617">
              <w:rPr>
                <w:noProof/>
              </w:rPr>
              <w:delText>Filtering</w:delText>
            </w:r>
            <w:r w:rsidDel="00832617">
              <w:rPr>
                <w:noProof/>
              </w:rPr>
              <w:tab/>
              <w:delText>9</w:delText>
            </w:r>
          </w:del>
        </w:p>
        <w:p w14:paraId="3712DD7F" w14:textId="77777777" w:rsidR="003B534B" w:rsidDel="00832617" w:rsidRDefault="003B534B">
          <w:pPr>
            <w:pStyle w:val="TOC3"/>
            <w:tabs>
              <w:tab w:val="right" w:leader="dot" w:pos="9962"/>
            </w:tabs>
            <w:rPr>
              <w:del w:id="507" w:author="Alexander Thomas Frase" w:date="2012-10-19T14:56:00Z"/>
              <w:rFonts w:eastAsiaTheme="minorEastAsia" w:cstheme="minorBidi"/>
              <w:i w:val="0"/>
              <w:noProof/>
              <w:kern w:val="0"/>
              <w:lang w:eastAsia="en-US" w:bidi="ar-SA"/>
            </w:rPr>
          </w:pPr>
          <w:del w:id="508" w:author="Alexander Thomas Frase" w:date="2012-10-19T14:56:00Z">
            <w:r w:rsidDel="00832617">
              <w:rPr>
                <w:noProof/>
              </w:rPr>
              <w:delText>Annotation</w:delText>
            </w:r>
            <w:r w:rsidDel="00832617">
              <w:rPr>
                <w:noProof/>
              </w:rPr>
              <w:tab/>
              <w:delText>9</w:delText>
            </w:r>
          </w:del>
        </w:p>
        <w:p w14:paraId="69C82C9F" w14:textId="77777777" w:rsidR="003B534B" w:rsidDel="00832617" w:rsidRDefault="003B534B">
          <w:pPr>
            <w:pStyle w:val="TOC3"/>
            <w:tabs>
              <w:tab w:val="right" w:leader="dot" w:pos="9962"/>
            </w:tabs>
            <w:rPr>
              <w:del w:id="509" w:author="Alexander Thomas Frase" w:date="2012-10-19T14:56:00Z"/>
              <w:rFonts w:eastAsiaTheme="minorEastAsia" w:cstheme="minorBidi"/>
              <w:i w:val="0"/>
              <w:noProof/>
              <w:kern w:val="0"/>
              <w:lang w:eastAsia="en-US" w:bidi="ar-SA"/>
            </w:rPr>
          </w:pPr>
          <w:del w:id="510" w:author="Alexander Thomas Frase" w:date="2012-10-19T14:56:00Z">
            <w:r w:rsidDel="00832617">
              <w:rPr>
                <w:noProof/>
              </w:rPr>
              <w:delText>Modeling</w:delText>
            </w:r>
            <w:r w:rsidDel="00832617">
              <w:rPr>
                <w:noProof/>
              </w:rPr>
              <w:tab/>
              <w:delText>10</w:delText>
            </w:r>
          </w:del>
        </w:p>
        <w:p w14:paraId="3F64C7A6" w14:textId="77777777" w:rsidR="003B534B" w:rsidDel="00832617" w:rsidRDefault="003B534B">
          <w:pPr>
            <w:pStyle w:val="TOC2"/>
            <w:tabs>
              <w:tab w:val="right" w:leader="dot" w:pos="9962"/>
            </w:tabs>
            <w:rPr>
              <w:del w:id="511" w:author="Alexander Thomas Frase" w:date="2012-10-19T14:56:00Z"/>
              <w:rFonts w:eastAsiaTheme="minorEastAsia" w:cstheme="minorBidi"/>
              <w:noProof/>
              <w:kern w:val="0"/>
              <w:lang w:eastAsia="en-US" w:bidi="ar-SA"/>
            </w:rPr>
          </w:pPr>
          <w:del w:id="512" w:author="Alexander Thomas Frase" w:date="2012-10-19T14:56:00Z">
            <w:r w:rsidDel="00832617">
              <w:rPr>
                <w:noProof/>
              </w:rPr>
              <w:delText>Primary and Alternate Input Datasets</w:delText>
            </w:r>
            <w:r w:rsidDel="00832617">
              <w:rPr>
                <w:noProof/>
              </w:rPr>
              <w:tab/>
              <w:delText>10</w:delText>
            </w:r>
          </w:del>
        </w:p>
        <w:p w14:paraId="184BF6C3" w14:textId="77777777" w:rsidR="003B534B" w:rsidDel="00832617" w:rsidRDefault="003B534B">
          <w:pPr>
            <w:pStyle w:val="TOC2"/>
            <w:tabs>
              <w:tab w:val="right" w:leader="dot" w:pos="9962"/>
            </w:tabs>
            <w:rPr>
              <w:del w:id="513" w:author="Alexander Thomas Frase" w:date="2012-10-19T14:56:00Z"/>
              <w:rFonts w:eastAsiaTheme="minorEastAsia" w:cstheme="minorBidi"/>
              <w:noProof/>
              <w:kern w:val="0"/>
              <w:lang w:eastAsia="en-US" w:bidi="ar-SA"/>
            </w:rPr>
          </w:pPr>
          <w:del w:id="514" w:author="Alexander Thomas Frase" w:date="2012-10-19T14:56:00Z">
            <w:r w:rsidDel="00832617">
              <w:rPr>
                <w:noProof/>
              </w:rPr>
              <w:delText>Identifiers</w:delText>
            </w:r>
            <w:r w:rsidDel="00832617">
              <w:rPr>
                <w:noProof/>
              </w:rPr>
              <w:tab/>
              <w:delText>11</w:delText>
            </w:r>
          </w:del>
        </w:p>
        <w:p w14:paraId="354646F2" w14:textId="77777777" w:rsidR="003B534B" w:rsidDel="00832617" w:rsidRDefault="003B534B">
          <w:pPr>
            <w:pStyle w:val="TOC1"/>
            <w:tabs>
              <w:tab w:val="right" w:leader="dot" w:pos="9962"/>
            </w:tabs>
            <w:rPr>
              <w:del w:id="515" w:author="Alexander Thomas Frase" w:date="2012-10-19T14:56:00Z"/>
              <w:rFonts w:asciiTheme="minorHAnsi" w:eastAsiaTheme="minorEastAsia" w:hAnsiTheme="minorHAnsi" w:cstheme="minorBidi"/>
              <w:b w:val="0"/>
              <w:noProof/>
              <w:color w:val="auto"/>
              <w:kern w:val="0"/>
              <w:sz w:val="22"/>
              <w:szCs w:val="22"/>
              <w:lang w:eastAsia="en-US" w:bidi="ar-SA"/>
            </w:rPr>
          </w:pPr>
          <w:del w:id="516" w:author="Alexander Thomas Frase" w:date="2012-10-19T14:56:00Z">
            <w:r w:rsidDel="00832617">
              <w:rPr>
                <w:noProof/>
              </w:rPr>
              <w:delText>Installation &amp; Setup</w:delText>
            </w:r>
            <w:r w:rsidDel="00832617">
              <w:rPr>
                <w:noProof/>
              </w:rPr>
              <w:tab/>
              <w:delText>12</w:delText>
            </w:r>
          </w:del>
        </w:p>
        <w:p w14:paraId="641C7CEA" w14:textId="77777777" w:rsidR="003B534B" w:rsidDel="00832617" w:rsidRDefault="003B534B">
          <w:pPr>
            <w:pStyle w:val="TOC2"/>
            <w:tabs>
              <w:tab w:val="right" w:leader="dot" w:pos="9962"/>
            </w:tabs>
            <w:rPr>
              <w:del w:id="517" w:author="Alexander Thomas Frase" w:date="2012-10-19T14:56:00Z"/>
              <w:rFonts w:eastAsiaTheme="minorEastAsia" w:cstheme="minorBidi"/>
              <w:noProof/>
              <w:kern w:val="0"/>
              <w:lang w:eastAsia="en-US" w:bidi="ar-SA"/>
            </w:rPr>
          </w:pPr>
          <w:del w:id="518" w:author="Alexander Thomas Frase" w:date="2012-10-19T14:56:00Z">
            <w:r w:rsidDel="00832617">
              <w:rPr>
                <w:noProof/>
              </w:rPr>
              <w:delText>Prerequisites</w:delText>
            </w:r>
            <w:r w:rsidDel="00832617">
              <w:rPr>
                <w:noProof/>
              </w:rPr>
              <w:tab/>
              <w:delText>12</w:delText>
            </w:r>
          </w:del>
        </w:p>
        <w:p w14:paraId="33F11665" w14:textId="77777777" w:rsidR="003B534B" w:rsidDel="00832617" w:rsidRDefault="003B534B">
          <w:pPr>
            <w:pStyle w:val="TOC2"/>
            <w:tabs>
              <w:tab w:val="right" w:leader="dot" w:pos="9962"/>
            </w:tabs>
            <w:rPr>
              <w:del w:id="519" w:author="Alexander Thomas Frase" w:date="2012-10-19T14:56:00Z"/>
              <w:rFonts w:eastAsiaTheme="minorEastAsia" w:cstheme="minorBidi"/>
              <w:noProof/>
              <w:kern w:val="0"/>
              <w:lang w:eastAsia="en-US" w:bidi="ar-SA"/>
            </w:rPr>
          </w:pPr>
          <w:del w:id="520" w:author="Alexander Thomas Frase" w:date="2012-10-19T14:56:00Z">
            <w:r w:rsidDel="00832617">
              <w:rPr>
                <w:noProof/>
              </w:rPr>
              <w:delText>Platforms</w:delText>
            </w:r>
            <w:r w:rsidDel="00832617">
              <w:rPr>
                <w:noProof/>
              </w:rPr>
              <w:tab/>
              <w:delText>12</w:delText>
            </w:r>
          </w:del>
        </w:p>
        <w:p w14:paraId="42F4DE0F" w14:textId="77777777" w:rsidR="003B534B" w:rsidDel="00832617" w:rsidRDefault="003B534B">
          <w:pPr>
            <w:pStyle w:val="TOC2"/>
            <w:tabs>
              <w:tab w:val="right" w:leader="dot" w:pos="9962"/>
            </w:tabs>
            <w:rPr>
              <w:del w:id="521" w:author="Alexander Thomas Frase" w:date="2012-10-19T14:56:00Z"/>
              <w:rFonts w:eastAsiaTheme="minorEastAsia" w:cstheme="minorBidi"/>
              <w:noProof/>
              <w:kern w:val="0"/>
              <w:lang w:eastAsia="en-US" w:bidi="ar-SA"/>
            </w:rPr>
          </w:pPr>
          <w:del w:id="522" w:author="Alexander Thomas Frase" w:date="2012-10-19T14:56:00Z">
            <w:r w:rsidDel="00832617">
              <w:rPr>
                <w:noProof/>
              </w:rPr>
              <w:delText>Installing Biofilter</w:delText>
            </w:r>
            <w:r w:rsidDel="00832617">
              <w:rPr>
                <w:noProof/>
              </w:rPr>
              <w:tab/>
              <w:delText>12</w:delText>
            </w:r>
          </w:del>
        </w:p>
        <w:p w14:paraId="46F7B639" w14:textId="77777777" w:rsidR="003B534B" w:rsidDel="00832617" w:rsidRDefault="003B534B">
          <w:pPr>
            <w:pStyle w:val="TOC2"/>
            <w:tabs>
              <w:tab w:val="right" w:leader="dot" w:pos="9962"/>
            </w:tabs>
            <w:rPr>
              <w:del w:id="523" w:author="Alexander Thomas Frase" w:date="2012-10-19T14:56:00Z"/>
              <w:rFonts w:eastAsiaTheme="minorEastAsia" w:cstheme="minorBidi"/>
              <w:noProof/>
              <w:kern w:val="0"/>
              <w:lang w:eastAsia="en-US" w:bidi="ar-SA"/>
            </w:rPr>
          </w:pPr>
          <w:del w:id="524" w:author="Alexander Thomas Frase" w:date="2012-10-19T14:56:00Z">
            <w:r w:rsidDel="00832617">
              <w:rPr>
                <w:noProof/>
              </w:rPr>
              <w:delText>Compiling Prior Knowledge</w:delText>
            </w:r>
            <w:r w:rsidDel="00832617">
              <w:rPr>
                <w:noProof/>
              </w:rPr>
              <w:tab/>
              <w:delText>12</w:delText>
            </w:r>
          </w:del>
        </w:p>
        <w:p w14:paraId="28167B34" w14:textId="77777777" w:rsidR="003B534B" w:rsidDel="00832617" w:rsidRDefault="003B534B">
          <w:pPr>
            <w:pStyle w:val="TOC3"/>
            <w:tabs>
              <w:tab w:val="right" w:leader="dot" w:pos="9962"/>
            </w:tabs>
            <w:rPr>
              <w:del w:id="525" w:author="Alexander Thomas Frase" w:date="2012-10-19T14:56:00Z"/>
              <w:rFonts w:eastAsiaTheme="minorEastAsia" w:cstheme="minorBidi"/>
              <w:i w:val="0"/>
              <w:noProof/>
              <w:kern w:val="0"/>
              <w:lang w:eastAsia="en-US" w:bidi="ar-SA"/>
            </w:rPr>
          </w:pPr>
          <w:del w:id="526" w:author="Alexander Thomas Frase" w:date="2012-10-19T14:56:00Z">
            <w:r w:rsidDel="00832617">
              <w:rPr>
                <w:noProof/>
              </w:rPr>
              <w:delText>LOKI Build Script Options</w:delText>
            </w:r>
            <w:r w:rsidDel="00832617">
              <w:rPr>
                <w:noProof/>
              </w:rPr>
              <w:tab/>
              <w:delText>13</w:delText>
            </w:r>
          </w:del>
        </w:p>
        <w:p w14:paraId="01815336" w14:textId="77777777" w:rsidR="003B534B" w:rsidDel="00832617" w:rsidRDefault="003B534B">
          <w:pPr>
            <w:pStyle w:val="TOC2"/>
            <w:tabs>
              <w:tab w:val="right" w:leader="dot" w:pos="9962"/>
            </w:tabs>
            <w:rPr>
              <w:del w:id="527" w:author="Alexander Thomas Frase" w:date="2012-10-19T14:56:00Z"/>
              <w:rFonts w:eastAsiaTheme="minorEastAsia" w:cstheme="minorBidi"/>
              <w:noProof/>
              <w:kern w:val="0"/>
              <w:lang w:eastAsia="en-US" w:bidi="ar-SA"/>
            </w:rPr>
          </w:pPr>
          <w:del w:id="528" w:author="Alexander Thomas Frase" w:date="2012-10-19T14:56:00Z">
            <w:r w:rsidDel="00832617">
              <w:rPr>
                <w:noProof/>
              </w:rPr>
              <w:delText>Updating &amp; Archiving Prior Knowledge</w:delText>
            </w:r>
            <w:r w:rsidDel="00832617">
              <w:rPr>
                <w:noProof/>
              </w:rPr>
              <w:tab/>
              <w:delText>14</w:delText>
            </w:r>
          </w:del>
        </w:p>
        <w:p w14:paraId="5961DF82" w14:textId="77777777" w:rsidR="003B534B" w:rsidDel="00832617" w:rsidRDefault="003B534B">
          <w:pPr>
            <w:pStyle w:val="TOC2"/>
            <w:tabs>
              <w:tab w:val="right" w:leader="dot" w:pos="9962"/>
            </w:tabs>
            <w:rPr>
              <w:del w:id="529" w:author="Alexander Thomas Frase" w:date="2012-10-19T14:56:00Z"/>
              <w:rFonts w:eastAsiaTheme="minorEastAsia" w:cstheme="minorBidi"/>
              <w:noProof/>
              <w:kern w:val="0"/>
              <w:lang w:eastAsia="en-US" w:bidi="ar-SA"/>
            </w:rPr>
          </w:pPr>
          <w:del w:id="530" w:author="Alexander Thomas Frase" w:date="2012-10-19T14:56:00Z">
            <w:r w:rsidDel="00832617">
              <w:rPr>
                <w:noProof/>
              </w:rPr>
              <w:delText>LD Profiles</w:delText>
            </w:r>
            <w:r w:rsidDel="00832617">
              <w:rPr>
                <w:noProof/>
              </w:rPr>
              <w:tab/>
              <w:delText>15</w:delText>
            </w:r>
          </w:del>
        </w:p>
        <w:p w14:paraId="1AC87478" w14:textId="77777777" w:rsidR="003B534B" w:rsidDel="00832617" w:rsidRDefault="003B534B">
          <w:pPr>
            <w:pStyle w:val="TOC1"/>
            <w:tabs>
              <w:tab w:val="right" w:leader="dot" w:pos="9962"/>
            </w:tabs>
            <w:rPr>
              <w:del w:id="531" w:author="Alexander Thomas Frase" w:date="2012-10-19T14:56:00Z"/>
              <w:rFonts w:asciiTheme="minorHAnsi" w:eastAsiaTheme="minorEastAsia" w:hAnsiTheme="minorHAnsi" w:cstheme="minorBidi"/>
              <w:b w:val="0"/>
              <w:noProof/>
              <w:color w:val="auto"/>
              <w:kern w:val="0"/>
              <w:sz w:val="22"/>
              <w:szCs w:val="22"/>
              <w:lang w:eastAsia="en-US" w:bidi="ar-SA"/>
            </w:rPr>
          </w:pPr>
          <w:del w:id="532" w:author="Alexander Thomas Frase" w:date="2012-10-19T14:56:00Z">
            <w:r w:rsidDel="00832617">
              <w:rPr>
                <w:noProof/>
              </w:rPr>
              <w:delText>Using Biofilter</w:delText>
            </w:r>
            <w:r w:rsidDel="00832617">
              <w:rPr>
                <w:noProof/>
              </w:rPr>
              <w:tab/>
              <w:delText>15</w:delText>
            </w:r>
          </w:del>
        </w:p>
        <w:p w14:paraId="1728D04D" w14:textId="77777777" w:rsidR="003B534B" w:rsidDel="00832617" w:rsidRDefault="003B534B">
          <w:pPr>
            <w:pStyle w:val="TOC2"/>
            <w:tabs>
              <w:tab w:val="right" w:leader="dot" w:pos="9962"/>
            </w:tabs>
            <w:rPr>
              <w:del w:id="533" w:author="Alexander Thomas Frase" w:date="2012-10-19T14:56:00Z"/>
              <w:rFonts w:eastAsiaTheme="minorEastAsia" w:cstheme="minorBidi"/>
              <w:noProof/>
              <w:kern w:val="0"/>
              <w:lang w:eastAsia="en-US" w:bidi="ar-SA"/>
            </w:rPr>
          </w:pPr>
          <w:del w:id="534" w:author="Alexander Thomas Frase" w:date="2012-10-19T14:56:00Z">
            <w:r w:rsidDel="00832617">
              <w:rPr>
                <w:noProof/>
              </w:rPr>
              <w:delText>Configuration Options</w:delText>
            </w:r>
            <w:r w:rsidDel="00832617">
              <w:rPr>
                <w:noProof/>
              </w:rPr>
              <w:tab/>
              <w:delText>15</w:delText>
            </w:r>
          </w:del>
        </w:p>
        <w:p w14:paraId="13CBD000" w14:textId="77777777" w:rsidR="003B534B" w:rsidDel="00832617" w:rsidRDefault="003B534B">
          <w:pPr>
            <w:pStyle w:val="TOC3"/>
            <w:tabs>
              <w:tab w:val="right" w:leader="dot" w:pos="9962"/>
            </w:tabs>
            <w:rPr>
              <w:del w:id="535" w:author="Alexander Thomas Frase" w:date="2012-10-19T14:56:00Z"/>
              <w:rFonts w:eastAsiaTheme="minorEastAsia" w:cstheme="minorBidi"/>
              <w:i w:val="0"/>
              <w:noProof/>
              <w:kern w:val="0"/>
              <w:lang w:eastAsia="en-US" w:bidi="ar-SA"/>
            </w:rPr>
          </w:pPr>
          <w:del w:id="536" w:author="Alexander Thomas Frase" w:date="2012-10-19T14:56:00Z">
            <w:r w:rsidDel="00832617">
              <w:rPr>
                <w:noProof/>
              </w:rPr>
              <w:delText>--help  /  HELP</w:delText>
            </w:r>
            <w:r w:rsidDel="00832617">
              <w:rPr>
                <w:noProof/>
              </w:rPr>
              <w:tab/>
              <w:delText>15</w:delText>
            </w:r>
          </w:del>
        </w:p>
        <w:p w14:paraId="0CF7420E" w14:textId="77777777" w:rsidR="003B534B" w:rsidDel="00832617" w:rsidRDefault="003B534B">
          <w:pPr>
            <w:pStyle w:val="TOC3"/>
            <w:tabs>
              <w:tab w:val="right" w:leader="dot" w:pos="9962"/>
            </w:tabs>
            <w:rPr>
              <w:del w:id="537" w:author="Alexander Thomas Frase" w:date="2012-10-19T14:56:00Z"/>
              <w:rFonts w:eastAsiaTheme="minorEastAsia" w:cstheme="minorBidi"/>
              <w:i w:val="0"/>
              <w:noProof/>
              <w:kern w:val="0"/>
              <w:lang w:eastAsia="en-US" w:bidi="ar-SA"/>
            </w:rPr>
          </w:pPr>
          <w:del w:id="538" w:author="Alexander Thomas Frase" w:date="2012-10-19T14:56:00Z">
            <w:r w:rsidDel="00832617">
              <w:rPr>
                <w:noProof/>
              </w:rPr>
              <w:delText>--version  /  VERSION</w:delText>
            </w:r>
            <w:r w:rsidDel="00832617">
              <w:rPr>
                <w:noProof/>
              </w:rPr>
              <w:tab/>
              <w:delText>16</w:delText>
            </w:r>
          </w:del>
        </w:p>
        <w:p w14:paraId="04ADD374" w14:textId="77777777" w:rsidR="003B534B" w:rsidDel="00832617" w:rsidRDefault="003B534B">
          <w:pPr>
            <w:pStyle w:val="TOC3"/>
            <w:tabs>
              <w:tab w:val="right" w:leader="dot" w:pos="9962"/>
            </w:tabs>
            <w:rPr>
              <w:del w:id="539" w:author="Alexander Thomas Frase" w:date="2012-10-19T14:56:00Z"/>
              <w:rFonts w:eastAsiaTheme="minorEastAsia" w:cstheme="minorBidi"/>
              <w:i w:val="0"/>
              <w:noProof/>
              <w:kern w:val="0"/>
              <w:lang w:eastAsia="en-US" w:bidi="ar-SA"/>
            </w:rPr>
          </w:pPr>
          <w:del w:id="540" w:author="Alexander Thomas Frase" w:date="2012-10-19T14:56:00Z">
            <w:r w:rsidDel="00832617">
              <w:rPr>
                <w:noProof/>
              </w:rPr>
              <w:delText>--report-configuration  /  REPORT_CONFIGURATION</w:delText>
            </w:r>
            <w:r w:rsidDel="00832617">
              <w:rPr>
                <w:noProof/>
              </w:rPr>
              <w:tab/>
              <w:delText>16</w:delText>
            </w:r>
          </w:del>
        </w:p>
        <w:p w14:paraId="1B95BDBE" w14:textId="77777777" w:rsidR="003B534B" w:rsidDel="00832617" w:rsidRDefault="003B534B">
          <w:pPr>
            <w:pStyle w:val="TOC3"/>
            <w:tabs>
              <w:tab w:val="right" w:leader="dot" w:pos="9962"/>
            </w:tabs>
            <w:rPr>
              <w:del w:id="541" w:author="Alexander Thomas Frase" w:date="2012-10-19T14:56:00Z"/>
              <w:rFonts w:eastAsiaTheme="minorEastAsia" w:cstheme="minorBidi"/>
              <w:i w:val="0"/>
              <w:noProof/>
              <w:kern w:val="0"/>
              <w:lang w:eastAsia="en-US" w:bidi="ar-SA"/>
            </w:rPr>
          </w:pPr>
          <w:del w:id="542" w:author="Alexander Thomas Frase" w:date="2012-10-19T14:56:00Z">
            <w:r w:rsidDel="00832617">
              <w:rPr>
                <w:noProof/>
              </w:rPr>
              <w:delText>--report-replication-fingerprint  /  REPORT_REPLICATION_FINGERPRINT</w:delText>
            </w:r>
            <w:r w:rsidDel="00832617">
              <w:rPr>
                <w:noProof/>
              </w:rPr>
              <w:tab/>
              <w:delText>16</w:delText>
            </w:r>
          </w:del>
        </w:p>
        <w:p w14:paraId="5A9CE921" w14:textId="77777777" w:rsidR="003B534B" w:rsidDel="00832617" w:rsidRDefault="003B534B">
          <w:pPr>
            <w:pStyle w:val="TOC2"/>
            <w:tabs>
              <w:tab w:val="right" w:leader="dot" w:pos="9962"/>
            </w:tabs>
            <w:rPr>
              <w:del w:id="543" w:author="Alexander Thomas Frase" w:date="2012-10-19T14:56:00Z"/>
              <w:rFonts w:eastAsiaTheme="minorEastAsia" w:cstheme="minorBidi"/>
              <w:noProof/>
              <w:kern w:val="0"/>
              <w:lang w:eastAsia="en-US" w:bidi="ar-SA"/>
            </w:rPr>
          </w:pPr>
          <w:del w:id="544" w:author="Alexander Thomas Frase" w:date="2012-10-19T14:56:00Z">
            <w:r w:rsidDel="00832617">
              <w:rPr>
                <w:noProof/>
              </w:rPr>
              <w:delText>Prior Knowledge Options</w:delText>
            </w:r>
            <w:r w:rsidDel="00832617">
              <w:rPr>
                <w:noProof/>
              </w:rPr>
              <w:tab/>
              <w:delText>16</w:delText>
            </w:r>
          </w:del>
        </w:p>
        <w:p w14:paraId="50A87F4A" w14:textId="77777777" w:rsidR="003B534B" w:rsidDel="00832617" w:rsidRDefault="003B534B">
          <w:pPr>
            <w:pStyle w:val="TOC3"/>
            <w:tabs>
              <w:tab w:val="right" w:leader="dot" w:pos="9962"/>
            </w:tabs>
            <w:rPr>
              <w:del w:id="545" w:author="Alexander Thomas Frase" w:date="2012-10-19T14:56:00Z"/>
              <w:rFonts w:eastAsiaTheme="minorEastAsia" w:cstheme="minorBidi"/>
              <w:i w:val="0"/>
              <w:noProof/>
              <w:kern w:val="0"/>
              <w:lang w:eastAsia="en-US" w:bidi="ar-SA"/>
            </w:rPr>
          </w:pPr>
          <w:del w:id="546" w:author="Alexander Thomas Frase" w:date="2012-10-19T14:56:00Z">
            <w:r w:rsidDel="00832617">
              <w:rPr>
                <w:noProof/>
              </w:rPr>
              <w:delText>--knowledge  /  KNOWLEDGE</w:delText>
            </w:r>
            <w:r w:rsidDel="00832617">
              <w:rPr>
                <w:noProof/>
              </w:rPr>
              <w:tab/>
              <w:delText>16</w:delText>
            </w:r>
          </w:del>
        </w:p>
        <w:p w14:paraId="6B280DBA" w14:textId="77777777" w:rsidR="003B534B" w:rsidDel="00832617" w:rsidRDefault="003B534B">
          <w:pPr>
            <w:pStyle w:val="TOC3"/>
            <w:tabs>
              <w:tab w:val="right" w:leader="dot" w:pos="9962"/>
            </w:tabs>
            <w:rPr>
              <w:del w:id="547" w:author="Alexander Thomas Frase" w:date="2012-10-19T14:56:00Z"/>
              <w:rFonts w:eastAsiaTheme="minorEastAsia" w:cstheme="minorBidi"/>
              <w:i w:val="0"/>
              <w:noProof/>
              <w:kern w:val="0"/>
              <w:lang w:eastAsia="en-US" w:bidi="ar-SA"/>
            </w:rPr>
          </w:pPr>
          <w:del w:id="548" w:author="Alexander Thomas Frase" w:date="2012-10-19T14:56:00Z">
            <w:r w:rsidDel="00832617">
              <w:rPr>
                <w:noProof/>
              </w:rPr>
              <w:delText>--report-genome-build  /  REPORT_GENOME_BUILD</w:delText>
            </w:r>
            <w:r w:rsidDel="00832617">
              <w:rPr>
                <w:noProof/>
              </w:rPr>
              <w:tab/>
              <w:delText>16</w:delText>
            </w:r>
          </w:del>
        </w:p>
        <w:p w14:paraId="7AA37C39" w14:textId="77777777" w:rsidR="003B534B" w:rsidDel="00832617" w:rsidRDefault="003B534B">
          <w:pPr>
            <w:pStyle w:val="TOC3"/>
            <w:tabs>
              <w:tab w:val="right" w:leader="dot" w:pos="9962"/>
            </w:tabs>
            <w:rPr>
              <w:del w:id="549" w:author="Alexander Thomas Frase" w:date="2012-10-19T14:56:00Z"/>
              <w:rFonts w:eastAsiaTheme="minorEastAsia" w:cstheme="minorBidi"/>
              <w:i w:val="0"/>
              <w:noProof/>
              <w:kern w:val="0"/>
              <w:lang w:eastAsia="en-US" w:bidi="ar-SA"/>
            </w:rPr>
          </w:pPr>
          <w:del w:id="550" w:author="Alexander Thomas Frase" w:date="2012-10-19T14:56:00Z">
            <w:r w:rsidDel="00832617">
              <w:rPr>
                <w:noProof/>
              </w:rPr>
              <w:delText>--report-gene-name-stats  /  REPORT_GENE_NAME_STATS</w:delText>
            </w:r>
            <w:r w:rsidDel="00832617">
              <w:rPr>
                <w:noProof/>
              </w:rPr>
              <w:tab/>
              <w:delText>16</w:delText>
            </w:r>
          </w:del>
        </w:p>
        <w:p w14:paraId="6CE18706" w14:textId="77777777" w:rsidR="003B534B" w:rsidDel="00832617" w:rsidRDefault="003B534B">
          <w:pPr>
            <w:pStyle w:val="TOC3"/>
            <w:tabs>
              <w:tab w:val="right" w:leader="dot" w:pos="9962"/>
            </w:tabs>
            <w:rPr>
              <w:del w:id="551" w:author="Alexander Thomas Frase" w:date="2012-10-19T14:56:00Z"/>
              <w:rFonts w:eastAsiaTheme="minorEastAsia" w:cstheme="minorBidi"/>
              <w:i w:val="0"/>
              <w:noProof/>
              <w:kern w:val="0"/>
              <w:lang w:eastAsia="en-US" w:bidi="ar-SA"/>
            </w:rPr>
          </w:pPr>
          <w:del w:id="552" w:author="Alexander Thomas Frase" w:date="2012-10-19T14:56:00Z">
            <w:r w:rsidDel="00832617">
              <w:rPr>
                <w:noProof/>
              </w:rPr>
              <w:delText>--report-group-name-stats  /  REPORT_GROUP_NAME_STATS</w:delText>
            </w:r>
            <w:r w:rsidDel="00832617">
              <w:rPr>
                <w:noProof/>
              </w:rPr>
              <w:tab/>
              <w:delText>16</w:delText>
            </w:r>
          </w:del>
        </w:p>
        <w:p w14:paraId="2305D5CF" w14:textId="77777777" w:rsidR="003B534B" w:rsidDel="00832617" w:rsidRDefault="003B534B">
          <w:pPr>
            <w:pStyle w:val="TOC3"/>
            <w:tabs>
              <w:tab w:val="right" w:leader="dot" w:pos="9962"/>
            </w:tabs>
            <w:rPr>
              <w:del w:id="553" w:author="Alexander Thomas Frase" w:date="2012-10-19T14:56:00Z"/>
              <w:rFonts w:eastAsiaTheme="minorEastAsia" w:cstheme="minorBidi"/>
              <w:i w:val="0"/>
              <w:noProof/>
              <w:kern w:val="0"/>
              <w:lang w:eastAsia="en-US" w:bidi="ar-SA"/>
            </w:rPr>
          </w:pPr>
          <w:del w:id="554" w:author="Alexander Thomas Frase" w:date="2012-10-19T14:56:00Z">
            <w:r w:rsidDel="00832617">
              <w:rPr>
                <w:noProof/>
              </w:rPr>
              <w:delText>--allow-unvalidated-snp-positions  /  ALLOW_UNVALIDATED_SNP_POSITIONS</w:delText>
            </w:r>
            <w:r w:rsidDel="00832617">
              <w:rPr>
                <w:noProof/>
              </w:rPr>
              <w:tab/>
              <w:delText>16</w:delText>
            </w:r>
          </w:del>
        </w:p>
        <w:p w14:paraId="31E83DF1" w14:textId="77777777" w:rsidR="003B534B" w:rsidDel="00832617" w:rsidRDefault="003B534B">
          <w:pPr>
            <w:pStyle w:val="TOC3"/>
            <w:tabs>
              <w:tab w:val="right" w:leader="dot" w:pos="9962"/>
            </w:tabs>
            <w:rPr>
              <w:del w:id="555" w:author="Alexander Thomas Frase" w:date="2012-10-19T14:56:00Z"/>
              <w:rFonts w:eastAsiaTheme="minorEastAsia" w:cstheme="minorBidi"/>
              <w:i w:val="0"/>
              <w:noProof/>
              <w:kern w:val="0"/>
              <w:lang w:eastAsia="en-US" w:bidi="ar-SA"/>
            </w:rPr>
          </w:pPr>
          <w:del w:id="556" w:author="Alexander Thomas Frase" w:date="2012-10-19T14:56:00Z">
            <w:r w:rsidDel="00832617">
              <w:rPr>
                <w:noProof/>
              </w:rPr>
              <w:delText>--allow-ambiguous-knowledge  /  ALLOW_AMBIGUOUS_KNOWLEDGE</w:delText>
            </w:r>
            <w:r w:rsidDel="00832617">
              <w:rPr>
                <w:noProof/>
              </w:rPr>
              <w:tab/>
              <w:delText>17</w:delText>
            </w:r>
          </w:del>
        </w:p>
        <w:p w14:paraId="359D14ED" w14:textId="77777777" w:rsidR="003B534B" w:rsidDel="00832617" w:rsidRDefault="003B534B">
          <w:pPr>
            <w:pStyle w:val="TOC3"/>
            <w:tabs>
              <w:tab w:val="right" w:leader="dot" w:pos="9962"/>
            </w:tabs>
            <w:rPr>
              <w:del w:id="557" w:author="Alexander Thomas Frase" w:date="2012-10-19T14:56:00Z"/>
              <w:rFonts w:eastAsiaTheme="minorEastAsia" w:cstheme="minorBidi"/>
              <w:i w:val="0"/>
              <w:noProof/>
              <w:kern w:val="0"/>
              <w:lang w:eastAsia="en-US" w:bidi="ar-SA"/>
            </w:rPr>
          </w:pPr>
          <w:del w:id="558" w:author="Alexander Thomas Frase" w:date="2012-10-19T14:56:00Z">
            <w:r w:rsidDel="00832617">
              <w:rPr>
                <w:noProof/>
              </w:rPr>
              <w:delText>--reduce-ambiguous-knowledge  /  REDUCE_AMBIGUOUS_KNOWLEDGE</w:delText>
            </w:r>
            <w:r w:rsidDel="00832617">
              <w:rPr>
                <w:noProof/>
              </w:rPr>
              <w:tab/>
              <w:delText>17</w:delText>
            </w:r>
          </w:del>
        </w:p>
        <w:p w14:paraId="6638A1C9" w14:textId="77777777" w:rsidR="003B534B" w:rsidDel="00832617" w:rsidRDefault="003B534B">
          <w:pPr>
            <w:pStyle w:val="TOC3"/>
            <w:tabs>
              <w:tab w:val="right" w:leader="dot" w:pos="9962"/>
            </w:tabs>
            <w:rPr>
              <w:del w:id="559" w:author="Alexander Thomas Frase" w:date="2012-10-19T14:56:00Z"/>
              <w:rFonts w:eastAsiaTheme="minorEastAsia" w:cstheme="minorBidi"/>
              <w:i w:val="0"/>
              <w:noProof/>
              <w:kern w:val="0"/>
              <w:lang w:eastAsia="en-US" w:bidi="ar-SA"/>
            </w:rPr>
          </w:pPr>
          <w:del w:id="560" w:author="Alexander Thomas Frase" w:date="2012-10-19T14:56:00Z">
            <w:r w:rsidDel="00832617">
              <w:rPr>
                <w:noProof/>
              </w:rPr>
              <w:delText>--report-ld-profiles  /  REPORT_LD_PROFILES</w:delText>
            </w:r>
            <w:r w:rsidDel="00832617">
              <w:rPr>
                <w:noProof/>
              </w:rPr>
              <w:tab/>
              <w:delText>17</w:delText>
            </w:r>
          </w:del>
        </w:p>
        <w:p w14:paraId="25A3861F" w14:textId="77777777" w:rsidR="003B534B" w:rsidDel="00832617" w:rsidRDefault="003B534B">
          <w:pPr>
            <w:pStyle w:val="TOC3"/>
            <w:tabs>
              <w:tab w:val="right" w:leader="dot" w:pos="9962"/>
            </w:tabs>
            <w:rPr>
              <w:del w:id="561" w:author="Alexander Thomas Frase" w:date="2012-10-19T14:56:00Z"/>
              <w:rFonts w:eastAsiaTheme="minorEastAsia" w:cstheme="minorBidi"/>
              <w:i w:val="0"/>
              <w:noProof/>
              <w:kern w:val="0"/>
              <w:lang w:eastAsia="en-US" w:bidi="ar-SA"/>
            </w:rPr>
          </w:pPr>
          <w:del w:id="562" w:author="Alexander Thomas Frase" w:date="2012-10-19T14:56:00Z">
            <w:r w:rsidDel="00832617">
              <w:rPr>
                <w:noProof/>
              </w:rPr>
              <w:delText>--ld-profile  /  LD_PROFILE</w:delText>
            </w:r>
            <w:r w:rsidDel="00832617">
              <w:rPr>
                <w:noProof/>
              </w:rPr>
              <w:tab/>
              <w:delText>17</w:delText>
            </w:r>
          </w:del>
        </w:p>
        <w:p w14:paraId="0D5D0E89" w14:textId="77777777" w:rsidR="003B534B" w:rsidDel="00832617" w:rsidRDefault="003B534B">
          <w:pPr>
            <w:pStyle w:val="TOC3"/>
            <w:tabs>
              <w:tab w:val="right" w:leader="dot" w:pos="9962"/>
            </w:tabs>
            <w:rPr>
              <w:del w:id="563" w:author="Alexander Thomas Frase" w:date="2012-10-19T14:56:00Z"/>
              <w:rFonts w:eastAsiaTheme="minorEastAsia" w:cstheme="minorBidi"/>
              <w:i w:val="0"/>
              <w:noProof/>
              <w:kern w:val="0"/>
              <w:lang w:eastAsia="en-US" w:bidi="ar-SA"/>
            </w:rPr>
          </w:pPr>
          <w:del w:id="564" w:author="Alexander Thomas Frase" w:date="2012-10-19T14:56:00Z">
            <w:r w:rsidDel="00832617">
              <w:rPr>
                <w:noProof/>
              </w:rPr>
              <w:delText>--verify-biofilter-version  /  VERIFY_BIOFILTER_VERSION</w:delText>
            </w:r>
            <w:r w:rsidDel="00832617">
              <w:rPr>
                <w:noProof/>
              </w:rPr>
              <w:tab/>
              <w:delText>17</w:delText>
            </w:r>
          </w:del>
        </w:p>
        <w:p w14:paraId="460344E2" w14:textId="77777777" w:rsidR="003B534B" w:rsidDel="00832617" w:rsidRDefault="003B534B">
          <w:pPr>
            <w:pStyle w:val="TOC3"/>
            <w:tabs>
              <w:tab w:val="right" w:leader="dot" w:pos="9962"/>
            </w:tabs>
            <w:rPr>
              <w:del w:id="565" w:author="Alexander Thomas Frase" w:date="2012-10-19T14:56:00Z"/>
              <w:rFonts w:eastAsiaTheme="minorEastAsia" w:cstheme="minorBidi"/>
              <w:i w:val="0"/>
              <w:noProof/>
              <w:kern w:val="0"/>
              <w:lang w:eastAsia="en-US" w:bidi="ar-SA"/>
            </w:rPr>
          </w:pPr>
          <w:del w:id="566" w:author="Alexander Thomas Frase" w:date="2012-10-19T14:56:00Z">
            <w:r w:rsidDel="00832617">
              <w:rPr>
                <w:noProof/>
              </w:rPr>
              <w:delText>--verify-loki-version  /  VERIFY_LOKI_VERSION</w:delText>
            </w:r>
            <w:r w:rsidDel="00832617">
              <w:rPr>
                <w:noProof/>
              </w:rPr>
              <w:tab/>
              <w:delText>17</w:delText>
            </w:r>
          </w:del>
        </w:p>
        <w:p w14:paraId="067664E7" w14:textId="77777777" w:rsidR="003B534B" w:rsidDel="00832617" w:rsidRDefault="003B534B">
          <w:pPr>
            <w:pStyle w:val="TOC3"/>
            <w:tabs>
              <w:tab w:val="right" w:leader="dot" w:pos="9962"/>
            </w:tabs>
            <w:rPr>
              <w:del w:id="567" w:author="Alexander Thomas Frase" w:date="2012-10-19T14:56:00Z"/>
              <w:rFonts w:eastAsiaTheme="minorEastAsia" w:cstheme="minorBidi"/>
              <w:i w:val="0"/>
              <w:noProof/>
              <w:kern w:val="0"/>
              <w:lang w:eastAsia="en-US" w:bidi="ar-SA"/>
            </w:rPr>
          </w:pPr>
          <w:del w:id="568" w:author="Alexander Thomas Frase" w:date="2012-10-19T14:56:00Z">
            <w:r w:rsidDel="00832617">
              <w:rPr>
                <w:noProof/>
              </w:rPr>
              <w:delText>--verify-source-loader  /  VERIFY_SOURCE_LOADER</w:delText>
            </w:r>
            <w:r w:rsidDel="00832617">
              <w:rPr>
                <w:noProof/>
              </w:rPr>
              <w:tab/>
              <w:delText>17</w:delText>
            </w:r>
          </w:del>
        </w:p>
        <w:p w14:paraId="07099A62" w14:textId="77777777" w:rsidR="003B534B" w:rsidDel="00832617" w:rsidRDefault="003B534B">
          <w:pPr>
            <w:pStyle w:val="TOC3"/>
            <w:tabs>
              <w:tab w:val="right" w:leader="dot" w:pos="9962"/>
            </w:tabs>
            <w:rPr>
              <w:del w:id="569" w:author="Alexander Thomas Frase" w:date="2012-10-19T14:56:00Z"/>
              <w:rFonts w:eastAsiaTheme="minorEastAsia" w:cstheme="minorBidi"/>
              <w:i w:val="0"/>
              <w:noProof/>
              <w:kern w:val="0"/>
              <w:lang w:eastAsia="en-US" w:bidi="ar-SA"/>
            </w:rPr>
          </w:pPr>
          <w:del w:id="570" w:author="Alexander Thomas Frase" w:date="2012-10-19T14:56:00Z">
            <w:r w:rsidDel="00832617">
              <w:rPr>
                <w:noProof/>
              </w:rPr>
              <w:delText>--verify-source-option  /  VERIFY_SOURCE_OPTION</w:delText>
            </w:r>
            <w:r w:rsidDel="00832617">
              <w:rPr>
                <w:noProof/>
              </w:rPr>
              <w:tab/>
              <w:delText>17</w:delText>
            </w:r>
          </w:del>
        </w:p>
        <w:p w14:paraId="16745861" w14:textId="77777777" w:rsidR="003B534B" w:rsidDel="00832617" w:rsidRDefault="003B534B">
          <w:pPr>
            <w:pStyle w:val="TOC3"/>
            <w:tabs>
              <w:tab w:val="right" w:leader="dot" w:pos="9962"/>
            </w:tabs>
            <w:rPr>
              <w:del w:id="571" w:author="Alexander Thomas Frase" w:date="2012-10-19T14:56:00Z"/>
              <w:rFonts w:eastAsiaTheme="minorEastAsia" w:cstheme="minorBidi"/>
              <w:i w:val="0"/>
              <w:noProof/>
              <w:kern w:val="0"/>
              <w:lang w:eastAsia="en-US" w:bidi="ar-SA"/>
            </w:rPr>
          </w:pPr>
          <w:del w:id="572" w:author="Alexander Thomas Frase" w:date="2012-10-19T14:56:00Z">
            <w:r w:rsidDel="00832617">
              <w:rPr>
                <w:noProof/>
              </w:rPr>
              <w:delText>--verify-source-file  /  VERIFY_SOURCE_FILE</w:delText>
            </w:r>
            <w:r w:rsidDel="00832617">
              <w:rPr>
                <w:noProof/>
              </w:rPr>
              <w:tab/>
              <w:delText>18</w:delText>
            </w:r>
          </w:del>
        </w:p>
        <w:p w14:paraId="086F2C40" w14:textId="77777777" w:rsidR="003B534B" w:rsidDel="00832617" w:rsidRDefault="003B534B">
          <w:pPr>
            <w:pStyle w:val="TOC2"/>
            <w:tabs>
              <w:tab w:val="right" w:leader="dot" w:pos="9962"/>
            </w:tabs>
            <w:rPr>
              <w:del w:id="573" w:author="Alexander Thomas Frase" w:date="2012-10-19T14:56:00Z"/>
              <w:rFonts w:eastAsiaTheme="minorEastAsia" w:cstheme="minorBidi"/>
              <w:noProof/>
              <w:kern w:val="0"/>
              <w:lang w:eastAsia="en-US" w:bidi="ar-SA"/>
            </w:rPr>
          </w:pPr>
          <w:del w:id="574" w:author="Alexander Thomas Frase" w:date="2012-10-19T14:56:00Z">
            <w:r w:rsidDel="00832617">
              <w:rPr>
                <w:noProof/>
              </w:rPr>
              <w:delText>Primary Input Data Options</w:delText>
            </w:r>
            <w:r w:rsidDel="00832617">
              <w:rPr>
                <w:noProof/>
              </w:rPr>
              <w:tab/>
              <w:delText>18</w:delText>
            </w:r>
          </w:del>
        </w:p>
        <w:p w14:paraId="2C0150C5" w14:textId="77777777" w:rsidR="003B534B" w:rsidDel="00832617" w:rsidRDefault="003B534B">
          <w:pPr>
            <w:pStyle w:val="TOC3"/>
            <w:tabs>
              <w:tab w:val="right" w:leader="dot" w:pos="9962"/>
            </w:tabs>
            <w:rPr>
              <w:del w:id="575" w:author="Alexander Thomas Frase" w:date="2012-10-19T14:56:00Z"/>
              <w:rFonts w:eastAsiaTheme="minorEastAsia" w:cstheme="minorBidi"/>
              <w:i w:val="0"/>
              <w:noProof/>
              <w:kern w:val="0"/>
              <w:lang w:eastAsia="en-US" w:bidi="ar-SA"/>
            </w:rPr>
          </w:pPr>
          <w:del w:id="576" w:author="Alexander Thomas Frase" w:date="2012-10-19T14:56:00Z">
            <w:r w:rsidDel="00832617">
              <w:rPr>
                <w:noProof/>
              </w:rPr>
              <w:delText>--snp  /  SNP</w:delText>
            </w:r>
            <w:r w:rsidDel="00832617">
              <w:rPr>
                <w:noProof/>
              </w:rPr>
              <w:tab/>
              <w:delText>18</w:delText>
            </w:r>
          </w:del>
        </w:p>
        <w:p w14:paraId="49844DEA" w14:textId="77777777" w:rsidR="003B534B" w:rsidDel="00832617" w:rsidRDefault="003B534B">
          <w:pPr>
            <w:pStyle w:val="TOC3"/>
            <w:tabs>
              <w:tab w:val="right" w:leader="dot" w:pos="9962"/>
            </w:tabs>
            <w:rPr>
              <w:del w:id="577" w:author="Alexander Thomas Frase" w:date="2012-10-19T14:56:00Z"/>
              <w:rFonts w:eastAsiaTheme="minorEastAsia" w:cstheme="minorBidi"/>
              <w:i w:val="0"/>
              <w:noProof/>
              <w:kern w:val="0"/>
              <w:lang w:eastAsia="en-US" w:bidi="ar-SA"/>
            </w:rPr>
          </w:pPr>
          <w:del w:id="578" w:author="Alexander Thomas Frase" w:date="2012-10-19T14:56:00Z">
            <w:r w:rsidDel="00832617">
              <w:rPr>
                <w:noProof/>
              </w:rPr>
              <w:delText>--snp-file  /  SNP_FILE</w:delText>
            </w:r>
            <w:r w:rsidDel="00832617">
              <w:rPr>
                <w:noProof/>
              </w:rPr>
              <w:tab/>
              <w:delText>18</w:delText>
            </w:r>
          </w:del>
        </w:p>
        <w:p w14:paraId="73ADD442" w14:textId="77777777" w:rsidR="003B534B" w:rsidDel="00832617" w:rsidRDefault="003B534B">
          <w:pPr>
            <w:pStyle w:val="TOC3"/>
            <w:tabs>
              <w:tab w:val="right" w:leader="dot" w:pos="9962"/>
            </w:tabs>
            <w:rPr>
              <w:del w:id="579" w:author="Alexander Thomas Frase" w:date="2012-10-19T14:56:00Z"/>
              <w:rFonts w:eastAsiaTheme="minorEastAsia" w:cstheme="minorBidi"/>
              <w:i w:val="0"/>
              <w:noProof/>
              <w:kern w:val="0"/>
              <w:lang w:eastAsia="en-US" w:bidi="ar-SA"/>
            </w:rPr>
          </w:pPr>
          <w:del w:id="580" w:author="Alexander Thomas Frase" w:date="2012-10-19T14:56:00Z">
            <w:r w:rsidDel="00832617">
              <w:rPr>
                <w:noProof/>
              </w:rPr>
              <w:delText>--position  /  POSITION</w:delText>
            </w:r>
            <w:r w:rsidDel="00832617">
              <w:rPr>
                <w:noProof/>
              </w:rPr>
              <w:tab/>
              <w:delText>18</w:delText>
            </w:r>
          </w:del>
        </w:p>
        <w:p w14:paraId="6EB4E867" w14:textId="77777777" w:rsidR="003B534B" w:rsidDel="00832617" w:rsidRDefault="003B534B">
          <w:pPr>
            <w:pStyle w:val="TOC3"/>
            <w:tabs>
              <w:tab w:val="right" w:leader="dot" w:pos="9962"/>
            </w:tabs>
            <w:rPr>
              <w:del w:id="581" w:author="Alexander Thomas Frase" w:date="2012-10-19T14:56:00Z"/>
              <w:rFonts w:eastAsiaTheme="minorEastAsia" w:cstheme="minorBidi"/>
              <w:i w:val="0"/>
              <w:noProof/>
              <w:kern w:val="0"/>
              <w:lang w:eastAsia="en-US" w:bidi="ar-SA"/>
            </w:rPr>
          </w:pPr>
          <w:del w:id="582" w:author="Alexander Thomas Frase" w:date="2012-10-19T14:56:00Z">
            <w:r w:rsidDel="00832617">
              <w:rPr>
                <w:noProof/>
              </w:rPr>
              <w:lastRenderedPageBreak/>
              <w:delText>--position-file  /  POSITION_FILE</w:delText>
            </w:r>
            <w:r w:rsidDel="00832617">
              <w:rPr>
                <w:noProof/>
              </w:rPr>
              <w:tab/>
              <w:delText>18</w:delText>
            </w:r>
          </w:del>
        </w:p>
        <w:p w14:paraId="2D449E25" w14:textId="77777777" w:rsidR="003B534B" w:rsidDel="00832617" w:rsidRDefault="003B534B">
          <w:pPr>
            <w:pStyle w:val="TOC3"/>
            <w:tabs>
              <w:tab w:val="right" w:leader="dot" w:pos="9962"/>
            </w:tabs>
            <w:rPr>
              <w:del w:id="583" w:author="Alexander Thomas Frase" w:date="2012-10-19T14:56:00Z"/>
              <w:rFonts w:eastAsiaTheme="minorEastAsia" w:cstheme="minorBidi"/>
              <w:i w:val="0"/>
              <w:noProof/>
              <w:kern w:val="0"/>
              <w:lang w:eastAsia="en-US" w:bidi="ar-SA"/>
            </w:rPr>
          </w:pPr>
          <w:del w:id="584" w:author="Alexander Thomas Frase" w:date="2012-10-19T14:56:00Z">
            <w:r w:rsidDel="00832617">
              <w:rPr>
                <w:noProof/>
              </w:rPr>
              <w:delText>--region  /  REGION</w:delText>
            </w:r>
            <w:r w:rsidDel="00832617">
              <w:rPr>
                <w:noProof/>
              </w:rPr>
              <w:tab/>
              <w:delText>18</w:delText>
            </w:r>
          </w:del>
        </w:p>
        <w:p w14:paraId="3C73CC7B" w14:textId="77777777" w:rsidR="003B534B" w:rsidDel="00832617" w:rsidRDefault="003B534B">
          <w:pPr>
            <w:pStyle w:val="TOC3"/>
            <w:tabs>
              <w:tab w:val="right" w:leader="dot" w:pos="9962"/>
            </w:tabs>
            <w:rPr>
              <w:del w:id="585" w:author="Alexander Thomas Frase" w:date="2012-10-19T14:56:00Z"/>
              <w:rFonts w:eastAsiaTheme="minorEastAsia" w:cstheme="minorBidi"/>
              <w:i w:val="0"/>
              <w:noProof/>
              <w:kern w:val="0"/>
              <w:lang w:eastAsia="en-US" w:bidi="ar-SA"/>
            </w:rPr>
          </w:pPr>
          <w:del w:id="586" w:author="Alexander Thomas Frase" w:date="2012-10-19T14:56:00Z">
            <w:r w:rsidDel="00832617">
              <w:rPr>
                <w:noProof/>
              </w:rPr>
              <w:delText>--region-file  /  REGION_FILE</w:delText>
            </w:r>
            <w:r w:rsidDel="00832617">
              <w:rPr>
                <w:noProof/>
              </w:rPr>
              <w:tab/>
              <w:delText>18</w:delText>
            </w:r>
          </w:del>
        </w:p>
        <w:p w14:paraId="417858C2" w14:textId="77777777" w:rsidR="003B534B" w:rsidDel="00832617" w:rsidRDefault="003B534B">
          <w:pPr>
            <w:pStyle w:val="TOC3"/>
            <w:tabs>
              <w:tab w:val="right" w:leader="dot" w:pos="9962"/>
            </w:tabs>
            <w:rPr>
              <w:del w:id="587" w:author="Alexander Thomas Frase" w:date="2012-10-19T14:56:00Z"/>
              <w:rFonts w:eastAsiaTheme="minorEastAsia" w:cstheme="minorBidi"/>
              <w:i w:val="0"/>
              <w:noProof/>
              <w:kern w:val="0"/>
              <w:lang w:eastAsia="en-US" w:bidi="ar-SA"/>
            </w:rPr>
          </w:pPr>
          <w:del w:id="588" w:author="Alexander Thomas Frase" w:date="2012-10-19T14:56:00Z">
            <w:r w:rsidDel="00832617">
              <w:rPr>
                <w:noProof/>
              </w:rPr>
              <w:delText>--gene  /  GENE</w:delText>
            </w:r>
            <w:r w:rsidDel="00832617">
              <w:rPr>
                <w:noProof/>
              </w:rPr>
              <w:tab/>
              <w:delText>18</w:delText>
            </w:r>
          </w:del>
        </w:p>
        <w:p w14:paraId="40F1EEA8" w14:textId="77777777" w:rsidR="003B534B" w:rsidDel="00832617" w:rsidRDefault="003B534B">
          <w:pPr>
            <w:pStyle w:val="TOC3"/>
            <w:tabs>
              <w:tab w:val="right" w:leader="dot" w:pos="9962"/>
            </w:tabs>
            <w:rPr>
              <w:del w:id="589" w:author="Alexander Thomas Frase" w:date="2012-10-19T14:56:00Z"/>
              <w:rFonts w:eastAsiaTheme="minorEastAsia" w:cstheme="minorBidi"/>
              <w:i w:val="0"/>
              <w:noProof/>
              <w:kern w:val="0"/>
              <w:lang w:eastAsia="en-US" w:bidi="ar-SA"/>
            </w:rPr>
          </w:pPr>
          <w:del w:id="590" w:author="Alexander Thomas Frase" w:date="2012-10-19T14:56:00Z">
            <w:r w:rsidDel="00832617">
              <w:rPr>
                <w:noProof/>
              </w:rPr>
              <w:delText>--gene-file  /  GENE_FILE</w:delText>
            </w:r>
            <w:r w:rsidDel="00832617">
              <w:rPr>
                <w:noProof/>
              </w:rPr>
              <w:tab/>
              <w:delText>19</w:delText>
            </w:r>
          </w:del>
        </w:p>
        <w:p w14:paraId="1C5D7741" w14:textId="77777777" w:rsidR="003B534B" w:rsidDel="00832617" w:rsidRDefault="003B534B">
          <w:pPr>
            <w:pStyle w:val="TOC3"/>
            <w:tabs>
              <w:tab w:val="right" w:leader="dot" w:pos="9962"/>
            </w:tabs>
            <w:rPr>
              <w:del w:id="591" w:author="Alexander Thomas Frase" w:date="2012-10-19T14:56:00Z"/>
              <w:rFonts w:eastAsiaTheme="minorEastAsia" w:cstheme="minorBidi"/>
              <w:i w:val="0"/>
              <w:noProof/>
              <w:kern w:val="0"/>
              <w:lang w:eastAsia="en-US" w:bidi="ar-SA"/>
            </w:rPr>
          </w:pPr>
          <w:del w:id="592" w:author="Alexander Thomas Frase" w:date="2012-10-19T14:56:00Z">
            <w:r w:rsidDel="00832617">
              <w:rPr>
                <w:noProof/>
              </w:rPr>
              <w:delText>--gene-identifier-type  /  GENE_IDENTIFIER_TYPE</w:delText>
            </w:r>
            <w:r w:rsidDel="00832617">
              <w:rPr>
                <w:noProof/>
              </w:rPr>
              <w:tab/>
              <w:delText>19</w:delText>
            </w:r>
          </w:del>
        </w:p>
        <w:p w14:paraId="48B4B262" w14:textId="77777777" w:rsidR="003B534B" w:rsidDel="00832617" w:rsidRDefault="003B534B">
          <w:pPr>
            <w:pStyle w:val="TOC3"/>
            <w:tabs>
              <w:tab w:val="right" w:leader="dot" w:pos="9962"/>
            </w:tabs>
            <w:rPr>
              <w:del w:id="593" w:author="Alexander Thomas Frase" w:date="2012-10-19T14:56:00Z"/>
              <w:rFonts w:eastAsiaTheme="minorEastAsia" w:cstheme="minorBidi"/>
              <w:i w:val="0"/>
              <w:noProof/>
              <w:kern w:val="0"/>
              <w:lang w:eastAsia="en-US" w:bidi="ar-SA"/>
            </w:rPr>
          </w:pPr>
          <w:del w:id="594" w:author="Alexander Thomas Frase" w:date="2012-10-19T14:56:00Z">
            <w:r w:rsidDel="00832617">
              <w:rPr>
                <w:noProof/>
              </w:rPr>
              <w:delText>--allow-ambiguous-genes  /  ALLOW_AMBIGUOUS_GENES</w:delText>
            </w:r>
            <w:r w:rsidDel="00832617">
              <w:rPr>
                <w:noProof/>
              </w:rPr>
              <w:tab/>
              <w:delText>19</w:delText>
            </w:r>
          </w:del>
        </w:p>
        <w:p w14:paraId="572C352A" w14:textId="77777777" w:rsidR="003B534B" w:rsidDel="00832617" w:rsidRDefault="003B534B">
          <w:pPr>
            <w:pStyle w:val="TOC3"/>
            <w:tabs>
              <w:tab w:val="right" w:leader="dot" w:pos="9962"/>
            </w:tabs>
            <w:rPr>
              <w:del w:id="595" w:author="Alexander Thomas Frase" w:date="2012-10-19T14:56:00Z"/>
              <w:rFonts w:eastAsiaTheme="minorEastAsia" w:cstheme="minorBidi"/>
              <w:i w:val="0"/>
              <w:noProof/>
              <w:kern w:val="0"/>
              <w:lang w:eastAsia="en-US" w:bidi="ar-SA"/>
            </w:rPr>
          </w:pPr>
          <w:del w:id="596" w:author="Alexander Thomas Frase" w:date="2012-10-19T14:56:00Z">
            <w:r w:rsidDel="00832617">
              <w:rPr>
                <w:noProof/>
              </w:rPr>
              <w:delText>--gene-search  /  GENE_SEARCH</w:delText>
            </w:r>
            <w:r w:rsidDel="00832617">
              <w:rPr>
                <w:noProof/>
              </w:rPr>
              <w:tab/>
              <w:delText>19</w:delText>
            </w:r>
          </w:del>
        </w:p>
        <w:p w14:paraId="560064BF" w14:textId="77777777" w:rsidR="003B534B" w:rsidDel="00832617" w:rsidRDefault="003B534B">
          <w:pPr>
            <w:pStyle w:val="TOC3"/>
            <w:tabs>
              <w:tab w:val="right" w:leader="dot" w:pos="9962"/>
            </w:tabs>
            <w:rPr>
              <w:del w:id="597" w:author="Alexander Thomas Frase" w:date="2012-10-19T14:56:00Z"/>
              <w:rFonts w:eastAsiaTheme="minorEastAsia" w:cstheme="minorBidi"/>
              <w:i w:val="0"/>
              <w:noProof/>
              <w:kern w:val="0"/>
              <w:lang w:eastAsia="en-US" w:bidi="ar-SA"/>
            </w:rPr>
          </w:pPr>
          <w:del w:id="598" w:author="Alexander Thomas Frase" w:date="2012-10-19T14:56:00Z">
            <w:r w:rsidDel="00832617">
              <w:rPr>
                <w:noProof/>
              </w:rPr>
              <w:delText>--group  /  GROUP</w:delText>
            </w:r>
            <w:r w:rsidDel="00832617">
              <w:rPr>
                <w:noProof/>
              </w:rPr>
              <w:tab/>
              <w:delText>19</w:delText>
            </w:r>
          </w:del>
        </w:p>
        <w:p w14:paraId="6825E114" w14:textId="77777777" w:rsidR="003B534B" w:rsidDel="00832617" w:rsidRDefault="003B534B">
          <w:pPr>
            <w:pStyle w:val="TOC3"/>
            <w:tabs>
              <w:tab w:val="right" w:leader="dot" w:pos="9962"/>
            </w:tabs>
            <w:rPr>
              <w:del w:id="599" w:author="Alexander Thomas Frase" w:date="2012-10-19T14:56:00Z"/>
              <w:rFonts w:eastAsiaTheme="minorEastAsia" w:cstheme="minorBidi"/>
              <w:i w:val="0"/>
              <w:noProof/>
              <w:kern w:val="0"/>
              <w:lang w:eastAsia="en-US" w:bidi="ar-SA"/>
            </w:rPr>
          </w:pPr>
          <w:del w:id="600" w:author="Alexander Thomas Frase" w:date="2012-10-19T14:56:00Z">
            <w:r w:rsidDel="00832617">
              <w:rPr>
                <w:noProof/>
              </w:rPr>
              <w:delText>--group-file  /  GROUP_FILE</w:delText>
            </w:r>
            <w:r w:rsidDel="00832617">
              <w:rPr>
                <w:noProof/>
              </w:rPr>
              <w:tab/>
              <w:delText>19</w:delText>
            </w:r>
          </w:del>
        </w:p>
        <w:p w14:paraId="1038B979" w14:textId="77777777" w:rsidR="003B534B" w:rsidDel="00832617" w:rsidRDefault="003B534B">
          <w:pPr>
            <w:pStyle w:val="TOC3"/>
            <w:tabs>
              <w:tab w:val="right" w:leader="dot" w:pos="9962"/>
            </w:tabs>
            <w:rPr>
              <w:del w:id="601" w:author="Alexander Thomas Frase" w:date="2012-10-19T14:56:00Z"/>
              <w:rFonts w:eastAsiaTheme="minorEastAsia" w:cstheme="minorBidi"/>
              <w:i w:val="0"/>
              <w:noProof/>
              <w:kern w:val="0"/>
              <w:lang w:eastAsia="en-US" w:bidi="ar-SA"/>
            </w:rPr>
          </w:pPr>
          <w:del w:id="602" w:author="Alexander Thomas Frase" w:date="2012-10-19T14:56:00Z">
            <w:r w:rsidDel="00832617">
              <w:rPr>
                <w:noProof/>
              </w:rPr>
              <w:delText>--group-identifier-type  /  GROUP_IDENTIFIER_TYPE</w:delText>
            </w:r>
            <w:r w:rsidDel="00832617">
              <w:rPr>
                <w:noProof/>
              </w:rPr>
              <w:tab/>
              <w:delText>19</w:delText>
            </w:r>
          </w:del>
        </w:p>
        <w:p w14:paraId="6B301E70" w14:textId="77777777" w:rsidR="003B534B" w:rsidDel="00832617" w:rsidRDefault="003B534B">
          <w:pPr>
            <w:pStyle w:val="TOC3"/>
            <w:tabs>
              <w:tab w:val="right" w:leader="dot" w:pos="9962"/>
            </w:tabs>
            <w:rPr>
              <w:del w:id="603" w:author="Alexander Thomas Frase" w:date="2012-10-19T14:56:00Z"/>
              <w:rFonts w:eastAsiaTheme="minorEastAsia" w:cstheme="minorBidi"/>
              <w:i w:val="0"/>
              <w:noProof/>
              <w:kern w:val="0"/>
              <w:lang w:eastAsia="en-US" w:bidi="ar-SA"/>
            </w:rPr>
          </w:pPr>
          <w:del w:id="604" w:author="Alexander Thomas Frase" w:date="2012-10-19T14:56:00Z">
            <w:r w:rsidDel="00832617">
              <w:rPr>
                <w:noProof/>
              </w:rPr>
              <w:delText>--allow-ambiguous-groups  /  ALLOW_AMBIGUOUS_GROUPS</w:delText>
            </w:r>
            <w:r w:rsidDel="00832617">
              <w:rPr>
                <w:noProof/>
              </w:rPr>
              <w:tab/>
              <w:delText>19</w:delText>
            </w:r>
          </w:del>
        </w:p>
        <w:p w14:paraId="300C9378" w14:textId="77777777" w:rsidR="003B534B" w:rsidDel="00832617" w:rsidRDefault="003B534B">
          <w:pPr>
            <w:pStyle w:val="TOC3"/>
            <w:tabs>
              <w:tab w:val="right" w:leader="dot" w:pos="9962"/>
            </w:tabs>
            <w:rPr>
              <w:del w:id="605" w:author="Alexander Thomas Frase" w:date="2012-10-19T14:56:00Z"/>
              <w:rFonts w:eastAsiaTheme="minorEastAsia" w:cstheme="minorBidi"/>
              <w:i w:val="0"/>
              <w:noProof/>
              <w:kern w:val="0"/>
              <w:lang w:eastAsia="en-US" w:bidi="ar-SA"/>
            </w:rPr>
          </w:pPr>
          <w:del w:id="606" w:author="Alexander Thomas Frase" w:date="2012-10-19T14:56:00Z">
            <w:r w:rsidDel="00832617">
              <w:rPr>
                <w:noProof/>
              </w:rPr>
              <w:delText>--group-search  /  GROUP_SEARCH</w:delText>
            </w:r>
            <w:r w:rsidDel="00832617">
              <w:rPr>
                <w:noProof/>
              </w:rPr>
              <w:tab/>
              <w:delText>20</w:delText>
            </w:r>
          </w:del>
        </w:p>
        <w:p w14:paraId="6D8221E8" w14:textId="77777777" w:rsidR="003B534B" w:rsidDel="00832617" w:rsidRDefault="003B534B">
          <w:pPr>
            <w:pStyle w:val="TOC3"/>
            <w:tabs>
              <w:tab w:val="right" w:leader="dot" w:pos="9962"/>
            </w:tabs>
            <w:rPr>
              <w:del w:id="607" w:author="Alexander Thomas Frase" w:date="2012-10-19T14:56:00Z"/>
              <w:rFonts w:eastAsiaTheme="minorEastAsia" w:cstheme="minorBidi"/>
              <w:i w:val="0"/>
              <w:noProof/>
              <w:kern w:val="0"/>
              <w:lang w:eastAsia="en-US" w:bidi="ar-SA"/>
            </w:rPr>
          </w:pPr>
          <w:del w:id="608" w:author="Alexander Thomas Frase" w:date="2012-10-19T14:56:00Z">
            <w:r w:rsidDel="00832617">
              <w:rPr>
                <w:noProof/>
              </w:rPr>
              <w:delText>--source  /  SOURCE</w:delText>
            </w:r>
            <w:r w:rsidDel="00832617">
              <w:rPr>
                <w:noProof/>
              </w:rPr>
              <w:tab/>
              <w:delText>20</w:delText>
            </w:r>
          </w:del>
        </w:p>
        <w:p w14:paraId="345BADC7" w14:textId="77777777" w:rsidR="003B534B" w:rsidDel="00832617" w:rsidRDefault="003B534B">
          <w:pPr>
            <w:pStyle w:val="TOC3"/>
            <w:tabs>
              <w:tab w:val="right" w:leader="dot" w:pos="9962"/>
            </w:tabs>
            <w:rPr>
              <w:del w:id="609" w:author="Alexander Thomas Frase" w:date="2012-10-19T14:56:00Z"/>
              <w:rFonts w:eastAsiaTheme="minorEastAsia" w:cstheme="minorBidi"/>
              <w:i w:val="0"/>
              <w:noProof/>
              <w:kern w:val="0"/>
              <w:lang w:eastAsia="en-US" w:bidi="ar-SA"/>
            </w:rPr>
          </w:pPr>
          <w:del w:id="610" w:author="Alexander Thomas Frase" w:date="2012-10-19T14:56:00Z">
            <w:r w:rsidDel="00832617">
              <w:rPr>
                <w:noProof/>
              </w:rPr>
              <w:delText>--source-file  /  SOURCE_FILE</w:delText>
            </w:r>
            <w:r w:rsidDel="00832617">
              <w:rPr>
                <w:noProof/>
              </w:rPr>
              <w:tab/>
              <w:delText>20</w:delText>
            </w:r>
          </w:del>
        </w:p>
        <w:p w14:paraId="3C2685BB" w14:textId="77777777" w:rsidR="003B534B" w:rsidDel="00832617" w:rsidRDefault="003B534B">
          <w:pPr>
            <w:pStyle w:val="TOC2"/>
            <w:tabs>
              <w:tab w:val="right" w:leader="dot" w:pos="9962"/>
            </w:tabs>
            <w:rPr>
              <w:del w:id="611" w:author="Alexander Thomas Frase" w:date="2012-10-19T14:56:00Z"/>
              <w:rFonts w:eastAsiaTheme="minorEastAsia" w:cstheme="minorBidi"/>
              <w:noProof/>
              <w:kern w:val="0"/>
              <w:lang w:eastAsia="en-US" w:bidi="ar-SA"/>
            </w:rPr>
          </w:pPr>
          <w:del w:id="612" w:author="Alexander Thomas Frase" w:date="2012-10-19T14:56:00Z">
            <w:r w:rsidDel="00832617">
              <w:rPr>
                <w:noProof/>
              </w:rPr>
              <w:delText>Alternate Input Data Options</w:delText>
            </w:r>
            <w:r w:rsidDel="00832617">
              <w:rPr>
                <w:noProof/>
              </w:rPr>
              <w:tab/>
              <w:delText>20</w:delText>
            </w:r>
          </w:del>
        </w:p>
        <w:p w14:paraId="2CE539FE" w14:textId="77777777" w:rsidR="003B534B" w:rsidDel="00832617" w:rsidRDefault="003B534B">
          <w:pPr>
            <w:pStyle w:val="TOC3"/>
            <w:tabs>
              <w:tab w:val="right" w:leader="dot" w:pos="9962"/>
            </w:tabs>
            <w:rPr>
              <w:del w:id="613" w:author="Alexander Thomas Frase" w:date="2012-10-19T14:56:00Z"/>
              <w:rFonts w:eastAsiaTheme="minorEastAsia" w:cstheme="minorBidi"/>
              <w:i w:val="0"/>
              <w:noProof/>
              <w:kern w:val="0"/>
              <w:lang w:eastAsia="en-US" w:bidi="ar-SA"/>
            </w:rPr>
          </w:pPr>
          <w:del w:id="614" w:author="Alexander Thomas Frase" w:date="2012-10-19T14:56:00Z">
            <w:r w:rsidDel="00832617">
              <w:rPr>
                <w:noProof/>
              </w:rPr>
              <w:delText>--alt-snp  /  ALT_SNP</w:delText>
            </w:r>
            <w:r w:rsidDel="00832617">
              <w:rPr>
                <w:noProof/>
              </w:rPr>
              <w:tab/>
              <w:delText>20</w:delText>
            </w:r>
          </w:del>
        </w:p>
        <w:p w14:paraId="70EE7DB1" w14:textId="77777777" w:rsidR="003B534B" w:rsidDel="00832617" w:rsidRDefault="003B534B">
          <w:pPr>
            <w:pStyle w:val="TOC3"/>
            <w:tabs>
              <w:tab w:val="right" w:leader="dot" w:pos="9962"/>
            </w:tabs>
            <w:rPr>
              <w:del w:id="615" w:author="Alexander Thomas Frase" w:date="2012-10-19T14:56:00Z"/>
              <w:rFonts w:eastAsiaTheme="minorEastAsia" w:cstheme="minorBidi"/>
              <w:i w:val="0"/>
              <w:noProof/>
              <w:kern w:val="0"/>
              <w:lang w:eastAsia="en-US" w:bidi="ar-SA"/>
            </w:rPr>
          </w:pPr>
          <w:del w:id="616" w:author="Alexander Thomas Frase" w:date="2012-10-19T14:56:00Z">
            <w:r w:rsidDel="00832617">
              <w:rPr>
                <w:noProof/>
              </w:rPr>
              <w:delText>--alt-snp-file  /  ALT_SNP_FILE</w:delText>
            </w:r>
            <w:r w:rsidDel="00832617">
              <w:rPr>
                <w:noProof/>
              </w:rPr>
              <w:tab/>
              <w:delText>20</w:delText>
            </w:r>
          </w:del>
        </w:p>
        <w:p w14:paraId="0858E6E4" w14:textId="77777777" w:rsidR="003B534B" w:rsidDel="00832617" w:rsidRDefault="003B534B">
          <w:pPr>
            <w:pStyle w:val="TOC3"/>
            <w:tabs>
              <w:tab w:val="right" w:leader="dot" w:pos="9962"/>
            </w:tabs>
            <w:rPr>
              <w:del w:id="617" w:author="Alexander Thomas Frase" w:date="2012-10-19T14:56:00Z"/>
              <w:rFonts w:eastAsiaTheme="minorEastAsia" w:cstheme="minorBidi"/>
              <w:i w:val="0"/>
              <w:noProof/>
              <w:kern w:val="0"/>
              <w:lang w:eastAsia="en-US" w:bidi="ar-SA"/>
            </w:rPr>
          </w:pPr>
          <w:del w:id="618" w:author="Alexander Thomas Frase" w:date="2012-10-19T14:56:00Z">
            <w:r w:rsidDel="00832617">
              <w:rPr>
                <w:noProof/>
              </w:rPr>
              <w:delText>--alt-position  /  ALT_POSITION</w:delText>
            </w:r>
            <w:r w:rsidDel="00832617">
              <w:rPr>
                <w:noProof/>
              </w:rPr>
              <w:tab/>
              <w:delText>20</w:delText>
            </w:r>
          </w:del>
        </w:p>
        <w:p w14:paraId="559E6868" w14:textId="77777777" w:rsidR="003B534B" w:rsidDel="00832617" w:rsidRDefault="003B534B">
          <w:pPr>
            <w:pStyle w:val="TOC3"/>
            <w:tabs>
              <w:tab w:val="right" w:leader="dot" w:pos="9962"/>
            </w:tabs>
            <w:rPr>
              <w:del w:id="619" w:author="Alexander Thomas Frase" w:date="2012-10-19T14:56:00Z"/>
              <w:rFonts w:eastAsiaTheme="minorEastAsia" w:cstheme="minorBidi"/>
              <w:i w:val="0"/>
              <w:noProof/>
              <w:kern w:val="0"/>
              <w:lang w:eastAsia="en-US" w:bidi="ar-SA"/>
            </w:rPr>
          </w:pPr>
          <w:del w:id="620" w:author="Alexander Thomas Frase" w:date="2012-10-19T14:56:00Z">
            <w:r w:rsidDel="00832617">
              <w:rPr>
                <w:noProof/>
              </w:rPr>
              <w:delText>--alt-position-file  /  ALT_POSITION_FILE</w:delText>
            </w:r>
            <w:r w:rsidDel="00832617">
              <w:rPr>
                <w:noProof/>
              </w:rPr>
              <w:tab/>
              <w:delText>20</w:delText>
            </w:r>
          </w:del>
        </w:p>
        <w:p w14:paraId="391844BC" w14:textId="77777777" w:rsidR="003B534B" w:rsidDel="00832617" w:rsidRDefault="003B534B">
          <w:pPr>
            <w:pStyle w:val="TOC3"/>
            <w:tabs>
              <w:tab w:val="right" w:leader="dot" w:pos="9962"/>
            </w:tabs>
            <w:rPr>
              <w:del w:id="621" w:author="Alexander Thomas Frase" w:date="2012-10-19T14:56:00Z"/>
              <w:rFonts w:eastAsiaTheme="minorEastAsia" w:cstheme="minorBidi"/>
              <w:i w:val="0"/>
              <w:noProof/>
              <w:kern w:val="0"/>
              <w:lang w:eastAsia="en-US" w:bidi="ar-SA"/>
            </w:rPr>
          </w:pPr>
          <w:del w:id="622" w:author="Alexander Thomas Frase" w:date="2012-10-19T14:56:00Z">
            <w:r w:rsidDel="00832617">
              <w:rPr>
                <w:noProof/>
              </w:rPr>
              <w:delText>--alt-region  /  ALT_REGION</w:delText>
            </w:r>
            <w:r w:rsidDel="00832617">
              <w:rPr>
                <w:noProof/>
              </w:rPr>
              <w:tab/>
              <w:delText>20</w:delText>
            </w:r>
          </w:del>
        </w:p>
        <w:p w14:paraId="7311A9CC" w14:textId="77777777" w:rsidR="003B534B" w:rsidDel="00832617" w:rsidRDefault="003B534B">
          <w:pPr>
            <w:pStyle w:val="TOC3"/>
            <w:tabs>
              <w:tab w:val="right" w:leader="dot" w:pos="9962"/>
            </w:tabs>
            <w:rPr>
              <w:del w:id="623" w:author="Alexander Thomas Frase" w:date="2012-10-19T14:56:00Z"/>
              <w:rFonts w:eastAsiaTheme="minorEastAsia" w:cstheme="minorBidi"/>
              <w:i w:val="0"/>
              <w:noProof/>
              <w:kern w:val="0"/>
              <w:lang w:eastAsia="en-US" w:bidi="ar-SA"/>
            </w:rPr>
          </w:pPr>
          <w:del w:id="624" w:author="Alexander Thomas Frase" w:date="2012-10-19T14:56:00Z">
            <w:r w:rsidDel="00832617">
              <w:rPr>
                <w:noProof/>
              </w:rPr>
              <w:delText>--alt-region-file  /  ALT_REGION_FILE</w:delText>
            </w:r>
            <w:r w:rsidDel="00832617">
              <w:rPr>
                <w:noProof/>
              </w:rPr>
              <w:tab/>
              <w:delText>21</w:delText>
            </w:r>
          </w:del>
        </w:p>
        <w:p w14:paraId="07ABFE95" w14:textId="77777777" w:rsidR="003B534B" w:rsidDel="00832617" w:rsidRDefault="003B534B">
          <w:pPr>
            <w:pStyle w:val="TOC3"/>
            <w:tabs>
              <w:tab w:val="right" w:leader="dot" w:pos="9962"/>
            </w:tabs>
            <w:rPr>
              <w:del w:id="625" w:author="Alexander Thomas Frase" w:date="2012-10-19T14:56:00Z"/>
              <w:rFonts w:eastAsiaTheme="minorEastAsia" w:cstheme="minorBidi"/>
              <w:i w:val="0"/>
              <w:noProof/>
              <w:kern w:val="0"/>
              <w:lang w:eastAsia="en-US" w:bidi="ar-SA"/>
            </w:rPr>
          </w:pPr>
          <w:del w:id="626" w:author="Alexander Thomas Frase" w:date="2012-10-19T14:56:00Z">
            <w:r w:rsidDel="00832617">
              <w:rPr>
                <w:noProof/>
              </w:rPr>
              <w:delText>--alt-gene  /  ALT_GENE</w:delText>
            </w:r>
            <w:r w:rsidDel="00832617">
              <w:rPr>
                <w:noProof/>
              </w:rPr>
              <w:tab/>
              <w:delText>21</w:delText>
            </w:r>
          </w:del>
        </w:p>
        <w:p w14:paraId="6C525D30" w14:textId="77777777" w:rsidR="003B534B" w:rsidDel="00832617" w:rsidRDefault="003B534B">
          <w:pPr>
            <w:pStyle w:val="TOC3"/>
            <w:tabs>
              <w:tab w:val="right" w:leader="dot" w:pos="9962"/>
            </w:tabs>
            <w:rPr>
              <w:del w:id="627" w:author="Alexander Thomas Frase" w:date="2012-10-19T14:56:00Z"/>
              <w:rFonts w:eastAsiaTheme="minorEastAsia" w:cstheme="minorBidi"/>
              <w:i w:val="0"/>
              <w:noProof/>
              <w:kern w:val="0"/>
              <w:lang w:eastAsia="en-US" w:bidi="ar-SA"/>
            </w:rPr>
          </w:pPr>
          <w:del w:id="628" w:author="Alexander Thomas Frase" w:date="2012-10-19T14:56:00Z">
            <w:r w:rsidDel="00832617">
              <w:rPr>
                <w:noProof/>
              </w:rPr>
              <w:delText>--alt-gene-file  /  ALT_GENE_FILE</w:delText>
            </w:r>
            <w:r w:rsidDel="00832617">
              <w:rPr>
                <w:noProof/>
              </w:rPr>
              <w:tab/>
              <w:delText>21</w:delText>
            </w:r>
          </w:del>
        </w:p>
        <w:p w14:paraId="2ECDEA15" w14:textId="77777777" w:rsidR="003B534B" w:rsidDel="00832617" w:rsidRDefault="003B534B">
          <w:pPr>
            <w:pStyle w:val="TOC3"/>
            <w:tabs>
              <w:tab w:val="right" w:leader="dot" w:pos="9962"/>
            </w:tabs>
            <w:rPr>
              <w:del w:id="629" w:author="Alexander Thomas Frase" w:date="2012-10-19T14:56:00Z"/>
              <w:rFonts w:eastAsiaTheme="minorEastAsia" w:cstheme="minorBidi"/>
              <w:i w:val="0"/>
              <w:noProof/>
              <w:kern w:val="0"/>
              <w:lang w:eastAsia="en-US" w:bidi="ar-SA"/>
            </w:rPr>
          </w:pPr>
          <w:del w:id="630" w:author="Alexander Thomas Frase" w:date="2012-10-19T14:56:00Z">
            <w:r w:rsidDel="00832617">
              <w:rPr>
                <w:noProof/>
              </w:rPr>
              <w:delText>--alt-gene-search  /  ALT_GENE_SEARCH</w:delText>
            </w:r>
            <w:r w:rsidDel="00832617">
              <w:rPr>
                <w:noProof/>
              </w:rPr>
              <w:tab/>
              <w:delText>21</w:delText>
            </w:r>
          </w:del>
        </w:p>
        <w:p w14:paraId="2C99F3FB" w14:textId="77777777" w:rsidR="003B534B" w:rsidDel="00832617" w:rsidRDefault="003B534B">
          <w:pPr>
            <w:pStyle w:val="TOC3"/>
            <w:tabs>
              <w:tab w:val="right" w:leader="dot" w:pos="9962"/>
            </w:tabs>
            <w:rPr>
              <w:del w:id="631" w:author="Alexander Thomas Frase" w:date="2012-10-19T14:56:00Z"/>
              <w:rFonts w:eastAsiaTheme="minorEastAsia" w:cstheme="minorBidi"/>
              <w:i w:val="0"/>
              <w:noProof/>
              <w:kern w:val="0"/>
              <w:lang w:eastAsia="en-US" w:bidi="ar-SA"/>
            </w:rPr>
          </w:pPr>
          <w:del w:id="632" w:author="Alexander Thomas Frase" w:date="2012-10-19T14:56:00Z">
            <w:r w:rsidDel="00832617">
              <w:rPr>
                <w:noProof/>
              </w:rPr>
              <w:delText>--alt-group  /  ALT_GROUP</w:delText>
            </w:r>
            <w:r w:rsidDel="00832617">
              <w:rPr>
                <w:noProof/>
              </w:rPr>
              <w:tab/>
              <w:delText>21</w:delText>
            </w:r>
          </w:del>
        </w:p>
        <w:p w14:paraId="2931C18C" w14:textId="77777777" w:rsidR="003B534B" w:rsidDel="00832617" w:rsidRDefault="003B534B">
          <w:pPr>
            <w:pStyle w:val="TOC3"/>
            <w:tabs>
              <w:tab w:val="right" w:leader="dot" w:pos="9962"/>
            </w:tabs>
            <w:rPr>
              <w:del w:id="633" w:author="Alexander Thomas Frase" w:date="2012-10-19T14:56:00Z"/>
              <w:rFonts w:eastAsiaTheme="minorEastAsia" w:cstheme="minorBidi"/>
              <w:i w:val="0"/>
              <w:noProof/>
              <w:kern w:val="0"/>
              <w:lang w:eastAsia="en-US" w:bidi="ar-SA"/>
            </w:rPr>
          </w:pPr>
          <w:del w:id="634" w:author="Alexander Thomas Frase" w:date="2012-10-19T14:56:00Z">
            <w:r w:rsidDel="00832617">
              <w:rPr>
                <w:noProof/>
              </w:rPr>
              <w:delText>--alt-group-file  /  ALT_GROUP_FILE</w:delText>
            </w:r>
            <w:r w:rsidDel="00832617">
              <w:rPr>
                <w:noProof/>
              </w:rPr>
              <w:tab/>
              <w:delText>21</w:delText>
            </w:r>
          </w:del>
        </w:p>
        <w:p w14:paraId="74DAD7C5" w14:textId="77777777" w:rsidR="003B534B" w:rsidDel="00832617" w:rsidRDefault="003B534B">
          <w:pPr>
            <w:pStyle w:val="TOC3"/>
            <w:tabs>
              <w:tab w:val="right" w:leader="dot" w:pos="9962"/>
            </w:tabs>
            <w:rPr>
              <w:del w:id="635" w:author="Alexander Thomas Frase" w:date="2012-10-19T14:56:00Z"/>
              <w:rFonts w:eastAsiaTheme="minorEastAsia" w:cstheme="minorBidi"/>
              <w:i w:val="0"/>
              <w:noProof/>
              <w:kern w:val="0"/>
              <w:lang w:eastAsia="en-US" w:bidi="ar-SA"/>
            </w:rPr>
          </w:pPr>
          <w:del w:id="636" w:author="Alexander Thomas Frase" w:date="2012-10-19T14:56:00Z">
            <w:r w:rsidDel="00832617">
              <w:rPr>
                <w:noProof/>
              </w:rPr>
              <w:delText>--alt-group-search  /  ALT_GROUP_SEARCH</w:delText>
            </w:r>
            <w:r w:rsidDel="00832617">
              <w:rPr>
                <w:noProof/>
              </w:rPr>
              <w:tab/>
              <w:delText>21</w:delText>
            </w:r>
          </w:del>
        </w:p>
        <w:p w14:paraId="0A949E73" w14:textId="77777777" w:rsidR="003B534B" w:rsidDel="00832617" w:rsidRDefault="003B534B">
          <w:pPr>
            <w:pStyle w:val="TOC3"/>
            <w:tabs>
              <w:tab w:val="right" w:leader="dot" w:pos="9962"/>
            </w:tabs>
            <w:rPr>
              <w:del w:id="637" w:author="Alexander Thomas Frase" w:date="2012-10-19T14:56:00Z"/>
              <w:rFonts w:eastAsiaTheme="minorEastAsia" w:cstheme="minorBidi"/>
              <w:i w:val="0"/>
              <w:noProof/>
              <w:kern w:val="0"/>
              <w:lang w:eastAsia="en-US" w:bidi="ar-SA"/>
            </w:rPr>
          </w:pPr>
          <w:del w:id="638" w:author="Alexander Thomas Frase" w:date="2012-10-19T14:56:00Z">
            <w:r w:rsidDel="00832617">
              <w:rPr>
                <w:noProof/>
              </w:rPr>
              <w:delText>--alt-source  /  ALT_SOURCE</w:delText>
            </w:r>
            <w:r w:rsidDel="00832617">
              <w:rPr>
                <w:noProof/>
              </w:rPr>
              <w:tab/>
              <w:delText>21</w:delText>
            </w:r>
          </w:del>
        </w:p>
        <w:p w14:paraId="028F5B40" w14:textId="77777777" w:rsidR="003B534B" w:rsidDel="00832617" w:rsidRDefault="003B534B">
          <w:pPr>
            <w:pStyle w:val="TOC3"/>
            <w:tabs>
              <w:tab w:val="right" w:leader="dot" w:pos="9962"/>
            </w:tabs>
            <w:rPr>
              <w:del w:id="639" w:author="Alexander Thomas Frase" w:date="2012-10-19T14:56:00Z"/>
              <w:rFonts w:eastAsiaTheme="minorEastAsia" w:cstheme="minorBidi"/>
              <w:i w:val="0"/>
              <w:noProof/>
              <w:kern w:val="0"/>
              <w:lang w:eastAsia="en-US" w:bidi="ar-SA"/>
            </w:rPr>
          </w:pPr>
          <w:del w:id="640" w:author="Alexander Thomas Frase" w:date="2012-10-19T14:56:00Z">
            <w:r w:rsidDel="00832617">
              <w:rPr>
                <w:noProof/>
              </w:rPr>
              <w:delText>--alt-source-file  /  ALT_SOURCE_FILE</w:delText>
            </w:r>
            <w:r w:rsidDel="00832617">
              <w:rPr>
                <w:noProof/>
              </w:rPr>
              <w:tab/>
              <w:delText>22</w:delText>
            </w:r>
          </w:del>
        </w:p>
        <w:p w14:paraId="50AC65F0" w14:textId="77777777" w:rsidR="003B534B" w:rsidDel="00832617" w:rsidRDefault="003B534B">
          <w:pPr>
            <w:pStyle w:val="TOC2"/>
            <w:tabs>
              <w:tab w:val="right" w:leader="dot" w:pos="9962"/>
            </w:tabs>
            <w:rPr>
              <w:del w:id="641" w:author="Alexander Thomas Frase" w:date="2012-10-19T14:56:00Z"/>
              <w:rFonts w:eastAsiaTheme="minorEastAsia" w:cstheme="minorBidi"/>
              <w:noProof/>
              <w:kern w:val="0"/>
              <w:lang w:eastAsia="en-US" w:bidi="ar-SA"/>
            </w:rPr>
          </w:pPr>
          <w:del w:id="642" w:author="Alexander Thomas Frase" w:date="2012-10-19T14:56:00Z">
            <w:r w:rsidDel="00832617">
              <w:rPr>
                <w:noProof/>
              </w:rPr>
              <w:delText>Positional Matching Options</w:delText>
            </w:r>
            <w:r w:rsidDel="00832617">
              <w:rPr>
                <w:noProof/>
              </w:rPr>
              <w:tab/>
              <w:delText>22</w:delText>
            </w:r>
          </w:del>
        </w:p>
        <w:p w14:paraId="00CF912B" w14:textId="77777777" w:rsidR="003B534B" w:rsidDel="00832617" w:rsidRDefault="003B534B">
          <w:pPr>
            <w:pStyle w:val="TOC3"/>
            <w:tabs>
              <w:tab w:val="right" w:leader="dot" w:pos="9962"/>
            </w:tabs>
            <w:rPr>
              <w:del w:id="643" w:author="Alexander Thomas Frase" w:date="2012-10-19T14:56:00Z"/>
              <w:rFonts w:eastAsiaTheme="minorEastAsia" w:cstheme="minorBidi"/>
              <w:i w:val="0"/>
              <w:noProof/>
              <w:kern w:val="0"/>
              <w:lang w:eastAsia="en-US" w:bidi="ar-SA"/>
            </w:rPr>
          </w:pPr>
          <w:del w:id="644" w:author="Alexander Thomas Frase" w:date="2012-10-19T14:56:00Z">
            <w:r w:rsidDel="00832617">
              <w:rPr>
                <w:noProof/>
              </w:rPr>
              <w:delText>--region-position-margin  /  REGION_POSITION_MARGIN</w:delText>
            </w:r>
            <w:r w:rsidDel="00832617">
              <w:rPr>
                <w:noProof/>
              </w:rPr>
              <w:tab/>
              <w:delText>22</w:delText>
            </w:r>
          </w:del>
        </w:p>
        <w:p w14:paraId="3600D518" w14:textId="77777777" w:rsidR="003B534B" w:rsidDel="00832617" w:rsidRDefault="003B534B">
          <w:pPr>
            <w:pStyle w:val="TOC3"/>
            <w:tabs>
              <w:tab w:val="right" w:leader="dot" w:pos="9962"/>
            </w:tabs>
            <w:rPr>
              <w:del w:id="645" w:author="Alexander Thomas Frase" w:date="2012-10-19T14:56:00Z"/>
              <w:rFonts w:eastAsiaTheme="minorEastAsia" w:cstheme="minorBidi"/>
              <w:i w:val="0"/>
              <w:noProof/>
              <w:kern w:val="0"/>
              <w:lang w:eastAsia="en-US" w:bidi="ar-SA"/>
            </w:rPr>
          </w:pPr>
          <w:del w:id="646" w:author="Alexander Thomas Frase" w:date="2012-10-19T14:56:00Z">
            <w:r w:rsidDel="00832617">
              <w:rPr>
                <w:noProof/>
              </w:rPr>
              <w:delText>--region-match-percent  /  REGION_MATCH_PERCENT</w:delText>
            </w:r>
            <w:r w:rsidDel="00832617">
              <w:rPr>
                <w:noProof/>
              </w:rPr>
              <w:tab/>
              <w:delText>22</w:delText>
            </w:r>
          </w:del>
        </w:p>
        <w:p w14:paraId="58FBD595" w14:textId="77777777" w:rsidR="003B534B" w:rsidDel="00832617" w:rsidRDefault="003B534B">
          <w:pPr>
            <w:pStyle w:val="TOC3"/>
            <w:tabs>
              <w:tab w:val="right" w:leader="dot" w:pos="9962"/>
            </w:tabs>
            <w:rPr>
              <w:del w:id="647" w:author="Alexander Thomas Frase" w:date="2012-10-19T14:56:00Z"/>
              <w:rFonts w:eastAsiaTheme="minorEastAsia" w:cstheme="minorBidi"/>
              <w:i w:val="0"/>
              <w:noProof/>
              <w:kern w:val="0"/>
              <w:lang w:eastAsia="en-US" w:bidi="ar-SA"/>
            </w:rPr>
          </w:pPr>
          <w:del w:id="648" w:author="Alexander Thomas Frase" w:date="2012-10-19T14:56:00Z">
            <w:r w:rsidDel="00832617">
              <w:rPr>
                <w:noProof/>
              </w:rPr>
              <w:delText>--region-match-bases  /  REGION_MATCH_BASES</w:delText>
            </w:r>
            <w:r w:rsidDel="00832617">
              <w:rPr>
                <w:noProof/>
              </w:rPr>
              <w:tab/>
              <w:delText>22</w:delText>
            </w:r>
          </w:del>
        </w:p>
        <w:p w14:paraId="503D8E98" w14:textId="77777777" w:rsidR="003B534B" w:rsidDel="00832617" w:rsidRDefault="003B534B">
          <w:pPr>
            <w:pStyle w:val="TOC2"/>
            <w:tabs>
              <w:tab w:val="right" w:leader="dot" w:pos="9962"/>
            </w:tabs>
            <w:rPr>
              <w:del w:id="649" w:author="Alexander Thomas Frase" w:date="2012-10-19T14:56:00Z"/>
              <w:rFonts w:eastAsiaTheme="minorEastAsia" w:cstheme="minorBidi"/>
              <w:noProof/>
              <w:kern w:val="0"/>
              <w:lang w:eastAsia="en-US" w:bidi="ar-SA"/>
            </w:rPr>
          </w:pPr>
          <w:del w:id="650" w:author="Alexander Thomas Frase" w:date="2012-10-19T14:56:00Z">
            <w:r w:rsidDel="00832617">
              <w:rPr>
                <w:noProof/>
              </w:rPr>
              <w:delText>Model Building Options</w:delText>
            </w:r>
            <w:r w:rsidDel="00832617">
              <w:rPr>
                <w:noProof/>
              </w:rPr>
              <w:tab/>
              <w:delText>22</w:delText>
            </w:r>
          </w:del>
        </w:p>
        <w:p w14:paraId="64943269" w14:textId="77777777" w:rsidR="003B534B" w:rsidDel="00832617" w:rsidRDefault="003B534B">
          <w:pPr>
            <w:pStyle w:val="TOC3"/>
            <w:tabs>
              <w:tab w:val="right" w:leader="dot" w:pos="9962"/>
            </w:tabs>
            <w:rPr>
              <w:del w:id="651" w:author="Alexander Thomas Frase" w:date="2012-10-19T14:56:00Z"/>
              <w:rFonts w:eastAsiaTheme="minorEastAsia" w:cstheme="minorBidi"/>
              <w:i w:val="0"/>
              <w:noProof/>
              <w:kern w:val="0"/>
              <w:lang w:eastAsia="en-US" w:bidi="ar-SA"/>
            </w:rPr>
          </w:pPr>
          <w:del w:id="652" w:author="Alexander Thomas Frase" w:date="2012-10-19T14:56:00Z">
            <w:r w:rsidDel="00832617">
              <w:rPr>
                <w:noProof/>
              </w:rPr>
              <w:delText>--maximum-model-count  /  MAXIMUM_MODEL_COUNT</w:delText>
            </w:r>
            <w:r w:rsidDel="00832617">
              <w:rPr>
                <w:noProof/>
              </w:rPr>
              <w:tab/>
              <w:delText>22</w:delText>
            </w:r>
          </w:del>
        </w:p>
        <w:p w14:paraId="245ED424" w14:textId="77777777" w:rsidR="003B534B" w:rsidDel="00832617" w:rsidRDefault="003B534B">
          <w:pPr>
            <w:pStyle w:val="TOC3"/>
            <w:tabs>
              <w:tab w:val="right" w:leader="dot" w:pos="9962"/>
            </w:tabs>
            <w:rPr>
              <w:del w:id="653" w:author="Alexander Thomas Frase" w:date="2012-10-19T14:56:00Z"/>
              <w:rFonts w:eastAsiaTheme="minorEastAsia" w:cstheme="minorBidi"/>
              <w:i w:val="0"/>
              <w:noProof/>
              <w:kern w:val="0"/>
              <w:lang w:eastAsia="en-US" w:bidi="ar-SA"/>
            </w:rPr>
          </w:pPr>
          <w:del w:id="654" w:author="Alexander Thomas Frase" w:date="2012-10-19T14:56:00Z">
            <w:r w:rsidDel="00832617">
              <w:rPr>
                <w:noProof/>
              </w:rPr>
              <w:delText>--alternate-model-filtering  /  ALTERNATE_MODEL_FILTERING</w:delText>
            </w:r>
            <w:r w:rsidDel="00832617">
              <w:rPr>
                <w:noProof/>
              </w:rPr>
              <w:tab/>
              <w:delText>22</w:delText>
            </w:r>
          </w:del>
        </w:p>
        <w:p w14:paraId="64FD356E" w14:textId="77777777" w:rsidR="003B534B" w:rsidDel="00832617" w:rsidRDefault="003B534B">
          <w:pPr>
            <w:pStyle w:val="TOC3"/>
            <w:tabs>
              <w:tab w:val="right" w:leader="dot" w:pos="9962"/>
            </w:tabs>
            <w:rPr>
              <w:del w:id="655" w:author="Alexander Thomas Frase" w:date="2012-10-19T14:56:00Z"/>
              <w:rFonts w:eastAsiaTheme="minorEastAsia" w:cstheme="minorBidi"/>
              <w:i w:val="0"/>
              <w:noProof/>
              <w:kern w:val="0"/>
              <w:lang w:eastAsia="en-US" w:bidi="ar-SA"/>
            </w:rPr>
          </w:pPr>
          <w:del w:id="656" w:author="Alexander Thomas Frase" w:date="2012-10-19T14:56:00Z">
            <w:r w:rsidDel="00832617">
              <w:rPr>
                <w:noProof/>
              </w:rPr>
              <w:delText>--all-pairwise-models  /  ALL_PAIRWISE_MODELS</w:delText>
            </w:r>
            <w:r w:rsidDel="00832617">
              <w:rPr>
                <w:noProof/>
              </w:rPr>
              <w:tab/>
              <w:delText>22</w:delText>
            </w:r>
          </w:del>
        </w:p>
        <w:p w14:paraId="60F79A52" w14:textId="77777777" w:rsidR="003B534B" w:rsidDel="00832617" w:rsidRDefault="003B534B">
          <w:pPr>
            <w:pStyle w:val="TOC3"/>
            <w:tabs>
              <w:tab w:val="right" w:leader="dot" w:pos="9962"/>
            </w:tabs>
            <w:rPr>
              <w:del w:id="657" w:author="Alexander Thomas Frase" w:date="2012-10-19T14:56:00Z"/>
              <w:rFonts w:eastAsiaTheme="minorEastAsia" w:cstheme="minorBidi"/>
              <w:i w:val="0"/>
              <w:noProof/>
              <w:kern w:val="0"/>
              <w:lang w:eastAsia="en-US" w:bidi="ar-SA"/>
            </w:rPr>
          </w:pPr>
          <w:del w:id="658" w:author="Alexander Thomas Frase" w:date="2012-10-19T14:56:00Z">
            <w:r w:rsidDel="00832617">
              <w:rPr>
                <w:noProof/>
              </w:rPr>
              <w:delText>--maximum-model-group-size  /  MAXIMUM_MODEL_GROUP_SIZE</w:delText>
            </w:r>
            <w:r w:rsidDel="00832617">
              <w:rPr>
                <w:noProof/>
              </w:rPr>
              <w:tab/>
              <w:delText>23</w:delText>
            </w:r>
          </w:del>
        </w:p>
        <w:p w14:paraId="15E82212" w14:textId="77777777" w:rsidR="003B534B" w:rsidDel="00832617" w:rsidRDefault="003B534B">
          <w:pPr>
            <w:pStyle w:val="TOC3"/>
            <w:tabs>
              <w:tab w:val="right" w:leader="dot" w:pos="9962"/>
            </w:tabs>
            <w:rPr>
              <w:del w:id="659" w:author="Alexander Thomas Frase" w:date="2012-10-19T14:56:00Z"/>
              <w:rFonts w:eastAsiaTheme="minorEastAsia" w:cstheme="minorBidi"/>
              <w:i w:val="0"/>
              <w:noProof/>
              <w:kern w:val="0"/>
              <w:lang w:eastAsia="en-US" w:bidi="ar-SA"/>
            </w:rPr>
          </w:pPr>
          <w:del w:id="660" w:author="Alexander Thomas Frase" w:date="2012-10-19T14:56:00Z">
            <w:r w:rsidDel="00832617">
              <w:rPr>
                <w:noProof/>
              </w:rPr>
              <w:delText>--minimum-model-score  /  MINIMUM_MODEL_SCORE</w:delText>
            </w:r>
            <w:r w:rsidDel="00832617">
              <w:rPr>
                <w:noProof/>
              </w:rPr>
              <w:tab/>
              <w:delText>23</w:delText>
            </w:r>
          </w:del>
        </w:p>
        <w:p w14:paraId="056FBDB2" w14:textId="77777777" w:rsidR="003B534B" w:rsidDel="00832617" w:rsidRDefault="003B534B">
          <w:pPr>
            <w:pStyle w:val="TOC3"/>
            <w:tabs>
              <w:tab w:val="right" w:leader="dot" w:pos="9962"/>
            </w:tabs>
            <w:rPr>
              <w:del w:id="661" w:author="Alexander Thomas Frase" w:date="2012-10-19T14:56:00Z"/>
              <w:rFonts w:eastAsiaTheme="minorEastAsia" w:cstheme="minorBidi"/>
              <w:i w:val="0"/>
              <w:noProof/>
              <w:kern w:val="0"/>
              <w:lang w:eastAsia="en-US" w:bidi="ar-SA"/>
            </w:rPr>
          </w:pPr>
          <w:del w:id="662" w:author="Alexander Thomas Frase" w:date="2012-10-19T14:56:00Z">
            <w:r w:rsidDel="00832617">
              <w:rPr>
                <w:noProof/>
              </w:rPr>
              <w:delText>--sort-models  /  SORT_MODELS</w:delText>
            </w:r>
            <w:r w:rsidDel="00832617">
              <w:rPr>
                <w:noProof/>
              </w:rPr>
              <w:tab/>
              <w:delText>23</w:delText>
            </w:r>
          </w:del>
        </w:p>
        <w:p w14:paraId="2ACD0F23" w14:textId="77777777" w:rsidR="003B534B" w:rsidDel="00832617" w:rsidRDefault="003B534B">
          <w:pPr>
            <w:pStyle w:val="TOC2"/>
            <w:tabs>
              <w:tab w:val="right" w:leader="dot" w:pos="9962"/>
            </w:tabs>
            <w:rPr>
              <w:del w:id="663" w:author="Alexander Thomas Frase" w:date="2012-10-19T14:56:00Z"/>
              <w:rFonts w:eastAsiaTheme="minorEastAsia" w:cstheme="minorBidi"/>
              <w:noProof/>
              <w:kern w:val="0"/>
              <w:lang w:eastAsia="en-US" w:bidi="ar-SA"/>
            </w:rPr>
          </w:pPr>
          <w:del w:id="664" w:author="Alexander Thomas Frase" w:date="2012-10-19T14:56:00Z">
            <w:r w:rsidDel="00832617">
              <w:rPr>
                <w:noProof/>
              </w:rPr>
              <w:delText>Output Options</w:delText>
            </w:r>
            <w:r w:rsidDel="00832617">
              <w:rPr>
                <w:noProof/>
              </w:rPr>
              <w:tab/>
              <w:delText>23</w:delText>
            </w:r>
          </w:del>
        </w:p>
        <w:p w14:paraId="17CA7168" w14:textId="77777777" w:rsidR="003B534B" w:rsidDel="00832617" w:rsidRDefault="003B534B">
          <w:pPr>
            <w:pStyle w:val="TOC3"/>
            <w:tabs>
              <w:tab w:val="right" w:leader="dot" w:pos="9962"/>
            </w:tabs>
            <w:rPr>
              <w:del w:id="665" w:author="Alexander Thomas Frase" w:date="2012-10-19T14:56:00Z"/>
              <w:rFonts w:eastAsiaTheme="minorEastAsia" w:cstheme="minorBidi"/>
              <w:i w:val="0"/>
              <w:noProof/>
              <w:kern w:val="0"/>
              <w:lang w:eastAsia="en-US" w:bidi="ar-SA"/>
            </w:rPr>
          </w:pPr>
          <w:del w:id="666" w:author="Alexander Thomas Frase" w:date="2012-10-19T14:56:00Z">
            <w:r w:rsidDel="00832617">
              <w:rPr>
                <w:noProof/>
              </w:rPr>
              <w:delText>--quiet  /  QUIET</w:delText>
            </w:r>
            <w:r w:rsidDel="00832617">
              <w:rPr>
                <w:noProof/>
              </w:rPr>
              <w:tab/>
              <w:delText>23</w:delText>
            </w:r>
          </w:del>
        </w:p>
        <w:p w14:paraId="4C6D6564" w14:textId="77777777" w:rsidR="003B534B" w:rsidDel="00832617" w:rsidRDefault="003B534B">
          <w:pPr>
            <w:pStyle w:val="TOC3"/>
            <w:tabs>
              <w:tab w:val="right" w:leader="dot" w:pos="9962"/>
            </w:tabs>
            <w:rPr>
              <w:del w:id="667" w:author="Alexander Thomas Frase" w:date="2012-10-19T14:56:00Z"/>
              <w:rFonts w:eastAsiaTheme="minorEastAsia" w:cstheme="minorBidi"/>
              <w:i w:val="0"/>
              <w:noProof/>
              <w:kern w:val="0"/>
              <w:lang w:eastAsia="en-US" w:bidi="ar-SA"/>
            </w:rPr>
          </w:pPr>
          <w:del w:id="668" w:author="Alexander Thomas Frase" w:date="2012-10-19T14:56:00Z">
            <w:r w:rsidDel="00832617">
              <w:rPr>
                <w:noProof/>
              </w:rPr>
              <w:delText>--verbose  /  VERBOSE</w:delText>
            </w:r>
            <w:r w:rsidDel="00832617">
              <w:rPr>
                <w:noProof/>
              </w:rPr>
              <w:tab/>
              <w:delText>23</w:delText>
            </w:r>
          </w:del>
        </w:p>
        <w:p w14:paraId="1BD79987" w14:textId="77777777" w:rsidR="003B534B" w:rsidDel="00832617" w:rsidRDefault="003B534B">
          <w:pPr>
            <w:pStyle w:val="TOC3"/>
            <w:tabs>
              <w:tab w:val="right" w:leader="dot" w:pos="9962"/>
            </w:tabs>
            <w:rPr>
              <w:del w:id="669" w:author="Alexander Thomas Frase" w:date="2012-10-19T14:56:00Z"/>
              <w:rFonts w:eastAsiaTheme="minorEastAsia" w:cstheme="minorBidi"/>
              <w:i w:val="0"/>
              <w:noProof/>
              <w:kern w:val="0"/>
              <w:lang w:eastAsia="en-US" w:bidi="ar-SA"/>
            </w:rPr>
          </w:pPr>
          <w:del w:id="670" w:author="Alexander Thomas Frase" w:date="2012-10-19T14:56:00Z">
            <w:r w:rsidDel="00832617">
              <w:rPr>
                <w:noProof/>
              </w:rPr>
              <w:delText>--prefix  /  PREFIX</w:delText>
            </w:r>
            <w:r w:rsidDel="00832617">
              <w:rPr>
                <w:noProof/>
              </w:rPr>
              <w:tab/>
              <w:delText>23</w:delText>
            </w:r>
          </w:del>
        </w:p>
        <w:p w14:paraId="39298E9C" w14:textId="77777777" w:rsidR="003B534B" w:rsidDel="00832617" w:rsidRDefault="003B534B">
          <w:pPr>
            <w:pStyle w:val="TOC3"/>
            <w:tabs>
              <w:tab w:val="right" w:leader="dot" w:pos="9962"/>
            </w:tabs>
            <w:rPr>
              <w:del w:id="671" w:author="Alexander Thomas Frase" w:date="2012-10-19T14:56:00Z"/>
              <w:rFonts w:eastAsiaTheme="minorEastAsia" w:cstheme="minorBidi"/>
              <w:i w:val="0"/>
              <w:noProof/>
              <w:kern w:val="0"/>
              <w:lang w:eastAsia="en-US" w:bidi="ar-SA"/>
            </w:rPr>
          </w:pPr>
          <w:del w:id="672" w:author="Alexander Thomas Frase" w:date="2012-10-19T14:56:00Z">
            <w:r w:rsidDel="00832617">
              <w:rPr>
                <w:noProof/>
              </w:rPr>
              <w:delText>--overwrite  /  OVERWRITE</w:delText>
            </w:r>
            <w:r w:rsidDel="00832617">
              <w:rPr>
                <w:noProof/>
              </w:rPr>
              <w:tab/>
              <w:delText>23</w:delText>
            </w:r>
          </w:del>
        </w:p>
        <w:p w14:paraId="0A50C3DA" w14:textId="77777777" w:rsidR="003B534B" w:rsidDel="00832617" w:rsidRDefault="003B534B">
          <w:pPr>
            <w:pStyle w:val="TOC3"/>
            <w:tabs>
              <w:tab w:val="right" w:leader="dot" w:pos="9962"/>
            </w:tabs>
            <w:rPr>
              <w:del w:id="673" w:author="Alexander Thomas Frase" w:date="2012-10-19T14:56:00Z"/>
              <w:rFonts w:eastAsiaTheme="minorEastAsia" w:cstheme="minorBidi"/>
              <w:i w:val="0"/>
              <w:noProof/>
              <w:kern w:val="0"/>
              <w:lang w:eastAsia="en-US" w:bidi="ar-SA"/>
            </w:rPr>
          </w:pPr>
          <w:del w:id="674" w:author="Alexander Thomas Frase" w:date="2012-10-19T14:56:00Z">
            <w:r w:rsidDel="00832617">
              <w:rPr>
                <w:noProof/>
              </w:rPr>
              <w:delText>--stdout  /  STDOUT</w:delText>
            </w:r>
            <w:r w:rsidDel="00832617">
              <w:rPr>
                <w:noProof/>
              </w:rPr>
              <w:tab/>
              <w:delText>23</w:delText>
            </w:r>
          </w:del>
        </w:p>
        <w:p w14:paraId="5776391E" w14:textId="77777777" w:rsidR="003B534B" w:rsidDel="00832617" w:rsidRDefault="003B534B">
          <w:pPr>
            <w:pStyle w:val="TOC3"/>
            <w:tabs>
              <w:tab w:val="right" w:leader="dot" w:pos="9962"/>
            </w:tabs>
            <w:rPr>
              <w:del w:id="675" w:author="Alexander Thomas Frase" w:date="2012-10-19T14:56:00Z"/>
              <w:rFonts w:eastAsiaTheme="minorEastAsia" w:cstheme="minorBidi"/>
              <w:i w:val="0"/>
              <w:noProof/>
              <w:kern w:val="0"/>
              <w:lang w:eastAsia="en-US" w:bidi="ar-SA"/>
            </w:rPr>
          </w:pPr>
          <w:del w:id="676" w:author="Alexander Thomas Frase" w:date="2012-10-19T14:56:00Z">
            <w:r w:rsidDel="00832617">
              <w:rPr>
                <w:noProof/>
              </w:rPr>
              <w:delText>--report-invalid-input  /  REPORT_INVALID_INPUT</w:delText>
            </w:r>
            <w:r w:rsidDel="00832617">
              <w:rPr>
                <w:noProof/>
              </w:rPr>
              <w:tab/>
              <w:delText>23</w:delText>
            </w:r>
          </w:del>
        </w:p>
        <w:p w14:paraId="6D7A1334" w14:textId="77777777" w:rsidR="003B534B" w:rsidDel="00832617" w:rsidRDefault="003B534B">
          <w:pPr>
            <w:pStyle w:val="TOC3"/>
            <w:tabs>
              <w:tab w:val="right" w:leader="dot" w:pos="9962"/>
            </w:tabs>
            <w:rPr>
              <w:del w:id="677" w:author="Alexander Thomas Frase" w:date="2012-10-19T14:56:00Z"/>
              <w:rFonts w:eastAsiaTheme="minorEastAsia" w:cstheme="minorBidi"/>
              <w:i w:val="0"/>
              <w:noProof/>
              <w:kern w:val="0"/>
              <w:lang w:eastAsia="en-US" w:bidi="ar-SA"/>
            </w:rPr>
          </w:pPr>
          <w:del w:id="678" w:author="Alexander Thomas Frase" w:date="2012-10-19T14:56:00Z">
            <w:r w:rsidDel="00832617">
              <w:rPr>
                <w:noProof/>
              </w:rPr>
              <w:delText>--filter  /  FILTER</w:delText>
            </w:r>
            <w:r w:rsidDel="00832617">
              <w:rPr>
                <w:noProof/>
              </w:rPr>
              <w:tab/>
              <w:delText>24</w:delText>
            </w:r>
          </w:del>
        </w:p>
        <w:p w14:paraId="7F3FB3E3" w14:textId="77777777" w:rsidR="003B534B" w:rsidDel="00832617" w:rsidRDefault="003B534B">
          <w:pPr>
            <w:pStyle w:val="TOC3"/>
            <w:tabs>
              <w:tab w:val="right" w:leader="dot" w:pos="9962"/>
            </w:tabs>
            <w:rPr>
              <w:del w:id="679" w:author="Alexander Thomas Frase" w:date="2012-10-19T14:56:00Z"/>
              <w:rFonts w:eastAsiaTheme="minorEastAsia" w:cstheme="minorBidi"/>
              <w:i w:val="0"/>
              <w:noProof/>
              <w:kern w:val="0"/>
              <w:lang w:eastAsia="en-US" w:bidi="ar-SA"/>
            </w:rPr>
          </w:pPr>
          <w:del w:id="680" w:author="Alexander Thomas Frase" w:date="2012-10-19T14:56:00Z">
            <w:r w:rsidDel="00832617">
              <w:rPr>
                <w:noProof/>
              </w:rPr>
              <w:delText>--annotate  /  ANNOTATE</w:delText>
            </w:r>
            <w:r w:rsidDel="00832617">
              <w:rPr>
                <w:noProof/>
              </w:rPr>
              <w:tab/>
              <w:delText>24</w:delText>
            </w:r>
          </w:del>
        </w:p>
        <w:p w14:paraId="49E5115D" w14:textId="77777777" w:rsidR="003B534B" w:rsidDel="00832617" w:rsidRDefault="003B534B">
          <w:pPr>
            <w:pStyle w:val="TOC3"/>
            <w:tabs>
              <w:tab w:val="right" w:leader="dot" w:pos="9962"/>
            </w:tabs>
            <w:rPr>
              <w:del w:id="681" w:author="Alexander Thomas Frase" w:date="2012-10-19T14:56:00Z"/>
              <w:rFonts w:eastAsiaTheme="minorEastAsia" w:cstheme="minorBidi"/>
              <w:i w:val="0"/>
              <w:noProof/>
              <w:kern w:val="0"/>
              <w:lang w:eastAsia="en-US" w:bidi="ar-SA"/>
            </w:rPr>
          </w:pPr>
          <w:del w:id="682" w:author="Alexander Thomas Frase" w:date="2012-10-19T14:56:00Z">
            <w:r w:rsidDel="00832617">
              <w:rPr>
                <w:noProof/>
              </w:rPr>
              <w:delText>--model  /  MODEL</w:delText>
            </w:r>
            <w:r w:rsidDel="00832617">
              <w:rPr>
                <w:noProof/>
              </w:rPr>
              <w:tab/>
              <w:delText>24</w:delText>
            </w:r>
          </w:del>
        </w:p>
        <w:p w14:paraId="73D7E709" w14:textId="77777777" w:rsidR="003B534B" w:rsidDel="00832617" w:rsidRDefault="003B534B">
          <w:pPr>
            <w:pStyle w:val="TOC1"/>
            <w:tabs>
              <w:tab w:val="right" w:leader="dot" w:pos="9962"/>
            </w:tabs>
            <w:rPr>
              <w:del w:id="683" w:author="Alexander Thomas Frase" w:date="2012-10-19T14:56:00Z"/>
              <w:rFonts w:asciiTheme="minorHAnsi" w:eastAsiaTheme="minorEastAsia" w:hAnsiTheme="minorHAnsi" w:cstheme="minorBidi"/>
              <w:b w:val="0"/>
              <w:noProof/>
              <w:color w:val="auto"/>
              <w:kern w:val="0"/>
              <w:sz w:val="22"/>
              <w:szCs w:val="22"/>
              <w:lang w:eastAsia="en-US" w:bidi="ar-SA"/>
            </w:rPr>
          </w:pPr>
          <w:del w:id="684" w:author="Alexander Thomas Frase" w:date="2012-10-19T14:56:00Z">
            <w:r w:rsidDel="00832617">
              <w:rPr>
                <w:noProof/>
              </w:rPr>
              <w:delText>Input File Formats</w:delText>
            </w:r>
            <w:r w:rsidDel="00832617">
              <w:rPr>
                <w:noProof/>
              </w:rPr>
              <w:tab/>
              <w:delText>24</w:delText>
            </w:r>
          </w:del>
        </w:p>
        <w:p w14:paraId="3CC744B2" w14:textId="77777777" w:rsidR="003B534B" w:rsidDel="00832617" w:rsidRDefault="003B534B">
          <w:pPr>
            <w:pStyle w:val="TOC2"/>
            <w:tabs>
              <w:tab w:val="right" w:leader="dot" w:pos="9962"/>
            </w:tabs>
            <w:rPr>
              <w:del w:id="685" w:author="Alexander Thomas Frase" w:date="2012-10-19T14:56:00Z"/>
              <w:rFonts w:eastAsiaTheme="minorEastAsia" w:cstheme="minorBidi"/>
              <w:noProof/>
              <w:kern w:val="0"/>
              <w:lang w:eastAsia="en-US" w:bidi="ar-SA"/>
            </w:rPr>
          </w:pPr>
          <w:del w:id="686" w:author="Alexander Thomas Frase" w:date="2012-10-19T14:56:00Z">
            <w:r w:rsidDel="00832617">
              <w:rPr>
                <w:noProof/>
              </w:rPr>
              <w:lastRenderedPageBreak/>
              <w:delText>Configuration Files</w:delText>
            </w:r>
            <w:r w:rsidDel="00832617">
              <w:rPr>
                <w:noProof/>
              </w:rPr>
              <w:tab/>
              <w:delText>24</w:delText>
            </w:r>
          </w:del>
        </w:p>
        <w:p w14:paraId="43A34764" w14:textId="77777777" w:rsidR="003B534B" w:rsidDel="00832617" w:rsidRDefault="003B534B">
          <w:pPr>
            <w:pStyle w:val="TOC2"/>
            <w:tabs>
              <w:tab w:val="right" w:leader="dot" w:pos="9962"/>
            </w:tabs>
            <w:rPr>
              <w:del w:id="687" w:author="Alexander Thomas Frase" w:date="2012-10-19T14:56:00Z"/>
              <w:rFonts w:eastAsiaTheme="minorEastAsia" w:cstheme="minorBidi"/>
              <w:noProof/>
              <w:kern w:val="0"/>
              <w:lang w:eastAsia="en-US" w:bidi="ar-SA"/>
            </w:rPr>
          </w:pPr>
          <w:del w:id="688" w:author="Alexander Thomas Frase" w:date="2012-10-19T14:56:00Z">
            <w:r w:rsidDel="00832617">
              <w:rPr>
                <w:noProof/>
              </w:rPr>
              <w:delText>SNP List Input Files</w:delText>
            </w:r>
            <w:r w:rsidDel="00832617">
              <w:rPr>
                <w:noProof/>
              </w:rPr>
              <w:tab/>
              <w:delText>25</w:delText>
            </w:r>
          </w:del>
        </w:p>
        <w:p w14:paraId="69F6A24A" w14:textId="77777777" w:rsidR="003B534B" w:rsidDel="00832617" w:rsidRDefault="003B534B">
          <w:pPr>
            <w:pStyle w:val="TOC2"/>
            <w:tabs>
              <w:tab w:val="right" w:leader="dot" w:pos="9962"/>
            </w:tabs>
            <w:rPr>
              <w:del w:id="689" w:author="Alexander Thomas Frase" w:date="2012-10-19T14:56:00Z"/>
              <w:rFonts w:eastAsiaTheme="minorEastAsia" w:cstheme="minorBidi"/>
              <w:noProof/>
              <w:kern w:val="0"/>
              <w:lang w:eastAsia="en-US" w:bidi="ar-SA"/>
            </w:rPr>
          </w:pPr>
          <w:del w:id="690" w:author="Alexander Thomas Frase" w:date="2012-10-19T14:56:00Z">
            <w:r w:rsidDel="00832617">
              <w:rPr>
                <w:noProof/>
              </w:rPr>
              <w:delText>Position Data Input Files</w:delText>
            </w:r>
            <w:r w:rsidDel="00832617">
              <w:rPr>
                <w:noProof/>
              </w:rPr>
              <w:tab/>
              <w:delText>26</w:delText>
            </w:r>
          </w:del>
        </w:p>
        <w:p w14:paraId="35BCDE5B" w14:textId="77777777" w:rsidR="003B534B" w:rsidDel="00832617" w:rsidRDefault="003B534B">
          <w:pPr>
            <w:pStyle w:val="TOC2"/>
            <w:tabs>
              <w:tab w:val="right" w:leader="dot" w:pos="9962"/>
            </w:tabs>
            <w:rPr>
              <w:del w:id="691" w:author="Alexander Thomas Frase" w:date="2012-10-19T14:56:00Z"/>
              <w:rFonts w:eastAsiaTheme="minorEastAsia" w:cstheme="minorBidi"/>
              <w:noProof/>
              <w:kern w:val="0"/>
              <w:lang w:eastAsia="en-US" w:bidi="ar-SA"/>
            </w:rPr>
          </w:pPr>
          <w:del w:id="692" w:author="Alexander Thomas Frase" w:date="2012-10-19T14:56:00Z">
            <w:r w:rsidDel="00832617">
              <w:rPr>
                <w:noProof/>
              </w:rPr>
              <w:delText>Region Data Input Files</w:delText>
            </w:r>
            <w:r w:rsidDel="00832617">
              <w:rPr>
                <w:noProof/>
              </w:rPr>
              <w:tab/>
              <w:delText>26</w:delText>
            </w:r>
          </w:del>
        </w:p>
        <w:p w14:paraId="29AB0AFF" w14:textId="77777777" w:rsidR="003B534B" w:rsidDel="00832617" w:rsidRDefault="003B534B">
          <w:pPr>
            <w:pStyle w:val="TOC2"/>
            <w:tabs>
              <w:tab w:val="right" w:leader="dot" w:pos="9962"/>
            </w:tabs>
            <w:rPr>
              <w:del w:id="693" w:author="Alexander Thomas Frase" w:date="2012-10-19T14:56:00Z"/>
              <w:rFonts w:eastAsiaTheme="minorEastAsia" w:cstheme="minorBidi"/>
              <w:noProof/>
              <w:kern w:val="0"/>
              <w:lang w:eastAsia="en-US" w:bidi="ar-SA"/>
            </w:rPr>
          </w:pPr>
          <w:del w:id="694" w:author="Alexander Thomas Frase" w:date="2012-10-19T14:56:00Z">
            <w:r w:rsidDel="00832617">
              <w:rPr>
                <w:noProof/>
              </w:rPr>
              <w:delText>Gene and Group List Input Files</w:delText>
            </w:r>
            <w:r w:rsidDel="00832617">
              <w:rPr>
                <w:noProof/>
              </w:rPr>
              <w:tab/>
              <w:delText>27</w:delText>
            </w:r>
          </w:del>
        </w:p>
        <w:p w14:paraId="21D1AC7C" w14:textId="77777777" w:rsidR="003B534B" w:rsidDel="00832617" w:rsidRDefault="003B534B">
          <w:pPr>
            <w:pStyle w:val="TOC2"/>
            <w:tabs>
              <w:tab w:val="right" w:leader="dot" w:pos="9962"/>
            </w:tabs>
            <w:rPr>
              <w:del w:id="695" w:author="Alexander Thomas Frase" w:date="2012-10-19T14:56:00Z"/>
              <w:rFonts w:eastAsiaTheme="minorEastAsia" w:cstheme="minorBidi"/>
              <w:noProof/>
              <w:kern w:val="0"/>
              <w:lang w:eastAsia="en-US" w:bidi="ar-SA"/>
            </w:rPr>
          </w:pPr>
          <w:del w:id="696" w:author="Alexander Thomas Frase" w:date="2012-10-19T14:56:00Z">
            <w:r w:rsidDel="00832617">
              <w:rPr>
                <w:noProof/>
              </w:rPr>
              <w:delText>Source List Input Files</w:delText>
            </w:r>
            <w:r w:rsidDel="00832617">
              <w:rPr>
                <w:noProof/>
              </w:rPr>
              <w:tab/>
              <w:delText>27</w:delText>
            </w:r>
          </w:del>
        </w:p>
        <w:p w14:paraId="03D2CE58" w14:textId="77777777" w:rsidR="003B534B" w:rsidDel="00832617" w:rsidRDefault="003B534B">
          <w:pPr>
            <w:pStyle w:val="TOC1"/>
            <w:tabs>
              <w:tab w:val="right" w:leader="dot" w:pos="9962"/>
            </w:tabs>
            <w:rPr>
              <w:del w:id="697" w:author="Alexander Thomas Frase" w:date="2012-10-19T14:56:00Z"/>
              <w:rFonts w:asciiTheme="minorHAnsi" w:eastAsiaTheme="minorEastAsia" w:hAnsiTheme="minorHAnsi" w:cstheme="minorBidi"/>
              <w:b w:val="0"/>
              <w:noProof/>
              <w:color w:val="auto"/>
              <w:kern w:val="0"/>
              <w:sz w:val="22"/>
              <w:szCs w:val="22"/>
              <w:lang w:eastAsia="en-US" w:bidi="ar-SA"/>
            </w:rPr>
          </w:pPr>
          <w:del w:id="698" w:author="Alexander Thomas Frase" w:date="2012-10-19T14:56:00Z">
            <w:r w:rsidDel="00832617">
              <w:rPr>
                <w:noProof/>
              </w:rPr>
              <w:delText>Output File Formats</w:delText>
            </w:r>
            <w:r w:rsidDel="00832617">
              <w:rPr>
                <w:noProof/>
              </w:rPr>
              <w:tab/>
              <w:delText>28</w:delText>
            </w:r>
          </w:del>
        </w:p>
        <w:p w14:paraId="4942A969" w14:textId="77777777" w:rsidR="003B534B" w:rsidDel="00832617" w:rsidRDefault="003B534B">
          <w:pPr>
            <w:pStyle w:val="TOC2"/>
            <w:tabs>
              <w:tab w:val="right" w:leader="dot" w:pos="9962"/>
            </w:tabs>
            <w:rPr>
              <w:del w:id="699" w:author="Alexander Thomas Frase" w:date="2012-10-19T14:56:00Z"/>
              <w:rFonts w:eastAsiaTheme="minorEastAsia" w:cstheme="minorBidi"/>
              <w:noProof/>
              <w:kern w:val="0"/>
              <w:lang w:eastAsia="en-US" w:bidi="ar-SA"/>
            </w:rPr>
          </w:pPr>
          <w:del w:id="700" w:author="Alexander Thomas Frase" w:date="2012-10-19T14:56:00Z">
            <w:r w:rsidDel="00832617">
              <w:rPr>
                <w:noProof/>
              </w:rPr>
              <w:delText>Configuration Report</w:delText>
            </w:r>
            <w:r w:rsidDel="00832617">
              <w:rPr>
                <w:noProof/>
              </w:rPr>
              <w:tab/>
              <w:delText>28</w:delText>
            </w:r>
          </w:del>
        </w:p>
        <w:p w14:paraId="1D69F7C4" w14:textId="77777777" w:rsidR="003B534B" w:rsidDel="00832617" w:rsidRDefault="003B534B">
          <w:pPr>
            <w:pStyle w:val="TOC2"/>
            <w:tabs>
              <w:tab w:val="right" w:leader="dot" w:pos="9962"/>
            </w:tabs>
            <w:rPr>
              <w:del w:id="701" w:author="Alexander Thomas Frase" w:date="2012-10-19T14:56:00Z"/>
              <w:rFonts w:eastAsiaTheme="minorEastAsia" w:cstheme="minorBidi"/>
              <w:noProof/>
              <w:kern w:val="0"/>
              <w:lang w:eastAsia="en-US" w:bidi="ar-SA"/>
            </w:rPr>
          </w:pPr>
          <w:del w:id="702" w:author="Alexander Thomas Frase" w:date="2012-10-19T14:56:00Z">
            <w:r w:rsidDel="00832617">
              <w:rPr>
                <w:noProof/>
              </w:rPr>
              <w:delText>Gene and Group Name Statistics Reports</w:delText>
            </w:r>
            <w:r w:rsidDel="00832617">
              <w:rPr>
                <w:noProof/>
              </w:rPr>
              <w:tab/>
              <w:delText>28</w:delText>
            </w:r>
          </w:del>
        </w:p>
        <w:p w14:paraId="0552CCC9" w14:textId="77777777" w:rsidR="003B534B" w:rsidDel="00832617" w:rsidRDefault="003B534B">
          <w:pPr>
            <w:pStyle w:val="TOC2"/>
            <w:tabs>
              <w:tab w:val="right" w:leader="dot" w:pos="9962"/>
            </w:tabs>
            <w:rPr>
              <w:del w:id="703" w:author="Alexander Thomas Frase" w:date="2012-10-19T14:56:00Z"/>
              <w:rFonts w:eastAsiaTheme="minorEastAsia" w:cstheme="minorBidi"/>
              <w:noProof/>
              <w:kern w:val="0"/>
              <w:lang w:eastAsia="en-US" w:bidi="ar-SA"/>
            </w:rPr>
          </w:pPr>
          <w:del w:id="704" w:author="Alexander Thomas Frase" w:date="2012-10-19T14:56:00Z">
            <w:r w:rsidDel="00832617">
              <w:rPr>
                <w:noProof/>
              </w:rPr>
              <w:delText>LD Profiles Report</w:delText>
            </w:r>
            <w:r w:rsidDel="00832617">
              <w:rPr>
                <w:noProof/>
              </w:rPr>
              <w:tab/>
              <w:delText>29</w:delText>
            </w:r>
          </w:del>
        </w:p>
        <w:p w14:paraId="5486DF6F" w14:textId="77777777" w:rsidR="003B534B" w:rsidDel="00832617" w:rsidRDefault="003B534B">
          <w:pPr>
            <w:pStyle w:val="TOC2"/>
            <w:tabs>
              <w:tab w:val="right" w:leader="dot" w:pos="9962"/>
            </w:tabs>
            <w:rPr>
              <w:del w:id="705" w:author="Alexander Thomas Frase" w:date="2012-10-19T14:56:00Z"/>
              <w:rFonts w:eastAsiaTheme="minorEastAsia" w:cstheme="minorBidi"/>
              <w:noProof/>
              <w:kern w:val="0"/>
              <w:lang w:eastAsia="en-US" w:bidi="ar-SA"/>
            </w:rPr>
          </w:pPr>
          <w:del w:id="706" w:author="Alexander Thomas Frase" w:date="2012-10-19T14:56:00Z">
            <w:r w:rsidDel="00832617">
              <w:rPr>
                <w:noProof/>
              </w:rPr>
              <w:delText>Invalid Input Reports</w:delText>
            </w:r>
            <w:r w:rsidDel="00832617">
              <w:rPr>
                <w:noProof/>
              </w:rPr>
              <w:tab/>
              <w:delText>29</w:delText>
            </w:r>
          </w:del>
        </w:p>
        <w:p w14:paraId="553689CD" w14:textId="77777777" w:rsidR="003B534B" w:rsidDel="00832617" w:rsidRDefault="003B534B">
          <w:pPr>
            <w:pStyle w:val="TOC2"/>
            <w:tabs>
              <w:tab w:val="right" w:leader="dot" w:pos="9962"/>
            </w:tabs>
            <w:rPr>
              <w:del w:id="707" w:author="Alexander Thomas Frase" w:date="2012-10-19T14:56:00Z"/>
              <w:rFonts w:eastAsiaTheme="minorEastAsia" w:cstheme="minorBidi"/>
              <w:noProof/>
              <w:kern w:val="0"/>
              <w:lang w:eastAsia="en-US" w:bidi="ar-SA"/>
            </w:rPr>
          </w:pPr>
          <w:del w:id="708" w:author="Alexander Thomas Frase" w:date="2012-10-19T14:56:00Z">
            <w:r w:rsidDel="00832617">
              <w:rPr>
                <w:noProof/>
              </w:rPr>
              <w:delText>Analysis Outputs</w:delText>
            </w:r>
            <w:r w:rsidDel="00832617">
              <w:rPr>
                <w:noProof/>
              </w:rPr>
              <w:tab/>
              <w:delText>30</w:delText>
            </w:r>
          </w:del>
        </w:p>
        <w:p w14:paraId="28516D91" w14:textId="77777777" w:rsidR="003B534B" w:rsidDel="00832617" w:rsidRDefault="003B534B">
          <w:pPr>
            <w:pStyle w:val="TOC1"/>
            <w:tabs>
              <w:tab w:val="right" w:leader="dot" w:pos="9962"/>
            </w:tabs>
            <w:rPr>
              <w:del w:id="709" w:author="Alexander Thomas Frase" w:date="2012-10-19T14:56:00Z"/>
              <w:rFonts w:asciiTheme="minorHAnsi" w:eastAsiaTheme="minorEastAsia" w:hAnsiTheme="minorHAnsi" w:cstheme="minorBidi"/>
              <w:b w:val="0"/>
              <w:noProof/>
              <w:color w:val="auto"/>
              <w:kern w:val="0"/>
              <w:sz w:val="22"/>
              <w:szCs w:val="22"/>
              <w:lang w:eastAsia="en-US" w:bidi="ar-SA"/>
            </w:rPr>
          </w:pPr>
          <w:del w:id="710" w:author="Alexander Thomas Frase" w:date="2012-10-19T14:56:00Z">
            <w:r w:rsidDel="00832617">
              <w:rPr>
                <w:noProof/>
              </w:rPr>
              <w:delText>Example Commands</w:delText>
            </w:r>
            <w:r w:rsidDel="00832617">
              <w:rPr>
                <w:noProof/>
              </w:rPr>
              <w:tab/>
              <w:delText>32</w:delText>
            </w:r>
          </w:del>
        </w:p>
        <w:p w14:paraId="56E52353" w14:textId="77777777" w:rsidR="003B534B" w:rsidDel="00832617" w:rsidRDefault="003B534B">
          <w:pPr>
            <w:pStyle w:val="TOC2"/>
            <w:tabs>
              <w:tab w:val="right" w:leader="dot" w:pos="9962"/>
            </w:tabs>
            <w:rPr>
              <w:del w:id="711" w:author="Alexander Thomas Frase" w:date="2012-10-19T14:56:00Z"/>
              <w:rFonts w:eastAsiaTheme="minorEastAsia" w:cstheme="minorBidi"/>
              <w:noProof/>
              <w:kern w:val="0"/>
              <w:lang w:eastAsia="en-US" w:bidi="ar-SA"/>
            </w:rPr>
          </w:pPr>
          <w:del w:id="712" w:author="Alexander Thomas Frase" w:date="2012-10-19T14:56:00Z">
            <w:r w:rsidDel="00832617">
              <w:rPr>
                <w:noProof/>
              </w:rPr>
              <w:delText>Exploring LOKI and Biofilter – a Simulated Dataset</w:delText>
            </w:r>
            <w:r w:rsidDel="00832617">
              <w:rPr>
                <w:noProof/>
              </w:rPr>
              <w:tab/>
              <w:delText>32</w:delText>
            </w:r>
          </w:del>
        </w:p>
        <w:p w14:paraId="2F890437" w14:textId="77777777" w:rsidR="003B534B" w:rsidDel="00832617" w:rsidRDefault="003B534B">
          <w:pPr>
            <w:pStyle w:val="TOC2"/>
            <w:tabs>
              <w:tab w:val="right" w:leader="dot" w:pos="9962"/>
            </w:tabs>
            <w:rPr>
              <w:del w:id="713" w:author="Alexander Thomas Frase" w:date="2012-10-19T14:56:00Z"/>
              <w:rFonts w:eastAsiaTheme="minorEastAsia" w:cstheme="minorBidi"/>
              <w:noProof/>
              <w:kern w:val="0"/>
              <w:lang w:eastAsia="en-US" w:bidi="ar-SA"/>
            </w:rPr>
          </w:pPr>
          <w:del w:id="714" w:author="Alexander Thomas Frase" w:date="2012-10-19T14:56:00Z">
            <w:r w:rsidDel="00832617">
              <w:rPr>
                <w:noProof/>
              </w:rPr>
              <w:delText>Filtering Examples</w:delText>
            </w:r>
            <w:r w:rsidDel="00832617">
              <w:rPr>
                <w:noProof/>
              </w:rPr>
              <w:tab/>
              <w:delText>33</w:delText>
            </w:r>
          </w:del>
        </w:p>
        <w:p w14:paraId="36737C63" w14:textId="77777777" w:rsidR="003B534B" w:rsidDel="00832617" w:rsidRDefault="003B534B">
          <w:pPr>
            <w:pStyle w:val="TOC3"/>
            <w:tabs>
              <w:tab w:val="right" w:leader="dot" w:pos="9962"/>
            </w:tabs>
            <w:rPr>
              <w:del w:id="715" w:author="Alexander Thomas Frase" w:date="2012-10-19T14:56:00Z"/>
              <w:rFonts w:eastAsiaTheme="minorEastAsia" w:cstheme="minorBidi"/>
              <w:i w:val="0"/>
              <w:noProof/>
              <w:kern w:val="0"/>
              <w:lang w:eastAsia="en-US" w:bidi="ar-SA"/>
            </w:rPr>
          </w:pPr>
          <w:del w:id="716" w:author="Alexander Thomas Frase" w:date="2012-10-19T14:56:00Z">
            <w:r w:rsidDel="00832617">
              <w:rPr>
                <w:noProof/>
              </w:rPr>
              <w:delText xml:space="preserve">Example 1: Filtering a list of SNPs by a genotyping platform, </w:delText>
            </w:r>
            <w:r w:rsidRPr="00592C3A" w:rsidDel="00832617">
              <w:rPr>
                <w:rFonts w:eastAsia="Courier New"/>
                <w:noProof/>
              </w:rPr>
              <w:delText xml:space="preserve">where </w:delText>
            </w:r>
            <w:r w:rsidDel="00832617">
              <w:rPr>
                <w:noProof/>
              </w:rPr>
              <w:delText>input1</w:delText>
            </w:r>
            <w:r w:rsidRPr="00592C3A" w:rsidDel="00832617">
              <w:rPr>
                <w:rFonts w:eastAsia="Courier New"/>
                <w:noProof/>
              </w:rPr>
              <w:delText xml:space="preserve"> is the first list of SNPs </w:delText>
            </w:r>
            <w:r w:rsidDel="00832617">
              <w:rPr>
                <w:noProof/>
              </w:rPr>
              <w:delText>and input2 is</w:delText>
            </w:r>
            <w:r w:rsidRPr="00592C3A" w:rsidDel="00832617">
              <w:rPr>
                <w:rFonts w:eastAsia="Courier New"/>
                <w:noProof/>
              </w:rPr>
              <w:delText xml:space="preserve"> the list of SNPs on the genotyping platform.</w:delText>
            </w:r>
            <w:r w:rsidDel="00832617">
              <w:rPr>
                <w:noProof/>
              </w:rPr>
              <w:tab/>
              <w:delText>33</w:delText>
            </w:r>
          </w:del>
        </w:p>
        <w:p w14:paraId="0777A39B" w14:textId="77777777" w:rsidR="003B534B" w:rsidDel="00832617" w:rsidRDefault="003B534B">
          <w:pPr>
            <w:pStyle w:val="TOC3"/>
            <w:tabs>
              <w:tab w:val="right" w:leader="dot" w:pos="9962"/>
            </w:tabs>
            <w:rPr>
              <w:del w:id="717" w:author="Alexander Thomas Frase" w:date="2012-10-19T14:56:00Z"/>
              <w:rFonts w:eastAsiaTheme="minorEastAsia" w:cstheme="minorBidi"/>
              <w:i w:val="0"/>
              <w:noProof/>
              <w:kern w:val="0"/>
              <w:lang w:eastAsia="en-US" w:bidi="ar-SA"/>
            </w:rPr>
          </w:pPr>
          <w:del w:id="718" w:author="Alexander Thomas Frase" w:date="2012-10-19T14:56:00Z">
            <w:r w:rsidDel="00832617">
              <w:rPr>
                <w:noProof/>
              </w:rPr>
              <w:delText>Example 3: Input a list of groups, output regions within those groups.</w:delText>
            </w:r>
            <w:r w:rsidDel="00832617">
              <w:rPr>
                <w:noProof/>
              </w:rPr>
              <w:tab/>
              <w:delText>35</w:delText>
            </w:r>
          </w:del>
        </w:p>
        <w:p w14:paraId="13CC2948" w14:textId="77777777" w:rsidR="003B534B" w:rsidDel="00832617" w:rsidRDefault="003B534B">
          <w:pPr>
            <w:pStyle w:val="TOC3"/>
            <w:tabs>
              <w:tab w:val="right" w:leader="dot" w:pos="9962"/>
            </w:tabs>
            <w:rPr>
              <w:del w:id="719" w:author="Alexander Thomas Frase" w:date="2012-10-19T14:56:00Z"/>
              <w:rFonts w:eastAsiaTheme="minorEastAsia" w:cstheme="minorBidi"/>
              <w:i w:val="0"/>
              <w:noProof/>
              <w:kern w:val="0"/>
              <w:lang w:eastAsia="en-US" w:bidi="ar-SA"/>
            </w:rPr>
          </w:pPr>
          <w:del w:id="720" w:author="Alexander Thomas Frase" w:date="2012-10-19T14:56:00Z">
            <w:r w:rsidDel="00832617">
              <w:rPr>
                <w:noProof/>
              </w:rPr>
              <w:delText>Example 4: Output a list of all genes within a data source.</w:delText>
            </w:r>
            <w:r w:rsidDel="00832617">
              <w:rPr>
                <w:noProof/>
              </w:rPr>
              <w:tab/>
              <w:delText>35</w:delText>
            </w:r>
          </w:del>
        </w:p>
        <w:p w14:paraId="1A587CEF" w14:textId="77777777" w:rsidR="003B534B" w:rsidDel="00832617" w:rsidRDefault="003B534B">
          <w:pPr>
            <w:pStyle w:val="TOC3"/>
            <w:tabs>
              <w:tab w:val="right" w:leader="dot" w:pos="9962"/>
            </w:tabs>
            <w:rPr>
              <w:del w:id="721" w:author="Alexander Thomas Frase" w:date="2012-10-19T14:56:00Z"/>
              <w:rFonts w:eastAsiaTheme="minorEastAsia" w:cstheme="minorBidi"/>
              <w:i w:val="0"/>
              <w:noProof/>
              <w:kern w:val="0"/>
              <w:lang w:eastAsia="en-US" w:bidi="ar-SA"/>
            </w:rPr>
          </w:pPr>
          <w:del w:id="722" w:author="Alexander Thomas Frase" w:date="2012-10-19T14:56:00Z">
            <w:r w:rsidDel="00832617">
              <w:rPr>
                <w:noProof/>
              </w:rPr>
              <w:delText>Example 5: Start with a list of genes, output all the genes within particular groups.</w:delText>
            </w:r>
            <w:r w:rsidDel="00832617">
              <w:rPr>
                <w:noProof/>
              </w:rPr>
              <w:tab/>
              <w:delText>36</w:delText>
            </w:r>
          </w:del>
        </w:p>
        <w:p w14:paraId="4FBDA521" w14:textId="77777777" w:rsidR="003B534B" w:rsidDel="00832617" w:rsidRDefault="003B534B">
          <w:pPr>
            <w:pStyle w:val="TOC3"/>
            <w:tabs>
              <w:tab w:val="right" w:leader="dot" w:pos="9962"/>
            </w:tabs>
            <w:rPr>
              <w:del w:id="723" w:author="Alexander Thomas Frase" w:date="2012-10-19T14:56:00Z"/>
              <w:rFonts w:eastAsiaTheme="minorEastAsia" w:cstheme="minorBidi"/>
              <w:i w:val="0"/>
              <w:noProof/>
              <w:kern w:val="0"/>
              <w:lang w:eastAsia="en-US" w:bidi="ar-SA"/>
            </w:rPr>
          </w:pPr>
          <w:del w:id="724" w:author="Alexander Thomas Frase" w:date="2012-10-19T14:56:00Z">
            <w:r w:rsidDel="00832617">
              <w:rPr>
                <w:noProof/>
              </w:rPr>
              <w:delText>Example 6: Start with genes associated with a pathway or group, output genes within that group that overlap with an input list of genes.</w:delText>
            </w:r>
            <w:r w:rsidDel="00832617">
              <w:rPr>
                <w:noProof/>
              </w:rPr>
              <w:tab/>
              <w:delText>36</w:delText>
            </w:r>
          </w:del>
        </w:p>
        <w:p w14:paraId="3974C7B1" w14:textId="77777777" w:rsidR="003B534B" w:rsidDel="00832617" w:rsidRDefault="003B534B">
          <w:pPr>
            <w:pStyle w:val="TOC3"/>
            <w:tabs>
              <w:tab w:val="right" w:leader="dot" w:pos="9962"/>
            </w:tabs>
            <w:rPr>
              <w:del w:id="725" w:author="Alexander Thomas Frase" w:date="2012-10-19T14:56:00Z"/>
              <w:rFonts w:eastAsiaTheme="minorEastAsia" w:cstheme="minorBidi"/>
              <w:i w:val="0"/>
              <w:noProof/>
              <w:kern w:val="0"/>
              <w:lang w:eastAsia="en-US" w:bidi="ar-SA"/>
            </w:rPr>
          </w:pPr>
          <w:del w:id="726" w:author="Alexander Thomas Frase" w:date="2012-10-19T14:56:00Z">
            <w:r w:rsidDel="00832617">
              <w:rPr>
                <w:noProof/>
              </w:rPr>
              <w:delText>Example 7: Starting with a list of genes, determine genes are within a group.</w:delText>
            </w:r>
            <w:r w:rsidDel="00832617">
              <w:rPr>
                <w:noProof/>
              </w:rPr>
              <w:tab/>
              <w:delText>36</w:delText>
            </w:r>
          </w:del>
        </w:p>
        <w:p w14:paraId="501DAFEF" w14:textId="77777777" w:rsidR="003B534B" w:rsidDel="00832617" w:rsidRDefault="003B534B">
          <w:pPr>
            <w:pStyle w:val="TOC3"/>
            <w:tabs>
              <w:tab w:val="right" w:leader="dot" w:pos="9962"/>
            </w:tabs>
            <w:rPr>
              <w:del w:id="727" w:author="Alexander Thomas Frase" w:date="2012-10-19T14:56:00Z"/>
              <w:rFonts w:eastAsiaTheme="minorEastAsia" w:cstheme="minorBidi"/>
              <w:i w:val="0"/>
              <w:noProof/>
              <w:kern w:val="0"/>
              <w:lang w:eastAsia="en-US" w:bidi="ar-SA"/>
            </w:rPr>
          </w:pPr>
          <w:del w:id="728" w:author="Alexander Thomas Frase" w:date="2012-10-19T14:56:00Z">
            <w:r w:rsidDel="00832617">
              <w:rPr>
                <w:noProof/>
              </w:rPr>
              <w:delText>Example 8: Starting with a Single Gene, Gather All Genes Within Sources</w:delText>
            </w:r>
            <w:r w:rsidDel="00832617">
              <w:rPr>
                <w:noProof/>
              </w:rPr>
              <w:tab/>
              <w:delText>36</w:delText>
            </w:r>
          </w:del>
        </w:p>
        <w:p w14:paraId="1DF34D7A" w14:textId="77777777" w:rsidR="003B534B" w:rsidDel="00832617" w:rsidRDefault="003B534B">
          <w:pPr>
            <w:pStyle w:val="TOC2"/>
            <w:tabs>
              <w:tab w:val="right" w:leader="dot" w:pos="9962"/>
            </w:tabs>
            <w:rPr>
              <w:del w:id="729" w:author="Alexander Thomas Frase" w:date="2012-10-19T14:56:00Z"/>
              <w:rFonts w:eastAsiaTheme="minorEastAsia" w:cstheme="minorBidi"/>
              <w:noProof/>
              <w:kern w:val="0"/>
              <w:lang w:eastAsia="en-US" w:bidi="ar-SA"/>
            </w:rPr>
          </w:pPr>
          <w:del w:id="730" w:author="Alexander Thomas Frase" w:date="2012-10-19T14:56:00Z">
            <w:r w:rsidDel="00832617">
              <w:rPr>
                <w:noProof/>
              </w:rPr>
              <w:delText>Annotation Examples</w:delText>
            </w:r>
            <w:r w:rsidDel="00832617">
              <w:rPr>
                <w:noProof/>
              </w:rPr>
              <w:tab/>
              <w:delText>37</w:delText>
            </w:r>
          </w:del>
        </w:p>
        <w:p w14:paraId="19EFF925" w14:textId="77777777" w:rsidR="003B534B" w:rsidDel="00832617" w:rsidRDefault="003B534B">
          <w:pPr>
            <w:pStyle w:val="TOC3"/>
            <w:tabs>
              <w:tab w:val="right" w:leader="dot" w:pos="9962"/>
            </w:tabs>
            <w:rPr>
              <w:del w:id="731" w:author="Alexander Thomas Frase" w:date="2012-10-19T14:56:00Z"/>
              <w:rFonts w:eastAsiaTheme="minorEastAsia" w:cstheme="minorBidi"/>
              <w:i w:val="0"/>
              <w:noProof/>
              <w:kern w:val="0"/>
              <w:lang w:eastAsia="en-US" w:bidi="ar-SA"/>
            </w:rPr>
          </w:pPr>
          <w:del w:id="732" w:author="Alexander Thomas Frase" w:date="2012-10-19T14:56:00Z">
            <w:r w:rsidDel="00832617">
              <w:rPr>
                <w:noProof/>
              </w:rPr>
              <w:delText>Example 1: Annotating a SNP with gene information.</w:delText>
            </w:r>
            <w:r w:rsidDel="00832617">
              <w:rPr>
                <w:noProof/>
              </w:rPr>
              <w:tab/>
              <w:delText>37</w:delText>
            </w:r>
          </w:del>
        </w:p>
        <w:p w14:paraId="2635C048" w14:textId="77777777" w:rsidR="003B534B" w:rsidDel="00832617" w:rsidRDefault="003B534B">
          <w:pPr>
            <w:pStyle w:val="TOC3"/>
            <w:tabs>
              <w:tab w:val="right" w:leader="dot" w:pos="9962"/>
            </w:tabs>
            <w:rPr>
              <w:del w:id="733" w:author="Alexander Thomas Frase" w:date="2012-10-19T14:56:00Z"/>
              <w:rFonts w:eastAsiaTheme="minorEastAsia" w:cstheme="minorBidi"/>
              <w:i w:val="0"/>
              <w:noProof/>
              <w:kern w:val="0"/>
              <w:lang w:eastAsia="en-US" w:bidi="ar-SA"/>
            </w:rPr>
          </w:pPr>
          <w:del w:id="734" w:author="Alexander Thomas Frase" w:date="2012-10-19T14:56:00Z">
            <w:r w:rsidDel="00832617">
              <w:rPr>
                <w:noProof/>
              </w:rPr>
              <w:delText>Example 2: Annotating SNPs with location information.</w:delText>
            </w:r>
            <w:r w:rsidDel="00832617">
              <w:rPr>
                <w:noProof/>
              </w:rPr>
              <w:tab/>
              <w:delText>37</w:delText>
            </w:r>
          </w:del>
        </w:p>
        <w:p w14:paraId="771E5AB3" w14:textId="77777777" w:rsidR="003B534B" w:rsidDel="00832617" w:rsidRDefault="003B534B">
          <w:pPr>
            <w:pStyle w:val="TOC3"/>
            <w:tabs>
              <w:tab w:val="right" w:leader="dot" w:pos="9962"/>
            </w:tabs>
            <w:rPr>
              <w:del w:id="735" w:author="Alexander Thomas Frase" w:date="2012-10-19T14:56:00Z"/>
              <w:rFonts w:eastAsiaTheme="minorEastAsia" w:cstheme="minorBidi"/>
              <w:i w:val="0"/>
              <w:noProof/>
              <w:kern w:val="0"/>
              <w:lang w:eastAsia="en-US" w:bidi="ar-SA"/>
            </w:rPr>
          </w:pPr>
          <w:del w:id="736" w:author="Alexander Thomas Frase" w:date="2012-10-19T14:56:00Z">
            <w:r w:rsidDel="00832617">
              <w:rPr>
                <w:noProof/>
              </w:rPr>
              <w:delText>Example 3: Map a SNP to the groups and sources where the SNP is present.</w:delText>
            </w:r>
            <w:r w:rsidDel="00832617">
              <w:rPr>
                <w:noProof/>
              </w:rPr>
              <w:tab/>
              <w:delText>37</w:delText>
            </w:r>
          </w:del>
        </w:p>
        <w:p w14:paraId="628A8F58" w14:textId="77777777" w:rsidR="003B534B" w:rsidDel="00832617" w:rsidRDefault="003B534B">
          <w:pPr>
            <w:pStyle w:val="TOC3"/>
            <w:tabs>
              <w:tab w:val="right" w:leader="dot" w:pos="9962"/>
            </w:tabs>
            <w:rPr>
              <w:del w:id="737" w:author="Alexander Thomas Frase" w:date="2012-10-19T14:56:00Z"/>
              <w:rFonts w:eastAsiaTheme="minorEastAsia" w:cstheme="minorBidi"/>
              <w:i w:val="0"/>
              <w:noProof/>
              <w:kern w:val="0"/>
              <w:lang w:eastAsia="en-US" w:bidi="ar-SA"/>
            </w:rPr>
          </w:pPr>
          <w:del w:id="738" w:author="Alexander Thomas Frase" w:date="2012-10-19T14:56:00Z">
            <w:r w:rsidDel="00832617">
              <w:rPr>
                <w:noProof/>
              </w:rPr>
              <w:delText>Example 4: Annotating a base pair region with the list of SNPs in that region.</w:delText>
            </w:r>
            <w:r w:rsidDel="00832617">
              <w:rPr>
                <w:noProof/>
              </w:rPr>
              <w:tab/>
              <w:delText>38</w:delText>
            </w:r>
          </w:del>
        </w:p>
        <w:p w14:paraId="78AA08CB" w14:textId="77777777" w:rsidR="003B534B" w:rsidDel="00832617" w:rsidRDefault="003B534B">
          <w:pPr>
            <w:pStyle w:val="TOC2"/>
            <w:tabs>
              <w:tab w:val="right" w:leader="dot" w:pos="9962"/>
            </w:tabs>
            <w:rPr>
              <w:del w:id="739" w:author="Alexander Thomas Frase" w:date="2012-10-19T14:56:00Z"/>
              <w:rFonts w:eastAsiaTheme="minorEastAsia" w:cstheme="minorBidi"/>
              <w:noProof/>
              <w:kern w:val="0"/>
              <w:lang w:eastAsia="en-US" w:bidi="ar-SA"/>
            </w:rPr>
          </w:pPr>
          <w:del w:id="740" w:author="Alexander Thomas Frase" w:date="2012-10-19T14:56:00Z">
            <w:r w:rsidDel="00832617">
              <w:rPr>
                <w:noProof/>
              </w:rPr>
              <w:delText>Example Filtering followed by annotation</w:delText>
            </w:r>
            <w:r w:rsidDel="00832617">
              <w:rPr>
                <w:noProof/>
              </w:rPr>
              <w:tab/>
              <w:delText>39</w:delText>
            </w:r>
          </w:del>
        </w:p>
        <w:p w14:paraId="2E204E2E" w14:textId="77777777" w:rsidR="003B534B" w:rsidDel="00832617" w:rsidRDefault="003B534B">
          <w:pPr>
            <w:pStyle w:val="TOC3"/>
            <w:tabs>
              <w:tab w:val="right" w:leader="dot" w:pos="9962"/>
            </w:tabs>
            <w:rPr>
              <w:del w:id="741" w:author="Alexander Thomas Frase" w:date="2012-10-19T14:56:00Z"/>
              <w:rFonts w:eastAsiaTheme="minorEastAsia" w:cstheme="minorBidi"/>
              <w:i w:val="0"/>
              <w:noProof/>
              <w:kern w:val="0"/>
              <w:lang w:eastAsia="en-US" w:bidi="ar-SA"/>
            </w:rPr>
          </w:pPr>
          <w:del w:id="742" w:author="Alexander Thomas Frase" w:date="2012-10-19T14:56:00Z">
            <w:r w:rsidDel="00832617">
              <w:rPr>
                <w:noProof/>
              </w:rPr>
              <w:delText>Example 1: Input a SNP list and map SNP positions to regions.</w:delText>
            </w:r>
            <w:r w:rsidDel="00832617">
              <w:rPr>
                <w:noProof/>
              </w:rPr>
              <w:tab/>
              <w:delText>39</w:delText>
            </w:r>
          </w:del>
        </w:p>
        <w:p w14:paraId="28640D0F" w14:textId="77777777" w:rsidR="003B534B" w:rsidDel="00832617" w:rsidRDefault="003B534B">
          <w:pPr>
            <w:pStyle w:val="TOC3"/>
            <w:tabs>
              <w:tab w:val="right" w:leader="dot" w:pos="9962"/>
            </w:tabs>
            <w:rPr>
              <w:del w:id="743" w:author="Alexander Thomas Frase" w:date="2012-10-19T14:56:00Z"/>
              <w:rFonts w:eastAsiaTheme="minorEastAsia" w:cstheme="minorBidi"/>
              <w:i w:val="0"/>
              <w:noProof/>
              <w:kern w:val="0"/>
              <w:lang w:eastAsia="en-US" w:bidi="ar-SA"/>
            </w:rPr>
          </w:pPr>
          <w:del w:id="744" w:author="Alexander Thomas Frase" w:date="2012-10-19T14:56:00Z">
            <w:r w:rsidDel="00832617">
              <w:rPr>
                <w:noProof/>
              </w:rPr>
              <w:delText>Example 2: Map SNPs to groups and filter on the source.</w:delText>
            </w:r>
            <w:r w:rsidDel="00832617">
              <w:rPr>
                <w:noProof/>
              </w:rPr>
              <w:tab/>
              <w:delText>39</w:delText>
            </w:r>
          </w:del>
        </w:p>
        <w:p w14:paraId="2155C3D4" w14:textId="77777777" w:rsidR="003B534B" w:rsidDel="00832617" w:rsidRDefault="003B534B">
          <w:pPr>
            <w:pStyle w:val="TOC3"/>
            <w:tabs>
              <w:tab w:val="right" w:leader="dot" w:pos="9962"/>
            </w:tabs>
            <w:rPr>
              <w:del w:id="745" w:author="Alexander Thomas Frase" w:date="2012-10-19T14:56:00Z"/>
              <w:rFonts w:eastAsiaTheme="minorEastAsia" w:cstheme="minorBidi"/>
              <w:i w:val="0"/>
              <w:noProof/>
              <w:kern w:val="0"/>
              <w:lang w:eastAsia="en-US" w:bidi="ar-SA"/>
            </w:rPr>
          </w:pPr>
          <w:del w:id="746" w:author="Alexander Thomas Frase" w:date="2012-10-19T14:56:00Z">
            <w:r w:rsidDel="00832617">
              <w:rPr>
                <w:noProof/>
              </w:rPr>
              <w:delText>Example 3: Testing overlap of SNP and position lists, outputting regions.</w:delText>
            </w:r>
            <w:r w:rsidDel="00832617">
              <w:rPr>
                <w:noProof/>
              </w:rPr>
              <w:tab/>
              <w:delText>40</w:delText>
            </w:r>
          </w:del>
        </w:p>
        <w:p w14:paraId="72466B83" w14:textId="77777777" w:rsidR="003B534B" w:rsidDel="00832617" w:rsidRDefault="003B534B">
          <w:pPr>
            <w:pStyle w:val="TOC3"/>
            <w:tabs>
              <w:tab w:val="right" w:leader="dot" w:pos="9962"/>
            </w:tabs>
            <w:rPr>
              <w:del w:id="747" w:author="Alexander Thomas Frase" w:date="2012-10-19T14:56:00Z"/>
              <w:rFonts w:eastAsiaTheme="minorEastAsia" w:cstheme="minorBidi"/>
              <w:i w:val="0"/>
              <w:noProof/>
              <w:kern w:val="0"/>
              <w:lang w:eastAsia="en-US" w:bidi="ar-SA"/>
            </w:rPr>
          </w:pPr>
          <w:del w:id="748" w:author="Alexander Thomas Frase" w:date="2012-10-19T14:56:00Z">
            <w:r w:rsidDel="00832617">
              <w:rPr>
                <w:noProof/>
              </w:rPr>
              <w:delText>Example 4: Testing overlap of gene and source lists, outputting regions.</w:delText>
            </w:r>
            <w:r w:rsidDel="00832617">
              <w:rPr>
                <w:noProof/>
              </w:rPr>
              <w:tab/>
              <w:delText>40</w:delText>
            </w:r>
          </w:del>
        </w:p>
        <w:p w14:paraId="12977615" w14:textId="77777777" w:rsidR="003B534B" w:rsidDel="00832617" w:rsidRDefault="003B534B">
          <w:pPr>
            <w:pStyle w:val="TOC3"/>
            <w:tabs>
              <w:tab w:val="right" w:leader="dot" w:pos="9962"/>
            </w:tabs>
            <w:rPr>
              <w:del w:id="749" w:author="Alexander Thomas Frase" w:date="2012-10-19T14:56:00Z"/>
              <w:rFonts w:eastAsiaTheme="minorEastAsia" w:cstheme="minorBidi"/>
              <w:i w:val="0"/>
              <w:noProof/>
              <w:kern w:val="0"/>
              <w:lang w:eastAsia="en-US" w:bidi="ar-SA"/>
            </w:rPr>
          </w:pPr>
          <w:del w:id="750" w:author="Alexander Thomas Frase" w:date="2012-10-19T14:56:00Z">
            <w:r w:rsidDel="00832617">
              <w:rPr>
                <w:noProof/>
              </w:rPr>
              <w:delText>Example 5: Filter gene list based on sources, and output regions.</w:delText>
            </w:r>
            <w:r w:rsidDel="00832617">
              <w:rPr>
                <w:noProof/>
              </w:rPr>
              <w:tab/>
              <w:delText>40</w:delText>
            </w:r>
          </w:del>
        </w:p>
        <w:p w14:paraId="5799AFE9" w14:textId="77777777" w:rsidR="003B534B" w:rsidDel="00832617" w:rsidRDefault="003B534B">
          <w:pPr>
            <w:pStyle w:val="TOC3"/>
            <w:tabs>
              <w:tab w:val="right" w:leader="dot" w:pos="9962"/>
            </w:tabs>
            <w:rPr>
              <w:del w:id="751" w:author="Alexander Thomas Frase" w:date="2012-10-19T14:56:00Z"/>
              <w:rFonts w:eastAsiaTheme="minorEastAsia" w:cstheme="minorBidi"/>
              <w:i w:val="0"/>
              <w:noProof/>
              <w:kern w:val="0"/>
              <w:lang w:eastAsia="en-US" w:bidi="ar-SA"/>
            </w:rPr>
          </w:pPr>
          <w:del w:id="752" w:author="Alexander Thomas Frase" w:date="2012-10-19T14:56:00Z">
            <w:r w:rsidDel="00832617">
              <w:rPr>
                <w:noProof/>
              </w:rPr>
              <w:delText>Example 6: Output of genes found in pathway based input, filtered by genotyping platform.</w:delText>
            </w:r>
            <w:r w:rsidDel="00832617">
              <w:rPr>
                <w:noProof/>
              </w:rPr>
              <w:tab/>
              <w:delText>41</w:delText>
            </w:r>
          </w:del>
        </w:p>
        <w:p w14:paraId="3DFE64E5" w14:textId="77777777" w:rsidR="003B534B" w:rsidDel="00832617" w:rsidRDefault="003B534B">
          <w:pPr>
            <w:pStyle w:val="TOC3"/>
            <w:tabs>
              <w:tab w:val="right" w:leader="dot" w:pos="9962"/>
            </w:tabs>
            <w:rPr>
              <w:del w:id="753" w:author="Alexander Thomas Frase" w:date="2012-10-19T14:56:00Z"/>
              <w:rFonts w:eastAsiaTheme="minorEastAsia" w:cstheme="minorBidi"/>
              <w:i w:val="0"/>
              <w:noProof/>
              <w:kern w:val="0"/>
              <w:lang w:eastAsia="en-US" w:bidi="ar-SA"/>
            </w:rPr>
          </w:pPr>
          <w:del w:id="754" w:author="Alexander Thomas Frase" w:date="2012-10-19T14:56:00Z">
            <w:r w:rsidDel="00832617">
              <w:rPr>
                <w:noProof/>
              </w:rPr>
              <w:delText>Example 7: Output of genes annotated by group found in pathway based input, filtered by genotyping platform.</w:delText>
            </w:r>
            <w:r w:rsidDel="00832617">
              <w:rPr>
                <w:noProof/>
              </w:rPr>
              <w:tab/>
              <w:delText>41</w:delText>
            </w:r>
          </w:del>
        </w:p>
        <w:p w14:paraId="63718A91" w14:textId="77777777" w:rsidR="003B534B" w:rsidDel="00832617" w:rsidRDefault="003B534B">
          <w:pPr>
            <w:pStyle w:val="TOC3"/>
            <w:tabs>
              <w:tab w:val="right" w:leader="dot" w:pos="9962"/>
            </w:tabs>
            <w:rPr>
              <w:del w:id="755" w:author="Alexander Thomas Frase" w:date="2012-10-19T14:56:00Z"/>
              <w:rFonts w:eastAsiaTheme="minorEastAsia" w:cstheme="minorBidi"/>
              <w:i w:val="0"/>
              <w:noProof/>
              <w:kern w:val="0"/>
              <w:lang w:eastAsia="en-US" w:bidi="ar-SA"/>
            </w:rPr>
          </w:pPr>
          <w:del w:id="756" w:author="Alexander Thomas Frase" w:date="2012-10-19T14:56:00Z">
            <w:r w:rsidDel="00832617">
              <w:rPr>
                <w:noProof/>
              </w:rPr>
              <w:delText>Example 8: Genes within data sources from a list of input genes filtered by genotyping platform, output regions.</w:delText>
            </w:r>
            <w:r w:rsidDel="00832617">
              <w:rPr>
                <w:noProof/>
              </w:rPr>
              <w:tab/>
              <w:delText>42</w:delText>
            </w:r>
          </w:del>
        </w:p>
        <w:p w14:paraId="15DDD3AA" w14:textId="77777777" w:rsidR="003B534B" w:rsidDel="00832617" w:rsidRDefault="003B534B">
          <w:pPr>
            <w:pStyle w:val="TOC3"/>
            <w:tabs>
              <w:tab w:val="right" w:leader="dot" w:pos="9962"/>
            </w:tabs>
            <w:rPr>
              <w:del w:id="757" w:author="Alexander Thomas Frase" w:date="2012-10-19T14:56:00Z"/>
              <w:rFonts w:eastAsiaTheme="minorEastAsia" w:cstheme="minorBidi"/>
              <w:i w:val="0"/>
              <w:noProof/>
              <w:kern w:val="0"/>
              <w:lang w:eastAsia="en-US" w:bidi="ar-SA"/>
            </w:rPr>
          </w:pPr>
          <w:del w:id="758" w:author="Alexander Thomas Frase" w:date="2012-10-19T14:56:00Z">
            <w:r w:rsidDel="00832617">
              <w:rPr>
                <w:noProof/>
              </w:rPr>
              <w:delText>Example 9: Find overlap between two SNP lists and map the overlapping SNPs to the genes.</w:delText>
            </w:r>
            <w:r w:rsidDel="00832617">
              <w:rPr>
                <w:noProof/>
              </w:rPr>
              <w:tab/>
              <w:delText>42</w:delText>
            </w:r>
          </w:del>
        </w:p>
        <w:p w14:paraId="7A0DE550" w14:textId="77777777" w:rsidR="003B534B" w:rsidDel="00832617" w:rsidRDefault="003B534B">
          <w:pPr>
            <w:pStyle w:val="TOC3"/>
            <w:tabs>
              <w:tab w:val="right" w:leader="dot" w:pos="9962"/>
            </w:tabs>
            <w:rPr>
              <w:del w:id="759" w:author="Alexander Thomas Frase" w:date="2012-10-19T14:56:00Z"/>
              <w:rFonts w:eastAsiaTheme="minorEastAsia" w:cstheme="minorBidi"/>
              <w:i w:val="0"/>
              <w:noProof/>
              <w:kern w:val="0"/>
              <w:lang w:eastAsia="en-US" w:bidi="ar-SA"/>
            </w:rPr>
          </w:pPr>
          <w:del w:id="760" w:author="Alexander Thomas Frase" w:date="2012-10-19T14:56:00Z">
            <w:r w:rsidDel="00832617">
              <w:rPr>
                <w:noProof/>
              </w:rPr>
              <w:delText>Example 11: Mapping regions to genes using Biofilter based on percent of overlap.</w:delText>
            </w:r>
            <w:r w:rsidDel="00832617">
              <w:rPr>
                <w:noProof/>
              </w:rPr>
              <w:tab/>
              <w:delText>43</w:delText>
            </w:r>
          </w:del>
        </w:p>
        <w:p w14:paraId="022335FD" w14:textId="77777777" w:rsidR="003B534B" w:rsidDel="00832617" w:rsidRDefault="003B534B">
          <w:pPr>
            <w:pStyle w:val="TOC3"/>
            <w:tabs>
              <w:tab w:val="right" w:leader="dot" w:pos="9962"/>
            </w:tabs>
            <w:rPr>
              <w:del w:id="761" w:author="Alexander Thomas Frase" w:date="2012-10-19T14:56:00Z"/>
              <w:rFonts w:eastAsiaTheme="minorEastAsia" w:cstheme="minorBidi"/>
              <w:i w:val="0"/>
              <w:noProof/>
              <w:kern w:val="0"/>
              <w:lang w:eastAsia="en-US" w:bidi="ar-SA"/>
            </w:rPr>
          </w:pPr>
          <w:del w:id="762" w:author="Alexander Thomas Frase" w:date="2012-10-19T14:56:00Z">
            <w:r w:rsidDel="00832617">
              <w:rPr>
                <w:noProof/>
              </w:rPr>
              <w:delText>Example 12: Mapping regions to genes using Biofilter based on base pair overlap.</w:delText>
            </w:r>
            <w:r w:rsidDel="00832617">
              <w:rPr>
                <w:noProof/>
              </w:rPr>
              <w:tab/>
              <w:delText>44</w:delText>
            </w:r>
          </w:del>
        </w:p>
        <w:p w14:paraId="1BDACB35" w14:textId="77777777" w:rsidR="003B534B" w:rsidDel="00832617" w:rsidRDefault="003B534B">
          <w:pPr>
            <w:pStyle w:val="TOC3"/>
            <w:tabs>
              <w:tab w:val="right" w:leader="dot" w:pos="9962"/>
            </w:tabs>
            <w:rPr>
              <w:del w:id="763" w:author="Alexander Thomas Frase" w:date="2012-10-19T14:56:00Z"/>
              <w:rFonts w:eastAsiaTheme="minorEastAsia" w:cstheme="minorBidi"/>
              <w:i w:val="0"/>
              <w:noProof/>
              <w:kern w:val="0"/>
              <w:lang w:eastAsia="en-US" w:bidi="ar-SA"/>
            </w:rPr>
          </w:pPr>
          <w:del w:id="764" w:author="Alexander Thomas Frase" w:date="2012-10-19T14:56:00Z">
            <w:r w:rsidDel="00832617">
              <w:rPr>
                <w:noProof/>
              </w:rPr>
              <w:delText>Example 13: Annotating a list of gene symbols with SNPs, regions, groups, and sources, using Biofilter.</w:delText>
            </w:r>
            <w:r w:rsidDel="00832617">
              <w:rPr>
                <w:noProof/>
              </w:rPr>
              <w:tab/>
              <w:delText>44</w:delText>
            </w:r>
          </w:del>
        </w:p>
        <w:p w14:paraId="33B26EBF" w14:textId="77777777" w:rsidR="003B534B" w:rsidDel="00832617" w:rsidRDefault="003B534B">
          <w:pPr>
            <w:pStyle w:val="TOC2"/>
            <w:tabs>
              <w:tab w:val="right" w:leader="dot" w:pos="9962"/>
            </w:tabs>
            <w:rPr>
              <w:del w:id="765" w:author="Alexander Thomas Frase" w:date="2012-10-19T14:56:00Z"/>
              <w:rFonts w:eastAsiaTheme="minorEastAsia" w:cstheme="minorBidi"/>
              <w:noProof/>
              <w:kern w:val="0"/>
              <w:lang w:eastAsia="en-US" w:bidi="ar-SA"/>
            </w:rPr>
          </w:pPr>
          <w:del w:id="766" w:author="Alexander Thomas Frase" w:date="2012-10-19T14:56:00Z">
            <w:r w:rsidDel="00832617">
              <w:rPr>
                <w:noProof/>
              </w:rPr>
              <w:delText>Modeling Example</w:delText>
            </w:r>
            <w:r w:rsidDel="00832617">
              <w:rPr>
                <w:noProof/>
              </w:rPr>
              <w:tab/>
              <w:delText>45</w:delText>
            </w:r>
          </w:del>
        </w:p>
        <w:p w14:paraId="5F4F7299" w14:textId="77777777" w:rsidR="003B534B" w:rsidDel="00832617" w:rsidRDefault="003B534B">
          <w:pPr>
            <w:pStyle w:val="TOC3"/>
            <w:tabs>
              <w:tab w:val="right" w:leader="dot" w:pos="9962"/>
            </w:tabs>
            <w:rPr>
              <w:del w:id="767" w:author="Alexander Thomas Frase" w:date="2012-10-19T14:56:00Z"/>
              <w:rFonts w:eastAsiaTheme="minorEastAsia" w:cstheme="minorBidi"/>
              <w:i w:val="0"/>
              <w:noProof/>
              <w:kern w:val="0"/>
              <w:lang w:eastAsia="en-US" w:bidi="ar-SA"/>
            </w:rPr>
          </w:pPr>
          <w:del w:id="768" w:author="Alexander Thomas Frase" w:date="2012-10-19T14:56:00Z">
            <w:r w:rsidRPr="00592C3A" w:rsidDel="00832617">
              <w:rPr>
                <w:noProof/>
              </w:rPr>
              <w:delText>Step 1</w:delText>
            </w:r>
            <w:r w:rsidDel="00832617">
              <w:rPr>
                <w:noProof/>
              </w:rPr>
              <w:tab/>
              <w:delText>45</w:delText>
            </w:r>
          </w:del>
        </w:p>
        <w:p w14:paraId="05EC2FED" w14:textId="77777777" w:rsidR="003B534B" w:rsidDel="00832617" w:rsidRDefault="003B534B">
          <w:pPr>
            <w:pStyle w:val="TOC3"/>
            <w:tabs>
              <w:tab w:val="right" w:leader="dot" w:pos="9962"/>
            </w:tabs>
            <w:rPr>
              <w:del w:id="769" w:author="Alexander Thomas Frase" w:date="2012-10-19T14:56:00Z"/>
              <w:rFonts w:eastAsiaTheme="minorEastAsia" w:cstheme="minorBidi"/>
              <w:i w:val="0"/>
              <w:noProof/>
              <w:kern w:val="0"/>
              <w:lang w:eastAsia="en-US" w:bidi="ar-SA"/>
            </w:rPr>
          </w:pPr>
          <w:del w:id="770" w:author="Alexander Thomas Frase" w:date="2012-10-19T14:56:00Z">
            <w:r w:rsidRPr="00592C3A" w:rsidDel="00832617">
              <w:rPr>
                <w:noProof/>
              </w:rPr>
              <w:delText>Step 2</w:delText>
            </w:r>
            <w:r w:rsidDel="00832617">
              <w:rPr>
                <w:noProof/>
              </w:rPr>
              <w:tab/>
              <w:delText>46</w:delText>
            </w:r>
          </w:del>
        </w:p>
        <w:p w14:paraId="50F7507E" w14:textId="77777777" w:rsidR="003B534B" w:rsidDel="00832617" w:rsidRDefault="003B534B">
          <w:pPr>
            <w:pStyle w:val="TOC3"/>
            <w:tabs>
              <w:tab w:val="right" w:leader="dot" w:pos="9962"/>
            </w:tabs>
            <w:rPr>
              <w:del w:id="771" w:author="Alexander Thomas Frase" w:date="2012-10-19T14:56:00Z"/>
              <w:rFonts w:eastAsiaTheme="minorEastAsia" w:cstheme="minorBidi"/>
              <w:i w:val="0"/>
              <w:noProof/>
              <w:kern w:val="0"/>
              <w:lang w:eastAsia="en-US" w:bidi="ar-SA"/>
            </w:rPr>
          </w:pPr>
          <w:del w:id="772" w:author="Alexander Thomas Frase" w:date="2012-10-19T14:56:00Z">
            <w:r w:rsidDel="00832617">
              <w:rPr>
                <w:noProof/>
              </w:rPr>
              <w:delText>Step 3</w:delText>
            </w:r>
            <w:r w:rsidDel="00832617">
              <w:rPr>
                <w:noProof/>
              </w:rPr>
              <w:tab/>
              <w:delText>46</w:delText>
            </w:r>
          </w:del>
        </w:p>
        <w:p w14:paraId="3AD7D0DC" w14:textId="77777777" w:rsidR="003B534B" w:rsidDel="00832617" w:rsidRDefault="003B534B">
          <w:pPr>
            <w:pStyle w:val="TOC3"/>
            <w:tabs>
              <w:tab w:val="right" w:leader="dot" w:pos="9962"/>
            </w:tabs>
            <w:rPr>
              <w:del w:id="773" w:author="Alexander Thomas Frase" w:date="2012-10-19T14:56:00Z"/>
              <w:rFonts w:eastAsiaTheme="minorEastAsia" w:cstheme="minorBidi"/>
              <w:i w:val="0"/>
              <w:noProof/>
              <w:kern w:val="0"/>
              <w:lang w:eastAsia="en-US" w:bidi="ar-SA"/>
            </w:rPr>
          </w:pPr>
          <w:del w:id="774" w:author="Alexander Thomas Frase" w:date="2012-10-19T14:56:00Z">
            <w:r w:rsidDel="00832617">
              <w:rPr>
                <w:noProof/>
              </w:rPr>
              <w:delText>Changes in Biofilter 2.0 Modeling</w:delText>
            </w:r>
            <w:r w:rsidDel="00832617">
              <w:rPr>
                <w:noProof/>
              </w:rPr>
              <w:tab/>
              <w:delText>47</w:delText>
            </w:r>
          </w:del>
        </w:p>
        <w:p w14:paraId="04744EA8" w14:textId="77777777" w:rsidR="003B534B" w:rsidDel="00832617" w:rsidRDefault="003B534B">
          <w:pPr>
            <w:pStyle w:val="TOC1"/>
            <w:tabs>
              <w:tab w:val="right" w:leader="dot" w:pos="9962"/>
            </w:tabs>
            <w:rPr>
              <w:del w:id="775" w:author="Alexander Thomas Frase" w:date="2012-10-19T14:56:00Z"/>
              <w:rFonts w:asciiTheme="minorHAnsi" w:eastAsiaTheme="minorEastAsia" w:hAnsiTheme="minorHAnsi" w:cstheme="minorBidi"/>
              <w:b w:val="0"/>
              <w:noProof/>
              <w:color w:val="auto"/>
              <w:kern w:val="0"/>
              <w:sz w:val="22"/>
              <w:szCs w:val="22"/>
              <w:lang w:eastAsia="en-US" w:bidi="ar-SA"/>
            </w:rPr>
          </w:pPr>
          <w:del w:id="776" w:author="Alexander Thomas Frase" w:date="2012-10-19T14:56:00Z">
            <w:r w:rsidDel="00832617">
              <w:rPr>
                <w:noProof/>
              </w:rPr>
              <w:delText>Appendix 1: LD Profiles</w:delText>
            </w:r>
            <w:r w:rsidDel="00832617">
              <w:rPr>
                <w:noProof/>
              </w:rPr>
              <w:tab/>
              <w:delText>48</w:delText>
            </w:r>
          </w:del>
        </w:p>
        <w:p w14:paraId="7CFA487D" w14:textId="77777777" w:rsidR="003B534B" w:rsidDel="00832617" w:rsidRDefault="003B534B">
          <w:pPr>
            <w:pStyle w:val="TOC2"/>
            <w:tabs>
              <w:tab w:val="right" w:leader="dot" w:pos="9962"/>
            </w:tabs>
            <w:rPr>
              <w:del w:id="777" w:author="Alexander Thomas Frase" w:date="2012-10-19T14:56:00Z"/>
              <w:rFonts w:eastAsiaTheme="minorEastAsia" w:cstheme="minorBidi"/>
              <w:noProof/>
              <w:kern w:val="0"/>
              <w:lang w:eastAsia="en-US" w:bidi="ar-SA"/>
            </w:rPr>
          </w:pPr>
          <w:del w:id="778" w:author="Alexander Thomas Frase" w:date="2012-10-19T14:56:00Z">
            <w:r w:rsidDel="00832617">
              <w:rPr>
                <w:noProof/>
              </w:rPr>
              <w:lastRenderedPageBreak/>
              <w:delText>Installing LD Spline</w:delText>
            </w:r>
            <w:r w:rsidDel="00832617">
              <w:rPr>
                <w:noProof/>
              </w:rPr>
              <w:tab/>
              <w:delText>48</w:delText>
            </w:r>
          </w:del>
        </w:p>
        <w:p w14:paraId="28BBCBDD" w14:textId="77777777" w:rsidR="003B534B" w:rsidDel="00832617" w:rsidRDefault="003B534B">
          <w:pPr>
            <w:pStyle w:val="TOC2"/>
            <w:tabs>
              <w:tab w:val="right" w:leader="dot" w:pos="9962"/>
            </w:tabs>
            <w:rPr>
              <w:del w:id="779" w:author="Alexander Thomas Frase" w:date="2012-10-19T14:56:00Z"/>
              <w:rFonts w:eastAsiaTheme="minorEastAsia" w:cstheme="minorBidi"/>
              <w:noProof/>
              <w:kern w:val="0"/>
              <w:lang w:eastAsia="en-US" w:bidi="ar-SA"/>
            </w:rPr>
          </w:pPr>
          <w:del w:id="780" w:author="Alexander Thomas Frase" w:date="2012-10-19T14:56:00Z">
            <w:r w:rsidDel="00832617">
              <w:rPr>
                <w:noProof/>
              </w:rPr>
              <w:delText>Generating LD Profiles</w:delText>
            </w:r>
            <w:r w:rsidDel="00832617">
              <w:rPr>
                <w:noProof/>
              </w:rPr>
              <w:tab/>
              <w:delText>48</w:delText>
            </w:r>
          </w:del>
        </w:p>
        <w:p w14:paraId="478898DA" w14:textId="77777777" w:rsidR="003B534B" w:rsidDel="00832617" w:rsidRDefault="003B534B">
          <w:pPr>
            <w:pStyle w:val="TOC3"/>
            <w:tabs>
              <w:tab w:val="right" w:leader="dot" w:pos="9962"/>
            </w:tabs>
            <w:rPr>
              <w:del w:id="781" w:author="Alexander Thomas Frase" w:date="2012-10-19T14:56:00Z"/>
              <w:rFonts w:eastAsiaTheme="minorEastAsia" w:cstheme="minorBidi"/>
              <w:i w:val="0"/>
              <w:noProof/>
              <w:kern w:val="0"/>
              <w:lang w:eastAsia="en-US" w:bidi="ar-SA"/>
            </w:rPr>
          </w:pPr>
          <w:del w:id="782" w:author="Alexander Thomas Frase" w:date="2012-10-19T14:56:00Z">
            <w:r w:rsidDel="00832617">
              <w:rPr>
                <w:noProof/>
              </w:rPr>
              <w:delText>Population Build Script Options</w:delText>
            </w:r>
            <w:r w:rsidDel="00832617">
              <w:rPr>
                <w:noProof/>
              </w:rPr>
              <w:tab/>
              <w:delText>49</w:delText>
            </w:r>
          </w:del>
        </w:p>
        <w:p w14:paraId="5E5CCC8B" w14:textId="77777777" w:rsidR="003B534B" w:rsidDel="00832617" w:rsidRDefault="003B534B">
          <w:pPr>
            <w:pStyle w:val="TOC1"/>
            <w:tabs>
              <w:tab w:val="right" w:leader="dot" w:pos="9962"/>
            </w:tabs>
            <w:rPr>
              <w:del w:id="783" w:author="Alexander Thomas Frase" w:date="2012-10-19T14:56:00Z"/>
              <w:rFonts w:asciiTheme="minorHAnsi" w:eastAsiaTheme="minorEastAsia" w:hAnsiTheme="minorHAnsi" w:cstheme="minorBidi"/>
              <w:b w:val="0"/>
              <w:noProof/>
              <w:color w:val="auto"/>
              <w:kern w:val="0"/>
              <w:sz w:val="22"/>
              <w:szCs w:val="22"/>
              <w:lang w:eastAsia="en-US" w:bidi="ar-SA"/>
            </w:rPr>
          </w:pPr>
          <w:del w:id="784" w:author="Alexander Thomas Frase" w:date="2012-10-19T14:56:00Z">
            <w:r w:rsidDel="00832617">
              <w:rPr>
                <w:noProof/>
              </w:rPr>
              <w:delText>Appendix 2: Ambiguity in Prior Knowledge</w:delText>
            </w:r>
            <w:r w:rsidDel="00832617">
              <w:rPr>
                <w:noProof/>
              </w:rPr>
              <w:tab/>
              <w:delText>50</w:delText>
            </w:r>
          </w:del>
        </w:p>
        <w:p w14:paraId="291FD92C" w14:textId="77777777" w:rsidR="003B534B" w:rsidDel="00832617" w:rsidRDefault="003B534B">
          <w:pPr>
            <w:pStyle w:val="TOC2"/>
            <w:tabs>
              <w:tab w:val="right" w:leader="dot" w:pos="9962"/>
            </w:tabs>
            <w:rPr>
              <w:del w:id="785" w:author="Alexander Thomas Frase" w:date="2012-10-19T14:56:00Z"/>
              <w:rFonts w:eastAsiaTheme="minorEastAsia" w:cstheme="minorBidi"/>
              <w:noProof/>
              <w:kern w:val="0"/>
              <w:lang w:eastAsia="en-US" w:bidi="ar-SA"/>
            </w:rPr>
          </w:pPr>
          <w:del w:id="786" w:author="Alexander Thomas Frase" w:date="2012-10-19T14:56:00Z">
            <w:r w:rsidDel="00832617">
              <w:rPr>
                <w:noProof/>
              </w:rPr>
              <w:delText>Ambiguity Reduction Heuristics</w:delText>
            </w:r>
            <w:r w:rsidDel="00832617">
              <w:rPr>
                <w:noProof/>
              </w:rPr>
              <w:tab/>
              <w:delText>51</w:delText>
            </w:r>
          </w:del>
        </w:p>
        <w:p w14:paraId="45DB3D4F" w14:textId="77777777" w:rsidR="003B534B" w:rsidDel="00832617" w:rsidRDefault="003B534B">
          <w:pPr>
            <w:pStyle w:val="TOC2"/>
            <w:tabs>
              <w:tab w:val="right" w:leader="dot" w:pos="9962"/>
            </w:tabs>
            <w:rPr>
              <w:del w:id="787" w:author="Alexander Thomas Frase" w:date="2012-10-19T14:56:00Z"/>
              <w:rFonts w:eastAsiaTheme="minorEastAsia" w:cstheme="minorBidi"/>
              <w:noProof/>
              <w:kern w:val="0"/>
              <w:lang w:eastAsia="en-US" w:bidi="ar-SA"/>
            </w:rPr>
          </w:pPr>
          <w:del w:id="788" w:author="Alexander Thomas Frase" w:date="2012-10-19T14:56:00Z">
            <w:r w:rsidDel="00832617">
              <w:rPr>
                <w:noProof/>
              </w:rPr>
              <w:delText>Ambiguity Options</w:delText>
            </w:r>
            <w:r w:rsidDel="00832617">
              <w:rPr>
                <w:noProof/>
              </w:rPr>
              <w:tab/>
              <w:delText>51</w:delText>
            </w:r>
          </w:del>
        </w:p>
        <w:p w14:paraId="06CBCEC1" w14:textId="77777777" w:rsidR="003B534B" w:rsidDel="00832617" w:rsidRDefault="003B534B">
          <w:pPr>
            <w:pStyle w:val="TOC2"/>
            <w:tabs>
              <w:tab w:val="right" w:leader="dot" w:pos="9962"/>
            </w:tabs>
            <w:rPr>
              <w:del w:id="789" w:author="Alexander Thomas Frase" w:date="2012-10-19T14:56:00Z"/>
              <w:rFonts w:eastAsiaTheme="minorEastAsia" w:cstheme="minorBidi"/>
              <w:noProof/>
              <w:kern w:val="0"/>
              <w:lang w:eastAsia="en-US" w:bidi="ar-SA"/>
            </w:rPr>
          </w:pPr>
          <w:del w:id="790" w:author="Alexander Thomas Frase" w:date="2012-10-19T14:56:00Z">
            <w:r w:rsidDel="00832617">
              <w:rPr>
                <w:noProof/>
              </w:rPr>
              <w:delText>Gene Ambiguity Examples</w:delText>
            </w:r>
            <w:r w:rsidDel="00832617">
              <w:rPr>
                <w:noProof/>
              </w:rPr>
              <w:tab/>
              <w:delText>51</w:delText>
            </w:r>
          </w:del>
        </w:p>
        <w:p w14:paraId="53C7676D" w14:textId="77777777" w:rsidR="003B534B" w:rsidDel="00832617" w:rsidRDefault="003B534B">
          <w:pPr>
            <w:pStyle w:val="TOC3"/>
            <w:tabs>
              <w:tab w:val="right" w:leader="dot" w:pos="9962"/>
            </w:tabs>
            <w:rPr>
              <w:del w:id="791" w:author="Alexander Thomas Frase" w:date="2012-10-19T14:56:00Z"/>
              <w:rFonts w:eastAsiaTheme="minorEastAsia" w:cstheme="minorBidi"/>
              <w:i w:val="0"/>
              <w:noProof/>
              <w:kern w:val="0"/>
              <w:lang w:eastAsia="en-US" w:bidi="ar-SA"/>
            </w:rPr>
          </w:pPr>
          <w:del w:id="792" w:author="Alexander Thomas Frase" w:date="2012-10-19T14:56:00Z">
            <w:r w:rsidDel="00832617">
              <w:rPr>
                <w:noProof/>
              </w:rPr>
              <w:delText>Example 1: cyan</w:delText>
            </w:r>
            <w:r w:rsidDel="00832617">
              <w:rPr>
                <w:noProof/>
              </w:rPr>
              <w:tab/>
              <w:delText>51</w:delText>
            </w:r>
          </w:del>
        </w:p>
        <w:p w14:paraId="23D7ABF9" w14:textId="77777777" w:rsidR="003B534B" w:rsidDel="00832617" w:rsidRDefault="003B534B">
          <w:pPr>
            <w:pStyle w:val="TOC3"/>
            <w:tabs>
              <w:tab w:val="right" w:leader="dot" w:pos="9962"/>
            </w:tabs>
            <w:rPr>
              <w:del w:id="793" w:author="Alexander Thomas Frase" w:date="2012-10-19T14:56:00Z"/>
              <w:rFonts w:eastAsiaTheme="minorEastAsia" w:cstheme="minorBidi"/>
              <w:i w:val="0"/>
              <w:noProof/>
              <w:kern w:val="0"/>
              <w:lang w:eastAsia="en-US" w:bidi="ar-SA"/>
            </w:rPr>
          </w:pPr>
          <w:del w:id="794" w:author="Alexander Thomas Frase" w:date="2012-10-19T14:56:00Z">
            <w:r w:rsidDel="00832617">
              <w:rPr>
                <w:noProof/>
              </w:rPr>
              <w:delText>Example 2: magenta</w:delText>
            </w:r>
            <w:r w:rsidDel="00832617">
              <w:rPr>
                <w:noProof/>
              </w:rPr>
              <w:tab/>
              <w:delText>52</w:delText>
            </w:r>
          </w:del>
        </w:p>
        <w:p w14:paraId="23ED2E19" w14:textId="77777777" w:rsidR="003B534B" w:rsidDel="00832617" w:rsidRDefault="003B534B">
          <w:pPr>
            <w:pStyle w:val="TOC3"/>
            <w:tabs>
              <w:tab w:val="right" w:leader="dot" w:pos="9962"/>
            </w:tabs>
            <w:rPr>
              <w:del w:id="795" w:author="Alexander Thomas Frase" w:date="2012-10-19T14:56:00Z"/>
              <w:rFonts w:eastAsiaTheme="minorEastAsia" w:cstheme="minorBidi"/>
              <w:i w:val="0"/>
              <w:noProof/>
              <w:kern w:val="0"/>
              <w:lang w:eastAsia="en-US" w:bidi="ar-SA"/>
            </w:rPr>
          </w:pPr>
          <w:del w:id="796" w:author="Alexander Thomas Frase" w:date="2012-10-19T14:56:00Z">
            <w:r w:rsidDel="00832617">
              <w:rPr>
                <w:noProof/>
              </w:rPr>
              <w:delText>Example 3: yellow</w:delText>
            </w:r>
            <w:r w:rsidDel="00832617">
              <w:rPr>
                <w:noProof/>
              </w:rPr>
              <w:tab/>
              <w:delText>52</w:delText>
            </w:r>
          </w:del>
        </w:p>
        <w:p w14:paraId="5D0E493A" w14:textId="77777777" w:rsidR="003B534B" w:rsidDel="00832617" w:rsidRDefault="003B534B">
          <w:pPr>
            <w:pStyle w:val="TOC3"/>
            <w:tabs>
              <w:tab w:val="right" w:leader="dot" w:pos="9962"/>
            </w:tabs>
            <w:rPr>
              <w:del w:id="797" w:author="Alexander Thomas Frase" w:date="2012-10-19T14:56:00Z"/>
              <w:rFonts w:eastAsiaTheme="minorEastAsia" w:cstheme="minorBidi"/>
              <w:i w:val="0"/>
              <w:noProof/>
              <w:kern w:val="0"/>
              <w:lang w:eastAsia="en-US" w:bidi="ar-SA"/>
            </w:rPr>
          </w:pPr>
          <w:del w:id="798" w:author="Alexander Thomas Frase" w:date="2012-10-19T14:56:00Z">
            <w:r w:rsidDel="00832617">
              <w:rPr>
                <w:noProof/>
              </w:rPr>
              <w:delText>Example 4: gray/black</w:delText>
            </w:r>
            <w:r w:rsidDel="00832617">
              <w:rPr>
                <w:noProof/>
              </w:rPr>
              <w:tab/>
              <w:delText>52</w:delText>
            </w:r>
          </w:del>
        </w:p>
        <w:p w14:paraId="081C0F3D" w14:textId="77777777" w:rsidR="003B534B" w:rsidDel="00832617" w:rsidRDefault="003B534B">
          <w:pPr>
            <w:pStyle w:val="TOC2"/>
            <w:tabs>
              <w:tab w:val="right" w:leader="dot" w:pos="9962"/>
            </w:tabs>
            <w:rPr>
              <w:del w:id="799" w:author="Alexander Thomas Frase" w:date="2012-10-19T14:56:00Z"/>
              <w:rFonts w:eastAsiaTheme="minorEastAsia" w:cstheme="minorBidi"/>
              <w:noProof/>
              <w:kern w:val="0"/>
              <w:lang w:eastAsia="en-US" w:bidi="ar-SA"/>
            </w:rPr>
          </w:pPr>
          <w:del w:id="800" w:author="Alexander Thomas Frase" w:date="2012-10-19T14:56:00Z">
            <w:r w:rsidDel="00832617">
              <w:rPr>
                <w:noProof/>
              </w:rPr>
              <w:delText>Protein Identifiers</w:delText>
            </w:r>
            <w:r w:rsidDel="00832617">
              <w:rPr>
                <w:noProof/>
              </w:rPr>
              <w:tab/>
              <w:delText>53</w:delText>
            </w:r>
          </w:del>
        </w:p>
        <w:p w14:paraId="3781507B" w14:textId="77777777" w:rsidR="003B534B" w:rsidDel="00832617" w:rsidRDefault="003B534B">
          <w:pPr>
            <w:pStyle w:val="TOC2"/>
            <w:tabs>
              <w:tab w:val="right" w:leader="dot" w:pos="9962"/>
            </w:tabs>
            <w:rPr>
              <w:del w:id="801" w:author="Alexander Thomas Frase" w:date="2012-10-19T14:56:00Z"/>
              <w:rFonts w:eastAsiaTheme="minorEastAsia" w:cstheme="minorBidi"/>
              <w:noProof/>
              <w:kern w:val="0"/>
              <w:lang w:eastAsia="en-US" w:bidi="ar-SA"/>
            </w:rPr>
          </w:pPr>
          <w:del w:id="802" w:author="Alexander Thomas Frase" w:date="2012-10-19T14:56:00Z">
            <w:r w:rsidDel="00832617">
              <w:rPr>
                <w:noProof/>
              </w:rPr>
              <w:delText>Protein Ambiguity Examples</w:delText>
            </w:r>
            <w:r w:rsidDel="00832617">
              <w:rPr>
                <w:noProof/>
              </w:rPr>
              <w:tab/>
              <w:delText>54</w:delText>
            </w:r>
          </w:del>
        </w:p>
        <w:p w14:paraId="76F956CC" w14:textId="77777777" w:rsidR="003B534B" w:rsidDel="00832617" w:rsidRDefault="003B534B">
          <w:pPr>
            <w:pStyle w:val="TOC3"/>
            <w:tabs>
              <w:tab w:val="right" w:leader="dot" w:pos="9962"/>
            </w:tabs>
            <w:rPr>
              <w:del w:id="803" w:author="Alexander Thomas Frase" w:date="2012-10-19T14:56:00Z"/>
              <w:rFonts w:eastAsiaTheme="minorEastAsia" w:cstheme="minorBidi"/>
              <w:i w:val="0"/>
              <w:noProof/>
              <w:kern w:val="0"/>
              <w:lang w:eastAsia="en-US" w:bidi="ar-SA"/>
            </w:rPr>
          </w:pPr>
          <w:del w:id="804" w:author="Alexander Thomas Frase" w:date="2012-10-19T14:56:00Z">
            <w:r w:rsidDel="00832617">
              <w:rPr>
                <w:noProof/>
              </w:rPr>
              <w:delText>Example 1: orange</w:delText>
            </w:r>
            <w:r w:rsidDel="00832617">
              <w:rPr>
                <w:noProof/>
              </w:rPr>
              <w:tab/>
              <w:delText>54</w:delText>
            </w:r>
          </w:del>
        </w:p>
        <w:p w14:paraId="5683C153" w14:textId="77777777" w:rsidR="003B534B" w:rsidDel="00832617" w:rsidRDefault="003B534B">
          <w:pPr>
            <w:pStyle w:val="TOC3"/>
            <w:tabs>
              <w:tab w:val="right" w:leader="dot" w:pos="9962"/>
            </w:tabs>
            <w:rPr>
              <w:del w:id="805" w:author="Alexander Thomas Frase" w:date="2012-10-19T14:56:00Z"/>
              <w:rFonts w:eastAsiaTheme="minorEastAsia" w:cstheme="minorBidi"/>
              <w:i w:val="0"/>
              <w:noProof/>
              <w:kern w:val="0"/>
              <w:lang w:eastAsia="en-US" w:bidi="ar-SA"/>
            </w:rPr>
          </w:pPr>
          <w:del w:id="806" w:author="Alexander Thomas Frase" w:date="2012-10-19T14:56:00Z">
            <w:r w:rsidDel="00832617">
              <w:rPr>
                <w:noProof/>
              </w:rPr>
              <w:delText>Example 2: indigo</w:delText>
            </w:r>
            <w:r w:rsidDel="00832617">
              <w:rPr>
                <w:noProof/>
              </w:rPr>
              <w:tab/>
              <w:delText>54</w:delText>
            </w:r>
          </w:del>
        </w:p>
        <w:p w14:paraId="179C78AD" w14:textId="77777777" w:rsidR="003B534B" w:rsidDel="00832617" w:rsidRDefault="003B534B">
          <w:pPr>
            <w:pStyle w:val="TOC3"/>
            <w:tabs>
              <w:tab w:val="right" w:leader="dot" w:pos="9962"/>
            </w:tabs>
            <w:rPr>
              <w:del w:id="807" w:author="Alexander Thomas Frase" w:date="2012-10-19T14:56:00Z"/>
              <w:rFonts w:eastAsiaTheme="minorEastAsia" w:cstheme="minorBidi"/>
              <w:i w:val="0"/>
              <w:noProof/>
              <w:kern w:val="0"/>
              <w:lang w:eastAsia="en-US" w:bidi="ar-SA"/>
            </w:rPr>
          </w:pPr>
          <w:del w:id="808" w:author="Alexander Thomas Frase" w:date="2012-10-19T14:56:00Z">
            <w:r w:rsidDel="00832617">
              <w:rPr>
                <w:noProof/>
              </w:rPr>
              <w:delText>Example 3: violet</w:delText>
            </w:r>
            <w:r w:rsidDel="00832617">
              <w:rPr>
                <w:noProof/>
              </w:rPr>
              <w:tab/>
              <w:delText>54</w:delText>
            </w:r>
          </w:del>
        </w:p>
        <w:p w14:paraId="5E394B49" w14:textId="46D2D35F" w:rsidR="00B2421E" w:rsidRPr="00C5773D" w:rsidRDefault="00A85390" w:rsidP="00060560">
          <w:pPr>
            <w:sectPr w:rsidR="00B2421E" w:rsidRPr="00C5773D" w:rsidSect="00D26325">
              <w:headerReference w:type="default" r:id="rId12"/>
              <w:footerReference w:type="even" r:id="rId13"/>
              <w:footerReference w:type="default" r:id="rId14"/>
              <w:pgSz w:w="12240" w:h="15840"/>
              <w:pgMar w:top="1134" w:right="1134" w:bottom="1134" w:left="1134" w:header="720" w:footer="720" w:gutter="0"/>
              <w:cols w:space="720"/>
              <w:titlePg/>
            </w:sectPr>
          </w:pPr>
          <w:r>
            <w:rPr>
              <w:color w:val="548DD4"/>
            </w:rPr>
            <w:fldChar w:fldCharType="end"/>
          </w:r>
        </w:p>
      </w:sdtContent>
    </w:sdt>
    <w:p w14:paraId="7C6A4FD0" w14:textId="52ADB486" w:rsidR="00D26325" w:rsidRPr="008550BA" w:rsidRDefault="00D26325" w:rsidP="008550BA">
      <w:pPr>
        <w:pStyle w:val="Heading1"/>
      </w:pPr>
      <w:bookmarkStart w:id="809" w:name="_Toc208459915"/>
      <w:bookmarkStart w:id="810" w:name="_Toc208460008"/>
      <w:bookmarkStart w:id="811" w:name="_Toc208460039"/>
      <w:bookmarkStart w:id="812" w:name="_Toc338422071"/>
      <w:bookmarkStart w:id="813" w:name="_GoBack"/>
      <w:bookmarkEnd w:id="813"/>
      <w:r w:rsidRPr="00C5773D">
        <w:lastRenderedPageBreak/>
        <w:t>Introduction</w:t>
      </w:r>
      <w:bookmarkEnd w:id="809"/>
      <w:bookmarkEnd w:id="810"/>
      <w:bookmarkEnd w:id="811"/>
      <w:bookmarkEnd w:id="812"/>
    </w:p>
    <w:p w14:paraId="7F7A714B" w14:textId="77777777" w:rsidR="00864F8E" w:rsidRDefault="00864F8E" w:rsidP="00864F8E">
      <w:pPr>
        <w:pStyle w:val="Heading2"/>
      </w:pPr>
      <w:bookmarkStart w:id="814" w:name="_Toc338422072"/>
      <w:r>
        <w:t>What is Biofilter?</w:t>
      </w:r>
      <w:bookmarkEnd w:id="814"/>
    </w:p>
    <w:p w14:paraId="17593492" w14:textId="77777777" w:rsidR="00864F8E" w:rsidRDefault="00864F8E" w:rsidP="00864F8E"/>
    <w:p w14:paraId="54429549" w14:textId="01B5F7FF" w:rsidR="00864F8E" w:rsidRDefault="00864F8E" w:rsidP="00864F8E">
      <w:r>
        <w:t xml:space="preserve">Biofilter is a software tool that provides a convenient single interface </w:t>
      </w:r>
      <w:r w:rsidR="00F22163">
        <w:t>for accessing</w:t>
      </w:r>
      <w:r>
        <w:t xml:space="preserve"> multiple publicly available human genetic data sources. These sources include information about the genomic locations of SNPs and genes, as well as relationships among genes and proteins such as interaction pairs, pathways and ontological categories. Biofilter </w:t>
      </w:r>
      <w:r w:rsidR="00F22163">
        <w:t>will</w:t>
      </w:r>
      <w:r>
        <w:t xml:space="preserve"> cross-reference all of this prior biological knowledge in several different ways, with any number of combinations of input data.</w:t>
      </w:r>
    </w:p>
    <w:p w14:paraId="7F51C834" w14:textId="01A186E6" w:rsidR="00864F8E" w:rsidRDefault="00A65744" w:rsidP="00943DD1">
      <w:pPr>
        <w:pStyle w:val="Heading2"/>
      </w:pPr>
      <w:bookmarkStart w:id="815" w:name="_Toc338422073"/>
      <w:r>
        <w:t>Why use Biofilter?</w:t>
      </w:r>
      <w:bookmarkEnd w:id="815"/>
    </w:p>
    <w:p w14:paraId="2CC0DB0E" w14:textId="77777777" w:rsidR="00A65744" w:rsidRPr="00943DD1" w:rsidRDefault="00A65744"/>
    <w:p w14:paraId="44742DDD" w14:textId="377C5246" w:rsidR="00296A88" w:rsidRDefault="005151D5" w:rsidP="00864F8E">
      <w:pPr>
        <w:rPr>
          <w:rFonts w:cs="Times New Roman"/>
          <w:bCs/>
        </w:rPr>
      </w:pPr>
      <w:r>
        <w:rPr>
          <w:rFonts w:cs="Times New Roman"/>
          <w:bCs/>
        </w:rPr>
        <w:t>While g</w:t>
      </w:r>
      <w:r w:rsidRPr="00C5773D">
        <w:rPr>
          <w:rFonts w:cs="Times New Roman"/>
          <w:bCs/>
        </w:rPr>
        <w:t xml:space="preserve">enome-wide association studies (GWAS) </w:t>
      </w:r>
      <w:r>
        <w:rPr>
          <w:rFonts w:cs="Times New Roman"/>
          <w:bCs/>
        </w:rPr>
        <w:t xml:space="preserve">have been used to </w:t>
      </w:r>
      <w:r w:rsidRPr="00C5773D">
        <w:rPr>
          <w:rFonts w:cs="Times New Roman"/>
          <w:bCs/>
        </w:rPr>
        <w:t>ident</w:t>
      </w:r>
      <w:r>
        <w:rPr>
          <w:rFonts w:cs="Times New Roman"/>
          <w:bCs/>
        </w:rPr>
        <w:t xml:space="preserve">ify </w:t>
      </w:r>
      <w:r w:rsidRPr="00C5773D">
        <w:rPr>
          <w:rFonts w:cs="Times New Roman"/>
          <w:bCs/>
        </w:rPr>
        <w:t>genetic variants that contribute to disease susceptibility</w:t>
      </w:r>
      <w:r>
        <w:rPr>
          <w:rFonts w:cs="Times New Roman"/>
          <w:bCs/>
        </w:rPr>
        <w:t xml:space="preserve"> on a single-variant single-phenotype level, other approaches can be used to investigate the association between genetic and phenotypic variation. Use of the software tool Biofilter is one such example of a complementary but alternate approach. Biofilter</w:t>
      </w:r>
      <w:r w:rsidR="00A23854">
        <w:rPr>
          <w:rFonts w:cs="Times New Roman"/>
          <w:bCs/>
        </w:rPr>
        <w:t xml:space="preserve"> allows users to work with a range of types and formats of data, including SNPs, copy number variant (CNV), and gene location information, along with </w:t>
      </w:r>
      <w:r>
        <w:rPr>
          <w:rFonts w:cs="Times New Roman"/>
          <w:bCs/>
        </w:rPr>
        <w:t xml:space="preserve">a repository of </w:t>
      </w:r>
      <w:r w:rsidR="00A23854">
        <w:rPr>
          <w:rFonts w:cs="Times New Roman"/>
          <w:bCs/>
        </w:rPr>
        <w:t xml:space="preserve">diverse </w:t>
      </w:r>
      <w:r>
        <w:rPr>
          <w:rFonts w:cs="Times New Roman"/>
          <w:bCs/>
        </w:rPr>
        <w:t xml:space="preserve">biological knowledge distilled from multiple external databases. </w:t>
      </w:r>
      <w:r w:rsidR="00A23854">
        <w:rPr>
          <w:rFonts w:cs="Times New Roman"/>
          <w:bCs/>
        </w:rPr>
        <w:t>Via Biofilter, users can annotate data or results with relevant biological knowledge for analysis and interpretation.  Biofilter also allows users to filter data based on biological criteria, allowing</w:t>
      </w:r>
      <w:r>
        <w:rPr>
          <w:rFonts w:cs="Times New Roman"/>
          <w:bCs/>
        </w:rPr>
        <w:t xml:space="preserve"> users to harness information from multiple sources for the reduction of</w:t>
      </w:r>
      <w:r w:rsidRPr="00C5773D">
        <w:rPr>
          <w:rFonts w:cs="Times New Roman"/>
          <w:bCs/>
        </w:rPr>
        <w:t xml:space="preserve"> </w:t>
      </w:r>
      <w:r w:rsidR="00A23854">
        <w:rPr>
          <w:rFonts w:cs="Times New Roman"/>
          <w:bCs/>
        </w:rPr>
        <w:t>data for analysis. Finally, Biofilter can</w:t>
      </w:r>
      <w:r w:rsidR="00461EC4">
        <w:rPr>
          <w:rFonts w:cs="Times New Roman"/>
          <w:bCs/>
        </w:rPr>
        <w:t xml:space="preserve"> be used to generate biological-information derived </w:t>
      </w:r>
      <w:r w:rsidR="00A23854">
        <w:rPr>
          <w:rFonts w:cs="Times New Roman"/>
          <w:bCs/>
        </w:rPr>
        <w:t xml:space="preserve">pairwise interaction models for reducing </w:t>
      </w:r>
      <w:r w:rsidRPr="00C5773D">
        <w:rPr>
          <w:rFonts w:cs="Times New Roman"/>
          <w:bCs/>
        </w:rPr>
        <w:t xml:space="preserve">the computational and statistical burden of large-scale interaction data analysis, </w:t>
      </w:r>
      <w:r>
        <w:rPr>
          <w:rFonts w:cs="Times New Roman"/>
          <w:bCs/>
        </w:rPr>
        <w:t xml:space="preserve">while also </w:t>
      </w:r>
      <w:r w:rsidRPr="00C5773D">
        <w:rPr>
          <w:rFonts w:cs="Times New Roman"/>
          <w:bCs/>
        </w:rPr>
        <w:t>prov</w:t>
      </w:r>
      <w:r>
        <w:rPr>
          <w:rFonts w:cs="Times New Roman"/>
          <w:bCs/>
        </w:rPr>
        <w:t xml:space="preserve">iding a biological foundation to support </w:t>
      </w:r>
      <w:r w:rsidRPr="00C5773D">
        <w:rPr>
          <w:rFonts w:cs="Times New Roman"/>
          <w:bCs/>
        </w:rPr>
        <w:t>the relevance of statistically significant results.</w:t>
      </w:r>
      <w:r>
        <w:rPr>
          <w:rFonts w:cs="Times New Roman"/>
          <w:bCs/>
        </w:rPr>
        <w:t xml:space="preserve"> The use of Biofilter may help </w:t>
      </w:r>
      <w:r w:rsidR="00C14612">
        <w:rPr>
          <w:rFonts w:cs="Times New Roman"/>
          <w:bCs/>
        </w:rPr>
        <w:t xml:space="preserve">to </w:t>
      </w:r>
      <w:r>
        <w:rPr>
          <w:rFonts w:cs="Times New Roman"/>
          <w:bCs/>
        </w:rPr>
        <w:t xml:space="preserve">elucidate a new picture of the relationship between genetic architecture and complex phenotypic outcomes such as the presence or absence of disease. </w:t>
      </w:r>
      <w:r w:rsidR="0048513E">
        <w:rPr>
          <w:rFonts w:cs="Times New Roman"/>
          <w:bCs/>
        </w:rPr>
        <w:tab/>
      </w:r>
      <w:r w:rsidR="00D26325">
        <w:rPr>
          <w:rFonts w:cs="Times New Roman"/>
          <w:bCs/>
        </w:rPr>
        <w:t xml:space="preserve"> </w:t>
      </w:r>
    </w:p>
    <w:p w14:paraId="146B5B05" w14:textId="63F3CBAA" w:rsidR="00EC4D92" w:rsidRPr="00D2164A" w:rsidRDefault="00EC4D92" w:rsidP="008B14A2">
      <w:pPr>
        <w:pStyle w:val="Heading2"/>
      </w:pPr>
      <w:bookmarkStart w:id="816" w:name="_Toc208459918"/>
      <w:bookmarkStart w:id="817" w:name="_Toc208460011"/>
      <w:bookmarkStart w:id="818" w:name="_Toc208460042"/>
      <w:bookmarkStart w:id="819" w:name="_Toc338422074"/>
      <w:r w:rsidRPr="00D2164A">
        <w:t>Library of Knowledge Integration (LOKI)</w:t>
      </w:r>
      <w:bookmarkEnd w:id="816"/>
      <w:bookmarkEnd w:id="817"/>
      <w:bookmarkEnd w:id="818"/>
      <w:bookmarkEnd w:id="819"/>
    </w:p>
    <w:p w14:paraId="758F7C38" w14:textId="152BF549" w:rsidR="00EC4D92" w:rsidRPr="00C5773D" w:rsidRDefault="00EC4D92" w:rsidP="00EC4D92">
      <w:pPr>
        <w:rPr>
          <w:rFonts w:cs="Times New Roman"/>
          <w:b/>
          <w:sz w:val="28"/>
          <w:szCs w:val="28"/>
        </w:rPr>
      </w:pPr>
    </w:p>
    <w:p w14:paraId="4F06F5A1" w14:textId="2602C8B3" w:rsidR="002F3899" w:rsidRDefault="00406EEB" w:rsidP="00BB7BCC">
      <w:r>
        <w:rPr>
          <w:noProof/>
          <w:lang w:eastAsia="en-US" w:bidi="ar-SA"/>
        </w:rPr>
        <w:drawing>
          <wp:anchor distT="0" distB="0" distL="114300" distR="114300" simplePos="0" relativeHeight="251679744" behindDoc="0" locked="0" layoutInCell="1" allowOverlap="1" wp14:anchorId="223B6FD6" wp14:editId="42AA2D22">
            <wp:simplePos x="0" y="0"/>
            <wp:positionH relativeFrom="margin">
              <wp:align>right</wp:align>
            </wp:positionH>
            <wp:positionV relativeFrom="line">
              <wp:align>top</wp:align>
            </wp:positionV>
            <wp:extent cx="3035808" cy="2761488"/>
            <wp:effectExtent l="0" t="0" r="0" b="1270"/>
            <wp:wrapSquare wrapText="lef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5808" cy="2761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62D">
        <w:t xml:space="preserve">Rather than </w:t>
      </w:r>
      <w:r w:rsidR="00FD42F8">
        <w:t>issuing queries in real-time to a</w:t>
      </w:r>
      <w:r w:rsidR="00BB7BCC">
        <w:t xml:space="preserve"> series of </w:t>
      </w:r>
      <w:r w:rsidR="0008462D">
        <w:t>external data</w:t>
      </w:r>
      <w:r w:rsidR="00A63643">
        <w:t>bases</w:t>
      </w:r>
      <w:r w:rsidR="0008462D">
        <w:t xml:space="preserve">, Biofilter consults a local </w:t>
      </w:r>
      <w:r w:rsidR="00FD42F8">
        <w:t>database</w:t>
      </w:r>
      <w:r w:rsidR="002F3899">
        <w:t xml:space="preserve"> called the Library of Knowledge Integration, or LOKI</w:t>
      </w:r>
      <w:r w:rsidR="00BB7BCC">
        <w:t xml:space="preserve">. </w:t>
      </w:r>
      <w:r w:rsidR="002F3899">
        <w:t>This local repository</w:t>
      </w:r>
      <w:r w:rsidR="0008462D">
        <w:t xml:space="preserve"> contains </w:t>
      </w:r>
      <w:r w:rsidR="00FD42F8">
        <w:t xml:space="preserve">all the </w:t>
      </w:r>
      <w:r w:rsidR="0008462D">
        <w:t xml:space="preserve">knowledge from bulk downloads of </w:t>
      </w:r>
      <w:r w:rsidR="00FD42F8">
        <w:t xml:space="preserve">the raw data from </w:t>
      </w:r>
      <w:r w:rsidR="0008462D">
        <w:t xml:space="preserve">each external source. </w:t>
      </w:r>
    </w:p>
    <w:p w14:paraId="6E57BE8E" w14:textId="77777777" w:rsidR="002F3899" w:rsidRDefault="002F3899" w:rsidP="00BB7BCC"/>
    <w:p w14:paraId="0B062972" w14:textId="03DB0319" w:rsidR="008011EB" w:rsidRDefault="0008462D" w:rsidP="00943DD1">
      <w:r>
        <w:t xml:space="preserve">LOKI must be generated on </w:t>
      </w:r>
      <w:r w:rsidR="00A63643">
        <w:t>the</w:t>
      </w:r>
      <w:r>
        <w:t xml:space="preserve"> local system before Biofilter can be used</w:t>
      </w:r>
      <w:r w:rsidR="002F3899">
        <w:t>, but b</w:t>
      </w:r>
      <w:r w:rsidR="00BB7BCC">
        <w:t>ecause the resulting knowledge database is a single local file, Biofilter itself does not require an internet connection to run.</w:t>
      </w:r>
      <w:r w:rsidR="002F3899">
        <w:t xml:space="preserve"> </w:t>
      </w:r>
      <w:r>
        <w:t>Th</w:t>
      </w:r>
      <w:r w:rsidR="00BB7BCC">
        <w:t>e</w:t>
      </w:r>
      <w:r>
        <w:t xml:space="preserve"> process</w:t>
      </w:r>
      <w:r w:rsidR="00BB7BCC">
        <w:t xml:space="preserve"> of building LOKI</w:t>
      </w:r>
      <w:r>
        <w:t xml:space="preserve"> requires </w:t>
      </w:r>
      <w:r w:rsidR="00E60D40">
        <w:t xml:space="preserve">a relatively large amount of time and disk space to complete, but </w:t>
      </w:r>
      <w:r w:rsidR="00BB7BCC">
        <w:t>only</w:t>
      </w:r>
      <w:r>
        <w:t xml:space="preserve"> needs to be done </w:t>
      </w:r>
      <w:r w:rsidR="00BB7BCC">
        <w:t xml:space="preserve">occasionally </w:t>
      </w:r>
      <w:r>
        <w:t xml:space="preserve">to </w:t>
      </w:r>
      <w:r w:rsidR="008B3BEC">
        <w:t>incorporate</w:t>
      </w:r>
      <w:r>
        <w:t xml:space="preserve"> updated data files from the various sources. </w:t>
      </w:r>
    </w:p>
    <w:p w14:paraId="6F9A0356" w14:textId="17BEE5D2" w:rsidR="00F5484A" w:rsidRDefault="00180ADA" w:rsidP="00CD7BFE">
      <w:pPr>
        <w:pStyle w:val="Heading2"/>
      </w:pPr>
      <w:bookmarkStart w:id="820" w:name="_Toc338422075"/>
      <w:r>
        <w:lastRenderedPageBreak/>
        <w:t>Knowledge Sources</w:t>
      </w:r>
      <w:bookmarkEnd w:id="820"/>
    </w:p>
    <w:p w14:paraId="6D7AE33E" w14:textId="77777777" w:rsidR="009D5E1B" w:rsidRDefault="009D5E1B">
      <w:pPr>
        <w:rPr>
          <w:rFonts w:cs="Times New Roman"/>
          <w:b/>
          <w:bCs/>
          <w:sz w:val="28"/>
          <w:szCs w:val="28"/>
        </w:rPr>
      </w:pPr>
    </w:p>
    <w:tbl>
      <w:tblPr>
        <w:tblStyle w:val="TableGrid"/>
        <w:tblW w:w="9888" w:type="dxa"/>
        <w:tblInd w:w="115" w:type="dxa"/>
        <w:tblLayout w:type="fixed"/>
        <w:tblCellMar>
          <w:left w:w="115" w:type="dxa"/>
          <w:right w:w="115" w:type="dxa"/>
        </w:tblCellMar>
        <w:tblLook w:val="04A0" w:firstRow="1" w:lastRow="0" w:firstColumn="1" w:lastColumn="0" w:noHBand="0" w:noVBand="1"/>
      </w:tblPr>
      <w:tblGrid>
        <w:gridCol w:w="1530"/>
        <w:gridCol w:w="2340"/>
        <w:gridCol w:w="6018"/>
      </w:tblGrid>
      <w:tr w:rsidR="00CD7BFE" w:rsidRPr="00932E09" w14:paraId="7AE7E58D" w14:textId="77777777" w:rsidTr="00864F8E">
        <w:tc>
          <w:tcPr>
            <w:tcW w:w="1530" w:type="dxa"/>
          </w:tcPr>
          <w:p w14:paraId="714A881E" w14:textId="0530782F" w:rsidR="00CD7BFE" w:rsidRPr="00943DD1" w:rsidRDefault="00CD7BFE">
            <w:pPr>
              <w:rPr>
                <w:rFonts w:cs="Times New Roman"/>
                <w:b/>
                <w:bCs/>
              </w:rPr>
            </w:pPr>
            <w:r w:rsidRPr="00943DD1">
              <w:rPr>
                <w:rFonts w:cs="Times New Roman"/>
                <w:b/>
                <w:bCs/>
              </w:rPr>
              <w:t>Source</w:t>
            </w:r>
          </w:p>
        </w:tc>
        <w:tc>
          <w:tcPr>
            <w:tcW w:w="2340" w:type="dxa"/>
          </w:tcPr>
          <w:p w14:paraId="6F5A0331" w14:textId="5073B1B1" w:rsidR="00CD7BFE" w:rsidRPr="00943DD1" w:rsidRDefault="00CD7BFE">
            <w:pPr>
              <w:rPr>
                <w:rFonts w:cs="Times New Roman"/>
                <w:b/>
                <w:bCs/>
              </w:rPr>
            </w:pPr>
            <w:r w:rsidRPr="00943DD1">
              <w:rPr>
                <w:rFonts w:cs="Times New Roman"/>
                <w:b/>
                <w:bCs/>
              </w:rPr>
              <w:t>URL</w:t>
            </w:r>
          </w:p>
        </w:tc>
        <w:tc>
          <w:tcPr>
            <w:tcW w:w="6018" w:type="dxa"/>
          </w:tcPr>
          <w:p w14:paraId="5354E527" w14:textId="0174B4DD" w:rsidR="00CD7BFE" w:rsidRPr="00943DD1" w:rsidRDefault="00CD7BFE">
            <w:pPr>
              <w:rPr>
                <w:rFonts w:cs="Times New Roman"/>
                <w:b/>
                <w:bCs/>
              </w:rPr>
            </w:pPr>
            <w:r w:rsidRPr="00943DD1">
              <w:rPr>
                <w:rFonts w:cs="Times New Roman"/>
                <w:b/>
                <w:bCs/>
              </w:rPr>
              <w:t>Summary</w:t>
            </w:r>
          </w:p>
        </w:tc>
      </w:tr>
      <w:tr w:rsidR="002E42D4" w14:paraId="27E336DC" w14:textId="77777777" w:rsidTr="00864F8E">
        <w:tc>
          <w:tcPr>
            <w:tcW w:w="1530" w:type="dxa"/>
          </w:tcPr>
          <w:p w14:paraId="2B4A5503" w14:textId="77777777" w:rsidR="00F765F3" w:rsidRPr="00943DD1" w:rsidRDefault="00F765F3">
            <w:pPr>
              <w:rPr>
                <w:rFonts w:cs="Times New Roman"/>
                <w:b/>
                <w:bCs/>
                <w:sz w:val="22"/>
                <w:szCs w:val="22"/>
              </w:rPr>
            </w:pPr>
            <w:r w:rsidRPr="00943DD1">
              <w:rPr>
                <w:rFonts w:cs="Times New Roman"/>
                <w:b/>
                <w:bCs/>
                <w:sz w:val="22"/>
                <w:szCs w:val="22"/>
              </w:rPr>
              <w:t>BioGRID</w:t>
            </w:r>
          </w:p>
        </w:tc>
        <w:tc>
          <w:tcPr>
            <w:tcW w:w="2340" w:type="dxa"/>
          </w:tcPr>
          <w:p w14:paraId="5DAC2024" w14:textId="0412995F" w:rsidR="00F765F3" w:rsidRPr="002E42D4" w:rsidRDefault="00F765F3">
            <w:pPr>
              <w:rPr>
                <w:rFonts w:cs="Times New Roman"/>
                <w:b/>
                <w:bCs/>
                <w:sz w:val="16"/>
                <w:szCs w:val="16"/>
              </w:rPr>
            </w:pPr>
            <w:r w:rsidRPr="002E42D4">
              <w:rPr>
                <w:rFonts w:cs="Times New Roman"/>
                <w:bCs/>
                <w:sz w:val="16"/>
                <w:szCs w:val="16"/>
              </w:rPr>
              <w:t>http://thebiogrid.org</w:t>
            </w:r>
          </w:p>
        </w:tc>
        <w:tc>
          <w:tcPr>
            <w:tcW w:w="6018" w:type="dxa"/>
          </w:tcPr>
          <w:p w14:paraId="2F59ECEE" w14:textId="77777777" w:rsidR="00F765F3" w:rsidRPr="00943DD1" w:rsidRDefault="00F765F3">
            <w:pPr>
              <w:rPr>
                <w:rFonts w:cs="Times New Roman"/>
                <w:bCs/>
                <w:sz w:val="22"/>
                <w:szCs w:val="22"/>
              </w:rPr>
            </w:pPr>
            <w:r w:rsidRPr="00943DD1">
              <w:rPr>
                <w:rFonts w:cs="Times New Roman"/>
                <w:bCs/>
                <w:sz w:val="22"/>
                <w:szCs w:val="22"/>
              </w:rPr>
              <w:t>BioGRID is a repository with genetic and protein interaction data from model organisms and humans used by Biofilter for linking position and region data to interaction information.</w:t>
            </w:r>
          </w:p>
        </w:tc>
      </w:tr>
      <w:tr w:rsidR="002E42D4" w14:paraId="44B0C811" w14:textId="77777777" w:rsidTr="00864F8E">
        <w:tc>
          <w:tcPr>
            <w:tcW w:w="1530" w:type="dxa"/>
          </w:tcPr>
          <w:p w14:paraId="52BC6BF0" w14:textId="0893D784" w:rsidR="00F765F3" w:rsidRPr="00943DD1" w:rsidRDefault="00180ADA">
            <w:pPr>
              <w:rPr>
                <w:rFonts w:cs="Times New Roman"/>
                <w:b/>
                <w:bCs/>
                <w:sz w:val="22"/>
                <w:szCs w:val="22"/>
              </w:rPr>
            </w:pPr>
            <w:r w:rsidRPr="00943DD1">
              <w:rPr>
                <w:rFonts w:cs="Times New Roman"/>
                <w:b/>
                <w:bCs/>
                <w:sz w:val="22"/>
                <w:szCs w:val="22"/>
              </w:rPr>
              <w:t xml:space="preserve">NCBI </w:t>
            </w:r>
            <w:r w:rsidR="00F765F3" w:rsidRPr="00943DD1">
              <w:rPr>
                <w:rFonts w:cs="Times New Roman"/>
                <w:b/>
                <w:bCs/>
                <w:sz w:val="22"/>
                <w:szCs w:val="22"/>
              </w:rPr>
              <w:t>dbSNP</w:t>
            </w:r>
          </w:p>
        </w:tc>
        <w:tc>
          <w:tcPr>
            <w:tcW w:w="2340" w:type="dxa"/>
          </w:tcPr>
          <w:p w14:paraId="2185C41C" w14:textId="1BABB871" w:rsidR="00F765F3" w:rsidRPr="002E42D4" w:rsidRDefault="00F765F3" w:rsidP="00180ADA">
            <w:pPr>
              <w:rPr>
                <w:rFonts w:cs="Times New Roman"/>
                <w:b/>
                <w:bCs/>
                <w:sz w:val="16"/>
                <w:szCs w:val="16"/>
              </w:rPr>
            </w:pPr>
            <w:r w:rsidRPr="002E42D4">
              <w:rPr>
                <w:rFonts w:cs="Times New Roman"/>
                <w:bCs/>
                <w:sz w:val="16"/>
                <w:szCs w:val="16"/>
              </w:rPr>
              <w:t>http://www.ncbi.nlm.nih.gov</w:t>
            </w:r>
            <w:r w:rsidR="00713D76">
              <w:rPr>
                <w:rFonts w:cs="Times New Roman"/>
                <w:bCs/>
                <w:sz w:val="16"/>
                <w:szCs w:val="16"/>
              </w:rPr>
              <w:br/>
            </w:r>
            <w:r w:rsidR="00BB7BCC">
              <w:rPr>
                <w:rFonts w:cs="Times New Roman"/>
                <w:bCs/>
                <w:sz w:val="16"/>
                <w:szCs w:val="16"/>
              </w:rPr>
              <w:t>/</w:t>
            </w:r>
            <w:r w:rsidR="00180ADA">
              <w:rPr>
                <w:rFonts w:cs="Times New Roman"/>
                <w:bCs/>
                <w:sz w:val="16"/>
                <w:szCs w:val="16"/>
              </w:rPr>
              <w:t>snp</w:t>
            </w:r>
          </w:p>
        </w:tc>
        <w:tc>
          <w:tcPr>
            <w:tcW w:w="6018" w:type="dxa"/>
          </w:tcPr>
          <w:p w14:paraId="23C12B8F" w14:textId="77777777" w:rsidR="00F765F3" w:rsidRPr="00943DD1" w:rsidRDefault="00F765F3" w:rsidP="008B14A2">
            <w:pPr>
              <w:rPr>
                <w:rFonts w:cs="Times New Roman"/>
                <w:b/>
                <w:bCs/>
                <w:sz w:val="22"/>
                <w:szCs w:val="22"/>
              </w:rPr>
            </w:pPr>
            <w:r w:rsidRPr="00943DD1">
              <w:rPr>
                <w:rFonts w:cs="Times New Roman"/>
                <w:bCs/>
                <w:sz w:val="22"/>
                <w:szCs w:val="22"/>
              </w:rPr>
              <w:t xml:space="preserve">A database of SNPs and multiple small-scale variations including insertions, deletions, microsatellites and non-polymorphic variants.  This resource includes a </w:t>
            </w:r>
            <w:r w:rsidRPr="00943DD1">
              <w:rPr>
                <w:sz w:val="22"/>
                <w:szCs w:val="22"/>
              </w:rPr>
              <w:t>complete list of known human SNPs and their base pair positions relative to the human reference genome.  Biofilter uses the data of dbSNP in two ways: connecting SNP identifiers (RS numbers) of dbSNP to genomic positions and connecting retired identifiers to current identifiers.</w:t>
            </w:r>
          </w:p>
        </w:tc>
      </w:tr>
      <w:tr w:rsidR="002E42D4" w14:paraId="72431252" w14:textId="77777777" w:rsidTr="00864F8E">
        <w:tc>
          <w:tcPr>
            <w:tcW w:w="1530" w:type="dxa"/>
          </w:tcPr>
          <w:p w14:paraId="4CF81A14" w14:textId="7ABAF825" w:rsidR="00180ADA" w:rsidRPr="00943DD1" w:rsidRDefault="00180ADA">
            <w:pPr>
              <w:rPr>
                <w:rFonts w:cs="Times New Roman"/>
                <w:b/>
                <w:bCs/>
                <w:sz w:val="22"/>
                <w:szCs w:val="22"/>
              </w:rPr>
            </w:pPr>
            <w:r w:rsidRPr="00943DD1">
              <w:rPr>
                <w:rFonts w:cs="Times New Roman"/>
                <w:b/>
                <w:bCs/>
                <w:sz w:val="22"/>
                <w:szCs w:val="22"/>
              </w:rPr>
              <w:t>NCBI Gene</w:t>
            </w:r>
          </w:p>
        </w:tc>
        <w:tc>
          <w:tcPr>
            <w:tcW w:w="2340" w:type="dxa"/>
          </w:tcPr>
          <w:p w14:paraId="650D4C4D" w14:textId="151B4258" w:rsidR="00F765F3" w:rsidRPr="002E42D4" w:rsidRDefault="00F765F3" w:rsidP="00180ADA">
            <w:pPr>
              <w:rPr>
                <w:rFonts w:cs="Times New Roman"/>
                <w:b/>
                <w:bCs/>
                <w:sz w:val="16"/>
                <w:szCs w:val="16"/>
              </w:rPr>
            </w:pPr>
            <w:r w:rsidRPr="002E42D4">
              <w:rPr>
                <w:rFonts w:cs="Times New Roman"/>
                <w:bCs/>
                <w:sz w:val="16"/>
                <w:szCs w:val="16"/>
              </w:rPr>
              <w:t>http://www.ncbi.nlm.nih.gov</w:t>
            </w:r>
            <w:r w:rsidR="00713D76">
              <w:rPr>
                <w:rFonts w:cs="Times New Roman"/>
                <w:bCs/>
                <w:sz w:val="16"/>
                <w:szCs w:val="16"/>
              </w:rPr>
              <w:br/>
            </w:r>
            <w:r w:rsidR="00180ADA">
              <w:rPr>
                <w:rFonts w:cs="Times New Roman"/>
                <w:bCs/>
                <w:sz w:val="16"/>
                <w:szCs w:val="16"/>
              </w:rPr>
              <w:t>/gene</w:t>
            </w:r>
          </w:p>
        </w:tc>
        <w:tc>
          <w:tcPr>
            <w:tcW w:w="6018" w:type="dxa"/>
          </w:tcPr>
          <w:p w14:paraId="4A351A69" w14:textId="77777777" w:rsidR="00F765F3" w:rsidRPr="00943DD1" w:rsidRDefault="00F765F3">
            <w:pPr>
              <w:rPr>
                <w:rFonts w:cs="Times New Roman"/>
                <w:bCs/>
                <w:sz w:val="22"/>
                <w:szCs w:val="22"/>
              </w:rPr>
            </w:pPr>
            <w:r w:rsidRPr="00943DD1">
              <w:rPr>
                <w:rFonts w:cs="Times New Roman"/>
                <w:bCs/>
                <w:sz w:val="22"/>
                <w:szCs w:val="22"/>
              </w:rPr>
              <w:t xml:space="preserve">Entrez is a search engine that allows users to search many discrete health sciences databases at the NCBI. </w:t>
            </w:r>
            <w:r w:rsidRPr="00943DD1">
              <w:rPr>
                <w:sz w:val="22"/>
                <w:szCs w:val="22"/>
              </w:rPr>
              <w:t>The database provides an extensive list of known human genes, their beginning and ending base pair positions, and many alternate names and cross-referenced database identifiers. This data is used in two ways within Biofilter: to connect gene symbols to their genomic regions, and to connect equivalent gene symbols and identifiers to each other.</w:t>
            </w:r>
          </w:p>
        </w:tc>
      </w:tr>
      <w:tr w:rsidR="002E42D4" w14:paraId="1178505B" w14:textId="77777777" w:rsidTr="00864F8E">
        <w:tc>
          <w:tcPr>
            <w:tcW w:w="1530" w:type="dxa"/>
          </w:tcPr>
          <w:p w14:paraId="1222CE60" w14:textId="77777777" w:rsidR="00F765F3" w:rsidRPr="00943DD1" w:rsidRDefault="00F765F3">
            <w:pPr>
              <w:rPr>
                <w:rFonts w:cs="Times New Roman"/>
                <w:b/>
                <w:bCs/>
                <w:sz w:val="22"/>
                <w:szCs w:val="22"/>
              </w:rPr>
            </w:pPr>
            <w:r w:rsidRPr="00943DD1">
              <w:rPr>
                <w:rFonts w:cs="Times New Roman"/>
                <w:b/>
                <w:bCs/>
                <w:sz w:val="22"/>
                <w:szCs w:val="22"/>
              </w:rPr>
              <w:t>Gene Ontology</w:t>
            </w:r>
          </w:p>
        </w:tc>
        <w:tc>
          <w:tcPr>
            <w:tcW w:w="2340" w:type="dxa"/>
          </w:tcPr>
          <w:p w14:paraId="5C53F2A5" w14:textId="58928955" w:rsidR="00F765F3" w:rsidRPr="002E42D4" w:rsidRDefault="00F765F3">
            <w:pPr>
              <w:rPr>
                <w:rFonts w:cs="Times New Roman"/>
                <w:bCs/>
                <w:sz w:val="16"/>
                <w:szCs w:val="16"/>
              </w:rPr>
            </w:pPr>
            <w:r w:rsidRPr="002E42D4">
              <w:rPr>
                <w:rFonts w:cs="Times New Roman"/>
                <w:bCs/>
                <w:sz w:val="16"/>
                <w:szCs w:val="16"/>
              </w:rPr>
              <w:t>http://www.geneontology.org</w:t>
            </w:r>
          </w:p>
        </w:tc>
        <w:tc>
          <w:tcPr>
            <w:tcW w:w="6018" w:type="dxa"/>
          </w:tcPr>
          <w:p w14:paraId="1B907F82" w14:textId="7BD7B373" w:rsidR="00F765F3" w:rsidRPr="00943DD1" w:rsidRDefault="00805D53" w:rsidP="00805D53">
            <w:pPr>
              <w:rPr>
                <w:sz w:val="22"/>
                <w:szCs w:val="22"/>
              </w:rPr>
            </w:pPr>
            <w:r w:rsidRPr="00943DD1">
              <w:rPr>
                <w:sz w:val="22"/>
                <w:szCs w:val="22"/>
              </w:rPr>
              <w:t xml:space="preserve">The </w:t>
            </w:r>
            <w:r w:rsidR="00F765F3" w:rsidRPr="00943DD1">
              <w:rPr>
                <w:sz w:val="22"/>
                <w:szCs w:val="22"/>
              </w:rPr>
              <w:t xml:space="preserve">Gene Ontology </w:t>
            </w:r>
            <w:r w:rsidRPr="00943DD1">
              <w:rPr>
                <w:sz w:val="22"/>
                <w:szCs w:val="22"/>
              </w:rPr>
              <w:t xml:space="preserve">database defines </w:t>
            </w:r>
            <w:r w:rsidR="00F765F3" w:rsidRPr="00943DD1">
              <w:rPr>
                <w:sz w:val="22"/>
                <w:szCs w:val="22"/>
              </w:rPr>
              <w:t>terms representing gene product properties, such as cellular compo</w:t>
            </w:r>
            <w:r w:rsidRPr="00943DD1">
              <w:rPr>
                <w:sz w:val="22"/>
                <w:szCs w:val="22"/>
              </w:rPr>
              <w:t>n</w:t>
            </w:r>
            <w:r w:rsidR="00F765F3" w:rsidRPr="00943DD1">
              <w:rPr>
                <w:sz w:val="22"/>
                <w:szCs w:val="22"/>
              </w:rPr>
              <w:t>ents, molecular function, and biological processes, within a hierarchical tree of ontology groups and related proteins.</w:t>
            </w:r>
          </w:p>
        </w:tc>
      </w:tr>
      <w:tr w:rsidR="002E42D4" w14:paraId="459F4A02" w14:textId="77777777" w:rsidTr="00864F8E">
        <w:tc>
          <w:tcPr>
            <w:tcW w:w="1530" w:type="dxa"/>
          </w:tcPr>
          <w:p w14:paraId="4FAF7A64" w14:textId="77777777" w:rsidR="00F765F3" w:rsidRPr="00943DD1" w:rsidRDefault="00F765F3">
            <w:pPr>
              <w:rPr>
                <w:rFonts w:cs="Times New Roman"/>
                <w:b/>
                <w:bCs/>
                <w:sz w:val="22"/>
                <w:szCs w:val="22"/>
              </w:rPr>
            </w:pPr>
            <w:r w:rsidRPr="00943DD1">
              <w:rPr>
                <w:rFonts w:cs="Times New Roman"/>
                <w:b/>
                <w:bCs/>
                <w:sz w:val="22"/>
                <w:szCs w:val="22"/>
              </w:rPr>
              <w:t>MINT</w:t>
            </w:r>
          </w:p>
        </w:tc>
        <w:tc>
          <w:tcPr>
            <w:tcW w:w="2340" w:type="dxa"/>
          </w:tcPr>
          <w:p w14:paraId="19F7252C" w14:textId="36D1573C" w:rsidR="00F765F3" w:rsidRPr="002E42D4" w:rsidRDefault="00F765F3">
            <w:pPr>
              <w:rPr>
                <w:rFonts w:cs="Times New Roman"/>
                <w:b/>
                <w:bCs/>
                <w:sz w:val="16"/>
                <w:szCs w:val="16"/>
              </w:rPr>
            </w:pPr>
            <w:r w:rsidRPr="002E42D4">
              <w:rPr>
                <w:rFonts w:cs="Times New Roman"/>
                <w:bCs/>
                <w:sz w:val="16"/>
                <w:szCs w:val="16"/>
              </w:rPr>
              <w:t>http://mint.bio.uniroma2.it</w:t>
            </w:r>
            <w:r w:rsidR="00180ADA">
              <w:rPr>
                <w:rFonts w:cs="Times New Roman"/>
                <w:bCs/>
                <w:sz w:val="16"/>
                <w:szCs w:val="16"/>
              </w:rPr>
              <w:br/>
            </w:r>
            <w:r w:rsidRPr="002E42D4">
              <w:rPr>
                <w:rFonts w:cs="Times New Roman"/>
                <w:bCs/>
                <w:sz w:val="16"/>
                <w:szCs w:val="16"/>
              </w:rPr>
              <w:t>/mint/Welcome.do</w:t>
            </w:r>
          </w:p>
        </w:tc>
        <w:tc>
          <w:tcPr>
            <w:tcW w:w="6018" w:type="dxa"/>
          </w:tcPr>
          <w:p w14:paraId="3959D077" w14:textId="7B723D58" w:rsidR="00F765F3" w:rsidRPr="00943DD1" w:rsidRDefault="00F765F3" w:rsidP="00805D53">
            <w:pPr>
              <w:rPr>
                <w:rFonts w:cs="Times New Roman"/>
                <w:b/>
                <w:bCs/>
                <w:sz w:val="22"/>
                <w:szCs w:val="22"/>
              </w:rPr>
            </w:pPr>
            <w:r w:rsidRPr="00943DD1">
              <w:rPr>
                <w:rFonts w:cs="Times New Roman"/>
                <w:bCs/>
                <w:sz w:val="22"/>
                <w:szCs w:val="22"/>
              </w:rPr>
              <w:t xml:space="preserve">The Molecular Interaction database contains experimentally verified protein-protein interactions from the scientific literature, </w:t>
            </w:r>
            <w:r w:rsidR="00805D53" w:rsidRPr="00943DD1">
              <w:rPr>
                <w:rFonts w:cs="Times New Roman"/>
                <w:bCs/>
                <w:sz w:val="22"/>
                <w:szCs w:val="22"/>
              </w:rPr>
              <w:t xml:space="preserve">which </w:t>
            </w:r>
            <w:r w:rsidRPr="00943DD1">
              <w:rPr>
                <w:rFonts w:cs="Times New Roman"/>
                <w:bCs/>
                <w:sz w:val="22"/>
                <w:szCs w:val="22"/>
              </w:rPr>
              <w:t>are used in Biofilter for linking position and region data to interacting protein pairs</w:t>
            </w:r>
            <w:r w:rsidR="00805D53" w:rsidRPr="00943DD1">
              <w:rPr>
                <w:rFonts w:cs="Times New Roman"/>
                <w:bCs/>
                <w:sz w:val="22"/>
                <w:szCs w:val="22"/>
              </w:rPr>
              <w:t>.</w:t>
            </w:r>
          </w:p>
        </w:tc>
      </w:tr>
      <w:tr w:rsidR="002E42D4" w14:paraId="6CB1DE44" w14:textId="77777777" w:rsidTr="00864F8E">
        <w:tc>
          <w:tcPr>
            <w:tcW w:w="1530" w:type="dxa"/>
          </w:tcPr>
          <w:p w14:paraId="0AE71455" w14:textId="77777777" w:rsidR="00F765F3" w:rsidRPr="00943DD1" w:rsidRDefault="00F765F3">
            <w:pPr>
              <w:rPr>
                <w:rFonts w:cs="Times New Roman"/>
                <w:b/>
                <w:bCs/>
                <w:sz w:val="22"/>
                <w:szCs w:val="22"/>
              </w:rPr>
            </w:pPr>
            <w:r w:rsidRPr="00943DD1">
              <w:rPr>
                <w:rFonts w:cs="Times New Roman"/>
                <w:b/>
                <w:bCs/>
                <w:sz w:val="22"/>
                <w:szCs w:val="22"/>
              </w:rPr>
              <w:t>NetPath</w:t>
            </w:r>
          </w:p>
        </w:tc>
        <w:tc>
          <w:tcPr>
            <w:tcW w:w="2340" w:type="dxa"/>
          </w:tcPr>
          <w:p w14:paraId="5E03C00B" w14:textId="68A84337" w:rsidR="00F765F3" w:rsidRPr="002E42D4" w:rsidRDefault="00F765F3" w:rsidP="00180ADA">
            <w:pPr>
              <w:rPr>
                <w:sz w:val="16"/>
                <w:szCs w:val="16"/>
              </w:rPr>
            </w:pPr>
            <w:r w:rsidRPr="002E42D4">
              <w:rPr>
                <w:rFonts w:cs="Times New Roman"/>
                <w:bCs/>
                <w:sz w:val="16"/>
                <w:szCs w:val="16"/>
              </w:rPr>
              <w:t>http://www.netpath.org</w:t>
            </w:r>
          </w:p>
        </w:tc>
        <w:tc>
          <w:tcPr>
            <w:tcW w:w="6018" w:type="dxa"/>
          </w:tcPr>
          <w:p w14:paraId="50EB448E" w14:textId="4D53C445" w:rsidR="00F765F3" w:rsidRPr="00943DD1" w:rsidRDefault="00F765F3" w:rsidP="00F765F3">
            <w:pPr>
              <w:rPr>
                <w:sz w:val="22"/>
                <w:szCs w:val="22"/>
              </w:rPr>
            </w:pPr>
            <w:r w:rsidRPr="00943DD1">
              <w:rPr>
                <w:rFonts w:cs="Times New Roman"/>
                <w:bCs/>
                <w:sz w:val="22"/>
                <w:szCs w:val="22"/>
              </w:rPr>
              <w:t>The NetPath database consists of curated human signaling pathways which are used by Biofilter.</w:t>
            </w:r>
          </w:p>
        </w:tc>
      </w:tr>
      <w:tr w:rsidR="002E42D4" w14:paraId="14A88D1A" w14:textId="77777777" w:rsidTr="00864F8E">
        <w:tc>
          <w:tcPr>
            <w:tcW w:w="1530" w:type="dxa"/>
          </w:tcPr>
          <w:p w14:paraId="7EA8B901" w14:textId="77777777" w:rsidR="00F765F3" w:rsidRPr="00943DD1" w:rsidRDefault="00F765F3">
            <w:pPr>
              <w:rPr>
                <w:rFonts w:cs="Times New Roman"/>
                <w:b/>
                <w:bCs/>
                <w:sz w:val="22"/>
                <w:szCs w:val="22"/>
              </w:rPr>
            </w:pPr>
            <w:r w:rsidRPr="00943DD1">
              <w:rPr>
                <w:rFonts w:cs="Times New Roman"/>
                <w:b/>
                <w:bCs/>
                <w:sz w:val="22"/>
                <w:szCs w:val="22"/>
              </w:rPr>
              <w:t>OregAnno</w:t>
            </w:r>
          </w:p>
        </w:tc>
        <w:tc>
          <w:tcPr>
            <w:tcW w:w="2340" w:type="dxa"/>
          </w:tcPr>
          <w:p w14:paraId="29CE678E" w14:textId="1A2784B4" w:rsidR="00F765F3" w:rsidRPr="002E42D4" w:rsidRDefault="00F765F3">
            <w:pPr>
              <w:rPr>
                <w:rFonts w:cs="Times New Roman"/>
                <w:b/>
                <w:bCs/>
                <w:sz w:val="16"/>
                <w:szCs w:val="16"/>
              </w:rPr>
            </w:pPr>
            <w:r w:rsidRPr="002E42D4">
              <w:rPr>
                <w:rFonts w:cs="Times New Roman"/>
                <w:bCs/>
                <w:sz w:val="16"/>
                <w:szCs w:val="16"/>
              </w:rPr>
              <w:t>http://www.oreganno.org</w:t>
            </w:r>
            <w:r w:rsidR="00180ADA">
              <w:rPr>
                <w:rFonts w:cs="Times New Roman"/>
                <w:bCs/>
                <w:sz w:val="16"/>
                <w:szCs w:val="16"/>
              </w:rPr>
              <w:br/>
            </w:r>
            <w:r w:rsidRPr="002E42D4">
              <w:rPr>
                <w:rFonts w:cs="Times New Roman"/>
                <w:bCs/>
                <w:sz w:val="16"/>
                <w:szCs w:val="16"/>
              </w:rPr>
              <w:t>/oregano</w:t>
            </w:r>
          </w:p>
        </w:tc>
        <w:tc>
          <w:tcPr>
            <w:tcW w:w="6018" w:type="dxa"/>
          </w:tcPr>
          <w:p w14:paraId="6E6786BA" w14:textId="219D6429" w:rsidR="00F765F3" w:rsidRPr="00943DD1" w:rsidRDefault="00F765F3" w:rsidP="00C1152D">
            <w:pPr>
              <w:rPr>
                <w:rFonts w:cs="Times New Roman"/>
                <w:bCs/>
                <w:sz w:val="22"/>
                <w:szCs w:val="22"/>
              </w:rPr>
            </w:pPr>
            <w:r w:rsidRPr="00943DD1">
              <w:rPr>
                <w:sz w:val="22"/>
                <w:szCs w:val="22"/>
              </w:rPr>
              <w:t>The Open REGulatory ANNOtation database is used by Biofilter for curation information about known regulatory elements from the scientific literature.</w:t>
            </w:r>
          </w:p>
        </w:tc>
      </w:tr>
      <w:tr w:rsidR="002E42D4" w14:paraId="45ABC56E" w14:textId="77777777" w:rsidTr="00864F8E">
        <w:tc>
          <w:tcPr>
            <w:tcW w:w="1530" w:type="dxa"/>
          </w:tcPr>
          <w:p w14:paraId="2139D7EB" w14:textId="77777777" w:rsidR="00F765F3" w:rsidRPr="00943DD1" w:rsidRDefault="00F765F3" w:rsidP="008B14A2">
            <w:pPr>
              <w:rPr>
                <w:rFonts w:cs="Times New Roman"/>
                <w:b/>
                <w:bCs/>
                <w:sz w:val="22"/>
                <w:szCs w:val="22"/>
              </w:rPr>
            </w:pPr>
            <w:r w:rsidRPr="00943DD1">
              <w:rPr>
                <w:rFonts w:cs="Times New Roman"/>
                <w:b/>
                <w:bCs/>
                <w:sz w:val="22"/>
                <w:szCs w:val="22"/>
              </w:rPr>
              <w:t>Pfam</w:t>
            </w:r>
          </w:p>
        </w:tc>
        <w:tc>
          <w:tcPr>
            <w:tcW w:w="2340" w:type="dxa"/>
          </w:tcPr>
          <w:p w14:paraId="431D120F" w14:textId="791A9A32" w:rsidR="00F765F3" w:rsidRPr="002E42D4" w:rsidRDefault="00F765F3">
            <w:pPr>
              <w:rPr>
                <w:rFonts w:cs="Times New Roman"/>
                <w:b/>
                <w:bCs/>
                <w:sz w:val="16"/>
                <w:szCs w:val="16"/>
              </w:rPr>
            </w:pPr>
            <w:r w:rsidRPr="002E42D4">
              <w:rPr>
                <w:rFonts w:cs="Times New Roman"/>
                <w:bCs/>
                <w:sz w:val="16"/>
                <w:szCs w:val="16"/>
              </w:rPr>
              <w:t>http://pfam.sanger.ac.uk</w:t>
            </w:r>
          </w:p>
        </w:tc>
        <w:tc>
          <w:tcPr>
            <w:tcW w:w="6018" w:type="dxa"/>
          </w:tcPr>
          <w:p w14:paraId="4D4AB26C" w14:textId="77777777" w:rsidR="00F765F3" w:rsidRPr="00943DD1" w:rsidRDefault="00F765F3">
            <w:pPr>
              <w:rPr>
                <w:rFonts w:cs="Times New Roman"/>
                <w:bCs/>
                <w:sz w:val="22"/>
                <w:szCs w:val="22"/>
              </w:rPr>
            </w:pPr>
            <w:r w:rsidRPr="00943DD1">
              <w:rPr>
                <w:rFonts w:cs="Times New Roman"/>
                <w:bCs/>
                <w:sz w:val="22"/>
                <w:szCs w:val="22"/>
              </w:rPr>
              <w:t>The Pfam database is a large collection of protein families. The annotation of data respective to proteins within Biofilter is based on the information from Pfam.</w:t>
            </w:r>
          </w:p>
        </w:tc>
      </w:tr>
      <w:tr w:rsidR="002E42D4" w14:paraId="225C439E" w14:textId="77777777" w:rsidTr="00864F8E">
        <w:tc>
          <w:tcPr>
            <w:tcW w:w="1530" w:type="dxa"/>
          </w:tcPr>
          <w:p w14:paraId="69C1F1E3" w14:textId="77777777" w:rsidR="00F765F3" w:rsidRPr="00943DD1" w:rsidRDefault="00F765F3">
            <w:pPr>
              <w:rPr>
                <w:rFonts w:cs="Times New Roman"/>
                <w:b/>
                <w:bCs/>
                <w:sz w:val="22"/>
                <w:szCs w:val="22"/>
              </w:rPr>
            </w:pPr>
            <w:r w:rsidRPr="00943DD1">
              <w:rPr>
                <w:rFonts w:cs="Times New Roman"/>
                <w:b/>
                <w:bCs/>
                <w:sz w:val="22"/>
                <w:szCs w:val="22"/>
              </w:rPr>
              <w:t>PharmGKB</w:t>
            </w:r>
          </w:p>
        </w:tc>
        <w:tc>
          <w:tcPr>
            <w:tcW w:w="2340" w:type="dxa"/>
          </w:tcPr>
          <w:p w14:paraId="50698501" w14:textId="59E1278C" w:rsidR="00F765F3" w:rsidRPr="002E42D4" w:rsidRDefault="00F765F3">
            <w:pPr>
              <w:rPr>
                <w:rFonts w:cs="Times New Roman"/>
                <w:b/>
                <w:bCs/>
                <w:sz w:val="16"/>
                <w:szCs w:val="16"/>
              </w:rPr>
            </w:pPr>
            <w:r w:rsidRPr="002E42D4">
              <w:rPr>
                <w:rFonts w:cs="Times New Roman"/>
                <w:bCs/>
                <w:sz w:val="16"/>
                <w:szCs w:val="16"/>
              </w:rPr>
              <w:t>http://www.pharmgkb.org</w:t>
            </w:r>
          </w:p>
        </w:tc>
        <w:tc>
          <w:tcPr>
            <w:tcW w:w="6018" w:type="dxa"/>
          </w:tcPr>
          <w:p w14:paraId="7B2054A5" w14:textId="1D791B89" w:rsidR="00F765F3" w:rsidRPr="00943DD1" w:rsidRDefault="008D31DC" w:rsidP="008D31DC">
            <w:pPr>
              <w:rPr>
                <w:rFonts w:cs="Times New Roman"/>
                <w:bCs/>
                <w:sz w:val="22"/>
                <w:szCs w:val="22"/>
              </w:rPr>
            </w:pPr>
            <w:r w:rsidRPr="00943DD1">
              <w:rPr>
                <w:rFonts w:cs="Times New Roman"/>
                <w:bCs/>
                <w:sz w:val="22"/>
                <w:szCs w:val="22"/>
              </w:rPr>
              <w:t>Biofilture currently uses this database for pathway based data, future releases of Biofilter will also include drug-related data of</w:t>
            </w:r>
            <w:r w:rsidR="00F765F3" w:rsidRPr="00943DD1">
              <w:rPr>
                <w:rFonts w:cs="Times New Roman"/>
                <w:bCs/>
                <w:sz w:val="22"/>
                <w:szCs w:val="22"/>
              </w:rPr>
              <w:t xml:space="preserve"> gene-drug associations and pharmacological association study results.</w:t>
            </w:r>
          </w:p>
        </w:tc>
      </w:tr>
      <w:tr w:rsidR="002E42D4" w14:paraId="7DA157EA" w14:textId="77777777" w:rsidTr="00864F8E">
        <w:tc>
          <w:tcPr>
            <w:tcW w:w="1530" w:type="dxa"/>
          </w:tcPr>
          <w:p w14:paraId="489AB9AC" w14:textId="77777777" w:rsidR="00F765F3" w:rsidRPr="00943DD1" w:rsidRDefault="00F765F3">
            <w:pPr>
              <w:rPr>
                <w:rFonts w:cs="Times New Roman"/>
                <w:b/>
                <w:bCs/>
                <w:sz w:val="22"/>
                <w:szCs w:val="22"/>
              </w:rPr>
            </w:pPr>
            <w:r w:rsidRPr="00943DD1">
              <w:rPr>
                <w:rFonts w:cs="Times New Roman"/>
                <w:b/>
                <w:bCs/>
                <w:sz w:val="22"/>
                <w:szCs w:val="22"/>
              </w:rPr>
              <w:t>Reactome</w:t>
            </w:r>
          </w:p>
        </w:tc>
        <w:tc>
          <w:tcPr>
            <w:tcW w:w="2340" w:type="dxa"/>
          </w:tcPr>
          <w:p w14:paraId="72D1DAF1" w14:textId="14BB56E8" w:rsidR="00F765F3" w:rsidRPr="002E42D4" w:rsidRDefault="00F765F3">
            <w:pPr>
              <w:rPr>
                <w:rFonts w:cs="Times New Roman"/>
                <w:bCs/>
                <w:sz w:val="16"/>
                <w:szCs w:val="16"/>
              </w:rPr>
            </w:pPr>
            <w:r w:rsidRPr="002E42D4">
              <w:rPr>
                <w:rFonts w:cs="Times New Roman"/>
                <w:bCs/>
                <w:sz w:val="16"/>
                <w:szCs w:val="16"/>
              </w:rPr>
              <w:t>http://www.reactome.org</w:t>
            </w:r>
            <w:r w:rsidR="00180ADA">
              <w:rPr>
                <w:rFonts w:cs="Times New Roman"/>
                <w:bCs/>
                <w:sz w:val="16"/>
                <w:szCs w:val="16"/>
              </w:rPr>
              <w:br/>
            </w:r>
            <w:r w:rsidRPr="002E42D4">
              <w:rPr>
                <w:rFonts w:cs="Times New Roman"/>
                <w:bCs/>
                <w:sz w:val="16"/>
                <w:szCs w:val="16"/>
              </w:rPr>
              <w:t>/ReactomeGWT/entrypoint.html</w:t>
            </w:r>
          </w:p>
        </w:tc>
        <w:tc>
          <w:tcPr>
            <w:tcW w:w="6018" w:type="dxa"/>
          </w:tcPr>
          <w:p w14:paraId="77C9391F" w14:textId="4A221DBA" w:rsidR="00F765F3" w:rsidRPr="00943DD1" w:rsidRDefault="00F765F3" w:rsidP="00805D53">
            <w:pPr>
              <w:rPr>
                <w:sz w:val="22"/>
                <w:szCs w:val="22"/>
              </w:rPr>
            </w:pPr>
            <w:r w:rsidRPr="00943DD1">
              <w:rPr>
                <w:sz w:val="22"/>
                <w:szCs w:val="22"/>
              </w:rPr>
              <w:t xml:space="preserve">Biofilter uses the information contained in </w:t>
            </w:r>
            <w:r w:rsidR="00805D53" w:rsidRPr="00943DD1">
              <w:rPr>
                <w:sz w:val="22"/>
                <w:szCs w:val="22"/>
              </w:rPr>
              <w:t xml:space="preserve">Reactome </w:t>
            </w:r>
            <w:r w:rsidRPr="00943DD1">
              <w:rPr>
                <w:sz w:val="22"/>
                <w:szCs w:val="22"/>
              </w:rPr>
              <w:t>to establish pathway and network relationships between genes.</w:t>
            </w:r>
          </w:p>
        </w:tc>
      </w:tr>
      <w:tr w:rsidR="002E42D4" w14:paraId="5F0B2A65" w14:textId="77777777" w:rsidTr="00864F8E">
        <w:tc>
          <w:tcPr>
            <w:tcW w:w="1530" w:type="dxa"/>
          </w:tcPr>
          <w:p w14:paraId="31B69D60" w14:textId="77777777" w:rsidR="00F765F3" w:rsidRPr="00943DD1" w:rsidRDefault="00F765F3">
            <w:pPr>
              <w:rPr>
                <w:rFonts w:cs="Times New Roman"/>
                <w:b/>
                <w:bCs/>
                <w:sz w:val="22"/>
                <w:szCs w:val="22"/>
              </w:rPr>
            </w:pPr>
            <w:r w:rsidRPr="00943DD1">
              <w:rPr>
                <w:rFonts w:cs="Times New Roman"/>
                <w:b/>
                <w:bCs/>
                <w:sz w:val="22"/>
                <w:szCs w:val="22"/>
              </w:rPr>
              <w:t>UCSC genome browser</w:t>
            </w:r>
          </w:p>
        </w:tc>
        <w:tc>
          <w:tcPr>
            <w:tcW w:w="2340" w:type="dxa"/>
          </w:tcPr>
          <w:p w14:paraId="45C03EF8" w14:textId="77777777" w:rsidR="00F765F3" w:rsidRPr="002E42D4" w:rsidRDefault="00F765F3">
            <w:pPr>
              <w:rPr>
                <w:rFonts w:cs="Times New Roman"/>
                <w:b/>
                <w:bCs/>
                <w:sz w:val="16"/>
                <w:szCs w:val="16"/>
              </w:rPr>
            </w:pPr>
            <w:r w:rsidRPr="002E42D4">
              <w:rPr>
                <w:sz w:val="16"/>
                <w:szCs w:val="16"/>
              </w:rPr>
              <w:t>http://</w:t>
            </w:r>
            <w:r w:rsidRPr="002E42D4">
              <w:rPr>
                <w:rStyle w:val="highlight"/>
                <w:sz w:val="16"/>
                <w:szCs w:val="16"/>
              </w:rPr>
              <w:t>genome</w:t>
            </w:r>
            <w:r w:rsidRPr="002E42D4">
              <w:rPr>
                <w:sz w:val="16"/>
                <w:szCs w:val="16"/>
              </w:rPr>
              <w:t>.</w:t>
            </w:r>
            <w:r w:rsidRPr="002E42D4">
              <w:rPr>
                <w:rStyle w:val="highlight"/>
                <w:sz w:val="16"/>
                <w:szCs w:val="16"/>
              </w:rPr>
              <w:t>ucsc</w:t>
            </w:r>
            <w:r w:rsidRPr="002E42D4">
              <w:rPr>
                <w:sz w:val="16"/>
                <w:szCs w:val="16"/>
              </w:rPr>
              <w:t>.edu</w:t>
            </w:r>
          </w:p>
        </w:tc>
        <w:tc>
          <w:tcPr>
            <w:tcW w:w="6018" w:type="dxa"/>
          </w:tcPr>
          <w:p w14:paraId="7B3C9ACA" w14:textId="68486755" w:rsidR="00F765F3" w:rsidRPr="00943DD1" w:rsidRDefault="00F765F3">
            <w:pPr>
              <w:rPr>
                <w:rFonts w:cs="Times New Roman"/>
                <w:b/>
                <w:bCs/>
                <w:sz w:val="22"/>
                <w:szCs w:val="22"/>
              </w:rPr>
            </w:pPr>
            <w:r w:rsidRPr="00943DD1">
              <w:rPr>
                <w:sz w:val="22"/>
                <w:szCs w:val="22"/>
              </w:rPr>
              <w:t xml:space="preserve">This source provides access to a growing database of genomic sequence and annotations for a wide variety of organisms, </w:t>
            </w:r>
            <w:r w:rsidR="008D31DC" w:rsidRPr="00943DD1">
              <w:rPr>
                <w:sz w:val="22"/>
                <w:szCs w:val="22"/>
              </w:rPr>
              <w:t xml:space="preserve">currently we use the UCSC </w:t>
            </w:r>
            <w:r w:rsidRPr="00943DD1">
              <w:rPr>
                <w:sz w:val="22"/>
                <w:szCs w:val="22"/>
              </w:rPr>
              <w:t>for location information for evolutionary conserved regions</w:t>
            </w:r>
            <w:r w:rsidR="00EB579C" w:rsidRPr="00943DD1">
              <w:rPr>
                <w:sz w:val="22"/>
                <w:szCs w:val="22"/>
              </w:rPr>
              <w:t xml:space="preserve"> (ECRs)</w:t>
            </w:r>
            <w:r w:rsidRPr="00943DD1">
              <w:rPr>
                <w:sz w:val="22"/>
                <w:szCs w:val="22"/>
              </w:rPr>
              <w:t xml:space="preserve"> for Biofilter</w:t>
            </w:r>
            <w:r w:rsidR="008D31DC" w:rsidRPr="00943DD1">
              <w:rPr>
                <w:sz w:val="22"/>
                <w:szCs w:val="22"/>
              </w:rPr>
              <w:t xml:space="preserve"> and to acess OregAnno’s regulatory region data</w:t>
            </w:r>
            <w:r w:rsidRPr="00943DD1">
              <w:rPr>
                <w:sz w:val="22"/>
                <w:szCs w:val="22"/>
              </w:rPr>
              <w:t>.</w:t>
            </w:r>
          </w:p>
        </w:tc>
      </w:tr>
    </w:tbl>
    <w:p w14:paraId="43DC9D9D" w14:textId="5A3E170D" w:rsidR="008011EB" w:rsidRDefault="008011EB" w:rsidP="008011EB"/>
    <w:p w14:paraId="6A09B43F" w14:textId="2AC8AD74" w:rsidR="0008462D" w:rsidRDefault="0008462D" w:rsidP="0008462D">
      <w:pPr>
        <w:pStyle w:val="Heading2"/>
      </w:pPr>
      <w:bookmarkStart w:id="821" w:name="_Toc338422076"/>
      <w:r>
        <w:lastRenderedPageBreak/>
        <w:t>Data Types</w:t>
      </w:r>
      <w:bookmarkEnd w:id="821"/>
    </w:p>
    <w:p w14:paraId="1154D398" w14:textId="77777777" w:rsidR="0008462D" w:rsidRDefault="0008462D" w:rsidP="0008462D">
      <w:pPr>
        <w:jc w:val="both"/>
        <w:rPr>
          <w:rFonts w:cs="Times New Roman"/>
        </w:rPr>
      </w:pPr>
    </w:p>
    <w:p w14:paraId="7E46279C" w14:textId="67864CD3" w:rsidR="0008462D" w:rsidRDefault="00485F05" w:rsidP="0008462D">
      <w:pPr>
        <w:jc w:val="both"/>
        <w:rPr>
          <w:rFonts w:cs="Times New Roman"/>
        </w:rPr>
      </w:pPr>
      <w:r>
        <w:rPr>
          <w:rFonts w:cs="Times New Roman"/>
        </w:rPr>
        <w:t xml:space="preserve">Biofilter can </w:t>
      </w:r>
      <w:r w:rsidR="00A63643">
        <w:rPr>
          <w:rFonts w:cs="Times New Roman"/>
        </w:rPr>
        <w:t>work with</w:t>
      </w:r>
      <w:r>
        <w:rPr>
          <w:rFonts w:cs="Times New Roman"/>
        </w:rPr>
        <w:t xml:space="preserve"> and understand the relationships between </w:t>
      </w:r>
      <w:r w:rsidR="00111AFA">
        <w:rPr>
          <w:rFonts w:cs="Times New Roman"/>
        </w:rPr>
        <w:t>six</w:t>
      </w:r>
      <w:r w:rsidR="00135D6B">
        <w:rPr>
          <w:rFonts w:cs="Times New Roman"/>
        </w:rPr>
        <w:t xml:space="preserve"> basic types of data:</w:t>
      </w:r>
    </w:p>
    <w:p w14:paraId="4F0D0463" w14:textId="77777777" w:rsidR="006176D3" w:rsidRDefault="006176D3" w:rsidP="0008462D">
      <w:pPr>
        <w:jc w:val="both"/>
        <w:rPr>
          <w:rFonts w:cs="Times New Roman"/>
        </w:rPr>
      </w:pPr>
    </w:p>
    <w:tbl>
      <w:tblPr>
        <w:tblStyle w:val="TableGrid"/>
        <w:tblW w:w="102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1043"/>
        <w:gridCol w:w="955"/>
        <w:gridCol w:w="8274"/>
      </w:tblGrid>
      <w:tr w:rsidR="00FA7045" w14:paraId="6E5C0DDF" w14:textId="77777777" w:rsidTr="008D31DC">
        <w:tc>
          <w:tcPr>
            <w:tcW w:w="1043" w:type="dxa"/>
          </w:tcPr>
          <w:p w14:paraId="2894A249" w14:textId="31D02144" w:rsidR="00FA7045" w:rsidRPr="008D31DC" w:rsidRDefault="00FA7045" w:rsidP="0008462D">
            <w:pPr>
              <w:keepNext/>
              <w:keepLines/>
              <w:spacing w:before="200"/>
              <w:jc w:val="both"/>
              <w:outlineLvl w:val="8"/>
              <w:rPr>
                <w:rFonts w:cs="Times New Roman"/>
                <w:b/>
              </w:rPr>
            </w:pPr>
            <w:r w:rsidRPr="008D31DC">
              <w:rPr>
                <w:rFonts w:cs="Times New Roman"/>
                <w:b/>
              </w:rPr>
              <w:t>SNP</w:t>
            </w:r>
          </w:p>
        </w:tc>
        <w:tc>
          <w:tcPr>
            <w:tcW w:w="955" w:type="dxa"/>
            <w:vAlign w:val="center"/>
          </w:tcPr>
          <w:p w14:paraId="4353BCC1" w14:textId="4F00A432" w:rsidR="00FA7045" w:rsidRPr="004056F0" w:rsidRDefault="00FA7045" w:rsidP="008D31DC">
            <w:pPr>
              <w:jc w:val="center"/>
              <w:rPr>
                <w:noProof/>
                <w:sz w:val="28"/>
                <w:szCs w:val="28"/>
                <w:lang w:eastAsia="en-US" w:bidi="ar-SA"/>
              </w:rPr>
            </w:pPr>
            <w:r w:rsidRPr="008D31DC">
              <w:rPr>
                <w:noProof/>
                <w:sz w:val="28"/>
                <w:szCs w:val="28"/>
                <w:lang w:eastAsia="en-US" w:bidi="ar-SA"/>
              </w:rPr>
              <mc:AlternateContent>
                <mc:Choice Requires="wps">
                  <w:drawing>
                    <wp:anchor distT="0" distB="0" distL="114300" distR="114300" simplePos="0" relativeHeight="251676672" behindDoc="0" locked="0" layoutInCell="1" allowOverlap="1" wp14:anchorId="56E6E1BA" wp14:editId="1318BC07">
                      <wp:simplePos x="1454150" y="8229600"/>
                      <wp:positionH relativeFrom="column">
                        <wp:align>center</wp:align>
                      </wp:positionH>
                      <wp:positionV relativeFrom="line">
                        <wp:align>top</wp:align>
                      </wp:positionV>
                      <wp:extent cx="320040" cy="320040"/>
                      <wp:effectExtent l="0" t="0" r="22860" b="22860"/>
                      <wp:wrapNone/>
                      <wp:docPr id="16" name="Diamond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20040" cy="320040"/>
                              </a:xfrm>
                              <a:prstGeom prst="diamond">
                                <a:avLst/>
                              </a:prstGeom>
                              <a:solidFill>
                                <a:srgbClr val="FFFF00"/>
                              </a:solidFill>
                              <a:ln>
                                <a:solidFill>
                                  <a:schemeClr val="tx1">
                                    <a:lumMod val="65000"/>
                                    <a:lumOff val="3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id="_x0000_t4" coordsize="21600,21600" o:spt="4" path="m10800,l,10800,10800,21600,21600,10800xe">
                      <v:stroke joinstyle="miter"/>
                      <v:path gradientshapeok="t" o:connecttype="rect" textboxrect="5400,5400,16200,16200"/>
                    </v:shapetype>
                    <v:shape id="Diamond 16" o:spid="_x0000_s1026" type="#_x0000_t4" style="position:absolute;margin-left:0;margin-top:0;width:25.2pt;height:25.2pt;z-index:251676672;visibility:visible;mso-wrap-style:square;mso-width-percent:0;mso-height-percent:0;mso-wrap-distance-left:9pt;mso-wrap-distance-top:0;mso-wrap-distance-right:9pt;mso-wrap-distance-bottom:0;mso-position-horizontal:center;mso-position-horizontal-relative:text;mso-position-vertical:top;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" fillcolor="yellow" strokecolor="#5a5a5a [2109]">
                      <v:path arrowok="t"/>
                      <o:lock v:ext="edit" aspectratio="t"/>
                      <w10:wrap anchory="line"/>
                    </v:shape>
                  </w:pict>
                </mc:Fallback>
              </mc:AlternateContent>
            </w:r>
          </w:p>
        </w:tc>
        <w:tc>
          <w:tcPr>
            <w:tcW w:w="8274" w:type="dxa"/>
          </w:tcPr>
          <w:p w14:paraId="24097642" w14:textId="0C284B47" w:rsidR="00FA7045" w:rsidRDefault="00FA7045" w:rsidP="008D31DC">
            <w:pPr>
              <w:rPr>
                <w:rFonts w:cs="Times New Roman"/>
              </w:rPr>
            </w:pPr>
            <w:r>
              <w:rPr>
                <w:rFonts w:cs="Times New Roman"/>
              </w:rPr>
              <w:t xml:space="preserve">Specified by an RS number, </w:t>
            </w:r>
            <w:r w:rsidR="00764B6B">
              <w:rPr>
                <w:rFonts w:cs="Times New Roman"/>
              </w:rPr>
              <w:t>i.e.</w:t>
            </w:r>
            <w:r>
              <w:rPr>
                <w:rFonts w:cs="Times New Roman"/>
              </w:rPr>
              <w:t xml:space="preserve"> “rs1234”</w:t>
            </w:r>
            <w:r w:rsidR="00764B6B">
              <w:rPr>
                <w:rFonts w:cs="Times New Roman"/>
              </w:rPr>
              <w:t>.</w:t>
            </w:r>
          </w:p>
          <w:p w14:paraId="7F4FE493" w14:textId="325C4363" w:rsidR="00764B6B" w:rsidRDefault="00764B6B" w:rsidP="008D31DC">
            <w:pPr>
              <w:rPr>
                <w:rFonts w:cs="Times New Roman"/>
              </w:rPr>
            </w:pPr>
            <w:r>
              <w:rPr>
                <w:rFonts w:cs="Times New Roman"/>
              </w:rPr>
              <w:t>Used to refer to a known and documented SNP whose position can be retrieved from the knowledge database.</w:t>
            </w:r>
          </w:p>
          <w:p w14:paraId="69229286" w14:textId="6C02669E" w:rsidR="00764B6B" w:rsidRDefault="00764B6B" w:rsidP="008D31DC">
            <w:pPr>
              <w:rPr>
                <w:rFonts w:cs="Times New Roman"/>
              </w:rPr>
            </w:pPr>
          </w:p>
        </w:tc>
      </w:tr>
      <w:tr w:rsidR="00FA7045" w14:paraId="15B827DC" w14:textId="77777777" w:rsidTr="008D31DC">
        <w:tc>
          <w:tcPr>
            <w:tcW w:w="1043" w:type="dxa"/>
          </w:tcPr>
          <w:p w14:paraId="5C8D1321" w14:textId="2DD34DB5" w:rsidR="00FA7045" w:rsidRPr="008D31DC" w:rsidRDefault="00FA7045" w:rsidP="0008462D">
            <w:pPr>
              <w:keepNext/>
              <w:keepLines/>
              <w:spacing w:before="200"/>
              <w:jc w:val="both"/>
              <w:outlineLvl w:val="8"/>
              <w:rPr>
                <w:rFonts w:cs="Times New Roman"/>
                <w:b/>
              </w:rPr>
            </w:pPr>
            <w:r w:rsidRPr="008D31DC">
              <w:rPr>
                <w:rFonts w:cs="Times New Roman"/>
                <w:b/>
              </w:rPr>
              <w:t>Position</w:t>
            </w:r>
          </w:p>
        </w:tc>
        <w:tc>
          <w:tcPr>
            <w:tcW w:w="955" w:type="dxa"/>
            <w:vAlign w:val="center"/>
          </w:tcPr>
          <w:p w14:paraId="1F127038" w14:textId="40846112" w:rsidR="00FA7045" w:rsidRPr="004056F0" w:rsidRDefault="008D31DC" w:rsidP="008D31DC">
            <w:pPr>
              <w:jc w:val="center"/>
              <w:rPr>
                <w:noProof/>
                <w:sz w:val="28"/>
                <w:szCs w:val="28"/>
                <w:lang w:eastAsia="en-US" w:bidi="ar-SA"/>
              </w:rPr>
            </w:pPr>
            <w:r w:rsidRPr="008D31DC">
              <w:rPr>
                <w:noProof/>
                <w:sz w:val="28"/>
                <w:szCs w:val="28"/>
                <w:lang w:eastAsia="en-US" w:bidi="ar-SA"/>
              </w:rPr>
              <mc:AlternateContent>
                <mc:Choice Requires="wps">
                  <w:drawing>
                    <wp:anchor distT="0" distB="0" distL="114300" distR="114300" simplePos="0" relativeHeight="251672576" behindDoc="0" locked="0" layoutInCell="1" allowOverlap="1" wp14:anchorId="4975C18A" wp14:editId="2075B265">
                      <wp:simplePos x="0" y="0"/>
                      <wp:positionH relativeFrom="column">
                        <wp:posOffset>-16087</wp:posOffset>
                      </wp:positionH>
                      <wp:positionV relativeFrom="line">
                        <wp:posOffset>172085</wp:posOffset>
                      </wp:positionV>
                      <wp:extent cx="457200" cy="182880"/>
                      <wp:effectExtent l="0" t="0" r="25400" b="20320"/>
                      <wp:wrapNone/>
                      <wp:docPr id="23" name="Rounded Rectangle 23"/>
                      <wp:cNvGraphicFramePr/>
                      <a:graphic xmlns:a="http://schemas.openxmlformats.org/drawingml/2006/main">
                        <a:graphicData uri="http://schemas.microsoft.com/office/word/2010/wordprocessingShape">
                          <wps:wsp>
                            <wps:cNvSpPr/>
                            <wps:spPr>
                              <a:xfrm rot="10800000">
                                <a:off x="0" y="0"/>
                                <a:ext cx="457200" cy="182880"/>
                              </a:xfrm>
                              <a:prstGeom prst="roundRect">
                                <a:avLst>
                                  <a:gd name="adj" fmla="val 50000"/>
                                </a:avLst>
                              </a:prstGeom>
                              <a:solidFill>
                                <a:schemeClr val="bg1">
                                  <a:lumMod val="65000"/>
                                </a:schemeClr>
                              </a:solidFill>
                              <a:ln>
                                <a:solidFill>
                                  <a:schemeClr val="tx1">
                                    <a:lumMod val="65000"/>
                                    <a:lumOff val="3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roundrect id="Rounded Rectangle 23" o:spid="_x0000_s1026" style="position:absolute;margin-left:-1.2pt;margin-top:13.55pt;width:36pt;height:14.4pt;rotation:180;z-index:251672576;visibility:visible;mso-wrap-style:square;mso-height-percent:0;mso-wrap-distance-left:9pt;mso-wrap-distance-top:0;mso-wrap-distance-right:9pt;mso-wrap-distance-bottom:0;mso-position-horizontal:absolute;mso-position-horizontal-relative:text;mso-position-vertical:absolute;mso-position-vertical-relative:line;mso-height-percent:0;mso-height-relative:margin;v-text-anchor:middle" arcsize=".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" fillcolor="#a5a5a5 [2092]" strokecolor="#5a5a5a [2109]">
                      <w10:wrap anchory="line"/>
                    </v:roundrect>
                  </w:pict>
                </mc:Fallback>
              </mc:AlternateContent>
            </w:r>
            <w:r w:rsidR="00315E77" w:rsidRPr="008D31DC">
              <w:rPr>
                <w:noProof/>
                <w:sz w:val="28"/>
                <w:szCs w:val="28"/>
                <w:lang w:eastAsia="en-US" w:bidi="ar-SA"/>
              </w:rPr>
              <mc:AlternateContent>
                <mc:Choice Requires="wps">
                  <w:drawing>
                    <wp:anchor distT="0" distB="0" distL="114300" distR="114300" simplePos="0" relativeHeight="251673600" behindDoc="0" locked="0" layoutInCell="1" allowOverlap="1" wp14:anchorId="67212851" wp14:editId="318CD8BD">
                      <wp:simplePos x="0" y="0"/>
                      <wp:positionH relativeFrom="column">
                        <wp:align>center</wp:align>
                      </wp:positionH>
                      <wp:positionV relativeFrom="line">
                        <wp:align>top</wp:align>
                      </wp:positionV>
                      <wp:extent cx="0" cy="320040"/>
                      <wp:effectExtent l="50800" t="25400" r="76200" b="86360"/>
                      <wp:wrapNone/>
                      <wp:docPr id="24" name="Straight Connector 24"/>
                      <wp:cNvGraphicFramePr/>
                      <a:graphic xmlns:a="http://schemas.openxmlformats.org/drawingml/2006/main">
                        <a:graphicData uri="http://schemas.microsoft.com/office/word/2010/wordprocessingShape">
                          <wps:wsp>
                            <wps:cNvCnPr/>
                            <wps:spPr>
                              <a:xfrm rot="10800000">
                                <a:off x="0" y="0"/>
                                <a:ext cx="0" cy="32004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24" o:spid="_x0000_s1026" style="position:absolute;rotation:180;z-index:251673600;visibility:visible;mso-wrap-style:square;mso-width-percent:0;mso-height-percent:0;mso-wrap-distance-left:9pt;mso-wrap-distance-top:0;mso-wrap-distance-right:9pt;mso-wrap-distance-bottom:0;mso-position-horizontal:center;mso-position-horizontal-relative:text;mso-position-vertical:top;mso-position-vertical-relative:line;mso-width-percent:0;mso-height-percent:0;mso-width-relative:margin;mso-height-relative:margin" from="0,0" to="0,25.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" strokecolor="black [3213]" strokeweight="2pt">
                      <v:shadow on="t" opacity="24903f" mv:blur="40000f" origin=",.5" offset="0,20000emu"/>
                      <w10:wrap anchory="line"/>
                    </v:line>
                  </w:pict>
                </mc:Fallback>
              </mc:AlternateContent>
            </w:r>
          </w:p>
        </w:tc>
        <w:tc>
          <w:tcPr>
            <w:tcW w:w="8274" w:type="dxa"/>
          </w:tcPr>
          <w:p w14:paraId="2333BC2B" w14:textId="7ABAB11E" w:rsidR="00FA7045" w:rsidRDefault="00FA7045" w:rsidP="008D31DC">
            <w:pPr>
              <w:rPr>
                <w:rFonts w:cs="Times New Roman"/>
              </w:rPr>
            </w:pPr>
            <w:r>
              <w:rPr>
                <w:rFonts w:cs="Times New Roman"/>
              </w:rPr>
              <w:t xml:space="preserve">Specified by a chromosome and basepair location, </w:t>
            </w:r>
            <w:r w:rsidR="00764B6B">
              <w:rPr>
                <w:rFonts w:cs="Times New Roman"/>
              </w:rPr>
              <w:t>i.e.</w:t>
            </w:r>
            <w:r>
              <w:rPr>
                <w:rFonts w:cs="Times New Roman"/>
              </w:rPr>
              <w:t xml:space="preserve"> “chr1:234”</w:t>
            </w:r>
            <w:r w:rsidR="00764B6B">
              <w:rPr>
                <w:rFonts w:cs="Times New Roman"/>
              </w:rPr>
              <w:t>.</w:t>
            </w:r>
          </w:p>
          <w:p w14:paraId="3700E9EB" w14:textId="4795EEE9" w:rsidR="00764B6B" w:rsidRDefault="00764B6B" w:rsidP="008D31DC">
            <w:pPr>
              <w:rPr>
                <w:rFonts w:cs="Times New Roman"/>
              </w:rPr>
            </w:pPr>
            <w:r>
              <w:rPr>
                <w:rFonts w:cs="Times New Roman"/>
              </w:rPr>
              <w:t>Used to refer to any single genomic location, such as a single nucleotide polymorphism (SNP), single nucleotide variation (SNV), rare variant, or any other position of interest.</w:t>
            </w:r>
          </w:p>
          <w:p w14:paraId="2B23C137" w14:textId="1507F183" w:rsidR="00764B6B" w:rsidRDefault="00764B6B" w:rsidP="008D31DC">
            <w:pPr>
              <w:rPr>
                <w:rFonts w:cs="Times New Roman"/>
              </w:rPr>
            </w:pPr>
          </w:p>
        </w:tc>
      </w:tr>
      <w:tr w:rsidR="00FA7045" w14:paraId="528E209F" w14:textId="77777777" w:rsidTr="008D31DC">
        <w:tc>
          <w:tcPr>
            <w:tcW w:w="1043" w:type="dxa"/>
          </w:tcPr>
          <w:p w14:paraId="54DDE455" w14:textId="1E58D154" w:rsidR="00FA7045" w:rsidRPr="008D31DC" w:rsidRDefault="00FA7045" w:rsidP="0008462D">
            <w:pPr>
              <w:keepNext/>
              <w:keepLines/>
              <w:spacing w:before="200"/>
              <w:jc w:val="both"/>
              <w:outlineLvl w:val="8"/>
              <w:rPr>
                <w:rFonts w:cs="Times New Roman"/>
                <w:b/>
              </w:rPr>
            </w:pPr>
            <w:r w:rsidRPr="008D31DC">
              <w:rPr>
                <w:rFonts w:cs="Times New Roman"/>
                <w:b/>
              </w:rPr>
              <w:t>Region</w:t>
            </w:r>
          </w:p>
        </w:tc>
        <w:tc>
          <w:tcPr>
            <w:tcW w:w="955" w:type="dxa"/>
            <w:vAlign w:val="center"/>
          </w:tcPr>
          <w:p w14:paraId="4C73F0C2" w14:textId="25DDB088" w:rsidR="0059664F" w:rsidRDefault="0059664F" w:rsidP="008D31DC">
            <w:pPr>
              <w:jc w:val="center"/>
              <w:rPr>
                <w:rFonts w:cs="Times New Roman"/>
              </w:rPr>
            </w:pPr>
            <w:r w:rsidRPr="00BB7BCC">
              <w:rPr>
                <w:rFonts w:cs="Times New Roman"/>
                <w:noProof/>
                <w:lang w:eastAsia="en-US" w:bidi="ar-SA"/>
              </w:rPr>
              <mc:AlternateContent>
                <mc:Choice Requires="wps">
                  <w:drawing>
                    <wp:anchor distT="0" distB="0" distL="114300" distR="114300" simplePos="0" relativeHeight="251674624" behindDoc="0" locked="0" layoutInCell="1" allowOverlap="1" wp14:anchorId="064FA35A" wp14:editId="35CB1B2E">
                      <wp:simplePos x="1506220" y="1586230"/>
                      <wp:positionH relativeFrom="column">
                        <wp:align>center</wp:align>
                      </wp:positionH>
                      <wp:positionV relativeFrom="line">
                        <wp:align>top</wp:align>
                      </wp:positionV>
                      <wp:extent cx="228600" cy="320040"/>
                      <wp:effectExtent l="0" t="7620" r="11430" b="11430"/>
                      <wp:wrapNone/>
                      <wp:docPr id="25" name="Left Brac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5400000">
                                <a:off x="0" y="0"/>
                                <a:ext cx="228600" cy="320040"/>
                              </a:xfrm>
                              <a:prstGeom prst="leftBrac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5" o:spid="_x0000_s1026" type="#_x0000_t87" style="position:absolute;margin-left:0;margin-top:0;width:18pt;height:25.2pt;rotation:90;z-index:251674624;visibility:visible;mso-wrap-style:square;mso-wrap-distance-left:9pt;mso-wrap-distance-top:0;mso-wrap-distance-right:9pt;mso-wrap-distance-bottom:0;mso-position-horizontal:center;mso-position-horizontal-relative:text;mso-position-vertical:top;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" adj="1286" strokecolor="black [3213]" strokeweight="2pt">
                      <o:lock v:ext="edit" aspectratio="t"/>
                      <w10:wrap anchory="line"/>
                    </v:shape>
                  </w:pict>
                </mc:Fallback>
              </mc:AlternateContent>
            </w:r>
          </w:p>
          <w:p w14:paraId="29ADE3D2" w14:textId="146225C2" w:rsidR="00FA7045" w:rsidRDefault="0059664F" w:rsidP="008D31DC">
            <w:pPr>
              <w:jc w:val="center"/>
              <w:rPr>
                <w:rFonts w:cs="Times New Roman"/>
              </w:rPr>
            </w:pPr>
            <w:r w:rsidRPr="008D31DC">
              <w:rPr>
                <w:noProof/>
                <w:sz w:val="28"/>
                <w:szCs w:val="28"/>
                <w:lang w:eastAsia="en-US" w:bidi="ar-SA"/>
              </w:rPr>
              <mc:AlternateContent>
                <mc:Choice Requires="wps">
                  <w:drawing>
                    <wp:anchor distT="0" distB="0" distL="114300" distR="114300" simplePos="0" relativeHeight="251658239" behindDoc="0" locked="0" layoutInCell="1" allowOverlap="1" wp14:anchorId="445239A1" wp14:editId="3919FB96">
                      <wp:simplePos x="0" y="0"/>
                      <wp:positionH relativeFrom="column">
                        <wp:align>center</wp:align>
                      </wp:positionH>
                      <wp:positionV relativeFrom="line">
                        <wp:align>center</wp:align>
                      </wp:positionV>
                      <wp:extent cx="411480" cy="182880"/>
                      <wp:effectExtent l="0" t="0" r="26670" b="26670"/>
                      <wp:wrapNone/>
                      <wp:docPr id="26" name="Rounded Rectangle 26"/>
                      <wp:cNvGraphicFramePr/>
                      <a:graphic xmlns:a="http://schemas.openxmlformats.org/drawingml/2006/main">
                        <a:graphicData uri="http://schemas.microsoft.com/office/word/2010/wordprocessingShape">
                          <wps:wsp>
                            <wps:cNvSpPr/>
                            <wps:spPr>
                              <a:xfrm>
                                <a:off x="0" y="0"/>
                                <a:ext cx="411480" cy="182880"/>
                              </a:xfrm>
                              <a:prstGeom prst="roundRect">
                                <a:avLst>
                                  <a:gd name="adj" fmla="val 50000"/>
                                </a:avLst>
                              </a:prstGeom>
                              <a:solidFill>
                                <a:schemeClr val="bg1">
                                  <a:lumMod val="65000"/>
                                </a:schemeClr>
                              </a:solidFill>
                              <a:ln>
                                <a:solidFill>
                                  <a:schemeClr val="tx1">
                                    <a:lumMod val="65000"/>
                                    <a:lumOff val="3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oundrect id="Rounded Rectangle 26" o:spid="_x0000_s1026" style="position:absolute;margin-left:0;margin-top:0;width:32.4pt;height:14.4pt;z-index:251658239;visibility:visible;mso-wrap-style:square;mso-width-percent:0;mso-wrap-distance-left:9pt;mso-wrap-distance-top:0;mso-wrap-distance-right:9pt;mso-wrap-distance-bottom:0;mso-position-horizontal:center;mso-position-horizontal-relative:text;mso-position-vertical:center;mso-position-vertical-relative:line;mso-width-percent:0;mso-width-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" fillcolor="#a5a5a5 [2092]" strokecolor="#5a5a5a [2109]">
                      <w10:wrap anchory="line"/>
                    </v:roundrect>
                  </w:pict>
                </mc:Fallback>
              </mc:AlternateContent>
            </w:r>
          </w:p>
        </w:tc>
        <w:tc>
          <w:tcPr>
            <w:tcW w:w="8274" w:type="dxa"/>
          </w:tcPr>
          <w:p w14:paraId="166333F9" w14:textId="1FD9B53B" w:rsidR="00FA7045" w:rsidRDefault="00FA7045" w:rsidP="008D31DC">
            <w:pPr>
              <w:rPr>
                <w:rFonts w:cs="Times New Roman"/>
              </w:rPr>
            </w:pPr>
            <w:r>
              <w:rPr>
                <w:rFonts w:cs="Times New Roman"/>
              </w:rPr>
              <w:t xml:space="preserve">Specified by a chromosome and basepair range, </w:t>
            </w:r>
            <w:r w:rsidR="00764B6B">
              <w:rPr>
                <w:rFonts w:cs="Times New Roman"/>
              </w:rPr>
              <w:t>i.e.</w:t>
            </w:r>
            <w:r>
              <w:rPr>
                <w:rFonts w:cs="Times New Roman"/>
              </w:rPr>
              <w:t xml:space="preserve"> “chr1:234-567”</w:t>
            </w:r>
            <w:r w:rsidR="00764B6B">
              <w:rPr>
                <w:rFonts w:cs="Times New Roman"/>
              </w:rPr>
              <w:t>.</w:t>
            </w:r>
          </w:p>
          <w:p w14:paraId="391AA26E" w14:textId="5B147876" w:rsidR="00764B6B" w:rsidRDefault="008B3BEC" w:rsidP="008D31DC">
            <w:pPr>
              <w:rPr>
                <w:rFonts w:cs="Times New Roman"/>
              </w:rPr>
            </w:pPr>
            <w:r>
              <w:rPr>
                <w:rFonts w:cs="Times New Roman"/>
              </w:rPr>
              <w:t>Used to refer to any</w:t>
            </w:r>
            <w:r w:rsidR="00764B6B">
              <w:rPr>
                <w:rFonts w:cs="Times New Roman"/>
              </w:rPr>
              <w:t xml:space="preserve"> genomic region, such as a copy number variation (CNV), insertion/deletion (indel), gene coding region, evolutionarily conserved region (ECR), functional region, regulatory region, or any other region of interest.</w:t>
            </w:r>
          </w:p>
          <w:p w14:paraId="5F8D80AC" w14:textId="6D97E8FA" w:rsidR="00764B6B" w:rsidRDefault="00764B6B" w:rsidP="008D31DC">
            <w:pPr>
              <w:rPr>
                <w:rFonts w:cs="Times New Roman"/>
              </w:rPr>
            </w:pPr>
          </w:p>
        </w:tc>
      </w:tr>
      <w:tr w:rsidR="00FA7045" w14:paraId="11CEF609" w14:textId="77777777" w:rsidTr="008D31DC">
        <w:tc>
          <w:tcPr>
            <w:tcW w:w="1043" w:type="dxa"/>
          </w:tcPr>
          <w:p w14:paraId="3186614F" w14:textId="76CD9C3D" w:rsidR="00FA7045" w:rsidRPr="008D31DC" w:rsidRDefault="00FA7045" w:rsidP="0008462D">
            <w:pPr>
              <w:keepNext/>
              <w:keepLines/>
              <w:spacing w:before="200"/>
              <w:jc w:val="both"/>
              <w:outlineLvl w:val="8"/>
              <w:rPr>
                <w:rFonts w:cs="Times New Roman"/>
                <w:b/>
              </w:rPr>
            </w:pPr>
            <w:r w:rsidRPr="008D31DC">
              <w:rPr>
                <w:rFonts w:cs="Times New Roman"/>
                <w:b/>
              </w:rPr>
              <w:t>Gene</w:t>
            </w:r>
          </w:p>
        </w:tc>
        <w:tc>
          <w:tcPr>
            <w:tcW w:w="955" w:type="dxa"/>
            <w:vAlign w:val="center"/>
          </w:tcPr>
          <w:p w14:paraId="00AD3FC2" w14:textId="5532AFB3" w:rsidR="00FA7045" w:rsidRDefault="00FA7045" w:rsidP="008D31DC">
            <w:pPr>
              <w:jc w:val="center"/>
              <w:rPr>
                <w:rFonts w:cs="Times New Roman"/>
              </w:rPr>
            </w:pPr>
            <w:r w:rsidRPr="008D31DC">
              <w:rPr>
                <w:noProof/>
                <w:sz w:val="28"/>
                <w:szCs w:val="28"/>
                <w:lang w:eastAsia="en-US" w:bidi="ar-SA"/>
              </w:rPr>
              <mc:AlternateContent>
                <mc:Choice Requires="wps">
                  <w:drawing>
                    <wp:anchor distT="0" distB="0" distL="114300" distR="114300" simplePos="0" relativeHeight="251675648" behindDoc="0" locked="0" layoutInCell="1" allowOverlap="1" wp14:anchorId="1A2702CA" wp14:editId="630F0698">
                      <wp:simplePos x="1397000" y="2501900"/>
                      <wp:positionH relativeFrom="column">
                        <wp:align>center</wp:align>
                      </wp:positionH>
                      <wp:positionV relativeFrom="line">
                        <wp:align>top</wp:align>
                      </wp:positionV>
                      <wp:extent cx="457200" cy="320419"/>
                      <wp:effectExtent l="0" t="0" r="19050" b="22860"/>
                      <wp:wrapNone/>
                      <wp:docPr id="19" name="Hexagon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57200" cy="320419"/>
                              </a:xfrm>
                              <a:prstGeom prst="hexagon">
                                <a:avLst/>
                              </a:prstGeom>
                              <a:solidFill>
                                <a:srgbClr val="FFC000"/>
                              </a:solidFill>
                              <a:ln>
                                <a:solidFill>
                                  <a:schemeClr val="tx1">
                                    <a:lumMod val="65000"/>
                                    <a:lumOff val="3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9" o:spid="_x0000_s1026" type="#_x0000_t9" style="position:absolute;margin-left:0;margin-top:0;width:36pt;height:25.25pt;z-index:251675648;visibility:visible;mso-wrap-style:square;mso-wrap-distance-left:9pt;mso-wrap-distance-top:0;mso-wrap-distance-right:9pt;mso-wrap-distance-bottom:0;mso-position-horizontal:center;mso-position-horizontal-relative:text;mso-position-vertical:top;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" adj="3784" fillcolor="#ffc000" strokecolor="#5a5a5a [2109]">
                      <v:path arrowok="t"/>
                      <o:lock v:ext="edit" aspectratio="t"/>
                      <w10:wrap anchory="line"/>
                    </v:shape>
                  </w:pict>
                </mc:Fallback>
              </mc:AlternateContent>
            </w:r>
          </w:p>
        </w:tc>
        <w:tc>
          <w:tcPr>
            <w:tcW w:w="8274" w:type="dxa"/>
          </w:tcPr>
          <w:p w14:paraId="4DD6296E" w14:textId="537AB559" w:rsidR="00FA7045" w:rsidRDefault="00FA7045" w:rsidP="008D31DC">
            <w:pPr>
              <w:rPr>
                <w:rFonts w:cs="Times New Roman"/>
              </w:rPr>
            </w:pPr>
            <w:r>
              <w:rPr>
                <w:rFonts w:cs="Times New Roman"/>
              </w:rPr>
              <w:t xml:space="preserve">Specified by </w:t>
            </w:r>
            <w:r w:rsidR="00764B6B">
              <w:rPr>
                <w:rFonts w:cs="Times New Roman"/>
              </w:rPr>
              <w:t>a name or</w:t>
            </w:r>
            <w:r>
              <w:rPr>
                <w:rFonts w:cs="Times New Roman"/>
              </w:rPr>
              <w:t xml:space="preserve"> </w:t>
            </w:r>
            <w:r w:rsidR="00764B6B">
              <w:rPr>
                <w:rFonts w:cs="Times New Roman"/>
              </w:rPr>
              <w:t xml:space="preserve">other </w:t>
            </w:r>
            <w:r>
              <w:rPr>
                <w:rFonts w:cs="Times New Roman"/>
              </w:rPr>
              <w:t xml:space="preserve">identifier, </w:t>
            </w:r>
            <w:r w:rsidR="00764B6B">
              <w:rPr>
                <w:rFonts w:cs="Times New Roman"/>
              </w:rPr>
              <w:t>i.e.</w:t>
            </w:r>
            <w:r>
              <w:rPr>
                <w:rFonts w:cs="Times New Roman"/>
              </w:rPr>
              <w:t xml:space="preserve"> “A1</w:t>
            </w:r>
            <w:r w:rsidR="00A63643">
              <w:rPr>
                <w:rFonts w:cs="Times New Roman"/>
              </w:rPr>
              <w:t>BG</w:t>
            </w:r>
            <w:r>
              <w:rPr>
                <w:rFonts w:cs="Times New Roman"/>
              </w:rPr>
              <w:t>” or “</w:t>
            </w:r>
            <w:r w:rsidRPr="00C2103C">
              <w:rPr>
                <w:rFonts w:cs="Times New Roman"/>
              </w:rPr>
              <w:t>ENSG00000121410</w:t>
            </w:r>
            <w:r>
              <w:rPr>
                <w:rFonts w:cs="Times New Roman"/>
              </w:rPr>
              <w:t>”</w:t>
            </w:r>
            <w:r w:rsidR="00764B6B">
              <w:rPr>
                <w:rFonts w:cs="Times New Roman"/>
              </w:rPr>
              <w:t>.</w:t>
            </w:r>
          </w:p>
          <w:p w14:paraId="07CEBEF3" w14:textId="4A0C6B21" w:rsidR="00764B6B" w:rsidRDefault="00764B6B" w:rsidP="008D31DC">
            <w:pPr>
              <w:rPr>
                <w:rFonts w:cs="Times New Roman"/>
              </w:rPr>
            </w:pPr>
            <w:r>
              <w:rPr>
                <w:rFonts w:cs="Times New Roman"/>
              </w:rPr>
              <w:t>Used to refer to a known and documented gene, whose genomic region and associations with any pathways, interactions or other groups can be retrieved from the knowledge database.</w:t>
            </w:r>
          </w:p>
          <w:p w14:paraId="0B4FDC9C" w14:textId="0F09A936" w:rsidR="00764B6B" w:rsidRDefault="00764B6B" w:rsidP="008D31DC">
            <w:pPr>
              <w:rPr>
                <w:rFonts w:cs="Times New Roman"/>
              </w:rPr>
            </w:pPr>
          </w:p>
        </w:tc>
      </w:tr>
      <w:tr w:rsidR="00FA7045" w14:paraId="1169A0F9" w14:textId="77777777" w:rsidTr="008D31DC">
        <w:tc>
          <w:tcPr>
            <w:tcW w:w="1043" w:type="dxa"/>
          </w:tcPr>
          <w:p w14:paraId="4BC174EF" w14:textId="21801465" w:rsidR="00FA7045" w:rsidRPr="008D31DC" w:rsidRDefault="00FA7045" w:rsidP="0008462D">
            <w:pPr>
              <w:keepNext/>
              <w:keepLines/>
              <w:spacing w:before="200"/>
              <w:jc w:val="both"/>
              <w:outlineLvl w:val="8"/>
              <w:rPr>
                <w:rFonts w:cs="Times New Roman"/>
                <w:b/>
              </w:rPr>
            </w:pPr>
            <w:r w:rsidRPr="008D31DC">
              <w:rPr>
                <w:rFonts w:cs="Times New Roman"/>
                <w:b/>
              </w:rPr>
              <w:t>Group</w:t>
            </w:r>
          </w:p>
        </w:tc>
        <w:tc>
          <w:tcPr>
            <w:tcW w:w="955" w:type="dxa"/>
            <w:vAlign w:val="center"/>
          </w:tcPr>
          <w:p w14:paraId="1BB57ADF" w14:textId="30FCF234" w:rsidR="00FA7045" w:rsidRDefault="00764B6B" w:rsidP="008D31DC">
            <w:pPr>
              <w:jc w:val="center"/>
              <w:rPr>
                <w:rFonts w:cs="Times New Roman"/>
              </w:rPr>
            </w:pPr>
            <w:r w:rsidRPr="008D31DC">
              <w:rPr>
                <w:noProof/>
                <w:sz w:val="28"/>
                <w:szCs w:val="28"/>
                <w:lang w:eastAsia="en-US" w:bidi="ar-SA"/>
              </w:rPr>
              <mc:AlternateContent>
                <mc:Choice Requires="wps">
                  <w:drawing>
                    <wp:anchor distT="0" distB="0" distL="114300" distR="114300" simplePos="0" relativeHeight="251677696" behindDoc="0" locked="0" layoutInCell="1" allowOverlap="1" wp14:anchorId="235D554F" wp14:editId="02C5D011">
                      <wp:simplePos x="1454150" y="3378200"/>
                      <wp:positionH relativeFrom="column">
                        <wp:align>center</wp:align>
                      </wp:positionH>
                      <wp:positionV relativeFrom="line">
                        <wp:align>top</wp:align>
                      </wp:positionV>
                      <wp:extent cx="320040" cy="320040"/>
                      <wp:effectExtent l="0" t="0" r="22860" b="22860"/>
                      <wp:wrapNone/>
                      <wp:docPr id="2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040" cy="320040"/>
                              </a:xfrm>
                              <a:prstGeom prst="ellipse">
                                <a:avLst/>
                              </a:prstGeom>
                              <a:solidFill>
                                <a:schemeClr val="accent1"/>
                              </a:solidFill>
                              <a:ln>
                                <a:solidFill>
                                  <a:schemeClr val="tx1">
                                    <a:lumMod val="65000"/>
                                    <a:lumOff val="3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oval id="Oval 21" o:spid="_x0000_s1026" style="position:absolute;margin-left:0;margin-top:0;width:25.2pt;height:25.2pt;z-index:251677696;visibility:visible;mso-wrap-style:square;mso-wrap-distance-left:9pt;mso-wrap-distance-top:0;mso-wrap-distance-right:9pt;mso-wrap-distance-bottom:0;mso-position-horizontal:center;mso-position-horizontal-relative:text;mso-position-vertical:top;mso-position-vertical-relative:lin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" fillcolor="#4f81bd [3204]" strokecolor="#5a5a5a [2109]">
                      <v:path arrowok="t"/>
                      <w10:wrap anchory="line"/>
                    </v:oval>
                  </w:pict>
                </mc:Fallback>
              </mc:AlternateContent>
            </w:r>
          </w:p>
        </w:tc>
        <w:tc>
          <w:tcPr>
            <w:tcW w:w="8274" w:type="dxa"/>
          </w:tcPr>
          <w:p w14:paraId="345B86E4" w14:textId="77777777" w:rsidR="00FA7045" w:rsidRDefault="00FA7045" w:rsidP="008D31DC">
            <w:pPr>
              <w:rPr>
                <w:rFonts w:cs="Times New Roman"/>
              </w:rPr>
            </w:pPr>
            <w:r>
              <w:rPr>
                <w:rFonts w:cs="Times New Roman"/>
              </w:rPr>
              <w:t xml:space="preserve">Specified by a name or other identifier, </w:t>
            </w:r>
            <w:r w:rsidR="0059664F">
              <w:rPr>
                <w:rFonts w:cs="Times New Roman"/>
              </w:rPr>
              <w:t>i.e.</w:t>
            </w:r>
            <w:r>
              <w:rPr>
                <w:rFonts w:cs="Times New Roman"/>
              </w:rPr>
              <w:t xml:space="preserve"> “lipid metabolic process” or “GO:0006629”</w:t>
            </w:r>
            <w:r w:rsidR="0059664F">
              <w:rPr>
                <w:rFonts w:cs="Times New Roman"/>
              </w:rPr>
              <w:t>.</w:t>
            </w:r>
          </w:p>
          <w:p w14:paraId="427F675E" w14:textId="0CE86580" w:rsidR="0059664F" w:rsidRDefault="0059664F" w:rsidP="008D31DC">
            <w:pPr>
              <w:rPr>
                <w:rFonts w:cs="Times New Roman"/>
              </w:rPr>
            </w:pPr>
            <w:r>
              <w:rPr>
                <w:rFonts w:cs="Times New Roman"/>
              </w:rPr>
              <w:t xml:space="preserve">Used to refer to a known and documented </w:t>
            </w:r>
            <w:r w:rsidR="006176D3">
              <w:rPr>
                <w:rFonts w:cs="Times New Roman"/>
              </w:rPr>
              <w:t xml:space="preserve">pathway, ontological group, protein interaction, protein family, or any other </w:t>
            </w:r>
            <w:r>
              <w:rPr>
                <w:rFonts w:cs="Times New Roman"/>
              </w:rPr>
              <w:t>grouping of genes</w:t>
            </w:r>
            <w:r w:rsidR="006176D3">
              <w:rPr>
                <w:rFonts w:cs="Times New Roman"/>
              </w:rPr>
              <w:t>, proteins or genomic regions that was provided by one of the external data sources.</w:t>
            </w:r>
          </w:p>
          <w:p w14:paraId="57AFE178" w14:textId="6DE9EEEA" w:rsidR="006176D3" w:rsidRDefault="006176D3" w:rsidP="008D31DC">
            <w:pPr>
              <w:rPr>
                <w:rFonts w:cs="Times New Roman"/>
              </w:rPr>
            </w:pPr>
          </w:p>
        </w:tc>
      </w:tr>
      <w:tr w:rsidR="00FA7045" w14:paraId="0CF5971C" w14:textId="77777777" w:rsidTr="008D31DC">
        <w:tc>
          <w:tcPr>
            <w:tcW w:w="1043" w:type="dxa"/>
          </w:tcPr>
          <w:p w14:paraId="1C5124E9" w14:textId="2CAD4B67" w:rsidR="00FA7045" w:rsidRPr="008D31DC" w:rsidRDefault="00FA7045" w:rsidP="0008462D">
            <w:pPr>
              <w:keepNext/>
              <w:keepLines/>
              <w:spacing w:before="200"/>
              <w:jc w:val="both"/>
              <w:outlineLvl w:val="8"/>
              <w:rPr>
                <w:rFonts w:cs="Times New Roman"/>
                <w:b/>
              </w:rPr>
            </w:pPr>
            <w:r w:rsidRPr="008D31DC">
              <w:rPr>
                <w:rFonts w:cs="Times New Roman"/>
                <w:b/>
              </w:rPr>
              <w:t>Source</w:t>
            </w:r>
          </w:p>
        </w:tc>
        <w:tc>
          <w:tcPr>
            <w:tcW w:w="955" w:type="dxa"/>
            <w:vAlign w:val="center"/>
          </w:tcPr>
          <w:p w14:paraId="161B4A90" w14:textId="653E2BA8" w:rsidR="00FA7045" w:rsidRDefault="00764B6B" w:rsidP="008D31DC">
            <w:pPr>
              <w:jc w:val="center"/>
              <w:rPr>
                <w:rFonts w:cs="Times New Roman"/>
              </w:rPr>
            </w:pPr>
            <w:r w:rsidRPr="008D31DC">
              <w:rPr>
                <w:noProof/>
                <w:sz w:val="28"/>
                <w:szCs w:val="28"/>
                <w:lang w:eastAsia="en-US" w:bidi="ar-SA"/>
              </w:rPr>
              <mc:AlternateContent>
                <mc:Choice Requires="wps">
                  <w:drawing>
                    <wp:anchor distT="0" distB="0" distL="114300" distR="114300" simplePos="0" relativeHeight="251678720" behindDoc="0" locked="0" layoutInCell="1" allowOverlap="1" wp14:anchorId="0F68D991" wp14:editId="305D574F">
                      <wp:simplePos x="1397000" y="3727450"/>
                      <wp:positionH relativeFrom="column">
                        <wp:align>center</wp:align>
                      </wp:positionH>
                      <wp:positionV relativeFrom="line">
                        <wp:align>top</wp:align>
                      </wp:positionV>
                      <wp:extent cx="457200" cy="320040"/>
                      <wp:effectExtent l="0" t="0" r="19050" b="22860"/>
                      <wp:wrapNone/>
                      <wp:docPr id="22" name="Flowchart: Direct Access Storag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flowChartMagneticDrum">
                                <a:avLst/>
                              </a:prstGeom>
                              <a:solidFill>
                                <a:schemeClr val="accent5"/>
                              </a:solidFill>
                              <a:ln>
                                <a:solidFill>
                                  <a:schemeClr val="tx1">
                                    <a:lumMod val="65000"/>
                                    <a:lumOff val="3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22" o:spid="_x0000_s1026" type="#_x0000_t133" style="position:absolute;margin-left:0;margin-top:0;width:36pt;height:25.2pt;z-index:251678720;visibility:visible;mso-wrap-style:square;mso-width-percent:0;mso-height-percent:0;mso-wrap-distance-left:9pt;mso-wrap-distance-top:0;mso-wrap-distance-right:9pt;mso-wrap-distance-bottom:0;mso-position-horizontal:center;mso-position-horizontal-relative:text;mso-position-vertical:top;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" fillcolor="#4bacc6 [3208]" strokecolor="#5a5a5a [2109]">
                      <v:path arrowok="t"/>
                      <w10:wrap anchory="line"/>
                    </v:shape>
                  </w:pict>
                </mc:Fallback>
              </mc:AlternateContent>
            </w:r>
          </w:p>
        </w:tc>
        <w:tc>
          <w:tcPr>
            <w:tcW w:w="8274" w:type="dxa"/>
          </w:tcPr>
          <w:p w14:paraId="5F7F0062" w14:textId="77777777" w:rsidR="00FA7045" w:rsidRDefault="0059664F" w:rsidP="008D31DC">
            <w:pPr>
              <w:rPr>
                <w:rFonts w:cs="Times New Roman"/>
              </w:rPr>
            </w:pPr>
            <w:r>
              <w:rPr>
                <w:rFonts w:cs="Times New Roman"/>
              </w:rPr>
              <w:t>Specified by name, i.e. “GO”.</w:t>
            </w:r>
          </w:p>
          <w:p w14:paraId="7001B7D0" w14:textId="4478FB72" w:rsidR="0059664F" w:rsidRDefault="0059664F" w:rsidP="008D31DC">
            <w:pPr>
              <w:rPr>
                <w:rFonts w:cs="Times New Roman"/>
              </w:rPr>
            </w:pPr>
            <w:r>
              <w:rPr>
                <w:rFonts w:cs="Times New Roman"/>
              </w:rPr>
              <w:t>Used to refer to a specific external data source.</w:t>
            </w:r>
          </w:p>
        </w:tc>
      </w:tr>
    </w:tbl>
    <w:p w14:paraId="70651AE1" w14:textId="77777777" w:rsidR="00BE156B" w:rsidRDefault="00BE156B" w:rsidP="00BE156B">
      <w:pPr>
        <w:jc w:val="both"/>
        <w:rPr>
          <w:rFonts w:cs="Times New Roman"/>
        </w:rPr>
      </w:pPr>
    </w:p>
    <w:p w14:paraId="316E70C0" w14:textId="34BD572B" w:rsidR="00BE156B" w:rsidRDefault="00BE156B" w:rsidP="008D31DC">
      <w:pPr>
        <w:rPr>
          <w:rFonts w:cs="Times New Roman"/>
        </w:rPr>
      </w:pPr>
      <w:r>
        <w:rPr>
          <w:rFonts w:cs="Times New Roman"/>
        </w:rPr>
        <w:t xml:space="preserve">Some of these data types are closely related, but behave in slightly different ways. For example a SNP and a position may be interchangeable in most cases, but not always: some RS numbers have no known genomic position while some have more than one, and any given genomic position could be associated with more than one RS number, or none at all. Similarly, some genes have no confirmed genomic region while some have several, and a given region might overlap or contain </w:t>
      </w:r>
      <w:r w:rsidR="00D77AED">
        <w:rPr>
          <w:rFonts w:cs="Times New Roman"/>
        </w:rPr>
        <w:t xml:space="preserve">one gene, or </w:t>
      </w:r>
      <w:r>
        <w:rPr>
          <w:rFonts w:cs="Times New Roman"/>
        </w:rPr>
        <w:t>many</w:t>
      </w:r>
      <w:r w:rsidR="00D77AED">
        <w:rPr>
          <w:rFonts w:cs="Times New Roman"/>
        </w:rPr>
        <w:t>,</w:t>
      </w:r>
      <w:r>
        <w:rPr>
          <w:rFonts w:cs="Times New Roman"/>
        </w:rPr>
        <w:t xml:space="preserve"> or none.</w:t>
      </w:r>
    </w:p>
    <w:p w14:paraId="277696CC" w14:textId="77777777" w:rsidR="00E15DAD" w:rsidRDefault="00E15DAD" w:rsidP="00BE156B">
      <w:pPr>
        <w:jc w:val="both"/>
        <w:rPr>
          <w:rFonts w:cs="Times New Roman"/>
        </w:rPr>
      </w:pPr>
    </w:p>
    <w:p w14:paraId="0B83D2CD" w14:textId="08AB6816" w:rsidR="00E15DAD" w:rsidRDefault="00E15DAD" w:rsidP="008D31DC">
      <w:pPr>
        <w:rPr>
          <w:rFonts w:cs="Times New Roman"/>
        </w:rPr>
      </w:pPr>
      <w:r>
        <w:rPr>
          <w:rFonts w:cs="Times New Roman"/>
        </w:rPr>
        <w:t>The order in which these types have been listed is also significant: it is the sequence in which data can be cross-referenced within Biofilter. For example, a SNP (or RS number) and a gene have no direct relationship, but a SNP may have a known genomic position (or several), and that position may lie within a known region</w:t>
      </w:r>
      <w:r w:rsidR="006E3BB7">
        <w:rPr>
          <w:rFonts w:cs="Times New Roman"/>
        </w:rPr>
        <w:t xml:space="preserve"> which is</w:t>
      </w:r>
      <w:r>
        <w:rPr>
          <w:rFonts w:cs="Times New Roman"/>
        </w:rPr>
        <w:t xml:space="preserve"> associated with a particular gene. To complete the chain, a gene may be associated with on</w:t>
      </w:r>
      <w:r w:rsidR="00990473">
        <w:rPr>
          <w:rFonts w:cs="Times New Roman"/>
        </w:rPr>
        <w:t>e</w:t>
      </w:r>
      <w:r>
        <w:rPr>
          <w:rFonts w:cs="Times New Roman"/>
        </w:rPr>
        <w:t xml:space="preserve"> </w:t>
      </w:r>
      <w:r w:rsidR="00990473">
        <w:rPr>
          <w:rFonts w:cs="Times New Roman"/>
        </w:rPr>
        <w:t>or more</w:t>
      </w:r>
      <w:r>
        <w:rPr>
          <w:rFonts w:cs="Times New Roman"/>
        </w:rPr>
        <w:t xml:space="preserve"> groups of various types (interactions, pathways, etc.), and each of those groups was provided from a particular external data source.</w:t>
      </w:r>
    </w:p>
    <w:p w14:paraId="111BB324" w14:textId="52CBE9FE" w:rsidR="00D77AED" w:rsidRDefault="00D77AED" w:rsidP="00D77AED">
      <w:pPr>
        <w:pStyle w:val="Heading2"/>
      </w:pPr>
      <w:bookmarkStart w:id="822" w:name="_Toc338422077"/>
      <w:r>
        <w:lastRenderedPageBreak/>
        <w:t>Analysis Modes</w:t>
      </w:r>
      <w:bookmarkEnd w:id="822"/>
    </w:p>
    <w:p w14:paraId="6EB421F3" w14:textId="77777777" w:rsidR="00D77AED" w:rsidRDefault="00D77AED" w:rsidP="001C43D6"/>
    <w:p w14:paraId="0A9F21E8" w14:textId="77CAD0A6" w:rsidR="00D77AED" w:rsidRDefault="00D77AED" w:rsidP="001C43D6">
      <w:r>
        <w:t>Biofilter has three primary analysis modes which each make use of the available biological knowledge in slightly different ways.</w:t>
      </w:r>
    </w:p>
    <w:p w14:paraId="4BC9665C" w14:textId="1DED90F2" w:rsidR="00FE1C09" w:rsidRDefault="00FE1C09" w:rsidP="003B534B">
      <w:pPr>
        <w:pStyle w:val="Heading3"/>
      </w:pPr>
      <w:bookmarkStart w:id="823" w:name="_Toc338422078"/>
      <w:r>
        <w:t>Filtering</w:t>
      </w:r>
      <w:bookmarkEnd w:id="823"/>
    </w:p>
    <w:p w14:paraId="31658008" w14:textId="77777777" w:rsidR="00FE1C09" w:rsidRDefault="00FE1C09" w:rsidP="001C43D6"/>
    <w:p w14:paraId="04D42898" w14:textId="78FEC1EF" w:rsidR="00FE1C09" w:rsidRDefault="00FE1C09" w:rsidP="001C43D6">
      <w:r>
        <w:t>The most straightforward of Biofilter’s primary functions</w:t>
      </w:r>
      <w:r w:rsidR="00A56EE7">
        <w:t xml:space="preserve"> is</w:t>
      </w:r>
      <w:r>
        <w:t xml:space="preserve">, as the name implies, filtering. </w:t>
      </w:r>
      <w:r w:rsidR="00EC3718">
        <w:t xml:space="preserve">Given any combination of input data, Biofilter can cross-reference </w:t>
      </w:r>
      <w:r w:rsidR="001C43D6">
        <w:t xml:space="preserve">the input data </w:t>
      </w:r>
      <w:r w:rsidR="00B64490">
        <w:t>using</w:t>
      </w:r>
      <w:r w:rsidR="00EC3718">
        <w:t xml:space="preserve"> </w:t>
      </w:r>
      <w:r w:rsidR="00A63643">
        <w:t xml:space="preserve">the relationships stored in the </w:t>
      </w:r>
      <w:r w:rsidR="00EC3718">
        <w:t>knowledge database to generate a filtered dataset of any supported type (or types).</w:t>
      </w:r>
    </w:p>
    <w:p w14:paraId="1F6C2F97" w14:textId="77777777" w:rsidR="00EC3718" w:rsidRDefault="00EC3718" w:rsidP="001C43D6"/>
    <w:p w14:paraId="55D94233" w14:textId="40C0A84D" w:rsidR="00EC3718" w:rsidRDefault="00EC3718" w:rsidP="001C43D6">
      <w:r>
        <w:t>For example, a user c</w:t>
      </w:r>
      <w:r w:rsidR="001C43D6">
        <w:t>an</w:t>
      </w:r>
      <w:r>
        <w:t xml:space="preserve"> provide a list of SNPs (such as those covered by a genotyping platform) and a list of genes (such as those </w:t>
      </w:r>
      <w:r w:rsidR="00A63643">
        <w:t>thought</w:t>
      </w:r>
      <w:r>
        <w:t xml:space="preserve"> to be related to a particular phenotype)</w:t>
      </w:r>
      <w:r w:rsidR="00270C94">
        <w:t xml:space="preserve"> and</w:t>
      </w:r>
      <w:r>
        <w:t xml:space="preserve"> request a filtered set of SNPs. Biofilter </w:t>
      </w:r>
      <w:r w:rsidR="001C43D6">
        <w:t xml:space="preserve">will use </w:t>
      </w:r>
      <w:r w:rsidR="00DA3A78">
        <w:t xml:space="preserve">LOKI’s </w:t>
      </w:r>
      <w:r>
        <w:t>knowledge of SNP positions and gene regions</w:t>
      </w:r>
      <w:r w:rsidR="00270C94">
        <w:t xml:space="preserve"> to filter the provided SNP list, removing all those that are not located within any of the provided genes.</w:t>
      </w:r>
    </w:p>
    <w:p w14:paraId="2854CC92" w14:textId="77777777" w:rsidR="00270C94" w:rsidRDefault="00270C94" w:rsidP="001C43D6"/>
    <w:p w14:paraId="0868A3ED" w14:textId="6964E20E" w:rsidR="00FE1C09" w:rsidRDefault="00270C94" w:rsidP="001C43D6">
      <w:r>
        <w:t xml:space="preserve">The </w:t>
      </w:r>
      <w:r w:rsidR="001C43D6">
        <w:t>ou</w:t>
      </w:r>
      <w:r w:rsidR="00AA1169">
        <w:t>t</w:t>
      </w:r>
      <w:r w:rsidR="001C43D6">
        <w:t>put data type</w:t>
      </w:r>
      <w:r>
        <w:t xml:space="preserve"> does not necessarily have to</w:t>
      </w:r>
      <w:r w:rsidR="006824D9">
        <w:t xml:space="preserve"> be the same </w:t>
      </w:r>
      <w:r w:rsidR="001C43D6">
        <w:t xml:space="preserve">data </w:t>
      </w:r>
      <w:r>
        <w:t>type</w:t>
      </w:r>
      <w:r w:rsidR="001C43D6">
        <w:t>(</w:t>
      </w:r>
      <w:r>
        <w:t>s</w:t>
      </w:r>
      <w:r w:rsidR="001C43D6">
        <w:t>)</w:t>
      </w:r>
      <w:r>
        <w:t xml:space="preserve"> provided as inpu</w:t>
      </w:r>
      <w:r w:rsidR="006824D9">
        <w:t>t</w:t>
      </w:r>
      <w:r w:rsidR="00DA3A78">
        <w:t>.</w:t>
      </w:r>
      <w:r w:rsidR="00DA3A78" w:rsidDel="00DA3A78">
        <w:t xml:space="preserve"> </w:t>
      </w:r>
      <w:r w:rsidR="00DA3A78">
        <w:t>F</w:t>
      </w:r>
      <w:r w:rsidR="003C285A">
        <w:t>or example</w:t>
      </w:r>
      <w:r w:rsidR="00DA3A78">
        <w:t>,</w:t>
      </w:r>
      <w:r w:rsidR="003C285A">
        <w:t xml:space="preserve"> </w:t>
      </w:r>
      <w:r w:rsidR="0026723D">
        <w:t>a</w:t>
      </w:r>
      <w:r>
        <w:t xml:space="preserve"> user c</w:t>
      </w:r>
      <w:r w:rsidR="003C285A">
        <w:t>an</w:t>
      </w:r>
      <w:r>
        <w:t xml:space="preserve"> provide a list of SNPs and a list of groups and request </w:t>
      </w:r>
      <w:r w:rsidR="003C285A">
        <w:t>the</w:t>
      </w:r>
      <w:r>
        <w:t xml:space="preserve"> set of genes</w:t>
      </w:r>
      <w:r w:rsidR="003C285A">
        <w:t xml:space="preserve"> that</w:t>
      </w:r>
      <w:r w:rsidR="00DA3A78">
        <w:t xml:space="preserve"> match both lists</w:t>
      </w:r>
      <w:r>
        <w:t>. In this case</w:t>
      </w:r>
      <w:r w:rsidR="00A56EE7">
        <w:t>,</w:t>
      </w:r>
      <w:r>
        <w:t xml:space="preserve"> there is no input set of gen</w:t>
      </w:r>
      <w:r w:rsidR="00A56EE7">
        <w:t>es to use as a starting point</w:t>
      </w:r>
      <w:r w:rsidR="003C285A">
        <w:t xml:space="preserve"> so</w:t>
      </w:r>
      <w:r w:rsidR="00A56EE7">
        <w:t xml:space="preserve"> Biofilter </w:t>
      </w:r>
      <w:r w:rsidR="00AA1169">
        <w:t xml:space="preserve">will </w:t>
      </w:r>
      <w:r>
        <w:t>c</w:t>
      </w:r>
      <w:r w:rsidR="00A56EE7">
        <w:t>heck</w:t>
      </w:r>
      <w:r>
        <w:t xml:space="preserve"> all known genes found i</w:t>
      </w:r>
      <w:r w:rsidR="00A56EE7">
        <w:t>n the</w:t>
      </w:r>
      <w:r>
        <w:t xml:space="preserve"> knowledge database</w:t>
      </w:r>
      <w:r w:rsidR="00A56EE7">
        <w:t xml:space="preserve">. The result </w:t>
      </w:r>
      <w:r w:rsidR="00AA1169">
        <w:t xml:space="preserve">is </w:t>
      </w:r>
      <w:r w:rsidR="003C285A">
        <w:t xml:space="preserve">a </w:t>
      </w:r>
      <w:r>
        <w:t xml:space="preserve">list </w:t>
      </w:r>
      <w:r w:rsidR="003C285A">
        <w:t xml:space="preserve">of </w:t>
      </w:r>
      <w:r w:rsidR="00A56EE7">
        <w:t>only</w:t>
      </w:r>
      <w:r>
        <w:t xml:space="preserve"> t</w:t>
      </w:r>
      <w:r w:rsidR="003C285A">
        <w:t>h</w:t>
      </w:r>
      <w:r>
        <w:t>e</w:t>
      </w:r>
      <w:r w:rsidR="00A56EE7">
        <w:t xml:space="preserve"> genes</w:t>
      </w:r>
      <w:r>
        <w:t xml:space="preserve"> which include at least one of the </w:t>
      </w:r>
      <w:r w:rsidR="0026723D">
        <w:t>specified</w:t>
      </w:r>
      <w:r>
        <w:t xml:space="preserve"> SNPs, and are </w:t>
      </w:r>
      <w:r w:rsidR="003C285A">
        <w:t>a</w:t>
      </w:r>
      <w:r>
        <w:t xml:space="preserve"> part of at least one of the specified groups.</w:t>
      </w:r>
    </w:p>
    <w:p w14:paraId="61100466" w14:textId="77777777" w:rsidR="00A56EE7" w:rsidRDefault="00A56EE7" w:rsidP="001C43D6"/>
    <w:p w14:paraId="3E859732" w14:textId="55FC20E8" w:rsidR="00A56EE7" w:rsidRDefault="00A56EE7" w:rsidP="001C43D6">
      <w:r>
        <w:t xml:space="preserve">Finally, filtering is not limited to a single data type: Biofilter can </w:t>
      </w:r>
      <w:r w:rsidR="00A63643">
        <w:t>also</w:t>
      </w:r>
      <w:r>
        <w:t xml:space="preserve"> identify all of the unique combinations of </w:t>
      </w:r>
      <w:r w:rsidR="003C285A">
        <w:t xml:space="preserve">data </w:t>
      </w:r>
      <w:r>
        <w:t xml:space="preserve">types which jointly meet the provided criteria. </w:t>
      </w:r>
      <w:r w:rsidR="003C285A">
        <w:t xml:space="preserve">For example, given a </w:t>
      </w:r>
      <w:r>
        <w:t xml:space="preserve">list of SNPs and genes, Biofilter </w:t>
      </w:r>
      <w:r w:rsidR="00AA1169">
        <w:t xml:space="preserve">can </w:t>
      </w:r>
      <w:r>
        <w:t xml:space="preserve">produce a filtered set of SNP-gene pairs. The result </w:t>
      </w:r>
      <w:r w:rsidR="00AA1169">
        <w:t xml:space="preserve">is </w:t>
      </w:r>
      <w:r w:rsidR="003C285A">
        <w:t>every</w:t>
      </w:r>
      <w:r w:rsidR="00AA1169">
        <w:t xml:space="preserve"> combination of</w:t>
      </w:r>
      <w:r w:rsidR="003C285A">
        <w:t xml:space="preserve"> SNP and gene </w:t>
      </w:r>
      <w:r w:rsidR="006150DD">
        <w:t xml:space="preserve">from the two lists </w:t>
      </w:r>
      <w:r w:rsidR="003C285A">
        <w:t xml:space="preserve">where </w:t>
      </w:r>
      <w:r w:rsidR="006150DD">
        <w:t xml:space="preserve">the </w:t>
      </w:r>
      <w:r>
        <w:t xml:space="preserve">SNP </w:t>
      </w:r>
      <w:r w:rsidR="003C285A">
        <w:t xml:space="preserve">is within the gene. </w:t>
      </w:r>
    </w:p>
    <w:p w14:paraId="65164985" w14:textId="1F09B272" w:rsidR="00296A88" w:rsidRDefault="00296A88" w:rsidP="003B534B">
      <w:pPr>
        <w:pStyle w:val="Heading3"/>
      </w:pPr>
      <w:bookmarkStart w:id="824" w:name="_Toc338422079"/>
      <w:r>
        <w:t>Annotation</w:t>
      </w:r>
      <w:bookmarkEnd w:id="824"/>
    </w:p>
    <w:p w14:paraId="2E104DB3" w14:textId="77777777" w:rsidR="0025547D" w:rsidRDefault="0025547D" w:rsidP="0025547D"/>
    <w:p w14:paraId="60925E22" w14:textId="0BE7C5FA" w:rsidR="00007663" w:rsidRDefault="00007663" w:rsidP="00406834">
      <w:r>
        <w:t>Biofilter</w:t>
      </w:r>
      <w:r w:rsidR="00A63643">
        <w:t xml:space="preserve"> can also</w:t>
      </w:r>
      <w:r>
        <w:t xml:space="preserve"> annotat</w:t>
      </w:r>
      <w:r w:rsidR="00A63643">
        <w:t>e</w:t>
      </w:r>
      <w:r>
        <w:t xml:space="preserve"> any of the supported data types with respect to</w:t>
      </w:r>
      <w:r w:rsidR="00A63643">
        <w:t xml:space="preserve"> any</w:t>
      </w:r>
      <w:r>
        <w:t xml:space="preserve"> </w:t>
      </w:r>
      <w:r w:rsidR="0028094B">
        <w:t xml:space="preserve">of </w:t>
      </w:r>
      <w:r>
        <w:t xml:space="preserve">the others. </w:t>
      </w:r>
      <w:r w:rsidR="00A63643">
        <w:t>Like filtering, the annotations are based on the relationships stored in the knowledge database</w:t>
      </w:r>
      <w:r w:rsidR="00406834">
        <w:t xml:space="preserve">; unlike filtering, any data which cannot be annotated as requested (such as a SNP which is not located within any gene) </w:t>
      </w:r>
      <w:del w:id="825" w:author="Alexander Thomas Frase" w:date="2012-10-19T13:20:00Z">
        <w:r w:rsidR="00406834" w:rsidDel="00871580">
          <w:delText xml:space="preserve">are </w:delText>
        </w:r>
      </w:del>
      <w:ins w:id="826" w:author="Alexander Thomas Frase" w:date="2012-10-19T13:20:00Z">
        <w:r w:rsidR="00871580">
          <w:t xml:space="preserve">will </w:t>
        </w:r>
      </w:ins>
      <w:r w:rsidR="00406834">
        <w:t>still</w:t>
      </w:r>
      <w:ins w:id="827" w:author="Sarah Pendergrass" w:date="2012-10-19T14:11:00Z">
        <w:r w:rsidR="00406834">
          <w:t xml:space="preserve"> </w:t>
        </w:r>
      </w:ins>
      <w:ins w:id="828" w:author="Alexander Thomas Frase" w:date="2012-10-19T13:20:00Z">
        <w:r w:rsidR="00871580">
          <w:t xml:space="preserve">be </w:t>
        </w:r>
      </w:ins>
      <w:r w:rsidR="00406834">
        <w:t xml:space="preserve">included in the output, with the annotation columns </w:t>
      </w:r>
      <w:r w:rsidR="003C285A">
        <w:t xml:space="preserve">of the output </w:t>
      </w:r>
      <w:r w:rsidR="00406834">
        <w:t>simply left blank.</w:t>
      </w:r>
      <w:r w:rsidR="001D2BF1">
        <w:t xml:space="preserve"> Put another way, the difference between filtering and annotation is that filtering does not allow any blanks.</w:t>
      </w:r>
    </w:p>
    <w:p w14:paraId="6A3233D6" w14:textId="77777777" w:rsidR="00007663" w:rsidRDefault="00007663" w:rsidP="00007663"/>
    <w:p w14:paraId="22FB91C1" w14:textId="3984BDAC" w:rsidR="00007663" w:rsidRDefault="00007663" w:rsidP="00007663">
      <w:r>
        <w:t xml:space="preserve">For example, a list of SNPs </w:t>
      </w:r>
      <w:r w:rsidR="00AA1169">
        <w:t xml:space="preserve">can </w:t>
      </w:r>
      <w:r>
        <w:t xml:space="preserve">be annotated </w:t>
      </w:r>
      <w:r w:rsidR="00BC7AC4">
        <w:t xml:space="preserve">with </w:t>
      </w:r>
      <w:r>
        <w:t>positions to generate a new list of all the same SNPs, but with extra columns containing the</w:t>
      </w:r>
      <w:r w:rsidR="00406834">
        <w:t xml:space="preserve"> chromosome and</w:t>
      </w:r>
      <w:r>
        <w:t xml:space="preserve"> genomic position for each SNP (if any). Any SNP with multiple known positions </w:t>
      </w:r>
      <w:r w:rsidR="00AA1169">
        <w:t xml:space="preserve">will </w:t>
      </w:r>
      <w:r>
        <w:t xml:space="preserve">be repeated, and any SNP with no known position </w:t>
      </w:r>
      <w:r w:rsidR="00AA1169">
        <w:t xml:space="preserve">will </w:t>
      </w:r>
      <w:r>
        <w:t>have blanks in the added columns.</w:t>
      </w:r>
    </w:p>
    <w:p w14:paraId="28135A01" w14:textId="77777777" w:rsidR="00007663" w:rsidRDefault="00007663" w:rsidP="00007663"/>
    <w:p w14:paraId="09709762" w14:textId="0D0BBF75" w:rsidR="00007663" w:rsidRDefault="00007663" w:rsidP="00007663">
      <w:r>
        <w:t xml:space="preserve">Similarly, those same SNPs </w:t>
      </w:r>
      <w:r w:rsidR="00AA1169">
        <w:t xml:space="preserve">can </w:t>
      </w:r>
      <w:r>
        <w:t>be annotated</w:t>
      </w:r>
      <w:r w:rsidR="00EF6AC7">
        <w:t xml:space="preserve"> with </w:t>
      </w:r>
      <w:r>
        <w:t>gene</w:t>
      </w:r>
      <w:r w:rsidR="00EF6AC7">
        <w:t xml:space="preserve"> information</w:t>
      </w:r>
      <w:r>
        <w:t xml:space="preserve">; the result </w:t>
      </w:r>
      <w:r w:rsidR="00AA1169">
        <w:t xml:space="preserve">is </w:t>
      </w:r>
      <w:r>
        <w:t>similar, except that the added column contain</w:t>
      </w:r>
      <w:r w:rsidR="00AA1169">
        <w:t>s</w:t>
      </w:r>
      <w:r>
        <w:t xml:space="preserve"> the name of the gene </w:t>
      </w:r>
      <w:r w:rsidR="006824D9">
        <w:t>containing</w:t>
      </w:r>
      <w:r>
        <w:t xml:space="preserve"> the SNP’s position. In this case a blank value </w:t>
      </w:r>
      <w:r w:rsidR="00AA1169">
        <w:t xml:space="preserve">can </w:t>
      </w:r>
      <w:r>
        <w:t xml:space="preserve">mean two things: either the SNP </w:t>
      </w:r>
      <w:r w:rsidR="00AA1169">
        <w:t xml:space="preserve">does </w:t>
      </w:r>
      <w:r>
        <w:t>not fall within any known gene region, or the SNP ha</w:t>
      </w:r>
      <w:r w:rsidR="00AA1169">
        <w:t>s</w:t>
      </w:r>
      <w:r>
        <w:t xml:space="preserve"> no known position with which to search for gene regions.</w:t>
      </w:r>
    </w:p>
    <w:p w14:paraId="0971E416" w14:textId="62EF5258" w:rsidR="008122E8" w:rsidDel="00696002" w:rsidRDefault="008122E8" w:rsidP="00007663">
      <w:pPr>
        <w:rPr>
          <w:del w:id="829" w:author="Alexander Thomas Frase" w:date="2012-10-19T14:48:00Z"/>
        </w:rPr>
      </w:pPr>
    </w:p>
    <w:p w14:paraId="0D22F81F" w14:textId="77777777" w:rsidR="003B534B" w:rsidRDefault="003B534B" w:rsidP="00007663">
      <w:pPr>
        <w:rPr>
          <w:ins w:id="830" w:author="Alexander Thomas Frase" w:date="2012-10-19T14:48:00Z"/>
        </w:rPr>
      </w:pPr>
    </w:p>
    <w:p w14:paraId="1236EC03" w14:textId="77777777" w:rsidR="00696002" w:rsidRDefault="00696002" w:rsidP="00007663"/>
    <w:p w14:paraId="4E826736" w14:textId="566172FA" w:rsidR="0025547D" w:rsidRDefault="007C5A0E" w:rsidP="00D933C9">
      <w:pPr>
        <w:rPr>
          <w:rFonts w:cs="Times New Roman"/>
        </w:rPr>
      </w:pPr>
      <w:r>
        <w:t xml:space="preserve">Annotations can also be generated </w:t>
      </w:r>
      <w:r w:rsidR="00747C9C">
        <w:t>for</w:t>
      </w:r>
      <w:r>
        <w:t xml:space="preserve"> combinations of</w:t>
      </w:r>
      <w:r w:rsidR="006824D9">
        <w:t xml:space="preserve"> data</w:t>
      </w:r>
      <w:r>
        <w:t xml:space="preserve"> types, or for</w:t>
      </w:r>
      <w:r w:rsidR="006824D9">
        <w:t xml:space="preserve"> data</w:t>
      </w:r>
      <w:r>
        <w:t xml:space="preserve"> types which were not provided as input. In these cases the annotation</w:t>
      </w:r>
      <w:r w:rsidR="006824D9">
        <w:t xml:space="preserve"> will be for the </w:t>
      </w:r>
      <w:r>
        <w:t>output of</w:t>
      </w:r>
      <w:r w:rsidR="006824D9">
        <w:t xml:space="preserve"> </w:t>
      </w:r>
      <w:r w:rsidR="00BC7AC4">
        <w:t xml:space="preserve">a </w:t>
      </w:r>
      <w:r>
        <w:t>filtering</w:t>
      </w:r>
      <w:r w:rsidR="006824D9">
        <w:t xml:space="preserve"> analysis</w:t>
      </w:r>
      <w:commentRangeStart w:id="831"/>
      <w:r>
        <w:t>.</w:t>
      </w:r>
      <w:del w:id="832" w:author="Alexander Thomas Frase" w:date="2012-10-19T13:25:00Z">
        <w:r w:rsidDel="00871580">
          <w:delText xml:space="preserve"> For example</w:delText>
        </w:r>
        <w:r w:rsidR="00747C9C" w:rsidDel="00871580">
          <w:delText>,</w:delText>
        </w:r>
        <w:r w:rsidDel="00871580">
          <w:delText xml:space="preserve"> if both SNPs and groups are provided as input and the user requests an annotation of genes to regions, then the first column of the output will contain exactly the same genes as if the user had </w:delText>
        </w:r>
        <w:r w:rsidR="00747C9C" w:rsidDel="00871580">
          <w:delText xml:space="preserve">simply </w:delText>
        </w:r>
        <w:r w:rsidDel="00871580">
          <w:delText>requested a filtered set of genes.</w:delText>
        </w:r>
        <w:r w:rsidR="00747C9C" w:rsidDel="00871580">
          <w:delText xml:space="preserve"> The additional columns would then contain the genomic region for each </w:delText>
        </w:r>
        <w:r w:rsidR="001D2BF1" w:rsidDel="00871580">
          <w:delText xml:space="preserve">of those </w:delText>
        </w:r>
        <w:r w:rsidR="00747C9C" w:rsidDel="00871580">
          <w:delText>gene</w:delText>
        </w:r>
        <w:r w:rsidR="001D2BF1" w:rsidDel="00871580">
          <w:delText>s</w:delText>
        </w:r>
        <w:r w:rsidR="00747C9C" w:rsidDel="00871580">
          <w:delText xml:space="preserve"> (if any).</w:delText>
        </w:r>
      </w:del>
      <w:commentRangeEnd w:id="831"/>
      <w:r w:rsidR="003E03A9">
        <w:rPr>
          <w:rStyle w:val="CommentReference"/>
        </w:rPr>
        <w:commentReference w:id="831"/>
      </w:r>
      <w:ins w:id="833" w:author="Alexander Thomas Frase" w:date="2012-10-19T13:20:00Z">
        <w:r w:rsidR="00871580">
          <w:t xml:space="preserve"> For example, suppose the user provide</w:t>
        </w:r>
      </w:ins>
      <w:ins w:id="834" w:author="Alexander Thomas Frase" w:date="2012-10-19T13:21:00Z">
        <w:r w:rsidR="00871580">
          <w:t>s a list of SNPs and a list of groups, and then requests an annotation of genes to regions. Since no genes were provided as input, Biofilter will first perform a filtering analysis to identify all genes which contain at least one of the provided SNPs, and are also part of at least one of the provided groups. This filtered set of genes will then appear in the first column of the annotation output, followed by each gene</w:t>
        </w:r>
      </w:ins>
      <w:ins w:id="835" w:author="Alexander Thomas Frase" w:date="2012-10-19T13:22:00Z">
        <w:r w:rsidR="00871580">
          <w:t>’s genomic region (if any).</w:t>
        </w:r>
      </w:ins>
    </w:p>
    <w:p w14:paraId="520F7609" w14:textId="6F71754B" w:rsidR="00296A88" w:rsidRDefault="00296A88" w:rsidP="003B534B">
      <w:pPr>
        <w:pStyle w:val="Heading3"/>
      </w:pPr>
      <w:bookmarkStart w:id="836" w:name="_Toc338422080"/>
      <w:r>
        <w:t>Modeling</w:t>
      </w:r>
      <w:bookmarkEnd w:id="836"/>
    </w:p>
    <w:p w14:paraId="069AF844" w14:textId="77777777" w:rsidR="000724C4" w:rsidRDefault="000724C4" w:rsidP="000712C2">
      <w:pPr>
        <w:rPr>
          <w:rFonts w:cs="Times New Roman"/>
          <w:bCs/>
        </w:rPr>
      </w:pPr>
    </w:p>
    <w:p w14:paraId="45766535" w14:textId="67D7EE77" w:rsidR="00080539" w:rsidRDefault="000E5DC7" w:rsidP="000E5DC7">
      <w:pPr>
        <w:rPr>
          <w:rFonts w:cs="Times New Roman"/>
          <w:bCs/>
        </w:rPr>
      </w:pPr>
      <w:r>
        <w:rPr>
          <w:rFonts w:cs="Times New Roman"/>
          <w:bCs/>
        </w:rPr>
        <w:t>The last of Biofilter’s primary analysis modes is a little different from f</w:t>
      </w:r>
      <w:r w:rsidR="00EF6AC7">
        <w:rPr>
          <w:rFonts w:cs="Times New Roman"/>
          <w:bCs/>
        </w:rPr>
        <w:t>iltering and an</w:t>
      </w:r>
      <w:r w:rsidR="00BC7AC4">
        <w:rPr>
          <w:rFonts w:cs="Times New Roman"/>
          <w:bCs/>
        </w:rPr>
        <w:t>n</w:t>
      </w:r>
      <w:r w:rsidR="00EF6AC7">
        <w:rPr>
          <w:rFonts w:cs="Times New Roman"/>
          <w:bCs/>
        </w:rPr>
        <w:t>otation</w:t>
      </w:r>
      <w:r>
        <w:rPr>
          <w:rFonts w:cs="Times New Roman"/>
          <w:bCs/>
        </w:rPr>
        <w:t>. In addition to simply cross-referencing any given data with the other available prior knowledge, Biofilter can also search for repeated patterns within the prior knowledge</w:t>
      </w:r>
      <w:r w:rsidR="00687EF4">
        <w:rPr>
          <w:rFonts w:cs="Times New Roman"/>
          <w:bCs/>
        </w:rPr>
        <w:t xml:space="preserve"> which might</w:t>
      </w:r>
      <w:r>
        <w:rPr>
          <w:rFonts w:cs="Times New Roman"/>
          <w:bCs/>
        </w:rPr>
        <w:t xml:space="preserve"> </w:t>
      </w:r>
      <w:r w:rsidR="005348D6">
        <w:rPr>
          <w:rFonts w:cs="Times New Roman"/>
          <w:bCs/>
        </w:rPr>
        <w:t>indicat</w:t>
      </w:r>
      <w:r w:rsidR="00687EF4">
        <w:rPr>
          <w:rFonts w:cs="Times New Roman"/>
          <w:bCs/>
        </w:rPr>
        <w:t>e</w:t>
      </w:r>
      <w:r w:rsidR="005348D6">
        <w:rPr>
          <w:rFonts w:cs="Times New Roman"/>
          <w:bCs/>
        </w:rPr>
        <w:t xml:space="preserve"> the potential for important</w:t>
      </w:r>
      <w:r>
        <w:rPr>
          <w:rFonts w:cs="Times New Roman"/>
          <w:bCs/>
        </w:rPr>
        <w:t xml:space="preserve"> interactions between SNPs or genes.</w:t>
      </w:r>
    </w:p>
    <w:p w14:paraId="574ECA72" w14:textId="77777777" w:rsidR="00080539" w:rsidRDefault="00080539" w:rsidP="000E5DC7">
      <w:pPr>
        <w:rPr>
          <w:rFonts w:cs="Times New Roman"/>
          <w:bCs/>
        </w:rPr>
      </w:pPr>
    </w:p>
    <w:p w14:paraId="4CC45268" w14:textId="09382C29" w:rsidR="000E5DC7" w:rsidRDefault="000E5DC7" w:rsidP="000E5DC7">
      <w:pPr>
        <w:rPr>
          <w:rFonts w:cs="Times New Roman"/>
          <w:bCs/>
        </w:rPr>
      </w:pPr>
      <w:r>
        <w:rPr>
          <w:rFonts w:cs="Times New Roman"/>
          <w:bCs/>
        </w:rPr>
        <w:t>The key idea behind this analysis is that any pathway, ontological category, protein family, experimental interaction</w:t>
      </w:r>
      <w:r w:rsidR="005348D6">
        <w:rPr>
          <w:rFonts w:cs="Times New Roman"/>
          <w:bCs/>
        </w:rPr>
        <w:t>,</w:t>
      </w:r>
      <w:r>
        <w:rPr>
          <w:rFonts w:cs="Times New Roman"/>
          <w:bCs/>
        </w:rPr>
        <w:t xml:space="preserve"> or other grouping of genes or proteins implies a relationship between each of those genes or proteins. If the same two genes appear together in more than one grouping, they’re likely to </w:t>
      </w:r>
      <w:r w:rsidR="005348D6">
        <w:rPr>
          <w:rFonts w:cs="Times New Roman"/>
          <w:bCs/>
        </w:rPr>
        <w:t>have an important biological relationship</w:t>
      </w:r>
      <w:r>
        <w:rPr>
          <w:rFonts w:cs="Times New Roman"/>
          <w:bCs/>
        </w:rPr>
        <w:t>; if they appear in multiple groups from several independent sources, then they’re even more likely to be biologically related</w:t>
      </w:r>
      <w:r w:rsidR="005348D6">
        <w:rPr>
          <w:rFonts w:cs="Times New Roman"/>
          <w:bCs/>
        </w:rPr>
        <w:t xml:space="preserve"> in some way</w:t>
      </w:r>
      <w:r>
        <w:rPr>
          <w:rFonts w:cs="Times New Roman"/>
          <w:bCs/>
        </w:rPr>
        <w:t>.</w:t>
      </w:r>
      <w:r w:rsidR="00080539">
        <w:rPr>
          <w:rFonts w:cs="Times New Roman"/>
          <w:bCs/>
        </w:rPr>
        <w:t xml:space="preserve"> </w:t>
      </w:r>
      <w:r>
        <w:rPr>
          <w:rFonts w:cs="Times New Roman"/>
          <w:bCs/>
        </w:rPr>
        <w:t xml:space="preserve">Biofilter has access to thousands of such groupings and can analyze </w:t>
      </w:r>
      <w:r w:rsidR="00EF6AC7">
        <w:rPr>
          <w:rFonts w:cs="Times New Roman"/>
          <w:bCs/>
        </w:rPr>
        <w:t>all of the</w:t>
      </w:r>
      <w:r w:rsidR="00687EF4">
        <w:rPr>
          <w:rFonts w:cs="Times New Roman"/>
          <w:bCs/>
        </w:rPr>
        <w:t>m</w:t>
      </w:r>
      <w:r>
        <w:rPr>
          <w:rFonts w:cs="Times New Roman"/>
          <w:bCs/>
        </w:rPr>
        <w:t xml:space="preserve"> to identify the pairs of genes or SNPs appear</w:t>
      </w:r>
      <w:r w:rsidR="00EF6AC7">
        <w:rPr>
          <w:rFonts w:cs="Times New Roman"/>
          <w:bCs/>
        </w:rPr>
        <w:t>ing</w:t>
      </w:r>
      <w:r>
        <w:rPr>
          <w:rFonts w:cs="Times New Roman"/>
          <w:bCs/>
        </w:rPr>
        <w:t xml:space="preserve"> together in the greatest number of groupings and the widest array of original data sources. These pairs can then be tested for </w:t>
      </w:r>
      <w:r w:rsidR="00080539">
        <w:rPr>
          <w:rFonts w:cs="Times New Roman"/>
          <w:bCs/>
        </w:rPr>
        <w:t>significance</w:t>
      </w:r>
      <w:r>
        <w:rPr>
          <w:rFonts w:cs="Times New Roman"/>
          <w:bCs/>
        </w:rPr>
        <w:t xml:space="preserve"> within a research dataset</w:t>
      </w:r>
      <w:r w:rsidR="00080539">
        <w:rPr>
          <w:rFonts w:cs="Times New Roman"/>
          <w:bCs/>
        </w:rPr>
        <w:t>,</w:t>
      </w:r>
      <w:r>
        <w:rPr>
          <w:rFonts w:cs="Times New Roman"/>
          <w:bCs/>
        </w:rPr>
        <w:t xml:space="preserve"> avoid</w:t>
      </w:r>
      <w:r w:rsidR="00080539">
        <w:rPr>
          <w:rFonts w:cs="Times New Roman"/>
          <w:bCs/>
        </w:rPr>
        <w:t>ing</w:t>
      </w:r>
      <w:r>
        <w:rPr>
          <w:rFonts w:cs="Times New Roman"/>
          <w:bCs/>
        </w:rPr>
        <w:t xml:space="preserve"> the prohibitive computational and multiple-testing burden of an exhaustive pairwise analysis.</w:t>
      </w:r>
    </w:p>
    <w:p w14:paraId="0F645A2F" w14:textId="77777777" w:rsidR="000E5DC7" w:rsidRDefault="000E5DC7" w:rsidP="000E5DC7">
      <w:pPr>
        <w:rPr>
          <w:rFonts w:cs="Times New Roman"/>
          <w:bCs/>
        </w:rPr>
      </w:pPr>
    </w:p>
    <w:p w14:paraId="17E47FEA" w14:textId="01BBB43A" w:rsidR="000E5DC7" w:rsidRDefault="00080539" w:rsidP="000E5DC7">
      <w:pPr>
        <w:rPr>
          <w:rFonts w:cs="Times New Roman"/>
          <w:bCs/>
        </w:rPr>
      </w:pPr>
      <w:r>
        <w:rPr>
          <w:rFonts w:cs="Times New Roman"/>
          <w:bCs/>
        </w:rPr>
        <w:t>Biofilter can take any combination of input data and use it to focus the search for likely pairwise interaction models. For example</w:t>
      </w:r>
      <w:r w:rsidR="0085428E">
        <w:rPr>
          <w:rFonts w:cs="Times New Roman"/>
          <w:bCs/>
        </w:rPr>
        <w:t>,</w:t>
      </w:r>
      <w:r>
        <w:rPr>
          <w:rFonts w:cs="Times New Roman"/>
          <w:bCs/>
        </w:rPr>
        <w:t xml:space="preserve"> </w:t>
      </w:r>
      <w:r w:rsidR="0085428E">
        <w:rPr>
          <w:rFonts w:cs="Times New Roman"/>
          <w:bCs/>
        </w:rPr>
        <w:t>a</w:t>
      </w:r>
      <w:r>
        <w:rPr>
          <w:rFonts w:cs="Times New Roman"/>
          <w:bCs/>
        </w:rPr>
        <w:t xml:space="preserve"> user</w:t>
      </w:r>
      <w:r w:rsidR="0085428E">
        <w:rPr>
          <w:rFonts w:cs="Times New Roman"/>
          <w:bCs/>
        </w:rPr>
        <w:t xml:space="preserve"> </w:t>
      </w:r>
      <w:r w:rsidR="002352C1">
        <w:rPr>
          <w:rFonts w:cs="Times New Roman"/>
          <w:bCs/>
        </w:rPr>
        <w:t xml:space="preserve">can </w:t>
      </w:r>
      <w:r>
        <w:rPr>
          <w:rFonts w:cs="Times New Roman"/>
          <w:bCs/>
        </w:rPr>
        <w:t>provide a list of SNPs and request gene-gene models</w:t>
      </w:r>
      <w:r w:rsidR="0085428E">
        <w:rPr>
          <w:rFonts w:cs="Times New Roman"/>
          <w:bCs/>
        </w:rPr>
        <w:t>;</w:t>
      </w:r>
      <w:r>
        <w:rPr>
          <w:rFonts w:cs="Times New Roman"/>
          <w:bCs/>
        </w:rPr>
        <w:t xml:space="preserve"> Biofilter</w:t>
      </w:r>
      <w:r w:rsidR="0085428E">
        <w:rPr>
          <w:rFonts w:cs="Times New Roman"/>
          <w:bCs/>
        </w:rPr>
        <w:t xml:space="preserve"> </w:t>
      </w:r>
      <w:r w:rsidR="002352C1">
        <w:rPr>
          <w:rFonts w:cs="Times New Roman"/>
          <w:bCs/>
        </w:rPr>
        <w:t xml:space="preserve">will </w:t>
      </w:r>
      <w:r w:rsidR="0085428E">
        <w:rPr>
          <w:rFonts w:cs="Times New Roman"/>
          <w:bCs/>
        </w:rPr>
        <w:t>then</w:t>
      </w:r>
      <w:r>
        <w:rPr>
          <w:rFonts w:cs="Times New Roman"/>
          <w:bCs/>
        </w:rPr>
        <w:t xml:space="preserve"> only consider models </w:t>
      </w:r>
      <w:r w:rsidR="0085428E">
        <w:rPr>
          <w:rFonts w:cs="Times New Roman"/>
          <w:bCs/>
        </w:rPr>
        <w:t>in</w:t>
      </w:r>
      <w:r>
        <w:rPr>
          <w:rFonts w:cs="Times New Roman"/>
          <w:bCs/>
        </w:rPr>
        <w:t xml:space="preserve"> which both genes contain at least one of the specified SNPs.</w:t>
      </w:r>
    </w:p>
    <w:p w14:paraId="41049323" w14:textId="77777777" w:rsidR="007050EC" w:rsidRDefault="007050EC" w:rsidP="000E5DC7">
      <w:pPr>
        <w:rPr>
          <w:rFonts w:cs="Times New Roman"/>
          <w:bCs/>
        </w:rPr>
      </w:pPr>
    </w:p>
    <w:p w14:paraId="678D8B17" w14:textId="3A612581" w:rsidR="007050EC" w:rsidRDefault="007050EC" w:rsidP="000E5DC7">
      <w:pPr>
        <w:rPr>
          <w:rFonts w:cs="Times New Roman"/>
          <w:bCs/>
        </w:rPr>
      </w:pPr>
      <w:r>
        <w:rPr>
          <w:rFonts w:cs="Times New Roman"/>
          <w:bCs/>
        </w:rPr>
        <w:t xml:space="preserve">The models suggested by Biofilter are also ranked in order of likelihood, using an “implication index.” This score is simply a </w:t>
      </w:r>
      <w:r w:rsidR="0026723D">
        <w:rPr>
          <w:rFonts w:cs="Times New Roman"/>
          <w:bCs/>
        </w:rPr>
        <w:t xml:space="preserve">combination of two tallies: the number of </w:t>
      </w:r>
      <w:r w:rsidR="002352C1">
        <w:rPr>
          <w:rFonts w:cs="Times New Roman"/>
          <w:bCs/>
        </w:rPr>
        <w:t xml:space="preserve">original </w:t>
      </w:r>
      <w:r w:rsidR="0026723D">
        <w:rPr>
          <w:rFonts w:cs="Times New Roman"/>
          <w:bCs/>
        </w:rPr>
        <w:t>data sources which contained the pair, and the number of different groups among those sources. For example a score of “2-3” indicate</w:t>
      </w:r>
      <w:r w:rsidR="002352C1">
        <w:rPr>
          <w:rFonts w:cs="Times New Roman"/>
          <w:bCs/>
        </w:rPr>
        <w:t>s</w:t>
      </w:r>
      <w:r w:rsidR="0026723D">
        <w:rPr>
          <w:rFonts w:cs="Times New Roman"/>
          <w:bCs/>
        </w:rPr>
        <w:t xml:space="preserve"> that the model appear</w:t>
      </w:r>
      <w:r w:rsidR="002352C1">
        <w:rPr>
          <w:rFonts w:cs="Times New Roman"/>
          <w:bCs/>
        </w:rPr>
        <w:t>s</w:t>
      </w:r>
      <w:r w:rsidR="0026723D">
        <w:rPr>
          <w:rFonts w:cs="Times New Roman"/>
          <w:bCs/>
        </w:rPr>
        <w:t xml:space="preserve"> in three different groups, and those groups originated with two different sources.</w:t>
      </w:r>
    </w:p>
    <w:p w14:paraId="41884F18" w14:textId="77777777" w:rsidR="00687EF4" w:rsidRDefault="00687EF4" w:rsidP="00687EF4">
      <w:pPr>
        <w:rPr>
          <w:rFonts w:cs="Times New Roman"/>
          <w:bCs/>
        </w:rPr>
      </w:pPr>
    </w:p>
    <w:p w14:paraId="69151EF2" w14:textId="6BB6C2C3" w:rsidR="00687EF4" w:rsidRDefault="00687EF4" w:rsidP="00687EF4">
      <w:pPr>
        <w:rPr>
          <w:rFonts w:cs="Times New Roman"/>
          <w:bCs/>
        </w:rPr>
      </w:pPr>
      <w:r>
        <w:rPr>
          <w:rFonts w:cs="Times New Roman"/>
          <w:bCs/>
        </w:rPr>
        <w:t>Since the interaction models are based on genes appearing together in multiple groups, Biofilter performs all model-building analyses by first generating gene-gene models. These baseline models can then be converted into models of any type by expanding each side independently</w:t>
      </w:r>
      <w:r w:rsidR="00DF479E">
        <w:rPr>
          <w:rFonts w:cs="Times New Roman"/>
          <w:bCs/>
        </w:rPr>
        <w:t>,</w:t>
      </w:r>
      <w:r>
        <w:rPr>
          <w:rFonts w:cs="Times New Roman"/>
          <w:bCs/>
        </w:rPr>
        <w:t xml:space="preserve"> </w:t>
      </w:r>
      <w:r w:rsidR="00DF479E">
        <w:rPr>
          <w:rFonts w:cs="Times New Roman"/>
          <w:bCs/>
        </w:rPr>
        <w:t>just like</w:t>
      </w:r>
      <w:r>
        <w:rPr>
          <w:rFonts w:cs="Times New Roman"/>
          <w:bCs/>
        </w:rPr>
        <w:t xml:space="preserve"> in a filtering analysis. For example if the user requests SNP models, Biofilter </w:t>
      </w:r>
      <w:r w:rsidR="000F3BBC">
        <w:rPr>
          <w:rFonts w:cs="Times New Roman"/>
          <w:bCs/>
        </w:rPr>
        <w:t>will</w:t>
      </w:r>
      <w:r>
        <w:rPr>
          <w:rFonts w:cs="Times New Roman"/>
          <w:bCs/>
        </w:rPr>
        <w:t xml:space="preserve"> take each baseline gene-gene model, separately map the two genes to all applicable SNPs, and then return all possible pairings between those two sets of SNPs.</w:t>
      </w:r>
    </w:p>
    <w:p w14:paraId="2A866728" w14:textId="30484B35" w:rsidR="008B4C34" w:rsidRDefault="008B4C34" w:rsidP="00FD42F8">
      <w:pPr>
        <w:pStyle w:val="Heading2"/>
      </w:pPr>
      <w:bookmarkStart w:id="837" w:name="_Toc208459920"/>
      <w:bookmarkStart w:id="838" w:name="_Toc208460013"/>
      <w:bookmarkStart w:id="839" w:name="_Toc208460044"/>
      <w:bookmarkStart w:id="840" w:name="_Toc338422081"/>
      <w:r>
        <w:lastRenderedPageBreak/>
        <w:t>Primary and Alternate Input Datasets</w:t>
      </w:r>
      <w:bookmarkEnd w:id="840"/>
    </w:p>
    <w:p w14:paraId="01302D58" w14:textId="77777777" w:rsidR="008B4C34" w:rsidRDefault="008B4C34" w:rsidP="00943DD1"/>
    <w:p w14:paraId="6079F99C" w14:textId="12BE4B3C" w:rsidR="008B4C34" w:rsidRDefault="00467D68" w:rsidP="00943DD1">
      <w:r>
        <w:t xml:space="preserve">So far, the descriptions and examples of Biofilter’s various analysis modes have implied that all user input </w:t>
      </w:r>
      <w:r w:rsidR="003E03A9">
        <w:t>exists in a</w:t>
      </w:r>
      <w:r>
        <w:t xml:space="preserve"> sing</w:t>
      </w:r>
      <w:r w:rsidR="003E03A9">
        <w:t>le dataset. However, Biofilter can support</w:t>
      </w:r>
      <w:r>
        <w:t xml:space="preserve"> two independent sets of user input data</w:t>
      </w:r>
      <w:r w:rsidR="00A87697">
        <w:t xml:space="preserve">. </w:t>
      </w:r>
      <w:commentRangeStart w:id="841"/>
      <w:commentRangeStart w:id="842"/>
      <w:r w:rsidR="00A87697">
        <w:t>These two datasets</w:t>
      </w:r>
      <w:r>
        <w:t xml:space="preserve"> are used for slightly different things depending on the context</w:t>
      </w:r>
      <w:r w:rsidR="00A87697">
        <w:t>, and so w</w:t>
      </w:r>
      <w:r>
        <w:t xml:space="preserve">henever input data is provided to Biofilter, the user must specify which dataset </w:t>
      </w:r>
      <w:r w:rsidR="008122E8">
        <w:t>it should be added to</w:t>
      </w:r>
      <w:r>
        <w:t>.</w:t>
      </w:r>
      <w:commentRangeEnd w:id="841"/>
      <w:r w:rsidR="003E03A9">
        <w:rPr>
          <w:rStyle w:val="CommentReference"/>
        </w:rPr>
        <w:commentReference w:id="841"/>
      </w:r>
      <w:commentRangeEnd w:id="842"/>
      <w:r w:rsidR="00834538">
        <w:rPr>
          <w:rStyle w:val="CommentReference"/>
        </w:rPr>
        <w:commentReference w:id="842"/>
      </w:r>
      <w:r>
        <w:t xml:space="preserve"> </w:t>
      </w:r>
      <w:r w:rsidR="00107CB0">
        <w:t>For</w:t>
      </w:r>
      <w:r>
        <w:t xml:space="preserve"> this</w:t>
      </w:r>
      <w:r w:rsidR="00107CB0">
        <w:t xml:space="preserve"> purpose</w:t>
      </w:r>
      <w:r>
        <w:t xml:space="preserve"> there are corresponding primary and alternate input options for each type</w:t>
      </w:r>
      <w:r w:rsidR="00B73E33">
        <w:t xml:space="preserve"> of data: “SNP” and “ALT_SNP”, “REGION” and “ALT_REGION”, and so on</w:t>
      </w:r>
      <w:r>
        <w:t>.</w:t>
      </w:r>
    </w:p>
    <w:p w14:paraId="53CDD9C3" w14:textId="77777777" w:rsidR="00467D68" w:rsidRDefault="00467D68" w:rsidP="00943DD1"/>
    <w:p w14:paraId="63D05CD0" w14:textId="386ADE39" w:rsidR="00467D68" w:rsidRDefault="00467D68" w:rsidP="00943DD1">
      <w:commentRangeStart w:id="843"/>
      <w:commentRangeStart w:id="844"/>
      <w:r>
        <w:t xml:space="preserve">In a filtering analysis, </w:t>
      </w:r>
      <w:r w:rsidR="00B73E33">
        <w:t xml:space="preserve">only </w:t>
      </w:r>
      <w:r>
        <w:t xml:space="preserve">the primary </w:t>
      </w:r>
      <w:r w:rsidR="000935B4">
        <w:t>input dataset</w:t>
      </w:r>
      <w:r w:rsidR="00B73E33">
        <w:t xml:space="preserve"> is used; any alternate input data has no effect.</w:t>
      </w:r>
      <w:commentRangeEnd w:id="843"/>
      <w:r w:rsidR="003E03A9">
        <w:rPr>
          <w:rStyle w:val="CommentReference"/>
        </w:rPr>
        <w:commentReference w:id="843"/>
      </w:r>
      <w:commentRangeEnd w:id="844"/>
      <w:r w:rsidR="00834538">
        <w:rPr>
          <w:rStyle w:val="CommentReference"/>
        </w:rPr>
        <w:commentReference w:id="844"/>
      </w:r>
    </w:p>
    <w:p w14:paraId="55299CA2" w14:textId="77777777" w:rsidR="00B73E33" w:rsidRDefault="00B73E33" w:rsidP="00943DD1"/>
    <w:p w14:paraId="76DC15B5" w14:textId="6991969C" w:rsidR="00B73E33" w:rsidRDefault="00B73E33" w:rsidP="00943DD1">
      <w:r>
        <w:t>In an annotation analysis, the primary and alternate input datasets are used separately on the two sides of the annotation. For example, if a user annotat</w:t>
      </w:r>
      <w:r w:rsidR="00A87697">
        <w:t>es</w:t>
      </w:r>
      <w:r>
        <w:t xml:space="preserve"> SNPs with genes then the primary input data </w:t>
      </w:r>
      <w:r w:rsidR="00A87697">
        <w:t xml:space="preserve">is </w:t>
      </w:r>
      <w:r>
        <w:t xml:space="preserve">used to limit which SNPs </w:t>
      </w:r>
      <w:r w:rsidR="00A87697">
        <w:t>are</w:t>
      </w:r>
      <w:r>
        <w:t xml:space="preserve"> annotated at all</w:t>
      </w:r>
      <w:r w:rsidR="00A87697">
        <w:t xml:space="preserve">, while </w:t>
      </w:r>
      <w:r w:rsidR="00AD30F6">
        <w:t xml:space="preserve">the alternate input data </w:t>
      </w:r>
      <w:r w:rsidR="00A87697">
        <w:t>is</w:t>
      </w:r>
      <w:r w:rsidR="00AD30F6">
        <w:t xml:space="preserve"> used to limit which genes </w:t>
      </w:r>
      <w:r w:rsidR="00A87697">
        <w:t>can</w:t>
      </w:r>
      <w:r w:rsidR="00AD30F6">
        <w:t xml:space="preserve"> be considered for annotation</w:t>
      </w:r>
      <w:r w:rsidR="00A87697">
        <w:t xml:space="preserve">. Put another way, this means that </w:t>
      </w:r>
      <w:r w:rsidR="000059D9">
        <w:t xml:space="preserve">if a </w:t>
      </w:r>
      <w:r w:rsidR="00A87697">
        <w:t xml:space="preserve">SNP cannot be linked with the primary input data </w:t>
      </w:r>
      <w:r w:rsidR="000059D9">
        <w:t xml:space="preserve">then it </w:t>
      </w:r>
      <w:r w:rsidR="00A87697">
        <w:t>will not appear at all in the annotation output (even with blank annotation columns)</w:t>
      </w:r>
      <w:r w:rsidR="000059D9">
        <w:t xml:space="preserve">; likewise if a </w:t>
      </w:r>
      <w:r w:rsidR="00AD30F6">
        <w:t xml:space="preserve">gene cannot be linked with the alternate input data </w:t>
      </w:r>
      <w:r w:rsidR="000059D9">
        <w:t xml:space="preserve">then it </w:t>
      </w:r>
      <w:r w:rsidR="00AD30F6">
        <w:t xml:space="preserve">will not appear as </w:t>
      </w:r>
      <w:r w:rsidR="00A87697">
        <w:t xml:space="preserve">an </w:t>
      </w:r>
      <w:r w:rsidR="00AD30F6">
        <w:t xml:space="preserve">annotation for any SNP, even if </w:t>
      </w:r>
      <w:r w:rsidR="002D0A68">
        <w:t>its</w:t>
      </w:r>
      <w:r w:rsidR="00AD30F6">
        <w:t xml:space="preserve"> genomic region do</w:t>
      </w:r>
      <w:r w:rsidR="00A87697">
        <w:t>es</w:t>
      </w:r>
      <w:r w:rsidR="00AD30F6">
        <w:t xml:space="preserve"> contain the SNP’s position.</w:t>
      </w:r>
    </w:p>
    <w:p w14:paraId="6C8BAA3B" w14:textId="77777777" w:rsidR="00A87697" w:rsidRDefault="00A87697" w:rsidP="00943DD1"/>
    <w:p w14:paraId="63D82C90" w14:textId="6008F419" w:rsidR="00AD30F6" w:rsidRPr="00AD30F6" w:rsidRDefault="00AD30F6" w:rsidP="00943DD1">
      <w:commentRangeStart w:id="845"/>
      <w:r>
        <w:t xml:space="preserve">In a modeling analysis, the primary and alternate </w:t>
      </w:r>
      <w:r w:rsidR="003E03A9">
        <w:t xml:space="preserve">input datasets are used </w:t>
      </w:r>
      <w:del w:id="846" w:author="Sarah Pendergrass" w:date="2012-10-19T14:11:00Z">
        <w:r w:rsidR="003E03A9">
          <w:delText>similar</w:delText>
        </w:r>
      </w:del>
      <w:ins w:id="847" w:author="Sarah Pendergrass" w:date="2012-10-19T14:11:00Z">
        <w:r w:rsidR="003E03A9">
          <w:t>similar</w:t>
        </w:r>
      </w:ins>
      <w:ins w:id="848" w:author="Alexander Thomas Frase" w:date="2012-10-19T13:52:00Z">
        <w:r w:rsidR="006567BC">
          <w:t>ly</w:t>
        </w:r>
      </w:ins>
      <w:r w:rsidR="003E03A9">
        <w:t xml:space="preserve"> to</w:t>
      </w:r>
      <w:r>
        <w:t xml:space="preserve"> annotation, with one extra option.</w:t>
      </w:r>
      <w:del w:id="849" w:author="Alexander Thomas Frase" w:date="2012-10-19T13:48:00Z">
        <w:r w:rsidDel="00834538">
          <w:delText xml:space="preserve"> The primary input data is always used to limit what may appear as the left-hand side of a model, and the alternate input data is always used to limit what may appear as the right-hand side of a model. By default, however, the primary input data </w:delText>
        </w:r>
        <w:r w:rsidDel="00834538">
          <w:rPr>
            <w:i/>
          </w:rPr>
          <w:delText>also</w:delText>
        </w:r>
        <w:r w:rsidDel="00834538">
          <w:delText xml:space="preserve"> limits what may appear on the right-hand side of a model; </w:delText>
        </w:r>
        <w:r w:rsidR="009359A6" w:rsidDel="00834538">
          <w:delText>with the ALTERNATE_MODEL_FILTERING option this behavior is disabled, so that the two input datasets are used completely independently.</w:delText>
        </w:r>
      </w:del>
      <w:commentRangeEnd w:id="845"/>
      <w:r w:rsidR="003E03A9">
        <w:rPr>
          <w:rStyle w:val="CommentReference"/>
        </w:rPr>
        <w:commentReference w:id="845"/>
      </w:r>
      <w:ins w:id="850" w:author="Alexander Thomas Frase" w:date="2012-10-19T13:49:00Z">
        <w:r w:rsidR="00834538">
          <w:t xml:space="preserve"> By default, </w:t>
        </w:r>
      </w:ins>
      <w:ins w:id="851" w:author="Alexander Thomas Frase" w:date="2012-10-19T13:52:00Z">
        <w:r w:rsidR="006567BC">
          <w:t>both parts of a model must match the primary input data in order for that model to be generated. If there is any alternate input data, then one of th</w:t>
        </w:r>
      </w:ins>
      <w:ins w:id="852" w:author="Alexander Thomas Frase" w:date="2012-10-19T13:54:00Z">
        <w:r w:rsidR="006567BC">
          <w:t>e</w:t>
        </w:r>
      </w:ins>
      <w:ins w:id="853" w:author="Alexander Thomas Frase" w:date="2012-10-19T13:52:00Z">
        <w:r w:rsidR="006567BC">
          <w:t xml:space="preserve"> two parts of the model must also match the alternate input.</w:t>
        </w:r>
      </w:ins>
      <w:ins w:id="854" w:author="Alexander Thomas Frase" w:date="2012-10-19T13:55:00Z">
        <w:r w:rsidR="006567BC">
          <w:t xml:space="preserve"> For example, </w:t>
        </w:r>
      </w:ins>
      <w:ins w:id="855" w:author="Alexander Thomas Frase" w:date="2012-10-19T13:56:00Z">
        <w:r w:rsidR="006567BC">
          <w:t xml:space="preserve">the user could provide SNP list A as primary input and SNP list B as alternate input, and then request SNP models. Biofilter would </w:t>
        </w:r>
      </w:ins>
      <w:ins w:id="856" w:author="Alexander Thomas Frase" w:date="2012-10-19T13:58:00Z">
        <w:r w:rsidR="006567BC">
          <w:t xml:space="preserve">then </w:t>
        </w:r>
      </w:ins>
      <w:ins w:id="857" w:author="Alexander Thomas Frase" w:date="2012-10-19T13:56:00Z">
        <w:r w:rsidR="006567BC">
          <w:t xml:space="preserve">only generate SNP-SNP models in which both SNPs appear in list A, and at least one of them also appears in list B. </w:t>
        </w:r>
      </w:ins>
      <w:ins w:id="858" w:author="Alexander Thomas Frase" w:date="2012-10-19T13:57:00Z">
        <w:r w:rsidR="006567BC">
          <w:t>With</w:t>
        </w:r>
      </w:ins>
      <w:ins w:id="859" w:author="Alexander Thomas Frase" w:date="2012-10-19T13:56:00Z">
        <w:r w:rsidR="006567BC">
          <w:t xml:space="preserve"> the ALTERNATE_MODEL_FILTERING option</w:t>
        </w:r>
      </w:ins>
      <w:ins w:id="860" w:author="Alexander Thomas Frase" w:date="2012-10-19T13:57:00Z">
        <w:r w:rsidR="006567BC">
          <w:t>, the effect of the primary input is relaxed a bit so that it only applies to one part of the model, while the alternate input applies to the other. In this case, Biofilter would generate SNP-SNP models where one SNP is in list A and the other SNP is in list B</w:t>
        </w:r>
      </w:ins>
      <w:ins w:id="861" w:author="Alexander Thomas Frase" w:date="2012-10-19T13:59:00Z">
        <w:r w:rsidR="006567BC">
          <w:t>.</w:t>
        </w:r>
      </w:ins>
    </w:p>
    <w:p w14:paraId="4817493B" w14:textId="77777777" w:rsidR="00FD42F8" w:rsidRDefault="00FD42F8" w:rsidP="00FD42F8">
      <w:pPr>
        <w:pStyle w:val="Heading2"/>
      </w:pPr>
      <w:bookmarkStart w:id="862" w:name="_Toc338422082"/>
      <w:r>
        <w:t>Identifiers</w:t>
      </w:r>
      <w:bookmarkEnd w:id="862"/>
    </w:p>
    <w:p w14:paraId="40613FB7" w14:textId="77777777" w:rsidR="00FD42F8" w:rsidRDefault="00FD42F8" w:rsidP="00FD42F8">
      <w:pPr>
        <w:rPr>
          <w:rFonts w:cs="Times New Roman"/>
        </w:rPr>
      </w:pPr>
    </w:p>
    <w:p w14:paraId="6DD61CCE" w14:textId="2794F330" w:rsidR="00FD42F8" w:rsidRDefault="00974291" w:rsidP="00FD42F8">
      <w:pPr>
        <w:rPr>
          <w:rFonts w:cs="Times New Roman"/>
        </w:rPr>
      </w:pPr>
      <w:r>
        <w:rPr>
          <w:rFonts w:cs="Times New Roman"/>
        </w:rPr>
        <w:t xml:space="preserve">Any </w:t>
      </w:r>
      <w:r w:rsidR="00FD42F8">
        <w:rPr>
          <w:rFonts w:cs="Times New Roman"/>
        </w:rPr>
        <w:t>given gene or group might go by many different names in different contexts</w:t>
      </w:r>
      <w:r>
        <w:rPr>
          <w:rFonts w:cs="Times New Roman"/>
        </w:rPr>
        <w:t>, and Biofilter/LOKI accommodate this</w:t>
      </w:r>
      <w:r w:rsidR="00FD42F8">
        <w:rPr>
          <w:rFonts w:cs="Times New Roman"/>
        </w:rPr>
        <w:t>. For example, a single gene (let’s say “alpha-1-B glycoprotein”) might have one ID number assigned by NCBI’s Entrez Gene database</w:t>
      </w:r>
      <w:r w:rsidR="00EB41FC">
        <w:rPr>
          <w:rFonts w:cs="Times New Roman"/>
        </w:rPr>
        <w:t xml:space="preserve"> (“1”)</w:t>
      </w:r>
      <w:r w:rsidR="00FD42F8">
        <w:rPr>
          <w:rFonts w:cs="Times New Roman"/>
        </w:rPr>
        <w:t>, a different identifier assigned by Ensembl (</w:t>
      </w:r>
      <w:r w:rsidR="00EB41FC">
        <w:rPr>
          <w:rFonts w:cs="Times New Roman"/>
        </w:rPr>
        <w:t>“</w:t>
      </w:r>
      <w:r w:rsidR="00FD42F8">
        <w:rPr>
          <w:rFonts w:cs="Times New Roman"/>
        </w:rPr>
        <w:t>ENSG00000121410</w:t>
      </w:r>
      <w:r w:rsidR="00EB41FC">
        <w:rPr>
          <w:rFonts w:cs="Times New Roman"/>
        </w:rPr>
        <w:t>”</w:t>
      </w:r>
      <w:r w:rsidR="00FD42F8">
        <w:rPr>
          <w:rFonts w:cs="Times New Roman"/>
        </w:rPr>
        <w:t>), another one from HGNC</w:t>
      </w:r>
      <w:r w:rsidR="00EB41FC">
        <w:rPr>
          <w:rFonts w:cs="Times New Roman"/>
        </w:rPr>
        <w:t xml:space="preserve"> (“5”)</w:t>
      </w:r>
      <w:r w:rsidR="00FD42F8">
        <w:rPr>
          <w:rFonts w:cs="Times New Roman"/>
        </w:rPr>
        <w:t>, plus any number of symbolic abbreviations (</w:t>
      </w:r>
      <w:r w:rsidR="00FD42F8" w:rsidRPr="002F01DE">
        <w:rPr>
          <w:rFonts w:cs="Times New Roman"/>
          <w:i/>
        </w:rPr>
        <w:t>A1BG, A1B, ABG, GAB, HYST2477</w:t>
      </w:r>
      <w:r w:rsidR="00FD42F8">
        <w:rPr>
          <w:rFonts w:cs="Times New Roman"/>
        </w:rPr>
        <w:t>).</w:t>
      </w:r>
    </w:p>
    <w:p w14:paraId="4A1BF60F" w14:textId="77777777" w:rsidR="00FD42F8" w:rsidRDefault="00FD42F8" w:rsidP="00FD42F8">
      <w:pPr>
        <w:rPr>
          <w:rFonts w:cs="Times New Roman"/>
        </w:rPr>
      </w:pPr>
    </w:p>
    <w:p w14:paraId="2DBB7498" w14:textId="2F025DE3" w:rsidR="00FD42F8" w:rsidRDefault="00FD42F8" w:rsidP="00FD42F8">
      <w:pPr>
        <w:rPr>
          <w:rFonts w:cs="Times New Roman"/>
        </w:rPr>
      </w:pPr>
      <w:r>
        <w:rPr>
          <w:rFonts w:cs="Times New Roman"/>
        </w:rPr>
        <w:t xml:space="preserve">Just as </w:t>
      </w:r>
      <w:r w:rsidR="0085428E">
        <w:rPr>
          <w:rFonts w:cs="Times New Roman"/>
        </w:rPr>
        <w:t>a single</w:t>
      </w:r>
      <w:r>
        <w:rPr>
          <w:rFonts w:cs="Times New Roman"/>
        </w:rPr>
        <w:t xml:space="preserve"> gene can have </w:t>
      </w:r>
      <w:r w:rsidR="0085428E">
        <w:rPr>
          <w:rFonts w:cs="Times New Roman"/>
        </w:rPr>
        <w:t>more than one name</w:t>
      </w:r>
      <w:r>
        <w:rPr>
          <w:rFonts w:cs="Times New Roman"/>
        </w:rPr>
        <w:t>, there are also names which are known to be associated with more than one gene</w:t>
      </w:r>
      <w:r w:rsidR="0009089D">
        <w:rPr>
          <w:rFonts w:cs="Times New Roman"/>
        </w:rPr>
        <w:t>; these names are considered ambiguous</w:t>
      </w:r>
      <w:r>
        <w:rPr>
          <w:rFonts w:cs="Times New Roman"/>
        </w:rPr>
        <w:t xml:space="preserve">. For example, although </w:t>
      </w:r>
      <w:r w:rsidRPr="002F01DE">
        <w:rPr>
          <w:rFonts w:cs="Times New Roman"/>
          <w:i/>
        </w:rPr>
        <w:t>A1B</w:t>
      </w:r>
      <w:r>
        <w:rPr>
          <w:rFonts w:cs="Times New Roman"/>
        </w:rPr>
        <w:t xml:space="preserve"> is an alias of the gene </w:t>
      </w:r>
      <w:r w:rsidRPr="002F01DE">
        <w:rPr>
          <w:rFonts w:cs="Times New Roman"/>
          <w:i/>
        </w:rPr>
        <w:t>A1BG</w:t>
      </w:r>
      <w:r>
        <w:rPr>
          <w:rFonts w:cs="Times New Roman"/>
        </w:rPr>
        <w:t xml:space="preserve">, it is also an alias of the gene </w:t>
      </w:r>
      <w:r w:rsidRPr="002F01DE">
        <w:rPr>
          <w:rFonts w:cs="Times New Roman"/>
          <w:i/>
        </w:rPr>
        <w:t>SNTB1</w:t>
      </w:r>
      <w:r>
        <w:rPr>
          <w:rFonts w:cs="Times New Roman"/>
        </w:rPr>
        <w:t xml:space="preserve"> (syntrophin, beta 1). </w:t>
      </w:r>
      <w:r w:rsidR="0009089D">
        <w:rPr>
          <w:rFonts w:cs="Times New Roman"/>
        </w:rPr>
        <w:t xml:space="preserve">Therefore if </w:t>
      </w:r>
      <w:r w:rsidR="0009089D" w:rsidRPr="00943DD1">
        <w:rPr>
          <w:rFonts w:cs="Times New Roman"/>
          <w:i/>
        </w:rPr>
        <w:t>A1B</w:t>
      </w:r>
      <w:r w:rsidR="0009089D">
        <w:rPr>
          <w:rFonts w:cs="Times New Roman"/>
        </w:rPr>
        <w:t xml:space="preserve"> appears in an input gene list file, </w:t>
      </w:r>
      <w:r>
        <w:rPr>
          <w:rFonts w:cs="Times New Roman"/>
        </w:rPr>
        <w:t xml:space="preserve">Biofilter </w:t>
      </w:r>
      <w:r w:rsidR="002F01DE">
        <w:rPr>
          <w:rFonts w:cs="Times New Roman"/>
        </w:rPr>
        <w:t xml:space="preserve">will not inherently </w:t>
      </w:r>
      <w:r w:rsidR="003E03A9">
        <w:rPr>
          <w:rFonts w:cs="Times New Roman"/>
        </w:rPr>
        <w:t xml:space="preserve">recognize </w:t>
      </w:r>
      <w:r w:rsidR="0009089D">
        <w:rPr>
          <w:rFonts w:cs="Times New Roman"/>
        </w:rPr>
        <w:t xml:space="preserve">which gene the user </w:t>
      </w:r>
      <w:r>
        <w:rPr>
          <w:rFonts w:cs="Times New Roman"/>
        </w:rPr>
        <w:lastRenderedPageBreak/>
        <w:t>intended</w:t>
      </w:r>
      <w:r w:rsidR="0009089D">
        <w:rPr>
          <w:rFonts w:cs="Times New Roman"/>
        </w:rPr>
        <w:t xml:space="preserve"> to include</w:t>
      </w:r>
      <w:r w:rsidR="002F01DE">
        <w:rPr>
          <w:rFonts w:cs="Times New Roman"/>
        </w:rPr>
        <w:t xml:space="preserve">. </w:t>
      </w:r>
      <w:r w:rsidR="0009089D">
        <w:rPr>
          <w:rFonts w:cs="Times New Roman"/>
        </w:rPr>
        <w:t xml:space="preserve">Likewise if </w:t>
      </w:r>
      <w:r w:rsidR="0009089D" w:rsidRPr="00943DD1">
        <w:rPr>
          <w:rFonts w:cs="Times New Roman"/>
          <w:i/>
        </w:rPr>
        <w:t>A1B</w:t>
      </w:r>
      <w:r w:rsidR="0009089D">
        <w:rPr>
          <w:rFonts w:cs="Times New Roman"/>
        </w:rPr>
        <w:t xml:space="preserve"> were to appear </w:t>
      </w:r>
      <w:r w:rsidR="002F01DE">
        <w:rPr>
          <w:rFonts w:cs="Times New Roman"/>
        </w:rPr>
        <w:t>within</w:t>
      </w:r>
      <w:r>
        <w:rPr>
          <w:rFonts w:cs="Times New Roman"/>
        </w:rPr>
        <w:t xml:space="preserve"> the bulk </w:t>
      </w:r>
      <w:r w:rsidR="002F01DE">
        <w:rPr>
          <w:rFonts w:cs="Times New Roman"/>
        </w:rPr>
        <w:t xml:space="preserve">biological </w:t>
      </w:r>
      <w:r>
        <w:rPr>
          <w:rFonts w:cs="Times New Roman"/>
        </w:rPr>
        <w:t xml:space="preserve">data downloaded </w:t>
      </w:r>
      <w:r w:rsidR="002F01DE">
        <w:rPr>
          <w:rFonts w:cs="Times New Roman"/>
        </w:rPr>
        <w:t>for LOKI</w:t>
      </w:r>
      <w:r w:rsidR="003E03A9">
        <w:rPr>
          <w:rFonts w:cs="Times New Roman"/>
        </w:rPr>
        <w:t>, then Biofilter might not recognize</w:t>
      </w:r>
      <w:r w:rsidR="0009089D">
        <w:rPr>
          <w:rFonts w:cs="Times New Roman"/>
        </w:rPr>
        <w:t xml:space="preserve"> which gene is actually part of some pathway</w:t>
      </w:r>
      <w:r>
        <w:rPr>
          <w:rFonts w:cs="Times New Roman"/>
        </w:rPr>
        <w:t>.</w:t>
      </w:r>
    </w:p>
    <w:p w14:paraId="0B74A837" w14:textId="77777777" w:rsidR="00FD42F8" w:rsidRDefault="00FD42F8" w:rsidP="00FD42F8">
      <w:pPr>
        <w:rPr>
          <w:rFonts w:cs="Times New Roman"/>
        </w:rPr>
      </w:pPr>
    </w:p>
    <w:p w14:paraId="1565F3EA" w14:textId="330F1212" w:rsidR="00FD42F8" w:rsidRPr="001712F0" w:rsidRDefault="00FD42F8" w:rsidP="00FD42F8">
      <w:pPr>
        <w:rPr>
          <w:rFonts w:cs="Times New Roman"/>
        </w:rPr>
      </w:pPr>
      <w:r>
        <w:rPr>
          <w:rFonts w:cs="Times New Roman"/>
        </w:rPr>
        <w:t>Rather than attempting to compromise on a “one size fits all” approach to this ambiguity, Biofilter and LOKI support multiple interpretations of any ambiguity that was encountered while compiling the knowledge database. Each of these interpretations comes with a slightly different trade</w:t>
      </w:r>
      <w:r w:rsidR="00C75967">
        <w:rPr>
          <w:rFonts w:cs="Times New Roman"/>
        </w:rPr>
        <w:t>-</w:t>
      </w:r>
      <w:r>
        <w:rPr>
          <w:rFonts w:cs="Times New Roman"/>
        </w:rPr>
        <w:t xml:space="preserve">off between false-positives and false-negatives, and the interpretation most appropriate to the task can be selected by the user at run-time. This is covered in greater detail in a later section, but it is important to bear in mind that ambiguity </w:t>
      </w:r>
      <w:r w:rsidR="002F01DE">
        <w:rPr>
          <w:rFonts w:cs="Times New Roman"/>
        </w:rPr>
        <w:t>will be a part of relating</w:t>
      </w:r>
      <w:r>
        <w:rPr>
          <w:rFonts w:cs="Times New Roman"/>
        </w:rPr>
        <w:t xml:space="preserve"> and cross-referenc</w:t>
      </w:r>
      <w:r w:rsidR="002F01DE">
        <w:rPr>
          <w:rFonts w:cs="Times New Roman"/>
        </w:rPr>
        <w:t>ing</w:t>
      </w:r>
      <w:r>
        <w:rPr>
          <w:rFonts w:cs="Times New Roman"/>
        </w:rPr>
        <w:t xml:space="preserve"> data </w:t>
      </w:r>
      <w:r w:rsidR="002F01DE">
        <w:rPr>
          <w:rFonts w:cs="Times New Roman"/>
        </w:rPr>
        <w:t>across</w:t>
      </w:r>
      <w:r>
        <w:rPr>
          <w:rFonts w:cs="Times New Roman"/>
        </w:rPr>
        <w:t xml:space="preserve"> multiple independent sources</w:t>
      </w:r>
      <w:r w:rsidR="002F01DE">
        <w:rPr>
          <w:rFonts w:cs="Times New Roman"/>
        </w:rPr>
        <w:t>.</w:t>
      </w:r>
      <w:r>
        <w:rPr>
          <w:rFonts w:cs="Times New Roman"/>
        </w:rPr>
        <w:t xml:space="preserve"> Biofilter’s results can change depending on the</w:t>
      </w:r>
      <w:r w:rsidR="002F01DE">
        <w:rPr>
          <w:rFonts w:cs="Times New Roman"/>
        </w:rPr>
        <w:t xml:space="preserve"> users</w:t>
      </w:r>
      <w:r>
        <w:rPr>
          <w:rFonts w:cs="Times New Roman"/>
        </w:rPr>
        <w:t xml:space="preserve"> cho</w:t>
      </w:r>
      <w:r w:rsidR="002F01DE">
        <w:rPr>
          <w:rFonts w:cs="Times New Roman"/>
        </w:rPr>
        <w:t xml:space="preserve">ice for handling </w:t>
      </w:r>
      <w:r>
        <w:rPr>
          <w:rFonts w:cs="Times New Roman"/>
        </w:rPr>
        <w:t>ambiguity.</w:t>
      </w:r>
    </w:p>
    <w:p w14:paraId="4009C94F" w14:textId="2128B226" w:rsidR="00FA1623" w:rsidRPr="008550BA" w:rsidRDefault="00FA1623" w:rsidP="00943DD1">
      <w:pPr>
        <w:pStyle w:val="Heading1"/>
      </w:pPr>
      <w:bookmarkStart w:id="863" w:name="_Toc338422083"/>
      <w:r w:rsidRPr="00C5773D">
        <w:t>Install</w:t>
      </w:r>
      <w:r w:rsidR="00085F71">
        <w:t>ation &amp; Setup</w:t>
      </w:r>
      <w:bookmarkEnd w:id="837"/>
      <w:bookmarkEnd w:id="838"/>
      <w:bookmarkEnd w:id="839"/>
      <w:bookmarkEnd w:id="863"/>
    </w:p>
    <w:p w14:paraId="527CC3A0" w14:textId="77777777" w:rsidR="00FA1623" w:rsidRPr="00771807" w:rsidRDefault="00FA1623" w:rsidP="003B534B">
      <w:pPr>
        <w:pStyle w:val="Heading2"/>
      </w:pPr>
      <w:bookmarkStart w:id="864" w:name="_Toc208459921"/>
      <w:bookmarkStart w:id="865" w:name="_Toc208460014"/>
      <w:bookmarkStart w:id="866" w:name="_Toc208460045"/>
      <w:bookmarkStart w:id="867" w:name="_Toc338422084"/>
      <w:r w:rsidRPr="00771807">
        <w:t>Prerequisites</w:t>
      </w:r>
      <w:bookmarkEnd w:id="864"/>
      <w:bookmarkEnd w:id="865"/>
      <w:bookmarkEnd w:id="866"/>
      <w:bookmarkEnd w:id="867"/>
    </w:p>
    <w:p w14:paraId="1769A87F" w14:textId="6C2B4F5F" w:rsidR="00FA1623" w:rsidRDefault="003A4444" w:rsidP="003A4444">
      <w:pPr>
        <w:tabs>
          <w:tab w:val="left" w:pos="480"/>
        </w:tabs>
        <w:rPr>
          <w:rFonts w:cs="Times New Roman"/>
          <w:b/>
          <w:bCs/>
          <w:sz w:val="28"/>
          <w:szCs w:val="28"/>
        </w:rPr>
      </w:pPr>
      <w:r>
        <w:rPr>
          <w:rFonts w:cs="Times New Roman"/>
          <w:b/>
          <w:bCs/>
          <w:sz w:val="28"/>
          <w:szCs w:val="28"/>
        </w:rPr>
        <w:tab/>
      </w:r>
    </w:p>
    <w:p w14:paraId="290F2A7B" w14:textId="34BCE122" w:rsidR="004B3D16" w:rsidRPr="008550BA" w:rsidRDefault="00FA1623">
      <w:pPr>
        <w:rPr>
          <w:rFonts w:cs="Times New Roman"/>
        </w:rPr>
      </w:pPr>
      <w:r w:rsidRPr="008550BA">
        <w:rPr>
          <w:rFonts w:cs="Times New Roman"/>
        </w:rPr>
        <w:t xml:space="preserve">The following prerequisites </w:t>
      </w:r>
      <w:r w:rsidR="007500A3">
        <w:rPr>
          <w:rFonts w:cs="Times New Roman"/>
        </w:rPr>
        <w:t xml:space="preserve">are required </w:t>
      </w:r>
      <w:r w:rsidR="00312DBC">
        <w:rPr>
          <w:rFonts w:cs="Times New Roman"/>
        </w:rPr>
        <w:t>to compil</w:t>
      </w:r>
      <w:r w:rsidR="007500A3">
        <w:rPr>
          <w:rFonts w:cs="Times New Roman"/>
        </w:rPr>
        <w:t>e</w:t>
      </w:r>
      <w:r w:rsidR="00312DBC">
        <w:rPr>
          <w:rFonts w:cs="Times New Roman"/>
        </w:rPr>
        <w:t xml:space="preserve"> the LOKI database</w:t>
      </w:r>
      <w:r w:rsidRPr="008550BA">
        <w:rPr>
          <w:rFonts w:cs="Times New Roman"/>
        </w:rPr>
        <w:t xml:space="preserve"> and run Biofilter</w:t>
      </w:r>
      <w:r w:rsidR="00312DBC">
        <w:rPr>
          <w:rFonts w:cs="Times New Roman"/>
        </w:rPr>
        <w:t>:</w:t>
      </w:r>
    </w:p>
    <w:p w14:paraId="65397D6A" w14:textId="77777777" w:rsidR="00FA1623" w:rsidRPr="008550BA" w:rsidRDefault="00FA1623">
      <w:pPr>
        <w:rPr>
          <w:rFonts w:cs="Times New Roman"/>
        </w:rPr>
      </w:pPr>
    </w:p>
    <w:p w14:paraId="6BDDD4CE" w14:textId="77777777" w:rsidR="007500A3" w:rsidRDefault="00FA1623" w:rsidP="006A52A8">
      <w:pPr>
        <w:pStyle w:val="ListParagraph"/>
        <w:numPr>
          <w:ilvl w:val="0"/>
          <w:numId w:val="15"/>
        </w:numPr>
        <w:rPr>
          <w:rFonts w:cs="Times New Roman"/>
        </w:rPr>
      </w:pPr>
      <w:r w:rsidRPr="00345B3B">
        <w:rPr>
          <w:rFonts w:cs="Times New Roman"/>
        </w:rPr>
        <w:t xml:space="preserve">Python, version 2.7 </w:t>
      </w:r>
      <w:r w:rsidR="00345B3B">
        <w:rPr>
          <w:rFonts w:cs="Times New Roman"/>
        </w:rPr>
        <w:t xml:space="preserve"> or later</w:t>
      </w:r>
    </w:p>
    <w:p w14:paraId="3ED82235" w14:textId="3839CEE2" w:rsidR="00FA1623" w:rsidRDefault="006A52A8" w:rsidP="006A52A8">
      <w:pPr>
        <w:pStyle w:val="ListParagraph"/>
        <w:numPr>
          <w:ilvl w:val="0"/>
          <w:numId w:val="15"/>
        </w:numPr>
        <w:rPr>
          <w:rFonts w:cs="Times New Roman"/>
        </w:rPr>
      </w:pPr>
      <w:r>
        <w:rPr>
          <w:rFonts w:cs="Times New Roman"/>
        </w:rPr>
        <w:t>Python module “</w:t>
      </w:r>
      <w:r w:rsidR="00345B3B" w:rsidRPr="008550BA">
        <w:rPr>
          <w:rFonts w:cs="Times New Roman"/>
        </w:rPr>
        <w:t>apsw</w:t>
      </w:r>
      <w:r>
        <w:rPr>
          <w:rFonts w:cs="Times New Roman"/>
        </w:rPr>
        <w:t>”</w:t>
      </w:r>
      <w:r w:rsidR="00345B3B" w:rsidRPr="008550BA">
        <w:rPr>
          <w:rFonts w:cs="Times New Roman"/>
        </w:rPr>
        <w:t xml:space="preserve"> (Another Python SQLite Wrapper)</w:t>
      </w:r>
    </w:p>
    <w:p w14:paraId="0D9D742D" w14:textId="4E499CB4" w:rsidR="00906C9A" w:rsidRPr="007138BD" w:rsidRDefault="00906C9A" w:rsidP="006A52A8">
      <w:pPr>
        <w:pStyle w:val="ListParagraph"/>
        <w:numPr>
          <w:ilvl w:val="0"/>
          <w:numId w:val="15"/>
        </w:numPr>
        <w:rPr>
          <w:rFonts w:cs="Times New Roman"/>
        </w:rPr>
      </w:pPr>
      <w:r>
        <w:rPr>
          <w:rFonts w:cs="Times New Roman"/>
        </w:rPr>
        <w:t>SQLite, version 3.6 or later</w:t>
      </w:r>
    </w:p>
    <w:p w14:paraId="0CBCFF6D" w14:textId="77777777" w:rsidR="007500A3" w:rsidRDefault="007500A3" w:rsidP="003B534B"/>
    <w:p w14:paraId="7C616A8F" w14:textId="7143718C" w:rsidR="00AA2B1A" w:rsidRDefault="00AA2B1A">
      <w:r>
        <w:t xml:space="preserve">Note that </w:t>
      </w:r>
      <w:r w:rsidR="00906C9A">
        <w:t xml:space="preserve">the dependency on SQLite may be satisfied via the “apsw” Python module, since it often comes with an embedded copy of the necessary SQLite functionality. However, if LD Spline will be used (see below) then the SQLite development files will also be required, and these are not packaged with “apsw”. In either case, if in doubt, </w:t>
      </w:r>
      <w:r>
        <w:t>consult your system administrator.</w:t>
      </w:r>
    </w:p>
    <w:p w14:paraId="5BE1ED56" w14:textId="08FDB491" w:rsidR="004B3D16" w:rsidRDefault="004B3D16" w:rsidP="003B534B">
      <w:pPr>
        <w:pStyle w:val="Heading2"/>
      </w:pPr>
      <w:bookmarkStart w:id="868" w:name="_Toc338422085"/>
      <w:r>
        <w:t>Platforms</w:t>
      </w:r>
      <w:bookmarkEnd w:id="868"/>
    </w:p>
    <w:p w14:paraId="0CEA063B" w14:textId="77777777" w:rsidR="004B3D16" w:rsidRDefault="004B3D16">
      <w:pPr>
        <w:rPr>
          <w:rFonts w:cs="Times New Roman"/>
          <w:b/>
          <w:bCs/>
        </w:rPr>
      </w:pPr>
    </w:p>
    <w:p w14:paraId="055AF15C" w14:textId="4D15A633" w:rsidR="004B3D16" w:rsidRPr="004B3D16" w:rsidRDefault="004B3D16">
      <w:pPr>
        <w:rPr>
          <w:rFonts w:cs="Times New Roman"/>
          <w:bCs/>
        </w:rPr>
      </w:pPr>
      <w:r w:rsidRPr="004B3D16">
        <w:rPr>
          <w:rFonts w:cs="Times New Roman"/>
          <w:bCs/>
        </w:rPr>
        <w:t>Biofilter was</w:t>
      </w:r>
      <w:r w:rsidR="00312DBC">
        <w:rPr>
          <w:rFonts w:cs="Times New Roman"/>
          <w:bCs/>
        </w:rPr>
        <w:t xml:space="preserve"> developed in </w:t>
      </w:r>
      <w:r w:rsidR="005A35C0">
        <w:rPr>
          <w:rFonts w:cs="Times New Roman"/>
          <w:bCs/>
        </w:rPr>
        <w:t>P</w:t>
      </w:r>
      <w:r w:rsidR="00312DBC">
        <w:rPr>
          <w:rFonts w:cs="Times New Roman"/>
          <w:bCs/>
        </w:rPr>
        <w:t xml:space="preserve">ython, and functions on the command line for </w:t>
      </w:r>
      <w:r w:rsidR="000C19E0">
        <w:rPr>
          <w:rFonts w:cs="Times New Roman"/>
          <w:bCs/>
        </w:rPr>
        <w:t xml:space="preserve">Linux, Mac OS X or Windows </w:t>
      </w:r>
      <w:r w:rsidRPr="004B3D16">
        <w:rPr>
          <w:rFonts w:cs="Times New Roman"/>
          <w:bCs/>
        </w:rPr>
        <w:t>based machines</w:t>
      </w:r>
      <w:r w:rsidR="00312DBC">
        <w:rPr>
          <w:rFonts w:cs="Times New Roman"/>
          <w:bCs/>
        </w:rPr>
        <w:t>.</w:t>
      </w:r>
    </w:p>
    <w:p w14:paraId="1D0AA3DA" w14:textId="073A8643" w:rsidR="004B3D16" w:rsidRDefault="00AA2B1A" w:rsidP="00943DD1">
      <w:pPr>
        <w:pStyle w:val="Heading2"/>
      </w:pPr>
      <w:bookmarkStart w:id="869" w:name="_Toc338422086"/>
      <w:r>
        <w:t>Install</w:t>
      </w:r>
      <w:r w:rsidR="00085F71">
        <w:t>ing Biofilter</w:t>
      </w:r>
      <w:bookmarkEnd w:id="869"/>
    </w:p>
    <w:p w14:paraId="7EBAE525" w14:textId="77777777" w:rsidR="00AA2B1A" w:rsidRDefault="00AA2B1A" w:rsidP="004B3D16"/>
    <w:p w14:paraId="071049AF" w14:textId="3006C15E" w:rsidR="00A5014B" w:rsidRDefault="00312DBC" w:rsidP="00BB3D16">
      <w:r>
        <w:t>Biofilter</w:t>
      </w:r>
      <w:r w:rsidR="00AA2B1A">
        <w:t xml:space="preserve"> can be downloaded</w:t>
      </w:r>
      <w:r>
        <w:t xml:space="preserve"> from </w:t>
      </w:r>
      <w:hyperlink r:id="rId17" w:history="1">
        <w:r w:rsidR="004B3D16" w:rsidRPr="008025F7">
          <w:rPr>
            <w:rStyle w:val="Hyperlink"/>
            <w:i/>
          </w:rPr>
          <w:t>www.ritchielab.psu.edu</w:t>
        </w:r>
      </w:hyperlink>
      <w:r w:rsidR="00AA2B1A">
        <w:t>.</w:t>
      </w:r>
      <w:r w:rsidR="00AA2B1A" w:rsidRPr="00AA2B1A">
        <w:t xml:space="preserve"> </w:t>
      </w:r>
      <w:r w:rsidR="00AA2B1A">
        <w:t xml:space="preserve">To install </w:t>
      </w:r>
      <w:r w:rsidR="00BB3D16">
        <w:t>it</w:t>
      </w:r>
      <w:r w:rsidR="00AA2B1A">
        <w:t xml:space="preserve"> onto your system,</w:t>
      </w:r>
      <w:r w:rsidR="00BB3D16">
        <w:t xml:space="preserve"> simply use Python to run the included “setup.py” script with the “install” option:</w:t>
      </w:r>
    </w:p>
    <w:p w14:paraId="34F3353E" w14:textId="77777777" w:rsidR="00576366" w:rsidRDefault="00576366" w:rsidP="00BB3D16"/>
    <w:p w14:paraId="08AEFBD0" w14:textId="77777777" w:rsidR="00A5014B" w:rsidRDefault="00BB3D16" w:rsidP="00943DD1">
      <w:pPr>
        <w:pStyle w:val="ListParagraph"/>
      </w:pPr>
      <w:r>
        <w:t>python setup.py install</w:t>
      </w:r>
    </w:p>
    <w:p w14:paraId="6552CF9A" w14:textId="77777777" w:rsidR="00576366" w:rsidRDefault="00576366"/>
    <w:p w14:paraId="7D2CA1D9" w14:textId="3BFF111C" w:rsidR="00BB3D16" w:rsidRPr="00AA2B1A" w:rsidRDefault="00BB3D16" w:rsidP="00A5014B">
      <w:r>
        <w:t xml:space="preserve">This will place the Biofilter and LOKI files in your system’s usual place for Python-based software, which is </w:t>
      </w:r>
      <w:r w:rsidR="00475D6B">
        <w:t>typically</w:t>
      </w:r>
      <w:r>
        <w:t xml:space="preserve"> alongside Python itself. The installation can also be done in a different location by using the “</w:t>
      </w:r>
      <w:r>
        <w:noBreakHyphen/>
      </w:r>
      <w:r>
        <w:noBreakHyphen/>
        <w:t>prefix” or “</w:t>
      </w:r>
      <w:r>
        <w:noBreakHyphen/>
      </w:r>
      <w:r>
        <w:noBreakHyphen/>
        <w:t>exec</w:t>
      </w:r>
      <w:r>
        <w:noBreakHyphen/>
        <w:t>prefix” options.</w:t>
      </w:r>
    </w:p>
    <w:p w14:paraId="2E6C18C1" w14:textId="7F04C606" w:rsidR="004B3D16" w:rsidRDefault="00AA2B1A" w:rsidP="00943DD1">
      <w:pPr>
        <w:pStyle w:val="Heading2"/>
      </w:pPr>
      <w:bookmarkStart w:id="870" w:name="_Toc338422087"/>
      <w:r>
        <w:t>Compiling Prior Knowledge</w:t>
      </w:r>
      <w:bookmarkEnd w:id="870"/>
    </w:p>
    <w:p w14:paraId="39153E53" w14:textId="77777777" w:rsidR="00AA2B1A" w:rsidRDefault="00AA2B1A" w:rsidP="004B3D16"/>
    <w:p w14:paraId="5AE40594" w14:textId="181D34ED" w:rsidR="000C427C" w:rsidRDefault="0027788A" w:rsidP="000C427C">
      <w:r>
        <w:t>T</w:t>
      </w:r>
      <w:r w:rsidR="000C427C">
        <w:t>he LOKI prior knowledge database must be generated</w:t>
      </w:r>
      <w:r>
        <w:t xml:space="preserve"> before Biofilter can be used</w:t>
      </w:r>
      <w:r w:rsidR="000C427C">
        <w:t xml:space="preserve">. This is done with </w:t>
      </w:r>
      <w:r w:rsidR="000C427C">
        <w:lastRenderedPageBreak/>
        <w:t xml:space="preserve">the “loki-build.py” script which was installed along with Biofilter. There are several options for this utility </w:t>
      </w:r>
      <w:r w:rsidR="00B73CF2">
        <w:t xml:space="preserve">which are </w:t>
      </w:r>
      <w:r w:rsidR="000C427C">
        <w:t>detailed below, but to get started quickly, all that is needed is the “</w:t>
      </w:r>
      <w:r w:rsidR="000C427C">
        <w:noBreakHyphen/>
      </w:r>
      <w:r w:rsidR="000C427C">
        <w:noBreakHyphen/>
        <w:t xml:space="preserve">update” option and a filename </w:t>
      </w:r>
      <w:r w:rsidR="003543D6">
        <w:t xml:space="preserve">in which </w:t>
      </w:r>
      <w:r w:rsidR="000C427C">
        <w:t>to store the compiled knowledge:</w:t>
      </w:r>
    </w:p>
    <w:p w14:paraId="78B6EAA9" w14:textId="77777777" w:rsidR="000C427C" w:rsidRDefault="000C427C" w:rsidP="000C427C"/>
    <w:p w14:paraId="1C5544D1" w14:textId="0BC227EE" w:rsidR="000C427C" w:rsidRDefault="000F102E" w:rsidP="00943DD1">
      <w:pPr>
        <w:pStyle w:val="ListParagraph"/>
      </w:pPr>
      <w:r>
        <w:t>loki</w:t>
      </w:r>
      <w:r w:rsidR="000C427C">
        <w:t>-</w:t>
      </w:r>
      <w:r>
        <w:t>build</w:t>
      </w:r>
      <w:r w:rsidR="000C427C">
        <w:t xml:space="preserve">.py </w:t>
      </w:r>
      <w:r w:rsidR="000C427C">
        <w:noBreakHyphen/>
      </w:r>
      <w:r w:rsidR="000C427C">
        <w:noBreakHyphen/>
        <w:t xml:space="preserve">knowledge </w:t>
      </w:r>
      <w:r w:rsidR="008025F7">
        <w:t>loki-DATE</w:t>
      </w:r>
      <w:r w:rsidR="000C427C">
        <w:t xml:space="preserve">.db </w:t>
      </w:r>
      <w:r w:rsidR="000C427C">
        <w:noBreakHyphen/>
      </w:r>
      <w:r w:rsidR="000C427C">
        <w:noBreakHyphen/>
        <w:t>update</w:t>
      </w:r>
    </w:p>
    <w:p w14:paraId="0E3DBD4D" w14:textId="77777777" w:rsidR="000C427C" w:rsidRDefault="000C427C" w:rsidP="00943DD1"/>
    <w:p w14:paraId="7193EF5D" w14:textId="33D49247" w:rsidR="000C427C" w:rsidRDefault="000C427C" w:rsidP="000C427C">
      <w:r>
        <w:t xml:space="preserve">This will download and process the bulk data files from all supported knowledge sources, storing the result in </w:t>
      </w:r>
      <w:r w:rsidR="008025F7">
        <w:t xml:space="preserve">the file </w:t>
      </w:r>
      <w:r>
        <w:t>“</w:t>
      </w:r>
      <w:r w:rsidR="008025F7">
        <w:t>loki-DATE</w:t>
      </w:r>
      <w:r>
        <w:t>.db”</w:t>
      </w:r>
      <w:r w:rsidR="008025F7">
        <w:t xml:space="preserve"> (which we recommend naming after the current date)</w:t>
      </w:r>
      <w:r>
        <w:t xml:space="preserve">. The update process may take 8 to 12 hours depending on </w:t>
      </w:r>
      <w:r w:rsidR="00B83CEA">
        <w:t xml:space="preserve">the speed of </w:t>
      </w:r>
      <w:r>
        <w:t>your internet connection</w:t>
      </w:r>
      <w:r w:rsidR="00B83CEA">
        <w:t>, processor and filesystem</w:t>
      </w:r>
      <w:r>
        <w:t>, and requires up to 30 GB of free disk space: 10-20 GB of temporary storage (“C:\TEMP” on Windows, “/tmp” on Linux, etc) plus another 5-10 GB for the final knowledge database file.</w:t>
      </w:r>
    </w:p>
    <w:p w14:paraId="5352AC0F" w14:textId="77777777" w:rsidR="000C427C" w:rsidRDefault="000C427C" w:rsidP="000C427C"/>
    <w:p w14:paraId="775FBBD8" w14:textId="64350AB0" w:rsidR="000C427C" w:rsidRDefault="000C427C" w:rsidP="003543D6">
      <w:r>
        <w:t xml:space="preserve">By default, the LOKI build script will delete all sources’ bulk data downloads after they have been processed. If the knowledge database will be updated frequently, it is recommended to keep these </w:t>
      </w:r>
      <w:r w:rsidR="00227CD1">
        <w:t xml:space="preserve">bulk </w:t>
      </w:r>
      <w:r>
        <w:t>files available so that any unchang</w:t>
      </w:r>
      <w:r w:rsidR="00D21BAB">
        <w:t xml:space="preserve">ed files will not need to be </w:t>
      </w:r>
      <w:r>
        <w:t>downloaded</w:t>
      </w:r>
      <w:r w:rsidR="00D21BAB">
        <w:t xml:space="preserve"> again</w:t>
      </w:r>
      <w:r>
        <w:t>. This can be accomplished with the “</w:t>
      </w:r>
      <w:r>
        <w:noBreakHyphen/>
      </w:r>
      <w:r>
        <w:noBreakHyphen/>
        <w:t>from</w:t>
      </w:r>
      <w:r>
        <w:noBreakHyphen/>
        <w:t>archive” and “</w:t>
      </w:r>
      <w:r>
        <w:noBreakHyphen/>
      </w:r>
      <w:r>
        <w:noBreakHyphen/>
        <w:t>to</w:t>
      </w:r>
      <w:r>
        <w:noBreakHyphen/>
        <w:t>archive” options.</w:t>
      </w:r>
    </w:p>
    <w:p w14:paraId="25236B9C" w14:textId="54DE96BA" w:rsidR="000C427C" w:rsidRDefault="0027788A" w:rsidP="00943DD1">
      <w:pPr>
        <w:pStyle w:val="Heading3"/>
      </w:pPr>
      <w:bookmarkStart w:id="871" w:name="_Toc338422088"/>
      <w:r>
        <w:t xml:space="preserve">LOKI </w:t>
      </w:r>
      <w:r w:rsidR="00F0773E">
        <w:t>Build Script</w:t>
      </w:r>
      <w:r>
        <w:t xml:space="preserve"> Options</w:t>
      </w:r>
      <w:bookmarkEnd w:id="871"/>
    </w:p>
    <w:p w14:paraId="3E619D38" w14:textId="77777777" w:rsidR="00D76454" w:rsidRPr="003543D6" w:rsidRDefault="00D76454"/>
    <w:p w14:paraId="3332FDC5" w14:textId="70029614" w:rsidR="0027788A" w:rsidRPr="00943DD1" w:rsidRDefault="0027788A" w:rsidP="000C427C">
      <w:pPr>
        <w:rPr>
          <w:b/>
          <w:i/>
        </w:rPr>
      </w:pPr>
      <w:r>
        <w:t>--</w:t>
      </w:r>
      <w:r w:rsidRPr="00943DD1">
        <w:rPr>
          <w:b/>
          <w:i/>
        </w:rPr>
        <w:t>help</w:t>
      </w:r>
    </w:p>
    <w:p w14:paraId="78BF336A" w14:textId="77777777" w:rsidR="007F2A03" w:rsidRDefault="007F2A03" w:rsidP="007F2A03">
      <w:r>
        <w:t>Displays the program usage and immediately exits.</w:t>
      </w:r>
    </w:p>
    <w:p w14:paraId="5A2462BE" w14:textId="77777777" w:rsidR="007F2A03" w:rsidRPr="00B01756" w:rsidRDefault="007F2A03" w:rsidP="007F2A03"/>
    <w:p w14:paraId="5F1627D2" w14:textId="1060E674" w:rsidR="0027788A" w:rsidRPr="00943DD1" w:rsidRDefault="0027788A" w:rsidP="000C427C">
      <w:pPr>
        <w:rPr>
          <w:b/>
          <w:i/>
        </w:rPr>
      </w:pPr>
      <w:r>
        <w:t>--</w:t>
      </w:r>
      <w:r w:rsidRPr="00943DD1">
        <w:rPr>
          <w:b/>
          <w:i/>
        </w:rPr>
        <w:t>version</w:t>
      </w:r>
    </w:p>
    <w:p w14:paraId="5E4F2D14" w14:textId="69AD3281" w:rsidR="007F2A03" w:rsidRDefault="007F2A03" w:rsidP="007F2A03">
      <w:r>
        <w:t>Displays the software versions and immediately exits. Note that LOKI is built upon SQLite, which will also report its own software versions.</w:t>
      </w:r>
    </w:p>
    <w:p w14:paraId="1E813960" w14:textId="77777777" w:rsidR="007F2A03" w:rsidRPr="00B01756" w:rsidRDefault="007F2A03" w:rsidP="007F2A03"/>
    <w:p w14:paraId="6F49E53E" w14:textId="2D008D6E" w:rsidR="007F2A03" w:rsidRDefault="0027788A" w:rsidP="007F2A03">
      <w:commentRangeStart w:id="872"/>
      <w:commentRangeStart w:id="873"/>
      <w:r>
        <w:t>--</w:t>
      </w:r>
      <w:r w:rsidRPr="00943DD1">
        <w:rPr>
          <w:b/>
          <w:i/>
        </w:rPr>
        <w:t>knowledge</w:t>
      </w:r>
      <w:r w:rsidR="007F2A03">
        <w:rPr>
          <w:b/>
          <w:i/>
        </w:rPr>
        <w:tab/>
      </w:r>
      <w:r w:rsidR="007F2A03">
        <w:rPr>
          <w:b/>
          <w:i/>
        </w:rPr>
        <w:tab/>
      </w:r>
      <w:r w:rsidR="007F2A03">
        <w:tab/>
        <w:t>Argument: &lt;file&gt;</w:t>
      </w:r>
      <w:r w:rsidR="007F2A03">
        <w:tab/>
      </w:r>
      <w:r w:rsidR="007F2A03">
        <w:tab/>
      </w:r>
      <w:r w:rsidR="007F2A03">
        <w:tab/>
        <w:t xml:space="preserve">Default: </w:t>
      </w:r>
      <w:r w:rsidR="007F2A03" w:rsidRPr="00A81A3D">
        <w:rPr>
          <w:i/>
        </w:rPr>
        <w:t>none</w:t>
      </w:r>
    </w:p>
    <w:p w14:paraId="00EC7BA8" w14:textId="598E3FF0" w:rsidR="007F2A03" w:rsidRDefault="007F2A03" w:rsidP="007F2A03">
      <w:r>
        <w:t>Specifies the prior knowledge database file to use.</w:t>
      </w:r>
    </w:p>
    <w:commentRangeEnd w:id="872"/>
    <w:p w14:paraId="2A5F59C4" w14:textId="77777777" w:rsidR="007F2A03" w:rsidRDefault="00227CD1" w:rsidP="007F2A03">
      <w:r>
        <w:rPr>
          <w:rStyle w:val="CommentReference"/>
        </w:rPr>
        <w:commentReference w:id="872"/>
      </w:r>
      <w:commentRangeEnd w:id="873"/>
      <w:r w:rsidR="006567BC">
        <w:rPr>
          <w:rStyle w:val="CommentReference"/>
        </w:rPr>
        <w:commentReference w:id="873"/>
      </w:r>
    </w:p>
    <w:p w14:paraId="7075A8A2" w14:textId="4DD3082B" w:rsidR="0027788A" w:rsidRDefault="0027788A" w:rsidP="000C427C">
      <w:r>
        <w:t>--</w:t>
      </w:r>
      <w:r w:rsidRPr="00943DD1">
        <w:rPr>
          <w:b/>
          <w:i/>
        </w:rPr>
        <w:t>archive</w:t>
      </w:r>
      <w:r w:rsidR="007F2A03">
        <w:tab/>
      </w:r>
      <w:r w:rsidR="007F2A03">
        <w:tab/>
      </w:r>
      <w:r w:rsidR="007F2A03">
        <w:tab/>
        <w:t>Argument: &lt;file&gt;</w:t>
      </w:r>
      <w:r w:rsidR="007F2A03">
        <w:tab/>
      </w:r>
      <w:r w:rsidR="007F2A03">
        <w:tab/>
      </w:r>
      <w:r w:rsidR="007F2A03">
        <w:tab/>
        <w:t xml:space="preserve">Default: </w:t>
      </w:r>
      <w:r w:rsidR="007F2A03">
        <w:rPr>
          <w:i/>
        </w:rPr>
        <w:t>none</w:t>
      </w:r>
    </w:p>
    <w:p w14:paraId="33ED3D5A" w14:textId="4D3EB020" w:rsidR="007F2A03" w:rsidRPr="003543D6" w:rsidRDefault="007F2A03" w:rsidP="000C427C">
      <w:r>
        <w:t xml:space="preserve">Shorthand for specifying the same file as both the </w:t>
      </w:r>
      <w:r w:rsidR="006E7F94">
        <w:t>“</w:t>
      </w:r>
      <w:r>
        <w:noBreakHyphen/>
      </w:r>
      <w:r>
        <w:noBreakHyphen/>
        <w:t>from</w:t>
      </w:r>
      <w:r>
        <w:noBreakHyphen/>
        <w:t>archive</w:t>
      </w:r>
      <w:r w:rsidR="006E7F94">
        <w:t>”</w:t>
      </w:r>
      <w:r>
        <w:t xml:space="preserve"> and </w:t>
      </w:r>
      <w:r w:rsidR="006E7F94">
        <w:t>“</w:t>
      </w:r>
      <w:r>
        <w:noBreakHyphen/>
      </w:r>
      <w:r>
        <w:noBreakHyphen/>
        <w:t>to</w:t>
      </w:r>
      <w:r>
        <w:noBreakHyphen/>
        <w:t>archive</w:t>
      </w:r>
      <w:r w:rsidR="006E7F94">
        <w:t>”</w:t>
      </w:r>
      <w:r>
        <w:t>.</w:t>
      </w:r>
    </w:p>
    <w:p w14:paraId="626540DE" w14:textId="1EE0E858" w:rsidR="0027788A" w:rsidRDefault="0027788A" w:rsidP="0027788A"/>
    <w:p w14:paraId="014D60AF" w14:textId="2150AB6B" w:rsidR="0027788A" w:rsidRPr="003543D6" w:rsidRDefault="0027788A" w:rsidP="000C427C">
      <w:r>
        <w:t>--</w:t>
      </w:r>
      <w:r w:rsidRPr="00943DD1">
        <w:rPr>
          <w:b/>
          <w:i/>
        </w:rPr>
        <w:t>from-archive</w:t>
      </w:r>
      <w:r w:rsidR="007F2A03">
        <w:tab/>
      </w:r>
      <w:r w:rsidR="007F2A03">
        <w:tab/>
        <w:t>Argument: &lt;file&gt;</w:t>
      </w:r>
      <w:r w:rsidR="007F2A03">
        <w:tab/>
      </w:r>
      <w:r w:rsidR="007F2A03">
        <w:tab/>
      </w:r>
      <w:r w:rsidR="007F2A03">
        <w:tab/>
        <w:t xml:space="preserve">Default: </w:t>
      </w:r>
      <w:r w:rsidR="007F2A03">
        <w:rPr>
          <w:i/>
        </w:rPr>
        <w:t>none</w:t>
      </w:r>
    </w:p>
    <w:p w14:paraId="61765D49" w14:textId="34C22A08" w:rsidR="0027788A" w:rsidRDefault="008438C1" w:rsidP="0027788A">
      <w:r>
        <w:t xml:space="preserve">An archive of downloaded bulk data from a previous run of the LOKI build script. The bulk data files available for download from each source will be compared against those found in the archive, and only files which have </w:t>
      </w:r>
      <w:r w:rsidR="00781419">
        <w:t>changed</w:t>
      </w:r>
      <w:r>
        <w:t xml:space="preserve"> will be downloaded.</w:t>
      </w:r>
      <w:r w:rsidR="00781419">
        <w:t xml:space="preserve"> If not specified, the script will start from scratch and download everything.</w:t>
      </w:r>
    </w:p>
    <w:p w14:paraId="2617E23D" w14:textId="77777777" w:rsidR="007F2A03" w:rsidRDefault="007F2A03" w:rsidP="0027788A"/>
    <w:p w14:paraId="02551C2E" w14:textId="3CB926F2" w:rsidR="0027788A" w:rsidRPr="00943DD1" w:rsidRDefault="0027788A" w:rsidP="000C427C">
      <w:pPr>
        <w:rPr>
          <w:b/>
          <w:i/>
        </w:rPr>
      </w:pPr>
      <w:r>
        <w:t>--</w:t>
      </w:r>
      <w:r w:rsidRPr="00943DD1">
        <w:rPr>
          <w:b/>
          <w:i/>
        </w:rPr>
        <w:t>to-archive</w:t>
      </w:r>
      <w:r w:rsidR="007F2A03">
        <w:tab/>
      </w:r>
      <w:r w:rsidR="007F2A03">
        <w:tab/>
      </w:r>
      <w:r w:rsidR="007F2A03">
        <w:tab/>
        <w:t>Argument: &lt;file&gt;</w:t>
      </w:r>
      <w:r w:rsidR="007F2A03">
        <w:tab/>
      </w:r>
      <w:r w:rsidR="007F2A03">
        <w:tab/>
      </w:r>
      <w:r w:rsidR="007F2A03">
        <w:tab/>
        <w:t xml:space="preserve">Default: </w:t>
      </w:r>
      <w:r w:rsidR="007F2A03">
        <w:rPr>
          <w:i/>
        </w:rPr>
        <w:t>none</w:t>
      </w:r>
    </w:p>
    <w:p w14:paraId="14E5B527" w14:textId="33EBAD06" w:rsidR="0027788A" w:rsidRDefault="008438C1" w:rsidP="0027788A">
      <w:r>
        <w:t>A file in which to archive the downloaded bulk data for a later run of the LOKI build script.</w:t>
      </w:r>
      <w:r w:rsidR="00781419">
        <w:t xml:space="preserve"> If not specified, the script will </w:t>
      </w:r>
      <w:r w:rsidR="001D0150">
        <w:t xml:space="preserve">reclaim disk space by </w:t>
      </w:r>
      <w:r w:rsidR="00781419">
        <w:t>delet</w:t>
      </w:r>
      <w:r w:rsidR="001D0150">
        <w:t>ing</w:t>
      </w:r>
      <w:r w:rsidR="00781419">
        <w:t xml:space="preserve"> all original data after processing it.</w:t>
      </w:r>
    </w:p>
    <w:p w14:paraId="7E0AD4C4" w14:textId="77777777" w:rsidR="007F2A03" w:rsidRDefault="007F2A03" w:rsidP="0027788A"/>
    <w:p w14:paraId="676B10BF" w14:textId="16BA8D39" w:rsidR="0027788A" w:rsidRPr="003543D6" w:rsidRDefault="0027788A" w:rsidP="000C427C">
      <w:r>
        <w:t>--</w:t>
      </w:r>
      <w:r w:rsidRPr="00943DD1">
        <w:rPr>
          <w:b/>
          <w:i/>
        </w:rPr>
        <w:t>temp-directory</w:t>
      </w:r>
      <w:r w:rsidR="00781419">
        <w:tab/>
      </w:r>
      <w:r w:rsidR="00781419">
        <w:tab/>
        <w:t>Argument: &lt;directory&gt;</w:t>
      </w:r>
      <w:r w:rsidR="00781419">
        <w:tab/>
      </w:r>
      <w:r w:rsidR="00781419">
        <w:tab/>
        <w:t xml:space="preserve">Default: </w:t>
      </w:r>
      <w:r w:rsidR="00781419">
        <w:rPr>
          <w:i/>
        </w:rPr>
        <w:t>platform-depend</w:t>
      </w:r>
      <w:r w:rsidR="00305A11">
        <w:rPr>
          <w:i/>
        </w:rPr>
        <w:t>e</w:t>
      </w:r>
      <w:r w:rsidR="00781419">
        <w:rPr>
          <w:i/>
        </w:rPr>
        <w:t>nt</w:t>
      </w:r>
    </w:p>
    <w:p w14:paraId="4B6367C4" w14:textId="4E3AE1F7" w:rsidR="0027788A" w:rsidRDefault="00F118C7" w:rsidP="0027788A">
      <w:r>
        <w:t xml:space="preserve">The directory in which to unpack the </w:t>
      </w:r>
      <w:r w:rsidR="006E7F94">
        <w:t>“</w:t>
      </w:r>
      <w:r>
        <w:noBreakHyphen/>
      </w:r>
      <w:r>
        <w:noBreakHyphen/>
        <w:t>from-archive</w:t>
      </w:r>
      <w:r w:rsidR="006E7F94">
        <w:t>”</w:t>
      </w:r>
      <w:r>
        <w:t xml:space="preserve"> (if any) and then download new bulk data. If not specified, the system’s default temporary directory is used.</w:t>
      </w:r>
    </w:p>
    <w:p w14:paraId="24FDC3AE" w14:textId="77777777" w:rsidR="00F118C7" w:rsidRDefault="00F118C7" w:rsidP="0027788A"/>
    <w:p w14:paraId="4F81B1B1" w14:textId="0FC98DBC" w:rsidR="0027788A" w:rsidRPr="003543D6" w:rsidRDefault="0027788A" w:rsidP="000C427C">
      <w:r>
        <w:t>--</w:t>
      </w:r>
      <w:r w:rsidRPr="00943DD1">
        <w:rPr>
          <w:b/>
          <w:i/>
        </w:rPr>
        <w:t>list-sources</w:t>
      </w:r>
      <w:r w:rsidR="00BE7E72">
        <w:tab/>
      </w:r>
      <w:r w:rsidR="00BE7E72">
        <w:tab/>
      </w:r>
      <w:r w:rsidR="00BE7E72">
        <w:tab/>
        <w:t>Arguments: [source] […]</w:t>
      </w:r>
      <w:r w:rsidR="00BE7E72">
        <w:tab/>
      </w:r>
      <w:r w:rsidR="00BE7E72">
        <w:tab/>
        <w:t xml:space="preserve">Default: </w:t>
      </w:r>
      <w:r w:rsidR="00BE7E72">
        <w:rPr>
          <w:i/>
        </w:rPr>
        <w:t>none</w:t>
      </w:r>
    </w:p>
    <w:p w14:paraId="3F90B8CC" w14:textId="380F0F75" w:rsidR="0027788A" w:rsidRDefault="00F118C7" w:rsidP="0027788A">
      <w:r>
        <w:lastRenderedPageBreak/>
        <w:t>List the specified source module loaders’ software versions and any options they accept. If no sources are specified, all available modules are listed.</w:t>
      </w:r>
    </w:p>
    <w:p w14:paraId="61EC0F2D" w14:textId="77777777" w:rsidR="00F118C7" w:rsidRDefault="00F118C7" w:rsidP="0027788A"/>
    <w:p w14:paraId="0B915638" w14:textId="7794172E" w:rsidR="0027788A" w:rsidRPr="003543D6" w:rsidRDefault="0027788A" w:rsidP="000C427C">
      <w:r>
        <w:t>--</w:t>
      </w:r>
      <w:r w:rsidRPr="00943DD1">
        <w:rPr>
          <w:b/>
          <w:i/>
        </w:rPr>
        <w:t>cache-only</w:t>
      </w:r>
      <w:r w:rsidR="00BE7E72">
        <w:tab/>
      </w:r>
      <w:r w:rsidR="00BE7E72">
        <w:tab/>
      </w:r>
      <w:r w:rsidR="00BE7E72">
        <w:tab/>
        <w:t xml:space="preserve">Argument: </w:t>
      </w:r>
      <w:r w:rsidR="00BE7E72">
        <w:rPr>
          <w:i/>
        </w:rPr>
        <w:t>none</w:t>
      </w:r>
    </w:p>
    <w:p w14:paraId="2E0E47D9" w14:textId="1DAE2914" w:rsidR="0027788A" w:rsidRDefault="001D0150" w:rsidP="0027788A">
      <w:r>
        <w:t xml:space="preserve">Causes the build script to </w:t>
      </w:r>
      <w:r w:rsidR="003C5558">
        <w:t xml:space="preserve">skip </w:t>
      </w:r>
      <w:r>
        <w:t>check</w:t>
      </w:r>
      <w:r w:rsidR="003C5558">
        <w:t>ing</w:t>
      </w:r>
      <w:r>
        <w:t xml:space="preserve"> any knowledge sources for available bulk data downloads, allowing it to function without an internet connection. Instead, only the files already available in the provided </w:t>
      </w:r>
      <w:r w:rsidR="006E7F94">
        <w:t>“</w:t>
      </w:r>
      <w:r>
        <w:noBreakHyphen/>
      </w:r>
      <w:r>
        <w:noBreakHyphen/>
        <w:t>from-archive</w:t>
      </w:r>
      <w:r w:rsidR="006E7F94">
        <w:t>”</w:t>
      </w:r>
      <w:r>
        <w:t xml:space="preserve"> file will be processed. </w:t>
      </w:r>
      <w:r w:rsidR="00D87E79">
        <w:t xml:space="preserve">If </w:t>
      </w:r>
      <w:r>
        <w:t>a</w:t>
      </w:r>
      <w:r w:rsidR="00D87E79">
        <w:t>ny</w:t>
      </w:r>
      <w:r>
        <w:t xml:space="preserve"> source loader module is unable to find an expected file</w:t>
      </w:r>
      <w:r w:rsidR="00D87E79">
        <w:t xml:space="preserve"> (such as if no archive was provided)</w:t>
      </w:r>
      <w:r>
        <w:t xml:space="preserve">, </w:t>
      </w:r>
      <w:r w:rsidR="00D87E79">
        <w:t>that source loader will fail and no data will be updated for that source.</w:t>
      </w:r>
    </w:p>
    <w:p w14:paraId="37D3C5EF" w14:textId="77777777" w:rsidR="009627F2" w:rsidRDefault="009627F2" w:rsidP="0027788A"/>
    <w:p w14:paraId="3B84CA5F" w14:textId="77777777" w:rsidR="003B534B" w:rsidRDefault="003B534B" w:rsidP="0027788A"/>
    <w:p w14:paraId="20EB132B" w14:textId="17D1010A" w:rsidR="0027788A" w:rsidRPr="003543D6" w:rsidRDefault="0027788A" w:rsidP="000C427C">
      <w:r>
        <w:t>--</w:t>
      </w:r>
      <w:r w:rsidRPr="00943DD1">
        <w:rPr>
          <w:b/>
          <w:i/>
        </w:rPr>
        <w:t>update</w:t>
      </w:r>
      <w:r w:rsidR="00BE7E72">
        <w:tab/>
      </w:r>
      <w:r w:rsidR="00BE7E72">
        <w:tab/>
      </w:r>
      <w:r w:rsidR="00BE7E72">
        <w:tab/>
        <w:t>Arguments: [source] […]</w:t>
      </w:r>
      <w:r w:rsidR="00BE7E72">
        <w:tab/>
      </w:r>
      <w:r w:rsidR="00BE7E72">
        <w:tab/>
        <w:t xml:space="preserve">Default: </w:t>
      </w:r>
      <w:r w:rsidR="00BE7E72">
        <w:rPr>
          <w:i/>
        </w:rPr>
        <w:t>all</w:t>
      </w:r>
    </w:p>
    <w:p w14:paraId="74E70C39" w14:textId="23A34696" w:rsidR="0027788A" w:rsidRDefault="001D0150" w:rsidP="0027788A">
      <w:r>
        <w:t xml:space="preserve">Instructs the build script to </w:t>
      </w:r>
      <w:r w:rsidR="006E7F94">
        <w:t>process the bulk data from the specified sources and update their representation in the knowledge database. If no sources are specified, all supported sources will be updated.</w:t>
      </w:r>
    </w:p>
    <w:p w14:paraId="369C422B" w14:textId="77777777" w:rsidR="006E7F94" w:rsidRDefault="006E7F94" w:rsidP="0027788A"/>
    <w:p w14:paraId="5C639E02" w14:textId="34254A9C" w:rsidR="0027788A" w:rsidRPr="003543D6" w:rsidRDefault="0027788A" w:rsidP="000C427C">
      <w:r>
        <w:t>--</w:t>
      </w:r>
      <w:r w:rsidRPr="00943DD1">
        <w:rPr>
          <w:b/>
          <w:i/>
        </w:rPr>
        <w:t>update-except</w:t>
      </w:r>
      <w:r w:rsidR="00BE7E72">
        <w:tab/>
      </w:r>
      <w:r w:rsidR="00BE7E72">
        <w:tab/>
        <w:t>Arguments: [source] […]</w:t>
      </w:r>
      <w:r w:rsidR="00BE7E72">
        <w:tab/>
      </w:r>
      <w:r w:rsidR="00BE7E72">
        <w:tab/>
        <w:t xml:space="preserve">Default: </w:t>
      </w:r>
      <w:r w:rsidR="00BE7E72">
        <w:rPr>
          <w:i/>
        </w:rPr>
        <w:t>none</w:t>
      </w:r>
    </w:p>
    <w:p w14:paraId="5ECCCFFB" w14:textId="274B1BD8" w:rsidR="0027788A" w:rsidRDefault="006E7F94" w:rsidP="0027788A">
      <w:r>
        <w:t>Similar to “</w:t>
      </w:r>
      <w:r>
        <w:noBreakHyphen/>
      </w:r>
      <w:r>
        <w:noBreakHyphen/>
        <w:t>update” but with the opposite meaning for the specified sources: all supported sources will be updated</w:t>
      </w:r>
      <w:r w:rsidRPr="00227CD1">
        <w:rPr>
          <w:b/>
        </w:rPr>
        <w:t xml:space="preserve"> except</w:t>
      </w:r>
      <w:r>
        <w:t xml:space="preserve"> for the ones specified. If no sources are specified, none are excluded, and all supported sources are updated.</w:t>
      </w:r>
    </w:p>
    <w:p w14:paraId="5079C323" w14:textId="77777777" w:rsidR="006E7F94" w:rsidRDefault="006E7F94" w:rsidP="0027788A"/>
    <w:p w14:paraId="5EAEB734" w14:textId="62278E85" w:rsidR="0027788A" w:rsidRPr="003543D6" w:rsidRDefault="0027788A" w:rsidP="000C427C">
      <w:r>
        <w:t>--</w:t>
      </w:r>
      <w:r w:rsidRPr="00943DD1">
        <w:rPr>
          <w:b/>
          <w:i/>
        </w:rPr>
        <w:t>option</w:t>
      </w:r>
      <w:r w:rsidR="00BE7E72">
        <w:tab/>
      </w:r>
      <w:r w:rsidR="00BE7E72">
        <w:tab/>
      </w:r>
      <w:r w:rsidR="00BE7E72">
        <w:tab/>
        <w:t>Arguments: &lt;source&gt; &lt;options&gt;</w:t>
      </w:r>
      <w:r w:rsidR="00BE7E72">
        <w:tab/>
        <w:t xml:space="preserve">Default: </w:t>
      </w:r>
      <w:r w:rsidR="00BE7E72">
        <w:rPr>
          <w:i/>
        </w:rPr>
        <w:t>none</w:t>
      </w:r>
    </w:p>
    <w:p w14:paraId="573D9647" w14:textId="7D603C25" w:rsidR="00A86A64" w:rsidRDefault="00A86A64" w:rsidP="0027788A">
      <w:r>
        <w:t xml:space="preserve">Passes additional options to the specified source loader module. </w:t>
      </w:r>
      <w:r w:rsidR="00840D00">
        <w:t xml:space="preserve">The options string must be of the form “option1=value,option2=value” for any number of options and values. </w:t>
      </w:r>
      <w:r>
        <w:t>Supported options and values for each source can be shown with “</w:t>
      </w:r>
      <w:r>
        <w:noBreakHyphen/>
      </w:r>
      <w:r>
        <w:noBreakHyphen/>
        <w:t>list-sources”.</w:t>
      </w:r>
    </w:p>
    <w:p w14:paraId="5390CADC" w14:textId="77777777" w:rsidR="00A86A64" w:rsidRDefault="00A86A64" w:rsidP="000C427C"/>
    <w:p w14:paraId="60460F39" w14:textId="12B9BBC6" w:rsidR="0027788A" w:rsidRPr="003543D6" w:rsidRDefault="0027788A" w:rsidP="000C427C">
      <w:r>
        <w:t>--</w:t>
      </w:r>
      <w:r w:rsidRPr="00943DD1">
        <w:rPr>
          <w:b/>
          <w:i/>
        </w:rPr>
        <w:t>finalize</w:t>
      </w:r>
      <w:r w:rsidR="00BE7E72">
        <w:tab/>
      </w:r>
      <w:r w:rsidR="00BE7E72">
        <w:tab/>
      </w:r>
      <w:r w:rsidR="00BE7E72">
        <w:tab/>
        <w:t xml:space="preserve">Argument: </w:t>
      </w:r>
      <w:r w:rsidR="00BE7E72">
        <w:rPr>
          <w:i/>
        </w:rPr>
        <w:t>none</w:t>
      </w:r>
    </w:p>
    <w:p w14:paraId="0FDF2C25" w14:textId="26C84999" w:rsidR="0027788A" w:rsidRDefault="00840D00" w:rsidP="0027788A">
      <w:r>
        <w:t>Causes the build script to discard all intermediate data and optimize the knowledge database (after performing an “</w:t>
      </w:r>
      <w:r>
        <w:noBreakHyphen/>
      </w:r>
      <w:r>
        <w:noBreakHyphen/>
        <w:t>update”, if any). This reduces the knowledge database file size and greatly improves its performance, however it will no longer be possible to update the file with any new source data.</w:t>
      </w:r>
    </w:p>
    <w:p w14:paraId="32BF70A5" w14:textId="77777777" w:rsidR="00840D00" w:rsidRDefault="00840D00" w:rsidP="0027788A"/>
    <w:p w14:paraId="22ED43D7" w14:textId="3D8DAC9E" w:rsidR="0027788A" w:rsidRPr="003543D6" w:rsidRDefault="0027788A" w:rsidP="000C427C">
      <w:r>
        <w:t>--</w:t>
      </w:r>
      <w:r w:rsidRPr="00943DD1">
        <w:rPr>
          <w:b/>
          <w:i/>
        </w:rPr>
        <w:t>verbose</w:t>
      </w:r>
      <w:r w:rsidR="00BE7E72">
        <w:tab/>
      </w:r>
      <w:r w:rsidR="00BE7E72">
        <w:tab/>
      </w:r>
      <w:r w:rsidR="00BE7E72">
        <w:tab/>
        <w:t xml:space="preserve">Argument: </w:t>
      </w:r>
      <w:r w:rsidR="00BE7E72">
        <w:rPr>
          <w:i/>
        </w:rPr>
        <w:t>none</w:t>
      </w:r>
    </w:p>
    <w:p w14:paraId="7FAD51FE" w14:textId="4F604F0C" w:rsidR="0027788A" w:rsidRDefault="000471CB" w:rsidP="0027788A">
      <w:r>
        <w:t>Prints additional informational messages to the screen.</w:t>
      </w:r>
    </w:p>
    <w:p w14:paraId="3CC55155" w14:textId="77777777" w:rsidR="000471CB" w:rsidRDefault="000471CB" w:rsidP="0027788A"/>
    <w:p w14:paraId="3B11090A" w14:textId="5EE75E0B" w:rsidR="0027788A" w:rsidRPr="003543D6" w:rsidRDefault="0027788A" w:rsidP="000C427C">
      <w:r>
        <w:t>--</w:t>
      </w:r>
      <w:r w:rsidRPr="00943DD1">
        <w:rPr>
          <w:b/>
          <w:i/>
        </w:rPr>
        <w:t>test-data</w:t>
      </w:r>
      <w:r w:rsidR="00BE7E72">
        <w:tab/>
      </w:r>
      <w:r w:rsidR="00BE7E72">
        <w:tab/>
      </w:r>
      <w:r w:rsidR="00BE7E72">
        <w:tab/>
        <w:t xml:space="preserve">Argument: </w:t>
      </w:r>
      <w:r w:rsidR="00BE7E72">
        <w:rPr>
          <w:i/>
        </w:rPr>
        <w:t>none</w:t>
      </w:r>
    </w:p>
    <w:p w14:paraId="372F7336" w14:textId="2235AD86" w:rsidR="0027788A" w:rsidRDefault="000471CB" w:rsidP="0027788A">
      <w:r>
        <w:t xml:space="preserve">Switches the build script into test mode, in which it uses an alternate set of source loader modules. These sources do not contain actual biological knowledge; instead, they </w:t>
      </w:r>
      <w:r w:rsidR="00106F29">
        <w:t>specify</w:t>
      </w:r>
      <w:r>
        <w:t xml:space="preserve"> a minimal simulated set of knowledge which can be easily visualized and used to test and understand the functionality of LOKI and Biofilter. Knowledge database files created in test mode cannot be updated in the standard mode, and vice versa.</w:t>
      </w:r>
    </w:p>
    <w:p w14:paraId="0EAAEE0F" w14:textId="71B1DF13" w:rsidR="0030749A" w:rsidRDefault="00AA2B1A" w:rsidP="007138BD">
      <w:pPr>
        <w:pStyle w:val="Heading2"/>
      </w:pPr>
      <w:bookmarkStart w:id="874" w:name="_Toc338422089"/>
      <w:r>
        <w:t xml:space="preserve">Updating &amp; </w:t>
      </w:r>
      <w:r w:rsidR="0030749A">
        <w:t xml:space="preserve">Archiving </w:t>
      </w:r>
      <w:r>
        <w:t>Prior Knowledge</w:t>
      </w:r>
      <w:bookmarkEnd w:id="874"/>
    </w:p>
    <w:p w14:paraId="4E7B7477" w14:textId="77777777" w:rsidR="0030749A" w:rsidRDefault="0030749A" w:rsidP="0030749A"/>
    <w:p w14:paraId="6CD394D0" w14:textId="6E7E95F7" w:rsidR="002F01DE" w:rsidRDefault="0030749A" w:rsidP="0030749A">
      <w:r>
        <w:t xml:space="preserve">It is important to note that the </w:t>
      </w:r>
      <w:r w:rsidR="000F6212">
        <w:t xml:space="preserve">various </w:t>
      </w:r>
      <w:r>
        <w:t>data sources</w:t>
      </w:r>
      <w:r w:rsidR="00A70B69">
        <w:t xml:space="preserve"> integrated </w:t>
      </w:r>
      <w:r w:rsidR="000F6212">
        <w:t xml:space="preserve">into </w:t>
      </w:r>
      <w:r>
        <w:t>LOKI</w:t>
      </w:r>
      <w:r w:rsidR="000F6212">
        <w:t xml:space="preserve"> can publish updated data at any time, according to their own schedules. This new data will not be available to Biofilter until the LOKI prior knowledge database is </w:t>
      </w:r>
      <w:r w:rsidR="00914440">
        <w:t xml:space="preserve">updated or </w:t>
      </w:r>
      <w:r w:rsidR="000F6212">
        <w:t>regenerated</w:t>
      </w:r>
      <w:r>
        <w:t xml:space="preserve">.  We recommend </w:t>
      </w:r>
      <w:r w:rsidR="000F6212">
        <w:t xml:space="preserve">that </w:t>
      </w:r>
      <w:r>
        <w:t xml:space="preserve">users become familiar </w:t>
      </w:r>
      <w:r>
        <w:lastRenderedPageBreak/>
        <w:t xml:space="preserve">with </w:t>
      </w:r>
      <w:r w:rsidR="00A70B69">
        <w:t xml:space="preserve">how often </w:t>
      </w:r>
      <w:r>
        <w:t xml:space="preserve">the data sources </w:t>
      </w:r>
      <w:r w:rsidR="00A70B69">
        <w:t>are updated</w:t>
      </w:r>
      <w:r w:rsidR="000F6212">
        <w:t xml:space="preserve"> and plan to update LOKI accordingly, preferably</w:t>
      </w:r>
      <w:r>
        <w:t xml:space="preserve"> at least </w:t>
      </w:r>
      <w:r w:rsidR="00A70B69">
        <w:t xml:space="preserve">once every </w:t>
      </w:r>
      <w:r>
        <w:t>few months.</w:t>
      </w:r>
    </w:p>
    <w:p w14:paraId="189F5F1C" w14:textId="77777777" w:rsidR="002F01DE" w:rsidRDefault="002F01DE" w:rsidP="0030749A"/>
    <w:p w14:paraId="711FE3E7" w14:textId="4EED5F29" w:rsidR="004B3D16" w:rsidRDefault="00A70B69" w:rsidP="004B3D16">
      <w:r>
        <w:t>If a given set of analyses need to be repeatable</w:t>
      </w:r>
      <w:r w:rsidR="0030319D">
        <w:t xml:space="preserve"> or verifiable</w:t>
      </w:r>
      <w:r>
        <w:t xml:space="preserve">, such as </w:t>
      </w:r>
      <w:r w:rsidR="0030319D">
        <w:t xml:space="preserve">those </w:t>
      </w:r>
      <w:r>
        <w:t xml:space="preserve">published in a manuscript, we recommend storing an archived version of </w:t>
      </w:r>
      <w:r w:rsidR="0030319D">
        <w:t xml:space="preserve">the </w:t>
      </w:r>
      <w:r>
        <w:t xml:space="preserve">LOKI </w:t>
      </w:r>
      <w:r w:rsidR="0030319D">
        <w:t xml:space="preserve">knowledge database </w:t>
      </w:r>
      <w:r>
        <w:t xml:space="preserve">from the time of the analyses. </w:t>
      </w:r>
      <w:r w:rsidR="0030319D">
        <w:t xml:space="preserve">These archived versions of the database can then be used to repeat or augment an analysis based on exactly the same prior knowledge, </w:t>
      </w:r>
      <w:r>
        <w:t xml:space="preserve">regardless of </w:t>
      </w:r>
      <w:r w:rsidR="0030319D">
        <w:t xml:space="preserve">any </w:t>
      </w:r>
      <w:r>
        <w:t xml:space="preserve">updates that </w:t>
      </w:r>
      <w:r w:rsidR="0030319D">
        <w:t xml:space="preserve">may </w:t>
      </w:r>
      <w:r>
        <w:t>have occurred in various data sources after</w:t>
      </w:r>
      <w:r w:rsidR="0030319D">
        <w:t>wards</w:t>
      </w:r>
      <w:r>
        <w:t xml:space="preserve">. </w:t>
      </w:r>
      <w:r w:rsidR="00582DD4">
        <w:t>For this purpose i</w:t>
      </w:r>
      <w:r w:rsidR="0030319D">
        <w:t xml:space="preserve">t may be useful to include the date in the filename of </w:t>
      </w:r>
      <w:r>
        <w:t>each new</w:t>
      </w:r>
      <w:r w:rsidR="0030319D">
        <w:t>ly</w:t>
      </w:r>
      <w:r>
        <w:t xml:space="preserve"> compiled version of LOKI</w:t>
      </w:r>
      <w:r w:rsidR="0030319D">
        <w:t xml:space="preserve"> in order</w:t>
      </w:r>
      <w:r>
        <w:t xml:space="preserve"> to carefully distinguish between older versions.</w:t>
      </w:r>
    </w:p>
    <w:p w14:paraId="6F77133F" w14:textId="5EA4342B" w:rsidR="004B3D16" w:rsidRPr="003F6458" w:rsidRDefault="004B3D16" w:rsidP="00951A5D">
      <w:pPr>
        <w:pStyle w:val="Heading2"/>
      </w:pPr>
      <w:bookmarkStart w:id="875" w:name="_Toc338422090"/>
      <w:r w:rsidRPr="003F6458">
        <w:t xml:space="preserve">LD </w:t>
      </w:r>
      <w:r w:rsidR="000D051E">
        <w:t>Profiles</w:t>
      </w:r>
      <w:bookmarkEnd w:id="875"/>
    </w:p>
    <w:p w14:paraId="462A3B51" w14:textId="77777777" w:rsidR="004B3D16" w:rsidRPr="003F6458" w:rsidRDefault="004B3D16" w:rsidP="004B3D16"/>
    <w:p w14:paraId="0ED62570" w14:textId="0CF3CC23" w:rsidR="000D051E" w:rsidRDefault="000D051E" w:rsidP="00DE161C">
      <w:r>
        <w:t xml:space="preserve">Biofilter and LOKI allow for gene regions to be </w:t>
      </w:r>
      <w:r w:rsidR="006B1F4E">
        <w:t xml:space="preserve">defined by </w:t>
      </w:r>
      <w:r>
        <w:t xml:space="preserve">linkage disequilibrium (LD) patterns in a given population. </w:t>
      </w:r>
      <w:r w:rsidR="006B1F4E">
        <w:t>When</w:t>
      </w:r>
      <w:r>
        <w:t xml:space="preserve"> comparing a known gene region to any other region or position (such as</w:t>
      </w:r>
      <w:r w:rsidR="006B1F4E">
        <w:t xml:space="preserve"> CNVs or SNPs), areas in high LD with a</w:t>
      </w:r>
      <w:r>
        <w:t xml:space="preserve"> gene can be considered part of the gene, even if </w:t>
      </w:r>
      <w:r w:rsidR="006B1F4E">
        <w:t>the region</w:t>
      </w:r>
      <w:r>
        <w:t xml:space="preserve"> lie</w:t>
      </w:r>
      <w:r w:rsidR="006B1F4E">
        <w:t>s</w:t>
      </w:r>
      <w:r>
        <w:t xml:space="preserve"> outside of the gene’s canonical boundaries.</w:t>
      </w:r>
    </w:p>
    <w:p w14:paraId="2F9C9652" w14:textId="77777777" w:rsidR="000D051E" w:rsidRDefault="000D051E" w:rsidP="00DE161C"/>
    <w:p w14:paraId="1F729737" w14:textId="60515E0B" w:rsidR="00AB46EF" w:rsidRPr="00563B26" w:rsidRDefault="000D051E" w:rsidP="00DE161C">
      <w:r>
        <w:t>LD profiles can be generated using LD Spline, a separate software tool bundled with Biofilter.</w:t>
      </w:r>
      <w:r w:rsidR="00AB46EF">
        <w:t xml:space="preserve"> For more information about LD Spline, </w:t>
      </w:r>
      <w:r w:rsidR="003F6458" w:rsidRPr="003F6458">
        <w:t xml:space="preserve">please visit the </w:t>
      </w:r>
      <w:hyperlink r:id="rId18" w:history="1">
        <w:r w:rsidR="003F6458" w:rsidRPr="003F6458">
          <w:rPr>
            <w:rStyle w:val="Hyperlink"/>
            <w:i/>
          </w:rPr>
          <w:t>www.ritchielab.psu.edu</w:t>
        </w:r>
      </w:hyperlink>
      <w:r w:rsidR="003F6458" w:rsidRPr="00A76B9A">
        <w:t xml:space="preserve"> website</w:t>
      </w:r>
      <w:r w:rsidR="00DE161C">
        <w:t xml:space="preserve">; for details on </w:t>
      </w:r>
      <w:r>
        <w:t>generating and using LD profiles</w:t>
      </w:r>
      <w:r w:rsidR="00DE161C">
        <w:t xml:space="preserve">, see </w:t>
      </w:r>
      <w:commentRangeStart w:id="876"/>
      <w:r w:rsidR="00DE161C" w:rsidRPr="00943DD1">
        <w:rPr>
          <w:b/>
        </w:rPr>
        <w:t xml:space="preserve">Appendix </w:t>
      </w:r>
      <w:del w:id="877" w:author="Sarah Pendergrass" w:date="2012-10-19T14:11:00Z">
        <w:r w:rsidR="006429DD" w:rsidRPr="00943DD1">
          <w:rPr>
            <w:b/>
          </w:rPr>
          <w:delText>1</w:delText>
        </w:r>
        <w:r w:rsidR="00DE161C">
          <w:delText>.</w:delText>
        </w:r>
      </w:del>
      <w:del w:id="878" w:author="Alexander Thomas Frase" w:date="2012-10-19T14:02:00Z">
        <w:r w:rsidR="006429DD" w:rsidRPr="00943DD1" w:rsidDel="00AA4A82">
          <w:rPr>
            <w:b/>
          </w:rPr>
          <w:delText>1</w:delText>
        </w:r>
      </w:del>
      <w:ins w:id="879" w:author="Alexander Thomas Frase" w:date="2012-10-19T14:02:00Z">
        <w:r w:rsidR="00AA4A82">
          <w:rPr>
            <w:b/>
          </w:rPr>
          <w:t>2</w:t>
        </w:r>
      </w:ins>
      <w:ins w:id="880" w:author="Sarah Pendergrass" w:date="2012-10-19T14:11:00Z">
        <w:r w:rsidR="00DE161C">
          <w:t>.</w:t>
        </w:r>
      </w:ins>
      <w:commentRangeEnd w:id="876"/>
      <w:r w:rsidR="00AF6ADA">
        <w:rPr>
          <w:rStyle w:val="CommentReference"/>
        </w:rPr>
        <w:commentReference w:id="876"/>
      </w:r>
    </w:p>
    <w:p w14:paraId="487BA00E" w14:textId="367B771B" w:rsidR="00732363" w:rsidRDefault="00732363" w:rsidP="00943DD1">
      <w:pPr>
        <w:pStyle w:val="Heading1"/>
      </w:pPr>
      <w:bookmarkStart w:id="881" w:name="_Toc208459930"/>
      <w:bookmarkStart w:id="882" w:name="_Toc208460023"/>
      <w:bookmarkStart w:id="883" w:name="_Toc208460054"/>
      <w:bookmarkStart w:id="884" w:name="_Toc338422091"/>
      <w:r>
        <w:t>Using Biofilter</w:t>
      </w:r>
      <w:bookmarkEnd w:id="884"/>
    </w:p>
    <w:p w14:paraId="5A78D3CE" w14:textId="472D101C" w:rsidR="00732363" w:rsidRPr="006A6A57" w:rsidRDefault="00732363" w:rsidP="00732363">
      <w:r>
        <w:t xml:space="preserve">Biofilter can be run from a command-line terminal by executing “biofilter.py” (or “python biofilter.py”) and specifying the desired inputs, outputs and other optional settings. All options can either be </w:t>
      </w:r>
      <w:r w:rsidR="00DD66B2">
        <w:t>provided</w:t>
      </w:r>
      <w:r>
        <w:t xml:space="preserve"> directly on the comman</w:t>
      </w:r>
      <w:r w:rsidR="00DD66B2">
        <w:t xml:space="preserve">d line (such as “biofilter.py </w:t>
      </w:r>
      <w:r w:rsidR="00DD66B2">
        <w:noBreakHyphen/>
      </w:r>
      <w:r w:rsidR="00DD66B2">
        <w:noBreakHyphen/>
        <w:t>option</w:t>
      </w:r>
      <w:r w:rsidR="00DD66B2">
        <w:noBreakHyphen/>
      </w:r>
      <w:r>
        <w:t>name”) or placed in one or more configuration files whose filenames are then provided on the command line (such as “biofilter.py analysis.config”). The former approach may be more convenient for setting up the necessary options to achieve the desired analysis, but the latter approach is recommended for any final runs, since the configuration file then serves as a record of exactly what was done. Any number of configuration files may be used, with options from later files overriding those from earlier files. Options on the command line override those from any configuration file.</w:t>
      </w:r>
    </w:p>
    <w:p w14:paraId="686262F8" w14:textId="77777777" w:rsidR="00732363" w:rsidRDefault="00732363" w:rsidP="00732363"/>
    <w:p w14:paraId="217BBBD5" w14:textId="182C7397" w:rsidR="00732363" w:rsidRDefault="00732363" w:rsidP="00732363">
      <w:r>
        <w:t>The available options are the same no matter where they appear, but are formatted differently. Options on the command line are lower-case, start with two dashes and may contain single dashes to separate words (such as “</w:t>
      </w:r>
      <w:r w:rsidR="00DD66B2">
        <w:noBreakHyphen/>
      </w:r>
      <w:r w:rsidR="00DD66B2">
        <w:noBreakHyphen/>
      </w:r>
      <w:r>
        <w:t>s</w:t>
      </w:r>
      <w:r w:rsidR="00DD66B2">
        <w:t>np</w:t>
      </w:r>
      <w:r w:rsidR="00DD66B2">
        <w:noBreakHyphen/>
      </w:r>
      <w:r>
        <w:t xml:space="preserve">file”), while in a configuration file the same option would be in upper-case, contain no dashes and instead use underscores to separate words (i.e. “SNP_FILE”). Many </w:t>
      </w:r>
      <w:r w:rsidR="003920C1">
        <w:t xml:space="preserve">command line </w:t>
      </w:r>
      <w:r>
        <w:t xml:space="preserve">options also have alternative shorthand versions of </w:t>
      </w:r>
      <w:r w:rsidR="00DD66B2">
        <w:t>one or a few letters, such as “</w:t>
      </w:r>
      <w:r w:rsidR="00DD66B2">
        <w:noBreakHyphen/>
      </w:r>
      <w:r>
        <w:t>s” f</w:t>
      </w:r>
      <w:r w:rsidR="00DD66B2">
        <w:t>or “</w:t>
      </w:r>
      <w:r w:rsidR="00DD66B2">
        <w:noBreakHyphen/>
      </w:r>
      <w:r w:rsidR="00DD66B2">
        <w:noBreakHyphen/>
        <w:t>snp</w:t>
      </w:r>
      <w:r w:rsidR="00DD66B2">
        <w:noBreakHyphen/>
        <w:t xml:space="preserve">file” </w:t>
      </w:r>
      <w:r w:rsidR="003920C1">
        <w:t>and</w:t>
      </w:r>
      <w:r w:rsidR="00DD66B2">
        <w:t xml:space="preserve"> “</w:t>
      </w:r>
      <w:r w:rsidR="00DD66B2">
        <w:noBreakHyphen/>
      </w:r>
      <w:r w:rsidR="00DD66B2">
        <w:noBreakHyphen/>
        <w:t>aag” for “</w:t>
      </w:r>
      <w:r w:rsidR="00DD66B2">
        <w:noBreakHyphen/>
      </w:r>
      <w:r w:rsidR="00DD66B2">
        <w:noBreakHyphen/>
      </w:r>
      <w:r>
        <w:t>allow</w:t>
      </w:r>
      <w:r w:rsidR="00DD66B2">
        <w:noBreakHyphen/>
      </w:r>
      <w:r>
        <w:t>ambiguous</w:t>
      </w:r>
      <w:r w:rsidR="00DD66B2">
        <w:noBreakHyphen/>
      </w:r>
      <w:r>
        <w:t>genes”.</w:t>
      </w:r>
    </w:p>
    <w:p w14:paraId="22E197E6" w14:textId="77777777" w:rsidR="00732363" w:rsidRDefault="00732363" w:rsidP="00732363"/>
    <w:p w14:paraId="438D0AE7" w14:textId="5195D30D" w:rsidR="00732363" w:rsidRDefault="003920C1" w:rsidP="00732363">
      <w:r>
        <w:t>A</w:t>
      </w:r>
      <w:r w:rsidR="00732363">
        <w:t xml:space="preserve">ll options are </w:t>
      </w:r>
      <w:r>
        <w:t>listed</w:t>
      </w:r>
      <w:r w:rsidR="00732363">
        <w:t xml:space="preserve"> here in both their command line and configuration file forms. If an option allows or requires any further arguments, they are </w:t>
      </w:r>
      <w:r>
        <w:t xml:space="preserve">also </w:t>
      </w:r>
      <w:r w:rsidR="00732363">
        <w:t xml:space="preserve">noted </w:t>
      </w:r>
      <w:r>
        <w:t>along with their default values, if any. A</w:t>
      </w:r>
      <w:r w:rsidR="00732363">
        <w:t>rguments which are required are enclosed in &lt;angle brackets&gt;, while arguments which are optional are enclosed in [square brackets].</w:t>
      </w:r>
    </w:p>
    <w:p w14:paraId="14E80A2D" w14:textId="77777777" w:rsidR="00732363" w:rsidRDefault="00732363" w:rsidP="00732363"/>
    <w:p w14:paraId="49B817F2" w14:textId="65CF2321" w:rsidR="00732363" w:rsidRDefault="00732363" w:rsidP="00943DD1">
      <w:r>
        <w:t xml:space="preserve">Many options have only two possible settings and therefore accept a single argument which can either </w:t>
      </w:r>
      <w:r>
        <w:lastRenderedPageBreak/>
        <w:t xml:space="preserve">be “yes” or “no” (or “on” or “off”, or “1” or “0”). Specifying these options with no argument is always interpreted as a </w:t>
      </w:r>
      <w:r w:rsidR="00DD66B2">
        <w:t>“yes”, such that for example “</w:t>
      </w:r>
      <w:r w:rsidR="003920C1">
        <w:t>VERBOSE</w:t>
      </w:r>
      <w:r w:rsidR="00DD66B2">
        <w:t xml:space="preserve"> yes” and “</w:t>
      </w:r>
      <w:r w:rsidR="003920C1">
        <w:t>VERBOSE</w:t>
      </w:r>
      <w:r>
        <w:t>” have the same meaning. However, omitting such options entirely may default to either “yes” or “no” depending on the option.</w:t>
      </w:r>
    </w:p>
    <w:p w14:paraId="06D1DC1C" w14:textId="77777777" w:rsidR="008A0C7A" w:rsidRDefault="008A0C7A" w:rsidP="008A0C7A">
      <w:pPr>
        <w:pStyle w:val="Heading2"/>
      </w:pPr>
      <w:bookmarkStart w:id="885" w:name="_Toc338422092"/>
      <w:r>
        <w:t>Configuration Options</w:t>
      </w:r>
      <w:bookmarkEnd w:id="885"/>
    </w:p>
    <w:p w14:paraId="3BF5E188" w14:textId="77777777" w:rsidR="008A0C7A" w:rsidRDefault="008A0C7A" w:rsidP="003B534B">
      <w:pPr>
        <w:pStyle w:val="Heading3"/>
      </w:pPr>
      <w:bookmarkStart w:id="886" w:name="_Toc338422093"/>
      <w:r>
        <w:t>--help  /  HELP</w:t>
      </w:r>
      <w:bookmarkEnd w:id="886"/>
    </w:p>
    <w:p w14:paraId="62DA038F" w14:textId="77777777" w:rsidR="008A0C7A" w:rsidRPr="00B01756" w:rsidRDefault="008A0C7A" w:rsidP="008A0C7A">
      <w:r>
        <w:t>Displays the program usage and immediately exits.</w:t>
      </w:r>
    </w:p>
    <w:p w14:paraId="60C76707" w14:textId="77777777" w:rsidR="008A0C7A" w:rsidRDefault="008A0C7A" w:rsidP="003B534B">
      <w:pPr>
        <w:pStyle w:val="Heading3"/>
      </w:pPr>
      <w:bookmarkStart w:id="887" w:name="_Toc338422094"/>
      <w:r>
        <w:t>--version  /  VERSION</w:t>
      </w:r>
      <w:bookmarkEnd w:id="887"/>
    </w:p>
    <w:p w14:paraId="5CC86ED4" w14:textId="77777777" w:rsidR="008A0C7A" w:rsidRPr="00B01756" w:rsidRDefault="008A0C7A" w:rsidP="008A0C7A">
      <w:r>
        <w:t>Displays the software versions and immediately exits. Note that Biofilter is built upon LOKI and SQLite, each of which will also report their own software versions.</w:t>
      </w:r>
    </w:p>
    <w:p w14:paraId="10509B74" w14:textId="77777777" w:rsidR="008A0C7A" w:rsidRDefault="008A0C7A" w:rsidP="003B534B">
      <w:pPr>
        <w:pStyle w:val="Heading3"/>
      </w:pPr>
      <w:bookmarkStart w:id="888" w:name="_Toc338422095"/>
      <w:r>
        <w:t>--report-configuration  /  REPORT_CONFIGURATION</w:t>
      </w:r>
      <w:bookmarkEnd w:id="888"/>
    </w:p>
    <w:p w14:paraId="7F685BD9" w14:textId="77777777" w:rsidR="008A0C7A" w:rsidRPr="00893593" w:rsidRDefault="008A0C7A" w:rsidP="008A0C7A">
      <w:pPr>
        <w:ind w:firstLine="709"/>
      </w:pPr>
      <w:r>
        <w:t>Argument: [yes/no]</w:t>
      </w:r>
      <w:r>
        <w:tab/>
      </w:r>
      <w:r>
        <w:tab/>
      </w:r>
      <w:r>
        <w:tab/>
      </w:r>
      <w:r>
        <w:tab/>
      </w:r>
      <w:r>
        <w:tab/>
      </w:r>
      <w:r>
        <w:tab/>
        <w:t>Default: no</w:t>
      </w:r>
    </w:p>
    <w:p w14:paraId="61988233" w14:textId="757A9337" w:rsidR="008A0C7A" w:rsidRDefault="008A0C7A" w:rsidP="008A0C7A">
      <w:r>
        <w:t xml:space="preserve">Generates a Biofilter configuration file which </w:t>
      </w:r>
      <w:r w:rsidR="00DD66B2">
        <w:t>specifies</w:t>
      </w:r>
      <w:r>
        <w:t xml:space="preserve"> the</w:t>
      </w:r>
      <w:r w:rsidR="00DD66B2">
        <w:t xml:space="preserve"> current</w:t>
      </w:r>
      <w:r>
        <w:t xml:space="preserve"> effective value of all program options, including any default options which were not overridden. This file can then be </w:t>
      </w:r>
      <w:r w:rsidR="00DD66B2">
        <w:t xml:space="preserve">passed back in </w:t>
      </w:r>
      <w:r>
        <w:t>to Biofilter again in order to repeat exactly the same analysis.</w:t>
      </w:r>
    </w:p>
    <w:p w14:paraId="32C7CDCC" w14:textId="77777777" w:rsidR="008A0C7A" w:rsidRDefault="008A0C7A" w:rsidP="003B534B">
      <w:pPr>
        <w:pStyle w:val="Heading3"/>
      </w:pPr>
      <w:bookmarkStart w:id="889" w:name="_Toc338422096"/>
      <w:r>
        <w:t>--report-replication-fingerprint  /  REPORT_REPLICATION_FINGERPRINT</w:t>
      </w:r>
      <w:bookmarkEnd w:id="889"/>
    </w:p>
    <w:p w14:paraId="362EDAD6" w14:textId="77777777" w:rsidR="008A0C7A" w:rsidRDefault="008A0C7A" w:rsidP="008A0C7A">
      <w:pPr>
        <w:ind w:firstLine="709"/>
      </w:pPr>
      <w:r>
        <w:t>Argument: [yes/no]</w:t>
      </w:r>
      <w:r>
        <w:tab/>
      </w:r>
      <w:r>
        <w:tab/>
      </w:r>
      <w:r>
        <w:tab/>
      </w:r>
      <w:r>
        <w:tab/>
      </w:r>
      <w:r>
        <w:tab/>
      </w:r>
      <w:r>
        <w:tab/>
        <w:t>Default: no</w:t>
      </w:r>
    </w:p>
    <w:p w14:paraId="3E8E0169" w14:textId="0913D1FE" w:rsidR="008A0C7A" w:rsidRDefault="008A0C7A" w:rsidP="008A0C7A">
      <w:r>
        <w:t xml:space="preserve">When used along with REPORT_CONFIGURATION, this adds additional validation options to the resulting configuration file. These extra options specify all relevant software versions as well as a fingerprint of the data contained in the knowledge database file. When re-running a configuration file with these extra replication options, Biofilter will </w:t>
      </w:r>
      <w:r w:rsidR="005C6331">
        <w:t xml:space="preserve">use them to ensure that neither Biofilter itself nor the LOKI knowledge database file have been updated since the original analysis; this in turn ensures that </w:t>
      </w:r>
      <w:r>
        <w:t xml:space="preserve">the </w:t>
      </w:r>
      <w:r w:rsidR="005C6331">
        <w:t>re-run</w:t>
      </w:r>
      <w:r>
        <w:t xml:space="preserve"> analysi</w:t>
      </w:r>
      <w:r w:rsidR="00213DFB">
        <w:t>s will produce the same (or compatible) results as the original.</w:t>
      </w:r>
    </w:p>
    <w:p w14:paraId="68D8DF6D" w14:textId="77777777" w:rsidR="008A0C7A" w:rsidRDefault="008A0C7A" w:rsidP="008A0C7A">
      <w:pPr>
        <w:pStyle w:val="Heading2"/>
      </w:pPr>
      <w:bookmarkStart w:id="890" w:name="_Toc338422097"/>
      <w:r>
        <w:t>Prior Knowledge Options</w:t>
      </w:r>
      <w:bookmarkEnd w:id="890"/>
    </w:p>
    <w:p w14:paraId="630040F9" w14:textId="77777777" w:rsidR="008A0C7A" w:rsidRDefault="008A0C7A" w:rsidP="003B534B">
      <w:pPr>
        <w:pStyle w:val="Heading3"/>
      </w:pPr>
      <w:bookmarkStart w:id="891" w:name="_Toc338422098"/>
      <w:r>
        <w:t>--knowledge  /  KNOWLEDGE</w:t>
      </w:r>
      <w:bookmarkEnd w:id="891"/>
    </w:p>
    <w:p w14:paraId="1BC96B46" w14:textId="77777777" w:rsidR="008A0C7A" w:rsidRDefault="008A0C7A" w:rsidP="008A0C7A">
      <w:r>
        <w:tab/>
        <w:t>Argument: &lt;file&gt;</w:t>
      </w:r>
      <w:r>
        <w:tab/>
      </w:r>
      <w:r>
        <w:tab/>
      </w:r>
      <w:r>
        <w:tab/>
      </w:r>
      <w:r>
        <w:tab/>
      </w:r>
      <w:r>
        <w:tab/>
      </w:r>
      <w:r>
        <w:tab/>
        <w:t xml:space="preserve">Default: </w:t>
      </w:r>
      <w:r w:rsidRPr="00A81A3D">
        <w:rPr>
          <w:i/>
        </w:rPr>
        <w:t>none</w:t>
      </w:r>
    </w:p>
    <w:p w14:paraId="1925159A" w14:textId="77777777" w:rsidR="008A0C7A" w:rsidRDefault="008A0C7A" w:rsidP="008A0C7A">
      <w:r>
        <w:t>Specifies the LOKI prior knowledge database file to use. If a relative path is provided it will be tried first from the current working directory, and then from the location of the Biofilter executable itself.</w:t>
      </w:r>
    </w:p>
    <w:p w14:paraId="3EBA7F20" w14:textId="77777777" w:rsidR="008A0C7A" w:rsidRDefault="008A0C7A" w:rsidP="003B534B">
      <w:pPr>
        <w:pStyle w:val="Heading3"/>
      </w:pPr>
      <w:bookmarkStart w:id="892" w:name="_Toc338422099"/>
      <w:r>
        <w:t>--report-genome-build  /  REPORT_GENOME_BUILD</w:t>
      </w:r>
      <w:bookmarkEnd w:id="892"/>
    </w:p>
    <w:p w14:paraId="13ABC1B9" w14:textId="77777777" w:rsidR="008A0C7A" w:rsidRPr="00740F50" w:rsidRDefault="008A0C7A" w:rsidP="008A0C7A">
      <w:r>
        <w:tab/>
        <w:t>Argument: [yes/no]</w:t>
      </w:r>
      <w:r>
        <w:tab/>
      </w:r>
      <w:r>
        <w:tab/>
      </w:r>
      <w:r>
        <w:tab/>
      </w:r>
      <w:r>
        <w:tab/>
      </w:r>
      <w:r>
        <w:tab/>
      </w:r>
      <w:r>
        <w:tab/>
        <w:t>Default: no</w:t>
      </w:r>
    </w:p>
    <w:p w14:paraId="3F339A8B" w14:textId="121C6D74" w:rsidR="008A0C7A" w:rsidRDefault="008A0C7A" w:rsidP="008A0C7A">
      <w:r>
        <w:t>Displays the build version(s) of the human reference genome which was used as the basis for all genomic positions in the prior knowledge database (such as for SNP</w:t>
      </w:r>
      <w:r w:rsidR="007744FA">
        <w:t xml:space="preserve"> position</w:t>
      </w:r>
      <w:r>
        <w:t>s and gene regions). Any position or region data</w:t>
      </w:r>
      <w:r w:rsidR="00130E8C">
        <w:t xml:space="preserve"> provided as input</w:t>
      </w:r>
      <w:r>
        <w:t xml:space="preserve"> must be converted to the same build version in order to match correctly with the prior knowledge.</w:t>
      </w:r>
    </w:p>
    <w:p w14:paraId="39BC9326" w14:textId="77777777" w:rsidR="008A0C7A" w:rsidRDefault="008A0C7A" w:rsidP="003B534B">
      <w:pPr>
        <w:pStyle w:val="Heading3"/>
      </w:pPr>
      <w:bookmarkStart w:id="893" w:name="_Toc338422100"/>
      <w:r>
        <w:t>--report-gene-name-stats  /  REPORT_GENE_NAME_STATS</w:t>
      </w:r>
      <w:bookmarkEnd w:id="893"/>
    </w:p>
    <w:p w14:paraId="1265EBAE" w14:textId="77777777" w:rsidR="008A0C7A" w:rsidRDefault="008A0C7A" w:rsidP="008A0C7A">
      <w:r>
        <w:tab/>
        <w:t>Argument: [yes/no]</w:t>
      </w:r>
      <w:r>
        <w:tab/>
      </w:r>
      <w:r>
        <w:tab/>
      </w:r>
      <w:r>
        <w:tab/>
      </w:r>
      <w:r>
        <w:tab/>
      </w:r>
      <w:r>
        <w:tab/>
      </w:r>
      <w:r>
        <w:tab/>
        <w:t>Default: no</w:t>
      </w:r>
    </w:p>
    <w:p w14:paraId="6B0F21A3" w14:textId="77777777" w:rsidR="008A0C7A" w:rsidRDefault="008A0C7A" w:rsidP="008A0C7A">
      <w:r>
        <w:t>Generates a report of the gene identifier types available in the knowledge database.</w:t>
      </w:r>
    </w:p>
    <w:p w14:paraId="3E8A6998" w14:textId="77777777" w:rsidR="008A0C7A" w:rsidRDefault="008A0C7A" w:rsidP="003B534B">
      <w:pPr>
        <w:pStyle w:val="Heading3"/>
      </w:pPr>
      <w:bookmarkStart w:id="894" w:name="_Toc338422101"/>
      <w:r>
        <w:t>--report-group-name-stats  /  REPORT_GROUP_NAME_STATS</w:t>
      </w:r>
      <w:bookmarkEnd w:id="894"/>
    </w:p>
    <w:p w14:paraId="5F01BDF7" w14:textId="77777777" w:rsidR="008A0C7A" w:rsidRDefault="008A0C7A" w:rsidP="008A0C7A">
      <w:r>
        <w:tab/>
        <w:t>Argument: [yes/no]</w:t>
      </w:r>
      <w:r>
        <w:tab/>
      </w:r>
      <w:r>
        <w:tab/>
      </w:r>
      <w:r>
        <w:tab/>
      </w:r>
      <w:r>
        <w:tab/>
      </w:r>
      <w:r>
        <w:tab/>
      </w:r>
      <w:r>
        <w:tab/>
        <w:t>Default: no</w:t>
      </w:r>
    </w:p>
    <w:p w14:paraId="60E18D16" w14:textId="77777777" w:rsidR="008A0C7A" w:rsidRDefault="008A0C7A" w:rsidP="008A0C7A">
      <w:r>
        <w:lastRenderedPageBreak/>
        <w:t>Generates a report of the group identifier types available in the knowledge database.</w:t>
      </w:r>
    </w:p>
    <w:p w14:paraId="47EE7576" w14:textId="77777777" w:rsidR="008A0C7A" w:rsidRDefault="008A0C7A" w:rsidP="003B534B">
      <w:pPr>
        <w:pStyle w:val="Heading3"/>
      </w:pPr>
      <w:bookmarkStart w:id="895" w:name="_Toc338422102"/>
      <w:r>
        <w:t>--allow-unvalidated-snp-positions  /  ALLOW_UNVALIDATED_SNP_POSITIONS</w:t>
      </w:r>
      <w:bookmarkEnd w:id="895"/>
    </w:p>
    <w:p w14:paraId="221CFBFF" w14:textId="77777777" w:rsidR="008A0C7A" w:rsidRDefault="008A0C7A" w:rsidP="008A0C7A">
      <w:r>
        <w:tab/>
        <w:t>Argument: [yes/no]</w:t>
      </w:r>
      <w:r>
        <w:tab/>
      </w:r>
      <w:r>
        <w:tab/>
      </w:r>
      <w:r>
        <w:tab/>
      </w:r>
      <w:r>
        <w:tab/>
      </w:r>
      <w:r>
        <w:tab/>
      </w:r>
      <w:r>
        <w:tab/>
        <w:t>Default: yes</w:t>
      </w:r>
    </w:p>
    <w:p w14:paraId="3912A47A" w14:textId="28CE705A" w:rsidR="003B534B" w:rsidRDefault="000C6A70" w:rsidP="008A0C7A">
      <w:r>
        <w:t>Allows Biofilter to m</w:t>
      </w:r>
      <w:r w:rsidR="008A0C7A">
        <w:t>ake use of all SNP-position mappings available in the knowledge database, even ones which the original data source identified as un-validated. When disabled, only validated positions are considered.</w:t>
      </w:r>
    </w:p>
    <w:p w14:paraId="1FEFC28C" w14:textId="77777777" w:rsidR="003B534B" w:rsidRDefault="003B534B" w:rsidP="008A0C7A"/>
    <w:p w14:paraId="01811B00" w14:textId="77777777" w:rsidR="008A0C7A" w:rsidRDefault="008A0C7A" w:rsidP="003B534B">
      <w:pPr>
        <w:pStyle w:val="Heading3"/>
      </w:pPr>
      <w:bookmarkStart w:id="896" w:name="_Toc338422103"/>
      <w:r>
        <w:t>--allow-ambiguous-knowledge  /  ALLOW_AMBIGUOUS_KNOWLEDGE</w:t>
      </w:r>
      <w:bookmarkEnd w:id="896"/>
    </w:p>
    <w:p w14:paraId="50F57F07" w14:textId="77777777" w:rsidR="008A0C7A" w:rsidRDefault="008A0C7A" w:rsidP="008A0C7A">
      <w:r>
        <w:tab/>
        <w:t>Argument: [yes/no]</w:t>
      </w:r>
      <w:r>
        <w:tab/>
      </w:r>
      <w:r>
        <w:tab/>
      </w:r>
      <w:r>
        <w:tab/>
      </w:r>
      <w:r>
        <w:tab/>
      </w:r>
      <w:r>
        <w:tab/>
      </w:r>
      <w:r>
        <w:tab/>
        <w:t>Default: no</w:t>
      </w:r>
    </w:p>
    <w:p w14:paraId="751719F0" w14:textId="2CDE5DF0" w:rsidR="008A0C7A" w:rsidRDefault="000C6A70" w:rsidP="008A0C7A">
      <w:r>
        <w:t>Allows Biofilter to m</w:t>
      </w:r>
      <w:r w:rsidR="008A0C7A">
        <w:t xml:space="preserve">ake use of all </w:t>
      </w:r>
      <w:r>
        <w:t>potential</w:t>
      </w:r>
      <w:r w:rsidR="008A0C7A">
        <w:t xml:space="preserve"> gene-group mappings in the knowledge database, even if the gene was referred to with an ambiguous identifier. This will likely include some false-positive associations, but the alternative is likely to miss some true associations.</w:t>
      </w:r>
    </w:p>
    <w:p w14:paraId="124B1529" w14:textId="77777777" w:rsidR="008A0C7A" w:rsidRDefault="008A0C7A" w:rsidP="003B534B">
      <w:pPr>
        <w:pStyle w:val="Heading3"/>
      </w:pPr>
      <w:bookmarkStart w:id="897" w:name="_Toc338422104"/>
      <w:r>
        <w:t>--reduce-ambiguous-knowledge  /  REDUCE_AMBIGUOUS_KNOWLEDGE</w:t>
      </w:r>
      <w:bookmarkEnd w:id="897"/>
    </w:p>
    <w:p w14:paraId="65777ADE" w14:textId="77777777" w:rsidR="008A0C7A" w:rsidRDefault="008A0C7A" w:rsidP="008A0C7A">
      <w:r>
        <w:tab/>
        <w:t>Argument: [no/implication/quality/any]</w:t>
      </w:r>
      <w:r>
        <w:tab/>
      </w:r>
      <w:r>
        <w:tab/>
      </w:r>
      <w:r>
        <w:tab/>
        <w:t>Default: no</w:t>
      </w:r>
    </w:p>
    <w:p w14:paraId="33B18099" w14:textId="5F017CFD" w:rsidR="008A0C7A" w:rsidRDefault="000C6A70" w:rsidP="008A0C7A">
      <w:r>
        <w:t xml:space="preserve">Enables </w:t>
      </w:r>
      <w:r w:rsidR="008A0C7A">
        <w:t>a heuristic algorithm to attempt to resolve ambiguous gene-group mappings in the knowledge database. Providing this option with no argument is the same as using ‘any’, which applies all heuristic algorithms at once.</w:t>
      </w:r>
    </w:p>
    <w:p w14:paraId="7F62EB10" w14:textId="381C10C6" w:rsidR="00D051D5" w:rsidRDefault="00D051D5" w:rsidP="003B534B">
      <w:pPr>
        <w:pStyle w:val="Heading3"/>
      </w:pPr>
      <w:bookmarkStart w:id="898" w:name="_Toc338422105"/>
      <w:r>
        <w:t>--report-ld-profiles  /  REPORT_LD_PROFILES</w:t>
      </w:r>
      <w:bookmarkEnd w:id="898"/>
    </w:p>
    <w:p w14:paraId="10E0CD1C" w14:textId="77777777" w:rsidR="00D051D5" w:rsidRDefault="00D051D5" w:rsidP="00D051D5">
      <w:r>
        <w:tab/>
        <w:t>Argument: [yes/no]</w:t>
      </w:r>
      <w:r>
        <w:tab/>
      </w:r>
      <w:r>
        <w:tab/>
      </w:r>
      <w:r>
        <w:tab/>
      </w:r>
      <w:r>
        <w:tab/>
      </w:r>
      <w:r>
        <w:tab/>
      </w:r>
      <w:r>
        <w:tab/>
        <w:t>Default: no</w:t>
      </w:r>
    </w:p>
    <w:p w14:paraId="13C4C915" w14:textId="11EAA243" w:rsidR="00D051D5" w:rsidRDefault="00D051D5" w:rsidP="003B534B">
      <w:r>
        <w:t>Generates a report of the LD profiles available in the knowledge database.</w:t>
      </w:r>
      <w:r w:rsidR="00C74CD1">
        <w:t xml:space="preserve"> See Appendix </w:t>
      </w:r>
      <w:r w:rsidR="00060560">
        <w:t>1</w:t>
      </w:r>
      <w:r w:rsidR="00C74CD1">
        <w:t xml:space="preserve"> for details on generating LD profiles using LD Spline.</w:t>
      </w:r>
    </w:p>
    <w:p w14:paraId="3B9F4147" w14:textId="77777777" w:rsidR="008A0C7A" w:rsidRDefault="008A0C7A" w:rsidP="003B534B">
      <w:pPr>
        <w:pStyle w:val="Heading3"/>
      </w:pPr>
      <w:bookmarkStart w:id="899" w:name="_Toc338422106"/>
      <w:r>
        <w:t>--ld-profile  /  LD_PROFILE</w:t>
      </w:r>
      <w:bookmarkEnd w:id="899"/>
    </w:p>
    <w:p w14:paraId="67981682" w14:textId="77777777" w:rsidR="008A0C7A" w:rsidRDefault="008A0C7A" w:rsidP="008A0C7A">
      <w:r>
        <w:tab/>
        <w:t>Argument: [ldprofile]</w:t>
      </w:r>
      <w:r>
        <w:tab/>
      </w:r>
      <w:r>
        <w:tab/>
      </w:r>
      <w:r>
        <w:tab/>
      </w:r>
      <w:r>
        <w:tab/>
      </w:r>
      <w:r>
        <w:tab/>
      </w:r>
      <w:r>
        <w:tab/>
        <w:t xml:space="preserve">Default: </w:t>
      </w:r>
      <w:r w:rsidRPr="00A81A3D">
        <w:rPr>
          <w:i/>
        </w:rPr>
        <w:t>none</w:t>
      </w:r>
    </w:p>
    <w:p w14:paraId="50A471A3" w14:textId="3B47B298" w:rsidR="008A0C7A" w:rsidRDefault="000C6A70" w:rsidP="008A0C7A">
      <w:r>
        <w:t xml:space="preserve">Specifies </w:t>
      </w:r>
      <w:r w:rsidR="008A0C7A">
        <w:t>an alternate set of gene region boundaries which were pre-calculated</w:t>
      </w:r>
      <w:r w:rsidR="00AF6ADA">
        <w:t xml:space="preserve"> by LD Spline</w:t>
      </w:r>
      <w:r w:rsidR="008A0C7A">
        <w:t xml:space="preserve"> to account for a population-specific linkage disequilibrium profile. When omitted or supplied with no argument, the default profile </w:t>
      </w:r>
      <w:r>
        <w:t>(</w:t>
      </w:r>
      <w:r w:rsidR="008A0C7A">
        <w:t>containing the original</w:t>
      </w:r>
      <w:r>
        <w:t xml:space="preserve"> unmodified</w:t>
      </w:r>
      <w:r w:rsidR="008A0C7A">
        <w:t xml:space="preserve"> gene boundaries</w:t>
      </w:r>
      <w:r>
        <w:t>)</w:t>
      </w:r>
      <w:r w:rsidR="008A0C7A">
        <w:t xml:space="preserve"> is used.</w:t>
      </w:r>
    </w:p>
    <w:p w14:paraId="4FA85015" w14:textId="77777777" w:rsidR="008A0C7A" w:rsidRDefault="008A0C7A" w:rsidP="003B534B">
      <w:pPr>
        <w:pStyle w:val="Heading3"/>
      </w:pPr>
      <w:bookmarkStart w:id="900" w:name="_Toc338422107"/>
      <w:r>
        <w:t>--verify-biofilter-version  /  VERIFY_BIOFILTER_VERSION</w:t>
      </w:r>
      <w:bookmarkEnd w:id="900"/>
    </w:p>
    <w:p w14:paraId="0715159E" w14:textId="77777777" w:rsidR="008A0C7A" w:rsidRDefault="008A0C7A" w:rsidP="008A0C7A">
      <w:r>
        <w:tab/>
        <w:t>Argument: &lt;version&gt;</w:t>
      </w:r>
      <w:r>
        <w:tab/>
      </w:r>
      <w:r>
        <w:tab/>
      </w:r>
      <w:r>
        <w:tab/>
      </w:r>
      <w:r>
        <w:tab/>
      </w:r>
      <w:r>
        <w:tab/>
      </w:r>
      <w:r>
        <w:tab/>
        <w:t xml:space="preserve">Default: </w:t>
      </w:r>
      <w:r w:rsidRPr="00A81A3D">
        <w:rPr>
          <w:i/>
        </w:rPr>
        <w:t>none</w:t>
      </w:r>
    </w:p>
    <w:p w14:paraId="4EEAF5A9" w14:textId="77777777" w:rsidR="008A0C7A" w:rsidRDefault="008A0C7A" w:rsidP="008A0C7A">
      <w:r>
        <w:t>Ensure that the current version of Biofilter is the same as the one specified. This option is added automatically to configuration files generated with REPORT_REPLICATION_FINGERPRINT.</w:t>
      </w:r>
    </w:p>
    <w:p w14:paraId="26DF3521" w14:textId="77777777" w:rsidR="008A0C7A" w:rsidRDefault="008A0C7A" w:rsidP="003B534B">
      <w:pPr>
        <w:pStyle w:val="Heading3"/>
      </w:pPr>
      <w:bookmarkStart w:id="901" w:name="_Toc338422108"/>
      <w:r>
        <w:t>--verify-loki-version  /  VERIFY_LOKI_VERSION</w:t>
      </w:r>
      <w:bookmarkEnd w:id="901"/>
    </w:p>
    <w:p w14:paraId="5C05F992" w14:textId="77777777" w:rsidR="008A0C7A" w:rsidRDefault="008A0C7A" w:rsidP="008A0C7A">
      <w:r>
        <w:tab/>
        <w:t>Argument: &lt;version&gt;</w:t>
      </w:r>
      <w:r>
        <w:tab/>
      </w:r>
      <w:r>
        <w:tab/>
      </w:r>
      <w:r>
        <w:tab/>
      </w:r>
      <w:r>
        <w:tab/>
      </w:r>
      <w:r>
        <w:tab/>
      </w:r>
      <w:r>
        <w:tab/>
        <w:t xml:space="preserve">Default: </w:t>
      </w:r>
      <w:r w:rsidRPr="00A81A3D">
        <w:rPr>
          <w:i/>
        </w:rPr>
        <w:t>none</w:t>
      </w:r>
    </w:p>
    <w:p w14:paraId="6C4433EC" w14:textId="77777777" w:rsidR="008A0C7A" w:rsidRDefault="008A0C7A" w:rsidP="008A0C7A">
      <w:r>
        <w:t>Ensure that the current version of LOKI is the same as the one specified. This option is added automatically to configuration files generated with REPORT_REPLICATION_FINGERPRINT.</w:t>
      </w:r>
    </w:p>
    <w:p w14:paraId="0F88D56E" w14:textId="77777777" w:rsidR="008A0C7A" w:rsidRDefault="008A0C7A" w:rsidP="003B534B">
      <w:pPr>
        <w:pStyle w:val="Heading3"/>
      </w:pPr>
      <w:bookmarkStart w:id="902" w:name="_Toc338422109"/>
      <w:r>
        <w:t>--verify-source-loader  /  VERIFY_SOURCE_LOADER</w:t>
      </w:r>
      <w:bookmarkEnd w:id="902"/>
    </w:p>
    <w:p w14:paraId="0F7097A2" w14:textId="77777777" w:rsidR="008A0C7A" w:rsidRDefault="008A0C7A" w:rsidP="008A0C7A">
      <w:r>
        <w:tab/>
        <w:t>Arguments: &lt;source&gt; &lt;version&gt;</w:t>
      </w:r>
      <w:r>
        <w:tab/>
      </w:r>
      <w:r>
        <w:tab/>
      </w:r>
      <w:r>
        <w:tab/>
      </w:r>
      <w:r>
        <w:tab/>
        <w:t xml:space="preserve">Default: </w:t>
      </w:r>
      <w:r w:rsidRPr="00A81A3D">
        <w:rPr>
          <w:i/>
        </w:rPr>
        <w:t>none</w:t>
      </w:r>
    </w:p>
    <w:p w14:paraId="6D75DDF1" w14:textId="7044FDBC" w:rsidR="008A0C7A" w:rsidRDefault="008A0C7A" w:rsidP="008A0C7A">
      <w:r>
        <w:t xml:space="preserve">Ensure that the knowledge database file was generated with the specified version of a source data loader module. </w:t>
      </w:r>
      <w:r w:rsidR="006C1430">
        <w:t xml:space="preserve">Can be used multiple times to specify versions for different sources. </w:t>
      </w:r>
      <w:r>
        <w:t>This option is added automatically to configuration files generated with REPORT_REPLICATION_FINGERPRINT.</w:t>
      </w:r>
    </w:p>
    <w:p w14:paraId="5DD05A50" w14:textId="77777777" w:rsidR="008A0C7A" w:rsidRDefault="008A0C7A" w:rsidP="003B534B">
      <w:pPr>
        <w:pStyle w:val="Heading3"/>
      </w:pPr>
      <w:bookmarkStart w:id="903" w:name="_Toc338422110"/>
      <w:r>
        <w:lastRenderedPageBreak/>
        <w:t>--verify-source-option  /  VERIFY_SOURCE_OPTION</w:t>
      </w:r>
      <w:bookmarkEnd w:id="903"/>
    </w:p>
    <w:p w14:paraId="1D25A155" w14:textId="77777777" w:rsidR="008A0C7A" w:rsidRDefault="008A0C7A" w:rsidP="008A0C7A">
      <w:r>
        <w:tab/>
        <w:t>Arguments: &lt;source&gt; &lt;option&gt; &lt;value&gt;</w:t>
      </w:r>
      <w:r>
        <w:tab/>
      </w:r>
      <w:r>
        <w:tab/>
      </w:r>
      <w:r>
        <w:tab/>
        <w:t xml:space="preserve">Default: </w:t>
      </w:r>
      <w:r w:rsidRPr="00A81A3D">
        <w:rPr>
          <w:i/>
        </w:rPr>
        <w:t>none</w:t>
      </w:r>
    </w:p>
    <w:p w14:paraId="47AAED6E" w14:textId="3F587B83" w:rsidR="008A0C7A" w:rsidRDefault="008A0C7A" w:rsidP="008A0C7A">
      <w:r>
        <w:t xml:space="preserve">Ensure that the knowledge database file was generated with the specified option value supplied to a source data loader module. </w:t>
      </w:r>
      <w:r w:rsidR="006C1430">
        <w:t xml:space="preserve">Can be used multiple times to specify different options, or options for different sources. </w:t>
      </w:r>
      <w:r>
        <w:t>This option is added automatically to configuration files generated with REPORT_REPLICATION_FINGERPRINT.</w:t>
      </w:r>
    </w:p>
    <w:p w14:paraId="507C5165" w14:textId="77777777" w:rsidR="003B534B" w:rsidRDefault="003B534B" w:rsidP="008A0C7A"/>
    <w:p w14:paraId="7EF7DC1F" w14:textId="77777777" w:rsidR="003B534B" w:rsidRPr="00740F50" w:rsidRDefault="003B534B" w:rsidP="008A0C7A"/>
    <w:p w14:paraId="03636D9B" w14:textId="77777777" w:rsidR="008A0C7A" w:rsidRDefault="008A0C7A" w:rsidP="003B534B">
      <w:pPr>
        <w:pStyle w:val="Heading3"/>
      </w:pPr>
      <w:bookmarkStart w:id="904" w:name="_Toc338422111"/>
      <w:r>
        <w:t>--verify-source-file  /  VERIFY_SOURCE_FILE</w:t>
      </w:r>
      <w:bookmarkEnd w:id="904"/>
    </w:p>
    <w:p w14:paraId="18708237" w14:textId="77777777" w:rsidR="008A0C7A" w:rsidRPr="00740F50" w:rsidRDefault="008A0C7A" w:rsidP="008A0C7A">
      <w:r>
        <w:tab/>
        <w:t>Arguments: &lt;source&gt; &lt;file&gt; &lt;date&gt; &lt;size&gt; &lt;md5&gt;</w:t>
      </w:r>
      <w:r>
        <w:tab/>
      </w:r>
      <w:r>
        <w:tab/>
        <w:t xml:space="preserve">Default: </w:t>
      </w:r>
      <w:r w:rsidRPr="00A81A3D">
        <w:rPr>
          <w:i/>
        </w:rPr>
        <w:t>none</w:t>
      </w:r>
    </w:p>
    <w:p w14:paraId="2F404695" w14:textId="408713F3" w:rsidR="008A0C7A" w:rsidRDefault="008A0C7A" w:rsidP="008A0C7A">
      <w:r>
        <w:t xml:space="preserve">Ensure that the knowledge database file was generated with the specified source data file. </w:t>
      </w:r>
      <w:r w:rsidR="006C1430">
        <w:t xml:space="preserve">Can be used multiple times to specify different files, or files for different sources. </w:t>
      </w:r>
      <w:r>
        <w:t>This option is added automatically to configuration files generated with REPORT_REPLICATION_FINGERPRINT.</w:t>
      </w:r>
    </w:p>
    <w:p w14:paraId="4FE08A5C" w14:textId="77777777" w:rsidR="008A0C7A" w:rsidRDefault="008A0C7A" w:rsidP="008A0C7A">
      <w:pPr>
        <w:pStyle w:val="Heading2"/>
      </w:pPr>
      <w:bookmarkStart w:id="905" w:name="_Toc338422112"/>
      <w:r>
        <w:t>Primary Input Data Options</w:t>
      </w:r>
      <w:bookmarkEnd w:id="905"/>
    </w:p>
    <w:p w14:paraId="7428C928" w14:textId="77777777" w:rsidR="008A0C7A" w:rsidRDefault="008A0C7A" w:rsidP="003B534B">
      <w:pPr>
        <w:pStyle w:val="Heading3"/>
      </w:pPr>
      <w:bookmarkStart w:id="906" w:name="_Toc338422113"/>
      <w:r>
        <w:t>--snp  /  SNP</w:t>
      </w:r>
      <w:bookmarkEnd w:id="906"/>
    </w:p>
    <w:p w14:paraId="5BB9E649" w14:textId="77777777" w:rsidR="008A0C7A" w:rsidRDefault="008A0C7A" w:rsidP="008A0C7A">
      <w:r>
        <w:tab/>
        <w:t>Arguments: &lt;snp&gt; [snp] […]</w:t>
      </w:r>
      <w:r>
        <w:tab/>
      </w:r>
      <w:r>
        <w:tab/>
      </w:r>
      <w:r>
        <w:tab/>
      </w:r>
      <w:r>
        <w:tab/>
      </w:r>
      <w:r>
        <w:tab/>
        <w:t xml:space="preserve">Default: </w:t>
      </w:r>
      <w:r w:rsidRPr="00A81A3D">
        <w:rPr>
          <w:i/>
        </w:rPr>
        <w:t>none</w:t>
      </w:r>
    </w:p>
    <w:p w14:paraId="05C467F3" w14:textId="17864876" w:rsidR="008A0C7A" w:rsidRDefault="008A0C7A" w:rsidP="008A0C7A">
      <w:r>
        <w:t xml:space="preserve">Adds </w:t>
      </w:r>
      <w:r w:rsidR="00324103">
        <w:t>(</w:t>
      </w:r>
      <w:r>
        <w:t>or intersects</w:t>
      </w:r>
      <w:r w:rsidR="00324103">
        <w:t>)</w:t>
      </w:r>
      <w:r>
        <w:t xml:space="preserve"> the specified set of SNPs to </w:t>
      </w:r>
      <w:r w:rsidR="00324103">
        <w:t>(</w:t>
      </w:r>
      <w:r>
        <w:t>or with</w:t>
      </w:r>
      <w:r w:rsidR="00324103">
        <w:t>)</w:t>
      </w:r>
      <w:r>
        <w:t xml:space="preserve"> the primary input dataset. SNPs must be provided as integer RS numbers with an optional “rs” prefix.</w:t>
      </w:r>
    </w:p>
    <w:p w14:paraId="5AD47831" w14:textId="77777777" w:rsidR="008A0C7A" w:rsidRDefault="008A0C7A" w:rsidP="003B534B">
      <w:pPr>
        <w:pStyle w:val="Heading3"/>
      </w:pPr>
      <w:bookmarkStart w:id="907" w:name="_Toc338422114"/>
      <w:r>
        <w:t>--snp-file  /  SNP_FILE</w:t>
      </w:r>
      <w:bookmarkEnd w:id="907"/>
    </w:p>
    <w:p w14:paraId="2413E25E" w14:textId="77777777" w:rsidR="008A0C7A" w:rsidRDefault="008A0C7A" w:rsidP="008A0C7A">
      <w:r>
        <w:tab/>
        <w:t>Arguments: &lt;file&gt; [file] […]</w:t>
      </w:r>
      <w:r>
        <w:tab/>
      </w:r>
      <w:r>
        <w:tab/>
      </w:r>
      <w:r>
        <w:tab/>
      </w:r>
      <w:r>
        <w:tab/>
      </w:r>
      <w:r>
        <w:tab/>
        <w:t xml:space="preserve">Default: </w:t>
      </w:r>
      <w:r w:rsidRPr="00C90761">
        <w:rPr>
          <w:i/>
        </w:rPr>
        <w:t>none</w:t>
      </w:r>
    </w:p>
    <w:p w14:paraId="29DFFF93" w14:textId="5FA7CC84" w:rsidR="008A0C7A" w:rsidRDefault="008A0C7A" w:rsidP="008A0C7A">
      <w:r>
        <w:t xml:space="preserve">Adds </w:t>
      </w:r>
      <w:r w:rsidR="00324103">
        <w:t>(</w:t>
      </w:r>
      <w:r>
        <w:t>or intersects</w:t>
      </w:r>
      <w:r w:rsidR="00324103">
        <w:t>)</w:t>
      </w:r>
      <w:r>
        <w:t xml:space="preserve"> the set of SNPs read from the specified files to </w:t>
      </w:r>
      <w:r w:rsidR="00324103">
        <w:t>(</w:t>
      </w:r>
      <w:r>
        <w:t>or with</w:t>
      </w:r>
      <w:r w:rsidR="00324103">
        <w:t>)</w:t>
      </w:r>
      <w:r>
        <w:t xml:space="preserve"> the primary input dataset. Files must contain a single column formatted as in the SNP option.</w:t>
      </w:r>
    </w:p>
    <w:p w14:paraId="115C7290" w14:textId="77777777" w:rsidR="008A0C7A" w:rsidRDefault="008A0C7A" w:rsidP="003B534B">
      <w:pPr>
        <w:pStyle w:val="Heading3"/>
      </w:pPr>
      <w:bookmarkStart w:id="908" w:name="_Toc338422115"/>
      <w:r>
        <w:t>--position  /  POSITION</w:t>
      </w:r>
      <w:bookmarkEnd w:id="908"/>
    </w:p>
    <w:p w14:paraId="22A3AEB8" w14:textId="77777777" w:rsidR="008A0C7A" w:rsidRDefault="008A0C7A" w:rsidP="008A0C7A">
      <w:r>
        <w:tab/>
        <w:t>Arguments: &lt;position&gt; [position] […]</w:t>
      </w:r>
      <w:r>
        <w:tab/>
      </w:r>
      <w:r>
        <w:tab/>
      </w:r>
      <w:r>
        <w:tab/>
        <w:t xml:space="preserve">Default: </w:t>
      </w:r>
      <w:r w:rsidRPr="00F11F94">
        <w:rPr>
          <w:i/>
        </w:rPr>
        <w:t>none</w:t>
      </w:r>
    </w:p>
    <w:p w14:paraId="7C72895B" w14:textId="10CBF38E" w:rsidR="008A0C7A" w:rsidRDefault="008A0C7A" w:rsidP="008A0C7A">
      <w:r>
        <w:t xml:space="preserve">Adds </w:t>
      </w:r>
      <w:r w:rsidR="00324103">
        <w:t>(</w:t>
      </w:r>
      <w:r>
        <w:t>or intersects</w:t>
      </w:r>
      <w:r w:rsidR="00324103">
        <w:t>)</w:t>
      </w:r>
      <w:r>
        <w:t xml:space="preserve"> the specified set of positions to </w:t>
      </w:r>
      <w:r w:rsidR="00324103">
        <w:t>(</w:t>
      </w:r>
      <w:r>
        <w:t>or with</w:t>
      </w:r>
      <w:r w:rsidR="00324103">
        <w:t>)</w:t>
      </w:r>
      <w:r>
        <w:t xml:space="preserve"> the primary input dataset. Positions must be provided as 2 to 4 fields separated by colons: “chr:pos”, “chr:label:pos” or “chr:label:ignored:pos”. Chromosomes may have an optional “chr” prefix.</w:t>
      </w:r>
    </w:p>
    <w:p w14:paraId="510C50F5" w14:textId="77777777" w:rsidR="008A0C7A" w:rsidRDefault="008A0C7A" w:rsidP="003B534B">
      <w:pPr>
        <w:pStyle w:val="Heading3"/>
      </w:pPr>
      <w:bookmarkStart w:id="909" w:name="_Toc338422116"/>
      <w:r>
        <w:t>--position-file  /  POSITION_FILE</w:t>
      </w:r>
      <w:bookmarkEnd w:id="909"/>
    </w:p>
    <w:p w14:paraId="608AAC3B" w14:textId="77777777" w:rsidR="008A0C7A" w:rsidRDefault="008A0C7A" w:rsidP="008A0C7A">
      <w:r>
        <w:tab/>
        <w:t>Arguments: &lt;file&gt; [file] […]</w:t>
      </w:r>
      <w:r>
        <w:tab/>
      </w:r>
      <w:r>
        <w:tab/>
      </w:r>
      <w:r>
        <w:tab/>
      </w:r>
      <w:r>
        <w:tab/>
      </w:r>
      <w:r>
        <w:tab/>
        <w:t xml:space="preserve">Default: </w:t>
      </w:r>
      <w:r w:rsidRPr="00C90761">
        <w:rPr>
          <w:i/>
        </w:rPr>
        <w:t>none</w:t>
      </w:r>
    </w:p>
    <w:p w14:paraId="42FE3C7C" w14:textId="584C66A6" w:rsidR="008A0C7A" w:rsidRDefault="008A0C7A" w:rsidP="008A0C7A">
      <w:r>
        <w:t xml:space="preserve">Adds </w:t>
      </w:r>
      <w:r w:rsidR="00324103">
        <w:t>(</w:t>
      </w:r>
      <w:r>
        <w:t>or intersects</w:t>
      </w:r>
      <w:r w:rsidR="00324103">
        <w:t>)</w:t>
      </w:r>
      <w:r>
        <w:t xml:space="preserve"> the set of positions read from the specified files to </w:t>
      </w:r>
      <w:r w:rsidR="00324103">
        <w:t>(</w:t>
      </w:r>
      <w:r>
        <w:t>or with</w:t>
      </w:r>
      <w:r w:rsidR="00324103">
        <w:t>)</w:t>
      </w:r>
      <w:r>
        <w:t xml:space="preserve"> the primary input dataset. Files must contain 2 to 4 columns formatted as in the POSITION option, but separated by tabs instead of colons.</w:t>
      </w:r>
    </w:p>
    <w:p w14:paraId="2E632DDA" w14:textId="77777777" w:rsidR="008A0C7A" w:rsidRDefault="008A0C7A" w:rsidP="003B534B">
      <w:pPr>
        <w:pStyle w:val="Heading3"/>
      </w:pPr>
      <w:bookmarkStart w:id="910" w:name="_Toc338422117"/>
      <w:r>
        <w:t>--region  /  REGION</w:t>
      </w:r>
      <w:bookmarkEnd w:id="910"/>
    </w:p>
    <w:p w14:paraId="2DE2BEA4" w14:textId="77777777" w:rsidR="008A0C7A" w:rsidRDefault="008A0C7A" w:rsidP="008A0C7A">
      <w:r>
        <w:tab/>
        <w:t>Arguments: &lt;region&gt; [region] […]</w:t>
      </w:r>
      <w:r>
        <w:tab/>
      </w:r>
      <w:r>
        <w:tab/>
      </w:r>
      <w:r>
        <w:tab/>
      </w:r>
      <w:r>
        <w:tab/>
        <w:t xml:space="preserve">Default: </w:t>
      </w:r>
      <w:r w:rsidRPr="00F11F94">
        <w:rPr>
          <w:i/>
        </w:rPr>
        <w:t>none</w:t>
      </w:r>
    </w:p>
    <w:p w14:paraId="6EB86720" w14:textId="3AA79618" w:rsidR="008A0C7A" w:rsidRDefault="008A0C7A" w:rsidP="008A0C7A">
      <w:r>
        <w:t xml:space="preserve">Adds </w:t>
      </w:r>
      <w:r w:rsidR="00324103">
        <w:t>(</w:t>
      </w:r>
      <w:r>
        <w:t>or intersects</w:t>
      </w:r>
      <w:r w:rsidR="00324103">
        <w:t>)</w:t>
      </w:r>
      <w:r>
        <w:t xml:space="preserve"> the specified set of regions to </w:t>
      </w:r>
      <w:r w:rsidR="00324103">
        <w:t>(</w:t>
      </w:r>
      <w:r>
        <w:t>or with</w:t>
      </w:r>
      <w:r w:rsidR="00324103">
        <w:t>)</w:t>
      </w:r>
      <w:r>
        <w:t xml:space="preserve"> the primary input dataset. Regions must be provided as 3 or 4 fields separated by colons: “chr:start:stop” or “chr:label:start:stop”. Chromosomes may have an optional “chr” prefix.</w:t>
      </w:r>
    </w:p>
    <w:p w14:paraId="335936C1" w14:textId="77777777" w:rsidR="008A0C7A" w:rsidRDefault="008A0C7A" w:rsidP="003B534B">
      <w:pPr>
        <w:pStyle w:val="Heading3"/>
      </w:pPr>
      <w:bookmarkStart w:id="911" w:name="_Toc338422118"/>
      <w:r>
        <w:t>--region-file  /  REGION_FILE</w:t>
      </w:r>
      <w:bookmarkEnd w:id="911"/>
    </w:p>
    <w:p w14:paraId="009654F9" w14:textId="77777777" w:rsidR="008A0C7A" w:rsidRDefault="008A0C7A" w:rsidP="008A0C7A">
      <w:r>
        <w:tab/>
        <w:t>Arguments: &lt;file&gt; [file] […]</w:t>
      </w:r>
      <w:r>
        <w:tab/>
      </w:r>
      <w:r>
        <w:tab/>
      </w:r>
      <w:r>
        <w:tab/>
      </w:r>
      <w:r>
        <w:tab/>
      </w:r>
      <w:r>
        <w:tab/>
        <w:t xml:space="preserve">Default: </w:t>
      </w:r>
      <w:r w:rsidRPr="00C90761">
        <w:rPr>
          <w:i/>
        </w:rPr>
        <w:t>none</w:t>
      </w:r>
    </w:p>
    <w:p w14:paraId="2246732E" w14:textId="12B3299A" w:rsidR="008A0C7A" w:rsidRDefault="008A0C7A" w:rsidP="008A0C7A">
      <w:r>
        <w:t xml:space="preserve">Adds </w:t>
      </w:r>
      <w:r w:rsidR="00324103">
        <w:t>(</w:t>
      </w:r>
      <w:r>
        <w:t>or intersects</w:t>
      </w:r>
      <w:r w:rsidR="00324103">
        <w:t>)</w:t>
      </w:r>
      <w:r>
        <w:t xml:space="preserve"> the set of regions read from the specified files to </w:t>
      </w:r>
      <w:r w:rsidR="00324103">
        <w:t>(</w:t>
      </w:r>
      <w:r>
        <w:t>or with</w:t>
      </w:r>
      <w:r w:rsidR="00324103">
        <w:t>)</w:t>
      </w:r>
      <w:r>
        <w:t xml:space="preserve"> the primary input </w:t>
      </w:r>
      <w:r>
        <w:lastRenderedPageBreak/>
        <w:t>dataset. Files must contain 3 or 4 columns formatted as in the REGION option, but separated by tabs instead of colons.</w:t>
      </w:r>
    </w:p>
    <w:p w14:paraId="03BD7153" w14:textId="77777777" w:rsidR="008A0C7A" w:rsidRDefault="008A0C7A" w:rsidP="003B534B">
      <w:pPr>
        <w:pStyle w:val="Heading3"/>
      </w:pPr>
      <w:bookmarkStart w:id="912" w:name="_Toc338422119"/>
      <w:r>
        <w:t>--gene  /  GENE</w:t>
      </w:r>
      <w:bookmarkEnd w:id="912"/>
    </w:p>
    <w:p w14:paraId="15B13251" w14:textId="77777777" w:rsidR="008A0C7A" w:rsidRDefault="008A0C7A" w:rsidP="008A0C7A">
      <w:r>
        <w:tab/>
        <w:t>Arguments: &lt;gene&gt; [gene] […]</w:t>
      </w:r>
      <w:r>
        <w:tab/>
      </w:r>
      <w:r>
        <w:tab/>
      </w:r>
      <w:r>
        <w:tab/>
      </w:r>
      <w:r>
        <w:tab/>
        <w:t xml:space="preserve">Default: </w:t>
      </w:r>
      <w:r w:rsidRPr="00F11F94">
        <w:rPr>
          <w:i/>
        </w:rPr>
        <w:t>none</w:t>
      </w:r>
    </w:p>
    <w:p w14:paraId="49E40F40" w14:textId="21671F0F" w:rsidR="008A0C7A" w:rsidRDefault="008A0C7A" w:rsidP="008A0C7A">
      <w:r>
        <w:t xml:space="preserve">Adds </w:t>
      </w:r>
      <w:r w:rsidR="00324103">
        <w:t>(</w:t>
      </w:r>
      <w:r>
        <w:t>or intersects</w:t>
      </w:r>
      <w:r w:rsidR="00324103">
        <w:t>)</w:t>
      </w:r>
      <w:r>
        <w:t xml:space="preserve"> the specified set of genes to </w:t>
      </w:r>
      <w:r w:rsidR="00324103">
        <w:t>(</w:t>
      </w:r>
      <w:r>
        <w:t>or with</w:t>
      </w:r>
      <w:r w:rsidR="00324103">
        <w:t>)</w:t>
      </w:r>
      <w:r>
        <w:t xml:space="preserve"> the primary input dataset. The specified genes will be interpreted according to the GENE_IDENTIFIER_TYPE option.</w:t>
      </w:r>
    </w:p>
    <w:p w14:paraId="38C85BF4" w14:textId="77777777" w:rsidR="003B534B" w:rsidRDefault="003B534B" w:rsidP="008A0C7A"/>
    <w:p w14:paraId="4D29E6D3" w14:textId="77777777" w:rsidR="008A0C7A" w:rsidRDefault="008A0C7A" w:rsidP="003B534B">
      <w:pPr>
        <w:pStyle w:val="Heading3"/>
      </w:pPr>
      <w:bookmarkStart w:id="913" w:name="_Toc338422120"/>
      <w:r>
        <w:t>--gene-file  /  GENE_FILE</w:t>
      </w:r>
      <w:bookmarkEnd w:id="913"/>
    </w:p>
    <w:p w14:paraId="5B890345" w14:textId="77777777" w:rsidR="008A0C7A" w:rsidRDefault="008A0C7A" w:rsidP="008A0C7A">
      <w:r>
        <w:tab/>
        <w:t>Arguments: &lt;file&gt; [file] […]</w:t>
      </w:r>
      <w:r>
        <w:tab/>
      </w:r>
      <w:r>
        <w:tab/>
      </w:r>
      <w:r>
        <w:tab/>
      </w:r>
      <w:r>
        <w:tab/>
      </w:r>
      <w:r>
        <w:tab/>
        <w:t xml:space="preserve">Default: </w:t>
      </w:r>
      <w:r w:rsidRPr="00C90761">
        <w:rPr>
          <w:i/>
        </w:rPr>
        <w:t>none</w:t>
      </w:r>
    </w:p>
    <w:p w14:paraId="324F4702" w14:textId="159FA9F8" w:rsidR="008A0C7A" w:rsidRDefault="008A0C7A" w:rsidP="008A0C7A">
      <w:r>
        <w:t xml:space="preserve">Adds </w:t>
      </w:r>
      <w:r w:rsidR="00324103">
        <w:t>(</w:t>
      </w:r>
      <w:r>
        <w:t>or intersects</w:t>
      </w:r>
      <w:r w:rsidR="00324103">
        <w:t>)</w:t>
      </w:r>
      <w:r>
        <w:t xml:space="preserve"> the set of genes read from the specified files to </w:t>
      </w:r>
      <w:r w:rsidR="00324103">
        <w:t>(</w:t>
      </w:r>
      <w:r>
        <w:t>or with</w:t>
      </w:r>
      <w:r w:rsidR="00324103">
        <w:t>)</w:t>
      </w:r>
      <w:r>
        <w:t xml:space="preserve"> the primary input dataset. Files must contain 1 or 2 columns separated by tabs. For 1-column files, genes are interpreted according to the GENE_IDENTIFIER_TYPE option. For 2-column files, the first column specifies the gene identifier type by which the second column will be interpreted.</w:t>
      </w:r>
    </w:p>
    <w:p w14:paraId="2663E282" w14:textId="77777777" w:rsidR="008A0C7A" w:rsidRDefault="008A0C7A" w:rsidP="003B534B">
      <w:pPr>
        <w:pStyle w:val="Heading3"/>
      </w:pPr>
      <w:bookmarkStart w:id="914" w:name="_Toc338422121"/>
      <w:r>
        <w:t>--gene-identifier-type  /  GENE_IDENTIFIER_TYPE</w:t>
      </w:r>
      <w:bookmarkEnd w:id="914"/>
    </w:p>
    <w:p w14:paraId="60F55357" w14:textId="77777777" w:rsidR="008A0C7A" w:rsidRPr="00061710" w:rsidRDefault="008A0C7A" w:rsidP="008A0C7A">
      <w:r>
        <w:tab/>
        <w:t>Argument: [type]</w:t>
      </w:r>
      <w:r>
        <w:tab/>
      </w:r>
      <w:r>
        <w:tab/>
      </w:r>
      <w:r>
        <w:tab/>
      </w:r>
      <w:r>
        <w:tab/>
      </w:r>
      <w:r>
        <w:tab/>
      </w:r>
      <w:r>
        <w:tab/>
        <w:t>Default: -</w:t>
      </w:r>
    </w:p>
    <w:p w14:paraId="3E8B20B3" w14:textId="77777777" w:rsidR="008A0C7A" w:rsidRDefault="008A0C7A" w:rsidP="008A0C7A">
      <w:r>
        <w:t>Specifies the identifier type with which to interpret all input gene identifiers. If no type or an empty type is provided, all possible types are tried for each identifier. If the special type “-“ is provided (the default), identifiers are interpreted as primary gene labels.</w:t>
      </w:r>
    </w:p>
    <w:p w14:paraId="7A7242AC" w14:textId="77777777" w:rsidR="008A0C7A" w:rsidRDefault="008A0C7A" w:rsidP="003B534B">
      <w:pPr>
        <w:pStyle w:val="Heading3"/>
      </w:pPr>
      <w:bookmarkStart w:id="915" w:name="_Toc338422122"/>
      <w:r>
        <w:t>--allow-ambiguous-genes  /  ALLOW_AMBIGUOUS_GENES</w:t>
      </w:r>
      <w:bookmarkEnd w:id="915"/>
    </w:p>
    <w:p w14:paraId="0C74C3E9" w14:textId="77777777" w:rsidR="008A0C7A" w:rsidRDefault="008A0C7A" w:rsidP="008A0C7A">
      <w:r>
        <w:tab/>
        <w:t>Argument: [yes/no]</w:t>
      </w:r>
      <w:r>
        <w:tab/>
      </w:r>
      <w:r>
        <w:tab/>
      </w:r>
      <w:r>
        <w:tab/>
      </w:r>
      <w:r>
        <w:tab/>
      </w:r>
      <w:r>
        <w:tab/>
      </w:r>
      <w:r>
        <w:tab/>
        <w:t>Default: no</w:t>
      </w:r>
    </w:p>
    <w:p w14:paraId="768C8C32" w14:textId="77777777" w:rsidR="008A0C7A" w:rsidRPr="00740F50" w:rsidRDefault="008A0C7A" w:rsidP="008A0C7A">
      <w:r>
        <w:t>When enabled, any input gene identifier which matches multiple genes will be interpreted as if all of those genes had been specified. When disabled (the default), identifiers which match multiple genes are ignored.</w:t>
      </w:r>
    </w:p>
    <w:p w14:paraId="08EB501B" w14:textId="77777777" w:rsidR="008A0C7A" w:rsidRDefault="008A0C7A" w:rsidP="003B534B">
      <w:pPr>
        <w:pStyle w:val="Heading3"/>
      </w:pPr>
      <w:bookmarkStart w:id="916" w:name="_Toc338422123"/>
      <w:r>
        <w:t>--gene-search  /  GENE_SEARCH</w:t>
      </w:r>
      <w:bookmarkEnd w:id="916"/>
    </w:p>
    <w:p w14:paraId="466CCBB0" w14:textId="77777777" w:rsidR="008A0C7A" w:rsidRDefault="008A0C7A" w:rsidP="008A0C7A">
      <w:r>
        <w:tab/>
        <w:t>Argument: text</w:t>
      </w:r>
      <w:r>
        <w:tab/>
      </w:r>
      <w:r>
        <w:tab/>
      </w:r>
      <w:r>
        <w:tab/>
      </w:r>
      <w:r>
        <w:tab/>
      </w:r>
      <w:r>
        <w:tab/>
      </w:r>
      <w:r>
        <w:tab/>
        <w:t xml:space="preserve">Default: </w:t>
      </w:r>
      <w:r>
        <w:rPr>
          <w:i/>
        </w:rPr>
        <w:t>none</w:t>
      </w:r>
    </w:p>
    <w:p w14:paraId="56CEFB66" w14:textId="2B1C2578" w:rsidR="008A0C7A" w:rsidRPr="00890F6D" w:rsidRDefault="008A0C7A" w:rsidP="008A0C7A">
      <w:r>
        <w:t xml:space="preserve">Adds </w:t>
      </w:r>
      <w:r w:rsidR="00324103">
        <w:t>(</w:t>
      </w:r>
      <w:r>
        <w:t>or intersects</w:t>
      </w:r>
      <w:r w:rsidR="00324103">
        <w:t>)</w:t>
      </w:r>
      <w:r>
        <w:t xml:space="preserve"> the matching set of genes to </w:t>
      </w:r>
      <w:r w:rsidR="00324103">
        <w:t>(</w:t>
      </w:r>
      <w:r>
        <w:t>or with</w:t>
      </w:r>
      <w:r w:rsidR="00324103">
        <w:t>)</w:t>
      </w:r>
      <w:r>
        <w:t xml:space="preserve"> the primary input dataset. Matching genes are identified by searching for the provided text in all labels, descriptions and identifiers associated with each known gene.</w:t>
      </w:r>
    </w:p>
    <w:p w14:paraId="5D8F5770" w14:textId="77777777" w:rsidR="008A0C7A" w:rsidRDefault="008A0C7A" w:rsidP="003B534B">
      <w:pPr>
        <w:pStyle w:val="Heading3"/>
      </w:pPr>
      <w:bookmarkStart w:id="917" w:name="_Toc338422124"/>
      <w:r>
        <w:t>--group  /  GROUP</w:t>
      </w:r>
      <w:bookmarkEnd w:id="917"/>
    </w:p>
    <w:p w14:paraId="5F1A464B" w14:textId="77777777" w:rsidR="008A0C7A" w:rsidRDefault="008A0C7A" w:rsidP="008A0C7A">
      <w:r>
        <w:tab/>
        <w:t>Arguments: &lt;group&gt; [group] […]</w:t>
      </w:r>
      <w:r>
        <w:tab/>
      </w:r>
      <w:r>
        <w:tab/>
      </w:r>
      <w:r>
        <w:tab/>
      </w:r>
      <w:r>
        <w:tab/>
        <w:t xml:space="preserve">Default: </w:t>
      </w:r>
      <w:r w:rsidRPr="00F11F94">
        <w:rPr>
          <w:i/>
        </w:rPr>
        <w:t>none</w:t>
      </w:r>
    </w:p>
    <w:p w14:paraId="0E078696" w14:textId="4C00A650" w:rsidR="008A0C7A" w:rsidRDefault="008A0C7A" w:rsidP="008A0C7A">
      <w:r>
        <w:t xml:space="preserve">Adds </w:t>
      </w:r>
      <w:r w:rsidR="00324103">
        <w:t>(</w:t>
      </w:r>
      <w:r>
        <w:t>or intersects</w:t>
      </w:r>
      <w:r w:rsidR="00324103">
        <w:t>)</w:t>
      </w:r>
      <w:r>
        <w:t xml:space="preserve"> the specified set of groups to </w:t>
      </w:r>
      <w:r w:rsidR="00324103">
        <w:t>(</w:t>
      </w:r>
      <w:r>
        <w:t>or with</w:t>
      </w:r>
      <w:r w:rsidR="00324103">
        <w:t>)</w:t>
      </w:r>
      <w:r>
        <w:t xml:space="preserve"> the primary input dataset. The specified groups will be interpreted according to the GROUP_IDENTIFIER_TYPE option.</w:t>
      </w:r>
    </w:p>
    <w:p w14:paraId="51C2EC14" w14:textId="77777777" w:rsidR="008A0C7A" w:rsidRDefault="008A0C7A" w:rsidP="003B534B">
      <w:pPr>
        <w:pStyle w:val="Heading3"/>
      </w:pPr>
      <w:bookmarkStart w:id="918" w:name="_Toc338422125"/>
      <w:r>
        <w:t>--group-file  /  GROUP_FILE</w:t>
      </w:r>
      <w:bookmarkEnd w:id="918"/>
    </w:p>
    <w:p w14:paraId="3DE78EF6" w14:textId="77777777" w:rsidR="008A0C7A" w:rsidRDefault="008A0C7A" w:rsidP="008A0C7A">
      <w:r>
        <w:tab/>
        <w:t>Arguments: &lt;file&gt; [file] […]</w:t>
      </w:r>
      <w:r>
        <w:tab/>
      </w:r>
      <w:r>
        <w:tab/>
      </w:r>
      <w:r>
        <w:tab/>
      </w:r>
      <w:r>
        <w:tab/>
      </w:r>
      <w:r>
        <w:tab/>
        <w:t xml:space="preserve">Default: </w:t>
      </w:r>
      <w:r w:rsidRPr="00C90761">
        <w:rPr>
          <w:i/>
        </w:rPr>
        <w:t>none</w:t>
      </w:r>
    </w:p>
    <w:p w14:paraId="77644915" w14:textId="4D5C2CE3" w:rsidR="008A0C7A" w:rsidRDefault="008A0C7A" w:rsidP="008A0C7A">
      <w:r>
        <w:t xml:space="preserve">Adds </w:t>
      </w:r>
      <w:r w:rsidR="00324103">
        <w:t>(</w:t>
      </w:r>
      <w:r>
        <w:t>or intersects</w:t>
      </w:r>
      <w:r w:rsidR="00324103">
        <w:t>)</w:t>
      </w:r>
      <w:r>
        <w:t xml:space="preserve"> the set of groups read from the specified files to </w:t>
      </w:r>
      <w:r w:rsidR="00324103">
        <w:t>(</w:t>
      </w:r>
      <w:r>
        <w:t>or with</w:t>
      </w:r>
      <w:r w:rsidR="00324103">
        <w:t>)</w:t>
      </w:r>
      <w:r>
        <w:t xml:space="preserve"> the primary input dataset. Files must contain 1 or 2 columns separated by tabs. For 1-column files, genes are interpreted according to the GENE_IDENTIFIER_TYPE option. For 2-column files, the first column specifies the gene identifier type by which the second column will be interpreted.</w:t>
      </w:r>
    </w:p>
    <w:p w14:paraId="5D54A30A" w14:textId="77777777" w:rsidR="008A0C7A" w:rsidRDefault="008A0C7A" w:rsidP="003B534B">
      <w:pPr>
        <w:pStyle w:val="Heading3"/>
      </w:pPr>
      <w:bookmarkStart w:id="919" w:name="_Toc338422126"/>
      <w:r>
        <w:t>--group-identifier-type  /  GROUP_IDENTIFIER_TYPE</w:t>
      </w:r>
      <w:bookmarkEnd w:id="919"/>
    </w:p>
    <w:p w14:paraId="12FF8C94" w14:textId="77777777" w:rsidR="008A0C7A" w:rsidRPr="00F11F94" w:rsidRDefault="008A0C7A" w:rsidP="008A0C7A">
      <w:r>
        <w:tab/>
        <w:t>Argument: [type]</w:t>
      </w:r>
      <w:r>
        <w:tab/>
      </w:r>
      <w:r>
        <w:tab/>
      </w:r>
      <w:r>
        <w:tab/>
      </w:r>
      <w:r>
        <w:tab/>
      </w:r>
      <w:r>
        <w:tab/>
      </w:r>
      <w:r>
        <w:tab/>
        <w:t>Default: -</w:t>
      </w:r>
    </w:p>
    <w:p w14:paraId="70C0CA5A" w14:textId="77777777" w:rsidR="008A0C7A" w:rsidRDefault="008A0C7A" w:rsidP="008A0C7A">
      <w:r>
        <w:t xml:space="preserve">Specifies the identifier type with which to interpret all input group identifiers. If no type or an empty </w:t>
      </w:r>
      <w:r>
        <w:lastRenderedPageBreak/>
        <w:t>type is provided, all possible types are tried for each identifier. If the special type “-“ is provided (the default), identifiers are interpreted as primary group labels.</w:t>
      </w:r>
    </w:p>
    <w:p w14:paraId="2F1FCE91" w14:textId="77777777" w:rsidR="008A0C7A" w:rsidRDefault="008A0C7A" w:rsidP="003B534B">
      <w:pPr>
        <w:pStyle w:val="Heading3"/>
      </w:pPr>
      <w:bookmarkStart w:id="920" w:name="_Toc338422127"/>
      <w:r>
        <w:t>--allow-ambiguous-groups  /  ALLOW_AMBIGUOUS_GROUPS</w:t>
      </w:r>
      <w:bookmarkEnd w:id="920"/>
    </w:p>
    <w:p w14:paraId="72444B7E" w14:textId="77777777" w:rsidR="008A0C7A" w:rsidRDefault="008A0C7A" w:rsidP="008A0C7A">
      <w:r>
        <w:tab/>
        <w:t>Argument: [yes/no]</w:t>
      </w:r>
      <w:r>
        <w:tab/>
      </w:r>
      <w:r>
        <w:tab/>
      </w:r>
      <w:r>
        <w:tab/>
      </w:r>
      <w:r>
        <w:tab/>
      </w:r>
      <w:r>
        <w:tab/>
      </w:r>
      <w:r>
        <w:tab/>
        <w:t>Default: no</w:t>
      </w:r>
    </w:p>
    <w:p w14:paraId="4111112B" w14:textId="77777777" w:rsidR="008A0C7A" w:rsidRDefault="008A0C7A" w:rsidP="008A0C7A">
      <w:r>
        <w:t>When enabled, any input group identifier which matches multiple groups will be interpreted as if all of those groups had been specified. When disabled (the default), identifiers which match multiple groups are ignored.</w:t>
      </w:r>
    </w:p>
    <w:p w14:paraId="46CC63C8" w14:textId="77777777" w:rsidR="008A0C7A" w:rsidRDefault="008A0C7A" w:rsidP="003B534B">
      <w:pPr>
        <w:pStyle w:val="Heading3"/>
      </w:pPr>
      <w:bookmarkStart w:id="921" w:name="_Toc338422128"/>
      <w:r>
        <w:t>--group-search  /  GROUP_SEARCH</w:t>
      </w:r>
      <w:bookmarkEnd w:id="921"/>
    </w:p>
    <w:p w14:paraId="2A1CBC3C" w14:textId="77777777" w:rsidR="008A0C7A" w:rsidRDefault="008A0C7A" w:rsidP="008A0C7A">
      <w:r>
        <w:tab/>
        <w:t>Argument: text</w:t>
      </w:r>
      <w:r>
        <w:tab/>
      </w:r>
      <w:r>
        <w:tab/>
      </w:r>
      <w:r>
        <w:tab/>
      </w:r>
      <w:r>
        <w:tab/>
      </w:r>
      <w:r>
        <w:tab/>
      </w:r>
      <w:r>
        <w:tab/>
        <w:t xml:space="preserve">Default: </w:t>
      </w:r>
      <w:r>
        <w:rPr>
          <w:i/>
        </w:rPr>
        <w:t>none</w:t>
      </w:r>
    </w:p>
    <w:p w14:paraId="2B6E15B3" w14:textId="16D57733" w:rsidR="008A0C7A" w:rsidRDefault="008A0C7A" w:rsidP="008A0C7A">
      <w:r>
        <w:t xml:space="preserve">Adds </w:t>
      </w:r>
      <w:r w:rsidR="00324103">
        <w:t>(</w:t>
      </w:r>
      <w:r>
        <w:t>or intersects</w:t>
      </w:r>
      <w:r w:rsidR="00324103">
        <w:t>)</w:t>
      </w:r>
      <w:r>
        <w:t xml:space="preserve"> the matching set of groups to </w:t>
      </w:r>
      <w:r w:rsidR="00324103">
        <w:t>(</w:t>
      </w:r>
      <w:r>
        <w:t>or with</w:t>
      </w:r>
      <w:r w:rsidR="00324103">
        <w:t>)</w:t>
      </w:r>
      <w:r>
        <w:t xml:space="preserve"> the primary input dataset. Matching groups are identified by searching for the provided text in all labels, descriptions and identifiers associated with each known group.</w:t>
      </w:r>
    </w:p>
    <w:p w14:paraId="39434DF1" w14:textId="77777777" w:rsidR="008A0C7A" w:rsidRDefault="008A0C7A" w:rsidP="003B534B">
      <w:pPr>
        <w:pStyle w:val="Heading3"/>
      </w:pPr>
      <w:bookmarkStart w:id="922" w:name="_Toc338422129"/>
      <w:r>
        <w:t>--source  /  SOURCE</w:t>
      </w:r>
      <w:bookmarkEnd w:id="922"/>
    </w:p>
    <w:p w14:paraId="6611EF30" w14:textId="77777777" w:rsidR="008A0C7A" w:rsidRDefault="008A0C7A" w:rsidP="008A0C7A">
      <w:r>
        <w:tab/>
        <w:t>Arguments: &lt;source&gt; [source] […]</w:t>
      </w:r>
      <w:r>
        <w:tab/>
      </w:r>
      <w:r>
        <w:tab/>
      </w:r>
      <w:r>
        <w:tab/>
      </w:r>
      <w:r>
        <w:tab/>
        <w:t xml:space="preserve">Default: </w:t>
      </w:r>
      <w:r w:rsidRPr="00F11F94">
        <w:rPr>
          <w:i/>
        </w:rPr>
        <w:t>none</w:t>
      </w:r>
    </w:p>
    <w:p w14:paraId="59120011" w14:textId="4F4072E1" w:rsidR="008A0C7A" w:rsidRDefault="008A0C7A" w:rsidP="008A0C7A">
      <w:r>
        <w:t xml:space="preserve">Adds </w:t>
      </w:r>
      <w:r w:rsidR="00324103">
        <w:t>(</w:t>
      </w:r>
      <w:r>
        <w:t>or intersects</w:t>
      </w:r>
      <w:r w:rsidR="00324103">
        <w:t>)</w:t>
      </w:r>
      <w:r>
        <w:t xml:space="preserve"> the specified set of sources to </w:t>
      </w:r>
      <w:r w:rsidR="00324103">
        <w:t>(</w:t>
      </w:r>
      <w:r>
        <w:t>or with</w:t>
      </w:r>
      <w:r w:rsidR="00324103">
        <w:t>)</w:t>
      </w:r>
      <w:r>
        <w:t xml:space="preserve"> the primary input dataset.</w:t>
      </w:r>
    </w:p>
    <w:p w14:paraId="22998124" w14:textId="77777777" w:rsidR="008A0C7A" w:rsidRDefault="008A0C7A" w:rsidP="003B534B">
      <w:pPr>
        <w:pStyle w:val="Heading3"/>
      </w:pPr>
      <w:bookmarkStart w:id="923" w:name="_Toc338422130"/>
      <w:r>
        <w:t>--source-file  /  SOURCE_FILE</w:t>
      </w:r>
      <w:bookmarkEnd w:id="923"/>
    </w:p>
    <w:p w14:paraId="75FC0A4E" w14:textId="77777777" w:rsidR="008A0C7A" w:rsidRDefault="008A0C7A" w:rsidP="008A0C7A">
      <w:r>
        <w:tab/>
        <w:t>Arguments: &lt;file&gt; [file] […]</w:t>
      </w:r>
      <w:r>
        <w:tab/>
      </w:r>
      <w:r>
        <w:tab/>
      </w:r>
      <w:r>
        <w:tab/>
      </w:r>
      <w:r>
        <w:tab/>
      </w:r>
      <w:r>
        <w:tab/>
        <w:t xml:space="preserve">Default: </w:t>
      </w:r>
      <w:r w:rsidRPr="00C90761">
        <w:rPr>
          <w:i/>
        </w:rPr>
        <w:t>none</w:t>
      </w:r>
    </w:p>
    <w:p w14:paraId="6124566F" w14:textId="237E4F30" w:rsidR="008A0C7A" w:rsidRDefault="008A0C7A" w:rsidP="008A0C7A">
      <w:r>
        <w:t xml:space="preserve">Adds </w:t>
      </w:r>
      <w:r w:rsidR="00324103">
        <w:t>(</w:t>
      </w:r>
      <w:r>
        <w:t>or intersects</w:t>
      </w:r>
      <w:r w:rsidR="00324103">
        <w:t>)</w:t>
      </w:r>
      <w:r>
        <w:t xml:space="preserve"> the set of sources read from the specified files to </w:t>
      </w:r>
      <w:r w:rsidR="00324103">
        <w:t>(</w:t>
      </w:r>
      <w:r>
        <w:t>or with</w:t>
      </w:r>
      <w:r w:rsidR="00324103">
        <w:t>)</w:t>
      </w:r>
      <w:r>
        <w:t xml:space="preserve"> the primary input dataset.</w:t>
      </w:r>
    </w:p>
    <w:p w14:paraId="4A14C328" w14:textId="77777777" w:rsidR="008A0C7A" w:rsidRDefault="008A0C7A" w:rsidP="008A0C7A">
      <w:pPr>
        <w:pStyle w:val="Heading2"/>
      </w:pPr>
      <w:bookmarkStart w:id="924" w:name="_Toc338422131"/>
      <w:r>
        <w:t>Alternate Input Data Options</w:t>
      </w:r>
      <w:bookmarkEnd w:id="924"/>
    </w:p>
    <w:p w14:paraId="198F9F6A" w14:textId="77777777" w:rsidR="008A0C7A" w:rsidRDefault="008A0C7A" w:rsidP="003B534B">
      <w:pPr>
        <w:pStyle w:val="Heading3"/>
      </w:pPr>
      <w:bookmarkStart w:id="925" w:name="_Toc338422132"/>
      <w:r>
        <w:t>--alt-snp  /  ALT_SNP</w:t>
      </w:r>
      <w:bookmarkEnd w:id="925"/>
    </w:p>
    <w:p w14:paraId="35E35CBB" w14:textId="77777777" w:rsidR="008A0C7A" w:rsidRDefault="008A0C7A" w:rsidP="008A0C7A">
      <w:r>
        <w:tab/>
        <w:t>Arguments: &lt;snp&gt; [snp] […]</w:t>
      </w:r>
      <w:r>
        <w:tab/>
      </w:r>
      <w:r>
        <w:tab/>
      </w:r>
      <w:r>
        <w:tab/>
      </w:r>
      <w:r>
        <w:tab/>
      </w:r>
      <w:r>
        <w:tab/>
        <w:t xml:space="preserve">Default: </w:t>
      </w:r>
      <w:r w:rsidRPr="00F11F94">
        <w:rPr>
          <w:i/>
        </w:rPr>
        <w:t>none</w:t>
      </w:r>
    </w:p>
    <w:p w14:paraId="6E6946C0" w14:textId="30D55236" w:rsidR="008A0C7A" w:rsidRDefault="008A0C7A" w:rsidP="008A0C7A">
      <w:r>
        <w:t xml:space="preserve">Adds </w:t>
      </w:r>
      <w:r w:rsidR="00170AAA">
        <w:t>(</w:t>
      </w:r>
      <w:r>
        <w:t>or intersects</w:t>
      </w:r>
      <w:r w:rsidR="00170AAA">
        <w:t>)</w:t>
      </w:r>
      <w:r>
        <w:t xml:space="preserve"> the specified set of SNPs to </w:t>
      </w:r>
      <w:r w:rsidR="00170AAA">
        <w:t>(</w:t>
      </w:r>
      <w:r>
        <w:t>or with</w:t>
      </w:r>
      <w:r w:rsidR="00170AAA">
        <w:t>)</w:t>
      </w:r>
      <w:r>
        <w:t xml:space="preserve"> the alternate input dataset. SNPs must be provided as integer RS numbers with an optional “rs” prefix.</w:t>
      </w:r>
    </w:p>
    <w:p w14:paraId="57CC2544" w14:textId="77777777" w:rsidR="008A0C7A" w:rsidRDefault="008A0C7A" w:rsidP="003B534B">
      <w:pPr>
        <w:pStyle w:val="Heading3"/>
      </w:pPr>
      <w:bookmarkStart w:id="926" w:name="_Toc338422133"/>
      <w:r>
        <w:t>--alt-snp-file  /  ALT_SNP_FILE</w:t>
      </w:r>
      <w:bookmarkEnd w:id="926"/>
    </w:p>
    <w:p w14:paraId="4DBE82BC" w14:textId="77777777" w:rsidR="008A0C7A" w:rsidRDefault="008A0C7A" w:rsidP="008A0C7A">
      <w:r>
        <w:tab/>
        <w:t>Arguments: &lt;file&gt; [file] […]</w:t>
      </w:r>
      <w:r>
        <w:tab/>
      </w:r>
      <w:r>
        <w:tab/>
      </w:r>
      <w:r>
        <w:tab/>
      </w:r>
      <w:r>
        <w:tab/>
      </w:r>
      <w:r>
        <w:tab/>
        <w:t xml:space="preserve">Default: </w:t>
      </w:r>
      <w:r w:rsidRPr="00C90761">
        <w:rPr>
          <w:i/>
        </w:rPr>
        <w:t>none</w:t>
      </w:r>
    </w:p>
    <w:p w14:paraId="20AA48C1" w14:textId="668BCFA1" w:rsidR="008A0C7A" w:rsidRDefault="008A0C7A" w:rsidP="008A0C7A">
      <w:r>
        <w:t xml:space="preserve">Adds </w:t>
      </w:r>
      <w:r w:rsidR="00170AAA">
        <w:t>(</w:t>
      </w:r>
      <w:r>
        <w:t>or intersects</w:t>
      </w:r>
      <w:r w:rsidR="00170AAA">
        <w:t>)</w:t>
      </w:r>
      <w:r>
        <w:t xml:space="preserve"> the set of SNPs read from the specified files to </w:t>
      </w:r>
      <w:r w:rsidR="00170AAA">
        <w:t>(</w:t>
      </w:r>
      <w:r>
        <w:t>or with</w:t>
      </w:r>
      <w:r w:rsidR="00170AAA">
        <w:t>)</w:t>
      </w:r>
      <w:r>
        <w:t xml:space="preserve"> the alternate input dataset. Files must contain a single column formatted as in the SNP option.</w:t>
      </w:r>
    </w:p>
    <w:p w14:paraId="3FB5E184" w14:textId="77777777" w:rsidR="008A0C7A" w:rsidRDefault="008A0C7A" w:rsidP="003B534B">
      <w:pPr>
        <w:pStyle w:val="Heading3"/>
      </w:pPr>
      <w:bookmarkStart w:id="927" w:name="_Toc338422134"/>
      <w:r>
        <w:t>--alt-position  /  ALT_POSITION</w:t>
      </w:r>
      <w:bookmarkEnd w:id="927"/>
    </w:p>
    <w:p w14:paraId="3F9950C8" w14:textId="77777777" w:rsidR="008A0C7A" w:rsidRDefault="008A0C7A" w:rsidP="008A0C7A">
      <w:r>
        <w:tab/>
        <w:t>Arguments: &lt;position&gt; [position] […]</w:t>
      </w:r>
      <w:r>
        <w:tab/>
      </w:r>
      <w:r>
        <w:tab/>
      </w:r>
      <w:r>
        <w:tab/>
        <w:t xml:space="preserve">Default: </w:t>
      </w:r>
      <w:r w:rsidRPr="00F11F94">
        <w:rPr>
          <w:i/>
        </w:rPr>
        <w:t>none</w:t>
      </w:r>
    </w:p>
    <w:p w14:paraId="77BCDB99" w14:textId="009CBFE7" w:rsidR="008A0C7A" w:rsidRDefault="008A0C7A" w:rsidP="008A0C7A">
      <w:r>
        <w:t xml:space="preserve">Adds </w:t>
      </w:r>
      <w:r w:rsidR="00170AAA">
        <w:t>(</w:t>
      </w:r>
      <w:r>
        <w:t>or intersects</w:t>
      </w:r>
      <w:r w:rsidR="00170AAA">
        <w:t>)</w:t>
      </w:r>
      <w:r>
        <w:t xml:space="preserve"> the specified set of positions to </w:t>
      </w:r>
      <w:r w:rsidR="00170AAA">
        <w:t>(</w:t>
      </w:r>
      <w:r>
        <w:t>or with</w:t>
      </w:r>
      <w:r w:rsidR="00170AAA">
        <w:t>)</w:t>
      </w:r>
      <w:r>
        <w:t xml:space="preserve"> the alternate input dataset. Positions must be provided as 2 to 4 fields separated by colons: “chr:pos”, “chr:label:pos” or “chr:label:ignored:pos”. Chromosomes may have an optional “chr” prefix.</w:t>
      </w:r>
    </w:p>
    <w:p w14:paraId="23417FB5" w14:textId="77777777" w:rsidR="008A0C7A" w:rsidRDefault="008A0C7A" w:rsidP="003B534B">
      <w:pPr>
        <w:pStyle w:val="Heading3"/>
      </w:pPr>
      <w:bookmarkStart w:id="928" w:name="_Toc338422135"/>
      <w:r>
        <w:t>--alt-position-file  /  ALT_POSITION_FILE</w:t>
      </w:r>
      <w:bookmarkEnd w:id="928"/>
    </w:p>
    <w:p w14:paraId="22CD17CD" w14:textId="77777777" w:rsidR="008A0C7A" w:rsidRDefault="008A0C7A" w:rsidP="008A0C7A">
      <w:r>
        <w:tab/>
        <w:t>Arguments: &lt;file&gt; [file] […]</w:t>
      </w:r>
      <w:r>
        <w:tab/>
      </w:r>
      <w:r>
        <w:tab/>
      </w:r>
      <w:r>
        <w:tab/>
      </w:r>
      <w:r>
        <w:tab/>
      </w:r>
      <w:r>
        <w:tab/>
        <w:t xml:space="preserve">Default: </w:t>
      </w:r>
      <w:r w:rsidRPr="00C90761">
        <w:rPr>
          <w:i/>
        </w:rPr>
        <w:t>none</w:t>
      </w:r>
    </w:p>
    <w:p w14:paraId="3116CD2B" w14:textId="34B12EB8" w:rsidR="008A0C7A" w:rsidRDefault="008A0C7A" w:rsidP="008A0C7A">
      <w:r>
        <w:t xml:space="preserve">Adds </w:t>
      </w:r>
      <w:r w:rsidR="00170AAA">
        <w:t>(</w:t>
      </w:r>
      <w:r>
        <w:t>or intersects</w:t>
      </w:r>
      <w:r w:rsidR="00170AAA">
        <w:t>)</w:t>
      </w:r>
      <w:r>
        <w:t xml:space="preserve"> the set of positions read from the specified files to </w:t>
      </w:r>
      <w:r w:rsidR="00170AAA">
        <w:t>(</w:t>
      </w:r>
      <w:r>
        <w:t>or with</w:t>
      </w:r>
      <w:r w:rsidR="00170AAA">
        <w:t>)</w:t>
      </w:r>
      <w:r>
        <w:t xml:space="preserve"> the alternate input dataset. Files must contain 2 to 4 columns formatted as in the POSITION option, but separated by tabs instead of colons.</w:t>
      </w:r>
    </w:p>
    <w:p w14:paraId="52C9BF37" w14:textId="77777777" w:rsidR="008A0C7A" w:rsidRDefault="008A0C7A" w:rsidP="003B534B">
      <w:pPr>
        <w:pStyle w:val="Heading3"/>
      </w:pPr>
      <w:bookmarkStart w:id="929" w:name="_Toc338422136"/>
      <w:r>
        <w:lastRenderedPageBreak/>
        <w:t>--alt-region  /  ALT_REGION</w:t>
      </w:r>
      <w:bookmarkEnd w:id="929"/>
    </w:p>
    <w:p w14:paraId="20B97D98" w14:textId="77777777" w:rsidR="008A0C7A" w:rsidRDefault="008A0C7A" w:rsidP="008A0C7A">
      <w:r>
        <w:tab/>
        <w:t>Arguments: &lt;region&gt; [region] […]</w:t>
      </w:r>
      <w:r>
        <w:tab/>
      </w:r>
      <w:r>
        <w:tab/>
      </w:r>
      <w:r>
        <w:tab/>
      </w:r>
      <w:r>
        <w:tab/>
        <w:t xml:space="preserve">Default: </w:t>
      </w:r>
      <w:r w:rsidRPr="00F11F94">
        <w:rPr>
          <w:i/>
        </w:rPr>
        <w:t>none</w:t>
      </w:r>
    </w:p>
    <w:p w14:paraId="0713F72E" w14:textId="402C210E" w:rsidR="008A0C7A" w:rsidRDefault="008A0C7A" w:rsidP="008A0C7A">
      <w:r>
        <w:t xml:space="preserve">Adds </w:t>
      </w:r>
      <w:r w:rsidR="00170AAA">
        <w:t>(</w:t>
      </w:r>
      <w:r>
        <w:t>or intersects</w:t>
      </w:r>
      <w:r w:rsidR="00170AAA">
        <w:t>)</w:t>
      </w:r>
      <w:r>
        <w:t xml:space="preserve"> the specified set of regions to </w:t>
      </w:r>
      <w:r w:rsidR="00170AAA">
        <w:t>(</w:t>
      </w:r>
      <w:r>
        <w:t>or with</w:t>
      </w:r>
      <w:r w:rsidR="00170AAA">
        <w:t>)</w:t>
      </w:r>
      <w:r>
        <w:t xml:space="preserve"> the alternate input dataset. Regions must be provided as 3 or 4 fields separated by colons: “chr:start:stop” or “chr:label:start:stop”. Chromosomes may have an optional “chr” prefix.</w:t>
      </w:r>
    </w:p>
    <w:p w14:paraId="7BFAE339" w14:textId="77777777" w:rsidR="003B534B" w:rsidRDefault="003B534B" w:rsidP="008A0C7A"/>
    <w:p w14:paraId="162E1149" w14:textId="77777777" w:rsidR="003B534B" w:rsidRDefault="003B534B" w:rsidP="008A0C7A"/>
    <w:p w14:paraId="0C6C0BC2" w14:textId="77777777" w:rsidR="003B534B" w:rsidRDefault="003B534B" w:rsidP="008A0C7A"/>
    <w:p w14:paraId="23FE53B7" w14:textId="77777777" w:rsidR="008A0C7A" w:rsidRDefault="008A0C7A" w:rsidP="003B534B">
      <w:pPr>
        <w:pStyle w:val="Heading3"/>
      </w:pPr>
      <w:bookmarkStart w:id="930" w:name="_Toc338422137"/>
      <w:r>
        <w:t>--alt-region-file  /  ALT_REGION_FILE</w:t>
      </w:r>
      <w:bookmarkEnd w:id="930"/>
    </w:p>
    <w:p w14:paraId="6EDE4934" w14:textId="77777777" w:rsidR="008A0C7A" w:rsidRDefault="008A0C7A" w:rsidP="008A0C7A">
      <w:r>
        <w:tab/>
        <w:t>Arguments: &lt;file&gt; [file] […]</w:t>
      </w:r>
      <w:r>
        <w:tab/>
      </w:r>
      <w:r>
        <w:tab/>
      </w:r>
      <w:r>
        <w:tab/>
      </w:r>
      <w:r>
        <w:tab/>
      </w:r>
      <w:r>
        <w:tab/>
        <w:t xml:space="preserve">Default: </w:t>
      </w:r>
      <w:r w:rsidRPr="00C90761">
        <w:rPr>
          <w:i/>
        </w:rPr>
        <w:t>none</w:t>
      </w:r>
    </w:p>
    <w:p w14:paraId="60AB32CB" w14:textId="3F800427" w:rsidR="008A0C7A" w:rsidRDefault="008A0C7A" w:rsidP="008A0C7A">
      <w:r>
        <w:t xml:space="preserve">Adds </w:t>
      </w:r>
      <w:r w:rsidR="00170AAA">
        <w:t>(</w:t>
      </w:r>
      <w:r>
        <w:t>or intersects</w:t>
      </w:r>
      <w:r w:rsidR="00170AAA">
        <w:t>)</w:t>
      </w:r>
      <w:r>
        <w:t xml:space="preserve"> the set of regions read from the specified files to </w:t>
      </w:r>
      <w:r w:rsidR="00170AAA">
        <w:t>(</w:t>
      </w:r>
      <w:r>
        <w:t>or with</w:t>
      </w:r>
      <w:r w:rsidR="00170AAA">
        <w:t>)</w:t>
      </w:r>
      <w:r>
        <w:t xml:space="preserve"> the alternate input dataset. Files must contain 3 or 4 columns formatted as in the REGION option, but separated by tabs instead of colons.</w:t>
      </w:r>
    </w:p>
    <w:p w14:paraId="22C88CF6" w14:textId="77777777" w:rsidR="008A0C7A" w:rsidRDefault="008A0C7A" w:rsidP="003B534B">
      <w:pPr>
        <w:pStyle w:val="Heading3"/>
      </w:pPr>
      <w:bookmarkStart w:id="931" w:name="_Toc338422138"/>
      <w:r>
        <w:t>--alt-gene  /  ALT_GENE</w:t>
      </w:r>
      <w:bookmarkEnd w:id="931"/>
    </w:p>
    <w:p w14:paraId="02D46C79" w14:textId="77777777" w:rsidR="008A0C7A" w:rsidRDefault="008A0C7A" w:rsidP="008A0C7A">
      <w:r>
        <w:tab/>
        <w:t>Arguments: &lt;gene&gt; [gene] […]</w:t>
      </w:r>
      <w:r>
        <w:tab/>
      </w:r>
      <w:r>
        <w:tab/>
      </w:r>
      <w:r>
        <w:tab/>
      </w:r>
      <w:r>
        <w:tab/>
        <w:t xml:space="preserve">Default: </w:t>
      </w:r>
      <w:r w:rsidRPr="00F11F94">
        <w:rPr>
          <w:i/>
        </w:rPr>
        <w:t>none</w:t>
      </w:r>
    </w:p>
    <w:p w14:paraId="2A520CCA" w14:textId="3E9B5C38" w:rsidR="008A0C7A" w:rsidRDefault="008A0C7A" w:rsidP="008A0C7A">
      <w:r>
        <w:t xml:space="preserve">Adds </w:t>
      </w:r>
      <w:r w:rsidR="00170AAA">
        <w:t>(</w:t>
      </w:r>
      <w:r>
        <w:t>or intersects</w:t>
      </w:r>
      <w:r w:rsidR="00170AAA">
        <w:t>)</w:t>
      </w:r>
      <w:r>
        <w:t xml:space="preserve"> the specified set of genes to </w:t>
      </w:r>
      <w:r w:rsidR="00170AAA">
        <w:t>(</w:t>
      </w:r>
      <w:r>
        <w:t>or with</w:t>
      </w:r>
      <w:r w:rsidR="00170AAA">
        <w:t>)</w:t>
      </w:r>
      <w:r>
        <w:t xml:space="preserve"> the alternate input dataset. The specified genes will be interpreted according to the GENE_IDENTIFIER_TYPE option.</w:t>
      </w:r>
    </w:p>
    <w:p w14:paraId="28C16905" w14:textId="77777777" w:rsidR="008A0C7A" w:rsidRDefault="008A0C7A" w:rsidP="003B534B">
      <w:pPr>
        <w:pStyle w:val="Heading3"/>
      </w:pPr>
      <w:bookmarkStart w:id="932" w:name="_Toc338422139"/>
      <w:r>
        <w:t>--alt-gene-file  /  ALT_GENE_FILE</w:t>
      </w:r>
      <w:bookmarkEnd w:id="932"/>
    </w:p>
    <w:p w14:paraId="1EE6A1CF" w14:textId="77777777" w:rsidR="008A0C7A" w:rsidRDefault="008A0C7A" w:rsidP="008A0C7A">
      <w:r>
        <w:tab/>
        <w:t>Arguments: &lt;file&gt; [file] […]</w:t>
      </w:r>
      <w:r>
        <w:tab/>
      </w:r>
      <w:r>
        <w:tab/>
      </w:r>
      <w:r>
        <w:tab/>
      </w:r>
      <w:r>
        <w:tab/>
      </w:r>
      <w:r>
        <w:tab/>
        <w:t xml:space="preserve">Default: </w:t>
      </w:r>
      <w:r w:rsidRPr="00C90761">
        <w:rPr>
          <w:i/>
        </w:rPr>
        <w:t>none</w:t>
      </w:r>
    </w:p>
    <w:p w14:paraId="10DA567F" w14:textId="53929ACB" w:rsidR="008A0C7A" w:rsidRDefault="008A0C7A" w:rsidP="008A0C7A">
      <w:r>
        <w:t xml:space="preserve">Adds </w:t>
      </w:r>
      <w:r w:rsidR="00170AAA">
        <w:t>(</w:t>
      </w:r>
      <w:r>
        <w:t>or intersects</w:t>
      </w:r>
      <w:r w:rsidR="00170AAA">
        <w:t>)</w:t>
      </w:r>
      <w:r>
        <w:t xml:space="preserve"> the set of genes read from the specified files to </w:t>
      </w:r>
      <w:r w:rsidR="00170AAA">
        <w:t>(</w:t>
      </w:r>
      <w:r>
        <w:t>or with</w:t>
      </w:r>
      <w:r w:rsidR="00170AAA">
        <w:t>)</w:t>
      </w:r>
      <w:r>
        <w:t xml:space="preserve"> the alternate input dataset. Files must contain 1 or 2 columns separated by tabs. For 1-column files, genes are interpreted according to the GENE_IDENTIFIER_TYPE option. For 2-column files, the first column specifies the gene identifier type by which the second column will be interpreted.</w:t>
      </w:r>
    </w:p>
    <w:p w14:paraId="233506E0" w14:textId="77777777" w:rsidR="008A0C7A" w:rsidRDefault="008A0C7A" w:rsidP="003B534B">
      <w:pPr>
        <w:pStyle w:val="Heading3"/>
      </w:pPr>
      <w:bookmarkStart w:id="933" w:name="_Toc338422140"/>
      <w:r>
        <w:t>--alt-gene-search  /  ALT_GENE_SEARCH</w:t>
      </w:r>
      <w:bookmarkEnd w:id="933"/>
    </w:p>
    <w:p w14:paraId="445596D1" w14:textId="77777777" w:rsidR="008A0C7A" w:rsidRDefault="008A0C7A" w:rsidP="008A0C7A">
      <w:r>
        <w:tab/>
        <w:t>Argument: text</w:t>
      </w:r>
      <w:r>
        <w:tab/>
      </w:r>
      <w:r>
        <w:tab/>
      </w:r>
      <w:r>
        <w:tab/>
      </w:r>
      <w:r>
        <w:tab/>
      </w:r>
      <w:r>
        <w:tab/>
      </w:r>
      <w:r>
        <w:tab/>
        <w:t xml:space="preserve">Default: </w:t>
      </w:r>
      <w:r>
        <w:rPr>
          <w:i/>
        </w:rPr>
        <w:t>none</w:t>
      </w:r>
    </w:p>
    <w:p w14:paraId="2287A8CB" w14:textId="02D33093" w:rsidR="008A0C7A" w:rsidRPr="00F11F94" w:rsidRDefault="008A0C7A" w:rsidP="008A0C7A">
      <w:r>
        <w:t xml:space="preserve">Adds </w:t>
      </w:r>
      <w:r w:rsidR="00170AAA">
        <w:t>(</w:t>
      </w:r>
      <w:r>
        <w:t>or intersects</w:t>
      </w:r>
      <w:r w:rsidR="00170AAA">
        <w:t>)</w:t>
      </w:r>
      <w:r>
        <w:t xml:space="preserve"> the matching set of genes to </w:t>
      </w:r>
      <w:r w:rsidR="00170AAA">
        <w:t>(</w:t>
      </w:r>
      <w:r>
        <w:t>or with</w:t>
      </w:r>
      <w:r w:rsidR="00170AAA">
        <w:t>)</w:t>
      </w:r>
      <w:r>
        <w:t xml:space="preserve"> the alternate input dataset. Matching genes are identified by searching for the provided text in all labels, descriptions and identifiers associated with each known gene.</w:t>
      </w:r>
    </w:p>
    <w:p w14:paraId="4963378E" w14:textId="77777777" w:rsidR="008A0C7A" w:rsidRDefault="008A0C7A" w:rsidP="003B534B">
      <w:pPr>
        <w:pStyle w:val="Heading3"/>
      </w:pPr>
      <w:bookmarkStart w:id="934" w:name="_Toc338422141"/>
      <w:r>
        <w:t>--alt-group  /  ALT_GROUP</w:t>
      </w:r>
      <w:bookmarkEnd w:id="934"/>
    </w:p>
    <w:p w14:paraId="7E572B2F" w14:textId="77777777" w:rsidR="008A0C7A" w:rsidRDefault="008A0C7A" w:rsidP="008A0C7A">
      <w:r>
        <w:tab/>
        <w:t>Arguments: &lt;group&gt; [group] […]</w:t>
      </w:r>
      <w:r>
        <w:tab/>
      </w:r>
      <w:r>
        <w:tab/>
      </w:r>
      <w:r>
        <w:tab/>
      </w:r>
      <w:r>
        <w:tab/>
        <w:t xml:space="preserve">Default: </w:t>
      </w:r>
      <w:r w:rsidRPr="00F11F94">
        <w:rPr>
          <w:i/>
        </w:rPr>
        <w:t>none</w:t>
      </w:r>
    </w:p>
    <w:p w14:paraId="712099CA" w14:textId="14C3150B" w:rsidR="008A0C7A" w:rsidRDefault="008A0C7A" w:rsidP="008A0C7A">
      <w:r>
        <w:t xml:space="preserve">Adds </w:t>
      </w:r>
      <w:r w:rsidR="00170AAA">
        <w:t>(</w:t>
      </w:r>
      <w:r>
        <w:t>or intersects</w:t>
      </w:r>
      <w:r w:rsidR="00170AAA">
        <w:t>)</w:t>
      </w:r>
      <w:r>
        <w:t xml:space="preserve"> the specified set of groups to </w:t>
      </w:r>
      <w:r w:rsidR="00170AAA">
        <w:t>(</w:t>
      </w:r>
      <w:r>
        <w:t>or with</w:t>
      </w:r>
      <w:r w:rsidR="00170AAA">
        <w:t>)</w:t>
      </w:r>
      <w:r>
        <w:t xml:space="preserve"> the alternate input dataset. The specified groups will be interpreted according to the GROUP_IDENTIFIER_TYPE option.</w:t>
      </w:r>
    </w:p>
    <w:p w14:paraId="0AB8D3FF" w14:textId="77777777" w:rsidR="008A0C7A" w:rsidRDefault="008A0C7A" w:rsidP="003B534B">
      <w:pPr>
        <w:pStyle w:val="Heading3"/>
      </w:pPr>
      <w:bookmarkStart w:id="935" w:name="_Toc338422142"/>
      <w:r>
        <w:t>--alt-group-file  /  ALT_GROUP_FILE</w:t>
      </w:r>
      <w:bookmarkEnd w:id="935"/>
    </w:p>
    <w:p w14:paraId="6FA9899E" w14:textId="77777777" w:rsidR="008A0C7A" w:rsidRDefault="008A0C7A" w:rsidP="008A0C7A">
      <w:r>
        <w:tab/>
        <w:t>Arguments: &lt;file&gt; [file] […]</w:t>
      </w:r>
      <w:r>
        <w:tab/>
      </w:r>
      <w:r>
        <w:tab/>
      </w:r>
      <w:r>
        <w:tab/>
      </w:r>
      <w:r>
        <w:tab/>
      </w:r>
      <w:r>
        <w:tab/>
        <w:t xml:space="preserve">Default: </w:t>
      </w:r>
      <w:r w:rsidRPr="00C90761">
        <w:rPr>
          <w:i/>
        </w:rPr>
        <w:t>none</w:t>
      </w:r>
    </w:p>
    <w:p w14:paraId="56116423" w14:textId="75D6CED1" w:rsidR="008A0C7A" w:rsidRDefault="008A0C7A" w:rsidP="008A0C7A">
      <w:r>
        <w:t xml:space="preserve">Adds </w:t>
      </w:r>
      <w:r w:rsidR="00170AAA">
        <w:t>(</w:t>
      </w:r>
      <w:r>
        <w:t>or intersects</w:t>
      </w:r>
      <w:r w:rsidR="00170AAA">
        <w:t>)</w:t>
      </w:r>
      <w:r>
        <w:t xml:space="preserve"> the set of groups read from the specified files to </w:t>
      </w:r>
      <w:r w:rsidR="00170AAA">
        <w:t>(</w:t>
      </w:r>
      <w:r>
        <w:t>or with</w:t>
      </w:r>
      <w:r w:rsidR="00170AAA">
        <w:t>)</w:t>
      </w:r>
      <w:r>
        <w:t xml:space="preserve"> the alternate input dataset. Files must contain 1 or 2 columns separated by tabs. For 1-column files, genes are interpreted according to the GENE_IDENTIFIER_TYPE option. For 2-column files, the first column specifies the gene identifier type by which the second column will be interpreted.</w:t>
      </w:r>
    </w:p>
    <w:p w14:paraId="743B88B9" w14:textId="77777777" w:rsidR="008A0C7A" w:rsidRDefault="008A0C7A" w:rsidP="003B534B">
      <w:pPr>
        <w:pStyle w:val="Heading3"/>
      </w:pPr>
      <w:bookmarkStart w:id="936" w:name="_Toc338422143"/>
      <w:r>
        <w:t>--alt-group-search  /  ALT_GROUP_SEARCH</w:t>
      </w:r>
      <w:bookmarkEnd w:id="936"/>
    </w:p>
    <w:p w14:paraId="2AF924A2" w14:textId="77777777" w:rsidR="008A0C7A" w:rsidRDefault="008A0C7A" w:rsidP="008A0C7A">
      <w:r>
        <w:tab/>
        <w:t>Argument: text</w:t>
      </w:r>
      <w:r>
        <w:tab/>
      </w:r>
      <w:r>
        <w:tab/>
      </w:r>
      <w:r>
        <w:tab/>
      </w:r>
      <w:r>
        <w:tab/>
      </w:r>
      <w:r>
        <w:tab/>
      </w:r>
      <w:r>
        <w:tab/>
        <w:t xml:space="preserve">Default: </w:t>
      </w:r>
      <w:r>
        <w:rPr>
          <w:i/>
        </w:rPr>
        <w:t>none</w:t>
      </w:r>
    </w:p>
    <w:p w14:paraId="32FF2568" w14:textId="2550B7C2" w:rsidR="008A0C7A" w:rsidRDefault="008A0C7A" w:rsidP="008A0C7A">
      <w:r>
        <w:t xml:space="preserve">Adds </w:t>
      </w:r>
      <w:r w:rsidR="00170AAA">
        <w:t>(</w:t>
      </w:r>
      <w:r>
        <w:t>or intersects</w:t>
      </w:r>
      <w:r w:rsidR="00170AAA">
        <w:t>)</w:t>
      </w:r>
      <w:r>
        <w:t xml:space="preserve"> the matching set of groups to </w:t>
      </w:r>
      <w:r w:rsidR="00170AAA">
        <w:t>(</w:t>
      </w:r>
      <w:r>
        <w:t>or with</w:t>
      </w:r>
      <w:r w:rsidR="00170AAA">
        <w:t>)</w:t>
      </w:r>
      <w:r>
        <w:t xml:space="preserve"> the alternate input dataset. Matching groups </w:t>
      </w:r>
      <w:r>
        <w:lastRenderedPageBreak/>
        <w:t>are identified by searching for the provided text in all labels, descriptions and identifiers associated with each known group.</w:t>
      </w:r>
    </w:p>
    <w:p w14:paraId="014AD65C" w14:textId="77777777" w:rsidR="008A0C7A" w:rsidRDefault="008A0C7A" w:rsidP="003B534B">
      <w:pPr>
        <w:pStyle w:val="Heading3"/>
      </w:pPr>
      <w:bookmarkStart w:id="937" w:name="_Toc338422144"/>
      <w:r>
        <w:t>--alt-source  /  ALT_SOURCE</w:t>
      </w:r>
      <w:bookmarkEnd w:id="937"/>
    </w:p>
    <w:p w14:paraId="2F0E3727" w14:textId="77777777" w:rsidR="008A0C7A" w:rsidRDefault="008A0C7A" w:rsidP="008A0C7A">
      <w:r>
        <w:tab/>
        <w:t>Arguments: &lt;source&gt; [source] […]</w:t>
      </w:r>
      <w:r>
        <w:tab/>
      </w:r>
      <w:r>
        <w:tab/>
      </w:r>
      <w:r>
        <w:tab/>
      </w:r>
      <w:r>
        <w:tab/>
        <w:t xml:space="preserve">Default: </w:t>
      </w:r>
      <w:r w:rsidRPr="00F11F94">
        <w:rPr>
          <w:i/>
        </w:rPr>
        <w:t>none</w:t>
      </w:r>
    </w:p>
    <w:p w14:paraId="4F66A1B2" w14:textId="66E4CEA6" w:rsidR="008A0C7A" w:rsidRDefault="008A0C7A" w:rsidP="008A0C7A">
      <w:r>
        <w:t xml:space="preserve">Adds </w:t>
      </w:r>
      <w:r w:rsidR="00170AAA">
        <w:t>(</w:t>
      </w:r>
      <w:r>
        <w:t>or intersects</w:t>
      </w:r>
      <w:r w:rsidR="00170AAA">
        <w:t>)</w:t>
      </w:r>
      <w:r>
        <w:t xml:space="preserve"> the specified set of sources to </w:t>
      </w:r>
      <w:r w:rsidR="00170AAA">
        <w:t>(</w:t>
      </w:r>
      <w:r>
        <w:t>or with</w:t>
      </w:r>
      <w:r w:rsidR="00170AAA">
        <w:t>)</w:t>
      </w:r>
      <w:r>
        <w:t xml:space="preserve"> the alternate input dataset.</w:t>
      </w:r>
    </w:p>
    <w:p w14:paraId="616AC789" w14:textId="77777777" w:rsidR="003B534B" w:rsidRDefault="003B534B" w:rsidP="008A0C7A"/>
    <w:p w14:paraId="48D2A0C0" w14:textId="77777777" w:rsidR="003B534B" w:rsidRDefault="003B534B" w:rsidP="008A0C7A"/>
    <w:p w14:paraId="2F55F66E" w14:textId="77777777" w:rsidR="008A0C7A" w:rsidRDefault="008A0C7A" w:rsidP="003B534B">
      <w:pPr>
        <w:pStyle w:val="Heading3"/>
      </w:pPr>
      <w:bookmarkStart w:id="938" w:name="_Toc338422145"/>
      <w:r>
        <w:t>--alt-source-file  /  ALT_SOURCE_FILE</w:t>
      </w:r>
      <w:bookmarkEnd w:id="938"/>
    </w:p>
    <w:p w14:paraId="0FDBA425" w14:textId="77777777" w:rsidR="008A0C7A" w:rsidRDefault="008A0C7A" w:rsidP="008A0C7A">
      <w:r>
        <w:tab/>
        <w:t>Arguments: &lt;file&gt; [file] […]</w:t>
      </w:r>
      <w:r>
        <w:tab/>
      </w:r>
      <w:r>
        <w:tab/>
      </w:r>
      <w:r>
        <w:tab/>
      </w:r>
      <w:r>
        <w:tab/>
      </w:r>
      <w:r>
        <w:tab/>
        <w:t xml:space="preserve">Default: </w:t>
      </w:r>
      <w:r w:rsidRPr="00C90761">
        <w:rPr>
          <w:i/>
        </w:rPr>
        <w:t>none</w:t>
      </w:r>
    </w:p>
    <w:p w14:paraId="7834CC2C" w14:textId="0F1AC69D" w:rsidR="008A0C7A" w:rsidRDefault="008A0C7A" w:rsidP="008A0C7A">
      <w:r>
        <w:t xml:space="preserve">Adds </w:t>
      </w:r>
      <w:r w:rsidR="00170AAA">
        <w:t>(</w:t>
      </w:r>
      <w:r>
        <w:t>or intersects</w:t>
      </w:r>
      <w:r w:rsidR="00170AAA">
        <w:t>)</w:t>
      </w:r>
      <w:r>
        <w:t xml:space="preserve"> the set of sources read from the specified files to </w:t>
      </w:r>
      <w:r w:rsidR="00170AAA">
        <w:t>(</w:t>
      </w:r>
      <w:r>
        <w:t>or with</w:t>
      </w:r>
      <w:r w:rsidR="00170AAA">
        <w:t>)</w:t>
      </w:r>
      <w:r>
        <w:t xml:space="preserve"> the alternate input dataset.</w:t>
      </w:r>
    </w:p>
    <w:p w14:paraId="1C899EAF" w14:textId="77777777" w:rsidR="008A0C7A" w:rsidRDefault="008A0C7A" w:rsidP="008A0C7A">
      <w:pPr>
        <w:pStyle w:val="Heading2"/>
      </w:pPr>
      <w:bookmarkStart w:id="939" w:name="_Toc338422146"/>
      <w:r>
        <w:t>Positional Matching Options</w:t>
      </w:r>
      <w:bookmarkEnd w:id="939"/>
    </w:p>
    <w:p w14:paraId="66996C39" w14:textId="77777777" w:rsidR="008A0C7A" w:rsidRDefault="008A0C7A" w:rsidP="003B534B">
      <w:pPr>
        <w:pStyle w:val="Heading3"/>
      </w:pPr>
      <w:bookmarkStart w:id="940" w:name="_Toc338422147"/>
      <w:r>
        <w:t>--region-position-margin  /  REGION_POSITION_MARGIN</w:t>
      </w:r>
      <w:bookmarkEnd w:id="940"/>
    </w:p>
    <w:p w14:paraId="26D9BFF1" w14:textId="77777777" w:rsidR="008A0C7A" w:rsidRDefault="008A0C7A" w:rsidP="008A0C7A">
      <w:r>
        <w:tab/>
        <w:t>Argument: &lt;bases&gt;</w:t>
      </w:r>
      <w:r>
        <w:tab/>
      </w:r>
      <w:r>
        <w:tab/>
      </w:r>
      <w:r>
        <w:tab/>
      </w:r>
      <w:r>
        <w:tab/>
      </w:r>
      <w:r>
        <w:tab/>
      </w:r>
      <w:r>
        <w:tab/>
        <w:t>Default: 0</w:t>
      </w:r>
    </w:p>
    <w:p w14:paraId="0AA55659" w14:textId="77777777" w:rsidR="008A0C7A" w:rsidRDefault="008A0C7A" w:rsidP="008A0C7A">
      <w:r>
        <w:t>Defines an extra margin beyond the boundaries of all genomic regions within which a position will still be considered a match with the region. With no suffix or a “b” suffix the margin is interpreted as basepairs; with a “kb” or “mb” suffix it is measured in kilobases or megabases, respectively.</w:t>
      </w:r>
    </w:p>
    <w:p w14:paraId="03EE46FD" w14:textId="77777777" w:rsidR="008A0C7A" w:rsidRDefault="008A0C7A" w:rsidP="003B534B">
      <w:pPr>
        <w:pStyle w:val="Heading3"/>
      </w:pPr>
      <w:bookmarkStart w:id="941" w:name="_Toc338422148"/>
      <w:r>
        <w:t>--region-match-percent  /  REGION_MATCH_PERCENT</w:t>
      </w:r>
      <w:bookmarkEnd w:id="941"/>
    </w:p>
    <w:p w14:paraId="6726034B" w14:textId="77777777" w:rsidR="008A0C7A" w:rsidRDefault="008A0C7A" w:rsidP="008A0C7A">
      <w:r>
        <w:tab/>
        <w:t>Argument: &lt;percentage&gt;</w:t>
      </w:r>
      <w:r>
        <w:tab/>
      </w:r>
      <w:r>
        <w:tab/>
      </w:r>
      <w:r>
        <w:tab/>
      </w:r>
      <w:r>
        <w:tab/>
      </w:r>
      <w:r>
        <w:tab/>
        <w:t>Default: 100</w:t>
      </w:r>
    </w:p>
    <w:p w14:paraId="3859349B" w14:textId="175B5E44" w:rsidR="008A0C7A" w:rsidRDefault="008A0C7A" w:rsidP="008A0C7A">
      <w:r>
        <w:t>Defines the minimum proportion of overlap between two regions in order to consider them a match. The percentage is measured in terms of the shorter region, such that 100% overlap always implies one region equal to or completely contained within the other. When combined with REGION_MATCH_BASES, both requirements are enforced independently.</w:t>
      </w:r>
      <w:r w:rsidR="008C1D68">
        <w:t xml:space="preserve"> For this reason, the default value for REGION_MATCH_PERCENT is ignored if REGION_MATCH_BASES is used alone.</w:t>
      </w:r>
    </w:p>
    <w:p w14:paraId="5143E869" w14:textId="77777777" w:rsidR="008A0C7A" w:rsidRDefault="008A0C7A" w:rsidP="003B534B">
      <w:pPr>
        <w:pStyle w:val="Heading3"/>
      </w:pPr>
      <w:bookmarkStart w:id="942" w:name="_Toc338422149"/>
      <w:r>
        <w:t>--region-match-bases  /  REGION_MATCH_BASES</w:t>
      </w:r>
      <w:bookmarkEnd w:id="942"/>
    </w:p>
    <w:p w14:paraId="3537F6A3" w14:textId="77777777" w:rsidR="008A0C7A" w:rsidRDefault="008A0C7A" w:rsidP="008A0C7A">
      <w:r>
        <w:tab/>
        <w:t>Argument: &lt;bases&gt;</w:t>
      </w:r>
      <w:r>
        <w:tab/>
      </w:r>
      <w:r>
        <w:tab/>
      </w:r>
      <w:r>
        <w:tab/>
      </w:r>
      <w:r>
        <w:tab/>
      </w:r>
      <w:r>
        <w:tab/>
      </w:r>
      <w:r>
        <w:tab/>
        <w:t>Default: 0</w:t>
      </w:r>
    </w:p>
    <w:p w14:paraId="3EFD93AC" w14:textId="77777777" w:rsidR="008A0C7A" w:rsidRDefault="008A0C7A" w:rsidP="008A0C7A">
      <w:r>
        <w:t>Defines the minimum number of basepairs of overlap between two regions in order to consider them a match.</w:t>
      </w:r>
      <w:r w:rsidRPr="003634C1">
        <w:t xml:space="preserve"> </w:t>
      </w:r>
      <w:r>
        <w:t>With no suffix or a “b” suffix the overlap is interpreted as basepairs; with a “kb” or “mb” suffix it is measured in kilobases or megabases, respectively.</w:t>
      </w:r>
      <w:r w:rsidRPr="003634C1">
        <w:t xml:space="preserve"> </w:t>
      </w:r>
      <w:r>
        <w:t>When combined with REGION_MATCH_PERCENT, both requirements are enforced independently.</w:t>
      </w:r>
    </w:p>
    <w:p w14:paraId="2116F9C3" w14:textId="77777777" w:rsidR="008A0C7A" w:rsidRDefault="008A0C7A" w:rsidP="008A0C7A">
      <w:pPr>
        <w:pStyle w:val="Heading2"/>
      </w:pPr>
      <w:bookmarkStart w:id="943" w:name="_Toc338422150"/>
      <w:r>
        <w:t>Model Building Options</w:t>
      </w:r>
      <w:bookmarkEnd w:id="943"/>
    </w:p>
    <w:p w14:paraId="0978843C" w14:textId="77777777" w:rsidR="008A0C7A" w:rsidRDefault="008A0C7A" w:rsidP="003B534B">
      <w:pPr>
        <w:pStyle w:val="Heading3"/>
      </w:pPr>
      <w:bookmarkStart w:id="944" w:name="_Toc338422151"/>
      <w:r>
        <w:t>--maximum-model-count  /  MAXIMUM_MODEL_COUNT</w:t>
      </w:r>
      <w:bookmarkEnd w:id="944"/>
    </w:p>
    <w:p w14:paraId="6F75B5D4" w14:textId="77777777" w:rsidR="008A0C7A" w:rsidRDefault="008A0C7A" w:rsidP="008A0C7A">
      <w:r>
        <w:tab/>
        <w:t>Argument: &lt;count&gt;</w:t>
      </w:r>
      <w:r>
        <w:tab/>
      </w:r>
      <w:r>
        <w:tab/>
      </w:r>
      <w:r>
        <w:tab/>
      </w:r>
      <w:r>
        <w:tab/>
      </w:r>
      <w:r>
        <w:tab/>
      </w:r>
      <w:r>
        <w:tab/>
        <w:t>Default: 0</w:t>
      </w:r>
    </w:p>
    <w:p w14:paraId="11CD8386" w14:textId="77777777" w:rsidR="008A0C7A" w:rsidRDefault="008A0C7A" w:rsidP="008A0C7A">
      <w:r>
        <w:t>Limits the number of models that will be generated, in order to reduce processing time. A value of 0 (the default) means no limit.</w:t>
      </w:r>
    </w:p>
    <w:p w14:paraId="143B68C0" w14:textId="77777777" w:rsidR="008A0C7A" w:rsidRDefault="008A0C7A" w:rsidP="003B534B">
      <w:pPr>
        <w:pStyle w:val="Heading3"/>
      </w:pPr>
      <w:bookmarkStart w:id="945" w:name="_Toc338422152"/>
      <w:r>
        <w:t>--alternate-model-filtering  /  ALTERNATE_MODEL_FILTERING</w:t>
      </w:r>
      <w:bookmarkEnd w:id="945"/>
    </w:p>
    <w:p w14:paraId="462E42A6" w14:textId="77777777" w:rsidR="008A0C7A" w:rsidRDefault="008A0C7A" w:rsidP="008A0C7A">
      <w:r>
        <w:tab/>
        <w:t>Argument: [yes/no]</w:t>
      </w:r>
      <w:r>
        <w:tab/>
      </w:r>
      <w:r>
        <w:tab/>
      </w:r>
      <w:r>
        <w:tab/>
      </w:r>
      <w:r>
        <w:tab/>
      </w:r>
      <w:r>
        <w:tab/>
      </w:r>
      <w:r>
        <w:tab/>
        <w:t>Default: no</w:t>
      </w:r>
    </w:p>
    <w:p w14:paraId="77BFBD48" w14:textId="77777777" w:rsidR="008A0C7A" w:rsidRDefault="008A0C7A" w:rsidP="008A0C7A">
      <w:r>
        <w:t xml:space="preserve">When enabled, the primary input dataset is only applied to one side of a generated model, while the alternate input dataset is applied to the other. When disabled (the default), the primary input dataset </w:t>
      </w:r>
      <w:r>
        <w:lastRenderedPageBreak/>
        <w:t>applies to both sides of each model.</w:t>
      </w:r>
    </w:p>
    <w:p w14:paraId="11CD7157" w14:textId="77777777" w:rsidR="008A0C7A" w:rsidRDefault="008A0C7A" w:rsidP="003B534B">
      <w:pPr>
        <w:pStyle w:val="Heading3"/>
      </w:pPr>
      <w:bookmarkStart w:id="946" w:name="_Toc338422153"/>
      <w:r>
        <w:t>--all-pairwise-models  /  ALL_PAIRWISE_MODELS</w:t>
      </w:r>
      <w:bookmarkEnd w:id="946"/>
    </w:p>
    <w:p w14:paraId="1181C597" w14:textId="77777777" w:rsidR="008A0C7A" w:rsidRDefault="008A0C7A" w:rsidP="008A0C7A">
      <w:r>
        <w:tab/>
        <w:t>Argument: [yes/no]</w:t>
      </w:r>
      <w:r>
        <w:tab/>
      </w:r>
      <w:r>
        <w:tab/>
      </w:r>
      <w:r>
        <w:tab/>
      </w:r>
      <w:r>
        <w:tab/>
      </w:r>
      <w:r>
        <w:tab/>
      </w:r>
      <w:r>
        <w:tab/>
        <w:t>Default: no</w:t>
      </w:r>
    </w:p>
    <w:p w14:paraId="3A85E110" w14:textId="77777777" w:rsidR="008A0C7A" w:rsidRDefault="008A0C7A" w:rsidP="008A0C7A">
      <w:r>
        <w:t>When enabled, model generation results in all possible pairwise combinations of data which conform to the primary and alternate input datasets. Note that this means the models have no score or ranking, since the prior knowledge is not searched for patterns. When disabled (the default), models are only generated which are supported by one or more groupings within the prior knowledge database.</w:t>
      </w:r>
    </w:p>
    <w:p w14:paraId="3D17E6EC" w14:textId="77777777" w:rsidR="008A0C7A" w:rsidRDefault="008A0C7A" w:rsidP="003B534B">
      <w:pPr>
        <w:pStyle w:val="Heading3"/>
      </w:pPr>
      <w:bookmarkStart w:id="947" w:name="_Toc338422154"/>
      <w:r>
        <w:t>--maximum-model-group-size  /  MAXIMUM_MODEL_GROUP_SIZE</w:t>
      </w:r>
      <w:bookmarkEnd w:id="947"/>
    </w:p>
    <w:p w14:paraId="5902C9D8" w14:textId="77777777" w:rsidR="008A0C7A" w:rsidRDefault="008A0C7A" w:rsidP="008A0C7A">
      <w:r>
        <w:tab/>
        <w:t>Argument: &lt;size&gt;</w:t>
      </w:r>
      <w:r>
        <w:tab/>
      </w:r>
      <w:r>
        <w:tab/>
      </w:r>
      <w:r>
        <w:tab/>
      </w:r>
      <w:r>
        <w:tab/>
      </w:r>
      <w:r>
        <w:tab/>
      </w:r>
      <w:r>
        <w:tab/>
        <w:t>Default: 30</w:t>
      </w:r>
    </w:p>
    <w:p w14:paraId="5B0642B4" w14:textId="77777777" w:rsidR="008A0C7A" w:rsidRDefault="008A0C7A" w:rsidP="008A0C7A">
      <w:r>
        <w:t>Limits the size of a grouping in the prior knowledge which can be used as part of a model generation analysis; any group which contains more genes than this limit is ignored for purposes of model generation. A value of 0 means no limit.</w:t>
      </w:r>
    </w:p>
    <w:p w14:paraId="1A39C810" w14:textId="77777777" w:rsidR="008A0C7A" w:rsidRDefault="008A0C7A" w:rsidP="003B534B">
      <w:pPr>
        <w:pStyle w:val="Heading3"/>
      </w:pPr>
      <w:bookmarkStart w:id="948" w:name="_Toc338422155"/>
      <w:r>
        <w:t>--minimum-model-score  /  MINIMUM_MODEL_SCORE</w:t>
      </w:r>
      <w:bookmarkEnd w:id="948"/>
    </w:p>
    <w:p w14:paraId="35BCCB08" w14:textId="77777777" w:rsidR="008A0C7A" w:rsidRDefault="008A0C7A" w:rsidP="008A0C7A">
      <w:r>
        <w:tab/>
        <w:t>Argument: &lt;score&gt;</w:t>
      </w:r>
      <w:r>
        <w:tab/>
      </w:r>
      <w:r>
        <w:tab/>
      </w:r>
      <w:r>
        <w:tab/>
      </w:r>
      <w:r>
        <w:tab/>
      </w:r>
      <w:r>
        <w:tab/>
      </w:r>
      <w:r>
        <w:tab/>
        <w:t>Default: 2</w:t>
      </w:r>
    </w:p>
    <w:p w14:paraId="63B48AB1" w14:textId="20813215" w:rsidR="00DB1A2C" w:rsidRDefault="008A0C7A" w:rsidP="008A0C7A">
      <w:r>
        <w:t>Sets the minimum source-tally score for generated model; a model must be supported by groups from at least this many sources in order to be returned.</w:t>
      </w:r>
    </w:p>
    <w:p w14:paraId="09B3B7C4" w14:textId="77777777" w:rsidR="008A0C7A" w:rsidRDefault="008A0C7A" w:rsidP="003B534B">
      <w:pPr>
        <w:pStyle w:val="Heading3"/>
      </w:pPr>
      <w:bookmarkStart w:id="949" w:name="_Toc338422156"/>
      <w:r>
        <w:t>--sort-models  /  SORT_MODELS</w:t>
      </w:r>
      <w:bookmarkEnd w:id="949"/>
    </w:p>
    <w:p w14:paraId="4E9D8C68" w14:textId="77777777" w:rsidR="008A0C7A" w:rsidRDefault="008A0C7A" w:rsidP="008A0C7A">
      <w:r>
        <w:tab/>
        <w:t>Argument: [yes/no]</w:t>
      </w:r>
      <w:r>
        <w:tab/>
      </w:r>
      <w:r>
        <w:tab/>
      </w:r>
      <w:r>
        <w:tab/>
      </w:r>
      <w:r>
        <w:tab/>
      </w:r>
      <w:r>
        <w:tab/>
      </w:r>
      <w:r>
        <w:tab/>
        <w:t>Default: yes</w:t>
      </w:r>
    </w:p>
    <w:p w14:paraId="0D204016" w14:textId="77777777" w:rsidR="008A0C7A" w:rsidRDefault="008A0C7A" w:rsidP="008A0C7A">
      <w:r>
        <w:t>When enabled (the default), models are output in descending order by score. When combined with MAXIMUM_MODEL_COUNT, this guarantees that only the highest-scoring models are output. When disabled, models are output in an unpredictable order.</w:t>
      </w:r>
    </w:p>
    <w:p w14:paraId="2947385A" w14:textId="77777777" w:rsidR="008A0C7A" w:rsidRDefault="008A0C7A" w:rsidP="008A0C7A">
      <w:pPr>
        <w:pStyle w:val="Heading2"/>
      </w:pPr>
      <w:bookmarkStart w:id="950" w:name="_Toc338422157"/>
      <w:r>
        <w:t>Output Options</w:t>
      </w:r>
      <w:bookmarkEnd w:id="950"/>
    </w:p>
    <w:p w14:paraId="2C499C8E" w14:textId="77777777" w:rsidR="008A0C7A" w:rsidRDefault="008A0C7A" w:rsidP="003B534B">
      <w:pPr>
        <w:pStyle w:val="Heading3"/>
      </w:pPr>
      <w:bookmarkStart w:id="951" w:name="_Toc338422158"/>
      <w:r>
        <w:t>--quiet  /  QUIET</w:t>
      </w:r>
      <w:bookmarkEnd w:id="951"/>
    </w:p>
    <w:p w14:paraId="1F07AE7B" w14:textId="77777777" w:rsidR="008A0C7A" w:rsidRDefault="008A0C7A" w:rsidP="008A0C7A">
      <w:r>
        <w:tab/>
        <w:t>Argument: [yes/no]</w:t>
      </w:r>
      <w:r>
        <w:tab/>
      </w:r>
      <w:r>
        <w:tab/>
      </w:r>
      <w:r>
        <w:tab/>
      </w:r>
      <w:r>
        <w:tab/>
      </w:r>
      <w:r>
        <w:tab/>
      </w:r>
      <w:r>
        <w:tab/>
        <w:t>Default: no</w:t>
      </w:r>
    </w:p>
    <w:p w14:paraId="04BD75AF" w14:textId="77777777" w:rsidR="008A0C7A" w:rsidRDefault="008A0C7A" w:rsidP="008A0C7A">
      <w:r>
        <w:t>When enabled, no warnings or informational messages are printed to the screen. However, all information is still written to the log file, and certain unrecoverable errors are still printed to the screen.</w:t>
      </w:r>
    </w:p>
    <w:p w14:paraId="73587B9C" w14:textId="77777777" w:rsidR="008A0C7A" w:rsidRDefault="008A0C7A" w:rsidP="003B534B">
      <w:pPr>
        <w:pStyle w:val="Heading3"/>
      </w:pPr>
      <w:bookmarkStart w:id="952" w:name="_Toc338422159"/>
      <w:r>
        <w:t>--verbose  /  VERBOSE</w:t>
      </w:r>
      <w:bookmarkEnd w:id="952"/>
    </w:p>
    <w:p w14:paraId="248B02FD" w14:textId="77777777" w:rsidR="008A0C7A" w:rsidRDefault="008A0C7A" w:rsidP="008A0C7A">
      <w:r>
        <w:tab/>
        <w:t>Argument: [yes/no]</w:t>
      </w:r>
      <w:r>
        <w:tab/>
      </w:r>
      <w:r>
        <w:tab/>
      </w:r>
      <w:r>
        <w:tab/>
      </w:r>
      <w:r>
        <w:tab/>
      </w:r>
      <w:r>
        <w:tab/>
      </w:r>
      <w:r>
        <w:tab/>
        <w:t>Default: no</w:t>
      </w:r>
    </w:p>
    <w:p w14:paraId="03FE6C5F" w14:textId="77777777" w:rsidR="008A0C7A" w:rsidRDefault="008A0C7A" w:rsidP="008A0C7A">
      <w:r>
        <w:t>When enabled, informational messages are printed to the screen in addition to warnings and errors.</w:t>
      </w:r>
    </w:p>
    <w:p w14:paraId="52901E6D" w14:textId="77777777" w:rsidR="008A0C7A" w:rsidRDefault="008A0C7A" w:rsidP="003B534B">
      <w:pPr>
        <w:pStyle w:val="Heading3"/>
      </w:pPr>
      <w:bookmarkStart w:id="953" w:name="_Toc338422160"/>
      <w:r>
        <w:t>--prefix  /  PREFIX</w:t>
      </w:r>
      <w:bookmarkEnd w:id="953"/>
    </w:p>
    <w:p w14:paraId="7DEC11FD" w14:textId="77777777" w:rsidR="008A0C7A" w:rsidRDefault="008A0C7A" w:rsidP="008A0C7A">
      <w:r>
        <w:tab/>
        <w:t>Argument: &lt;prefix&gt;</w:t>
      </w:r>
      <w:r>
        <w:tab/>
      </w:r>
      <w:r>
        <w:tab/>
      </w:r>
      <w:r>
        <w:tab/>
      </w:r>
      <w:r>
        <w:tab/>
      </w:r>
      <w:r>
        <w:tab/>
      </w:r>
      <w:r>
        <w:tab/>
        <w:t>Default: “biofilter”</w:t>
      </w:r>
    </w:p>
    <w:p w14:paraId="647B014E" w14:textId="77777777" w:rsidR="008A0C7A" w:rsidRDefault="008A0C7A" w:rsidP="008A0C7A">
      <w:r>
        <w:t>Sets the prefix for all output filenames, which is then combined with a unique suffix for each type of output. The prefix may contain an absolute or relative path in order to write output to a different directory.</w:t>
      </w:r>
    </w:p>
    <w:p w14:paraId="5DEE0AD7" w14:textId="77777777" w:rsidR="008A0C7A" w:rsidRDefault="008A0C7A" w:rsidP="003B534B">
      <w:pPr>
        <w:pStyle w:val="Heading3"/>
      </w:pPr>
      <w:bookmarkStart w:id="954" w:name="_Toc338422161"/>
      <w:r>
        <w:t>--overwrite  /  OVERWRITE</w:t>
      </w:r>
      <w:bookmarkEnd w:id="954"/>
    </w:p>
    <w:p w14:paraId="1022BD77" w14:textId="77777777" w:rsidR="008A0C7A" w:rsidRDefault="008A0C7A" w:rsidP="008A0C7A">
      <w:r>
        <w:tab/>
        <w:t>Argument: [yes/no]</w:t>
      </w:r>
      <w:r>
        <w:tab/>
      </w:r>
      <w:r>
        <w:tab/>
      </w:r>
      <w:r>
        <w:tab/>
      </w:r>
      <w:r>
        <w:tab/>
      </w:r>
      <w:r>
        <w:tab/>
      </w:r>
      <w:r>
        <w:tab/>
        <w:t>Default: no</w:t>
      </w:r>
    </w:p>
    <w:p w14:paraId="1FCB2C2A" w14:textId="77777777" w:rsidR="008A0C7A" w:rsidRDefault="008A0C7A" w:rsidP="008A0C7A">
      <w:r>
        <w:t>Allows Biofilter to erase and overwrite any output file which already exists. When disabled (the default), Biofilter exits with an error to prevent any existing files from being overwritten.</w:t>
      </w:r>
    </w:p>
    <w:p w14:paraId="506A07FF" w14:textId="77777777" w:rsidR="008A0C7A" w:rsidRDefault="008A0C7A" w:rsidP="003B534B">
      <w:pPr>
        <w:pStyle w:val="Heading3"/>
      </w:pPr>
      <w:bookmarkStart w:id="955" w:name="_Toc338422162"/>
      <w:r>
        <w:lastRenderedPageBreak/>
        <w:t>--stdout  /  STDOUT</w:t>
      </w:r>
      <w:bookmarkEnd w:id="955"/>
    </w:p>
    <w:p w14:paraId="0EC19915" w14:textId="77777777" w:rsidR="008A0C7A" w:rsidRDefault="008A0C7A" w:rsidP="008A0C7A">
      <w:r>
        <w:tab/>
        <w:t>Argument: [yes/no]</w:t>
      </w:r>
      <w:r>
        <w:tab/>
      </w:r>
      <w:r>
        <w:tab/>
      </w:r>
      <w:r>
        <w:tab/>
      </w:r>
      <w:r>
        <w:tab/>
      </w:r>
      <w:r>
        <w:tab/>
      </w:r>
      <w:r>
        <w:tab/>
        <w:t>Default: no</w:t>
      </w:r>
    </w:p>
    <w:p w14:paraId="341A6D22" w14:textId="77777777" w:rsidR="008A0C7A" w:rsidRDefault="008A0C7A" w:rsidP="008A0C7A">
      <w:r>
        <w:t>Causes all output data to be written directly to the screen rather than saved to a file. On most platforms this output can then be sent directly into another program.</w:t>
      </w:r>
    </w:p>
    <w:p w14:paraId="74D97529" w14:textId="77777777" w:rsidR="008A0C7A" w:rsidRDefault="008A0C7A" w:rsidP="003B534B">
      <w:pPr>
        <w:pStyle w:val="Heading3"/>
      </w:pPr>
      <w:bookmarkStart w:id="956" w:name="_Toc338422163"/>
      <w:r>
        <w:t>--report-invalid-input  /  REPORT_INVALID_INPUT</w:t>
      </w:r>
      <w:bookmarkEnd w:id="956"/>
    </w:p>
    <w:p w14:paraId="55708E7E" w14:textId="3B40DB3C" w:rsidR="008A0C7A" w:rsidRDefault="008A0C7A" w:rsidP="008A0C7A">
      <w:r>
        <w:tab/>
        <w:t>Argu</w:t>
      </w:r>
      <w:r w:rsidR="00001E15">
        <w:t>ment: [yes/no]</w:t>
      </w:r>
      <w:r w:rsidR="00001E15">
        <w:tab/>
      </w:r>
      <w:r w:rsidR="00001E15">
        <w:tab/>
      </w:r>
      <w:r w:rsidR="00001E15">
        <w:tab/>
      </w:r>
      <w:r w:rsidR="00001E15">
        <w:tab/>
      </w:r>
      <w:r w:rsidR="00001E15">
        <w:tab/>
      </w:r>
      <w:r w:rsidR="00001E15">
        <w:tab/>
        <w:t>Default: no</w:t>
      </w:r>
    </w:p>
    <w:p w14:paraId="5A17677E" w14:textId="0C08981F" w:rsidR="008A0C7A" w:rsidRDefault="008A0C7A" w:rsidP="008A0C7A">
      <w:r>
        <w:t>Causes any input data which was not understood by Biofilter to be copied into a separate output report</w:t>
      </w:r>
      <w:r w:rsidR="00794551">
        <w:t xml:space="preserve"> file. This file also </w:t>
      </w:r>
      <w:r>
        <w:t>includes comments describing the error with each piece of data.</w:t>
      </w:r>
    </w:p>
    <w:p w14:paraId="4EEA1FF1" w14:textId="77777777" w:rsidR="008A0C7A" w:rsidRDefault="008A0C7A" w:rsidP="003B534B">
      <w:pPr>
        <w:pStyle w:val="Heading3"/>
      </w:pPr>
      <w:bookmarkStart w:id="957" w:name="_Toc338422164"/>
      <w:r>
        <w:t>--filter  /  FILTER</w:t>
      </w:r>
      <w:bookmarkEnd w:id="957"/>
    </w:p>
    <w:p w14:paraId="06D85239" w14:textId="77777777" w:rsidR="008A0C7A" w:rsidRDefault="008A0C7A" w:rsidP="008A0C7A">
      <w:r>
        <w:tab/>
        <w:t>Argument: &lt;type&gt; [type] […]</w:t>
      </w:r>
      <w:r>
        <w:tab/>
      </w:r>
      <w:r>
        <w:tab/>
      </w:r>
      <w:r>
        <w:tab/>
      </w:r>
      <w:r>
        <w:tab/>
        <w:t xml:space="preserve">Default: </w:t>
      </w:r>
      <w:r>
        <w:rPr>
          <w:i/>
        </w:rPr>
        <w:t>none</w:t>
      </w:r>
    </w:p>
    <w:p w14:paraId="33D6F6E0" w14:textId="77777777" w:rsidR="008A0C7A" w:rsidRPr="00B1381A" w:rsidRDefault="008A0C7A" w:rsidP="008A0C7A">
      <w:r>
        <w:t>Perform a filtering analysis which outputs the specified type(s). If a single type is requested, the output will be in exactly the same format that Biofilter requires as input for that data type; additional types are simply appended left-to-right in the order requested.</w:t>
      </w:r>
    </w:p>
    <w:p w14:paraId="58C9C29F" w14:textId="77777777" w:rsidR="008A0C7A" w:rsidRDefault="008A0C7A" w:rsidP="003B534B">
      <w:pPr>
        <w:pStyle w:val="Heading3"/>
      </w:pPr>
      <w:bookmarkStart w:id="958" w:name="_Toc338422165"/>
      <w:r>
        <w:t>--annotate  /  ANNOTATE</w:t>
      </w:r>
      <w:bookmarkEnd w:id="958"/>
    </w:p>
    <w:p w14:paraId="4F3C2008" w14:textId="77777777" w:rsidR="008A0C7A" w:rsidRDefault="008A0C7A" w:rsidP="008A0C7A">
      <w:r>
        <w:tab/>
        <w:t>Argument: &lt;type&gt; [type] […] [:] &lt;type&gt; [type] […]</w:t>
      </w:r>
      <w:r>
        <w:tab/>
        <w:t xml:space="preserve">Default: </w:t>
      </w:r>
      <w:r>
        <w:rPr>
          <w:i/>
        </w:rPr>
        <w:t>none</w:t>
      </w:r>
    </w:p>
    <w:p w14:paraId="50A5BDAE" w14:textId="77777777" w:rsidR="008A0C7A" w:rsidRPr="007F3BEE" w:rsidRDefault="008A0C7A" w:rsidP="008A0C7A">
      <w:r>
        <w:t>Perform an annotation analysis which outputs the specified type(s). The starting point for the annotation is the first specified type (or, if a colon is used, the combination of types before the colon); all additional types are optional and will be left blank if no suitable match can be found.</w:t>
      </w:r>
    </w:p>
    <w:p w14:paraId="016A8FD6" w14:textId="77777777" w:rsidR="008A0C7A" w:rsidRDefault="008A0C7A" w:rsidP="003B534B">
      <w:pPr>
        <w:pStyle w:val="Heading3"/>
      </w:pPr>
      <w:bookmarkStart w:id="959" w:name="_Toc338422166"/>
      <w:r>
        <w:t>--model  /  MODEL</w:t>
      </w:r>
      <w:bookmarkEnd w:id="959"/>
    </w:p>
    <w:p w14:paraId="701CAD20" w14:textId="580E3355" w:rsidR="008A0C7A" w:rsidRDefault="008A0C7A" w:rsidP="008A0C7A">
      <w:r>
        <w:tab/>
        <w:t>Argument: &lt;t</w:t>
      </w:r>
      <w:r w:rsidR="007454DA">
        <w:t>ype&gt; [type] […] [:] [type] […]</w:t>
      </w:r>
      <w:r w:rsidR="007454DA">
        <w:tab/>
      </w:r>
      <w:r>
        <w:tab/>
        <w:t xml:space="preserve">Default: </w:t>
      </w:r>
      <w:r>
        <w:rPr>
          <w:i/>
        </w:rPr>
        <w:t>none</w:t>
      </w:r>
    </w:p>
    <w:p w14:paraId="57DAFABC" w14:textId="172AA129" w:rsidR="008A0C7A" w:rsidRPr="00732363" w:rsidRDefault="008A0C7A" w:rsidP="00943DD1">
      <w:r>
        <w:t>Perform a modeling analysis which generates models of the specified type(s). If a colon is used, the types before and after the colon will appear on the left and right sides of the generated models, respectively; with no colon, both sides of the models will have the same type(s).</w:t>
      </w:r>
    </w:p>
    <w:p w14:paraId="6DBCB050" w14:textId="65D0F83E" w:rsidR="00550BB2" w:rsidRDefault="00550BB2" w:rsidP="00943DD1">
      <w:pPr>
        <w:pStyle w:val="Heading1"/>
      </w:pPr>
      <w:bookmarkStart w:id="960" w:name="_Toc338422167"/>
      <w:r>
        <w:t>Input File Formats</w:t>
      </w:r>
      <w:bookmarkEnd w:id="881"/>
      <w:bookmarkEnd w:id="882"/>
      <w:bookmarkEnd w:id="883"/>
      <w:bookmarkEnd w:id="960"/>
    </w:p>
    <w:p w14:paraId="72382A01" w14:textId="77777777" w:rsidR="001D1478" w:rsidRDefault="001D1478" w:rsidP="00C4019E">
      <w:bookmarkStart w:id="961" w:name="_Toc208459931"/>
      <w:bookmarkStart w:id="962" w:name="_Toc208460024"/>
      <w:bookmarkStart w:id="963" w:name="_Toc208460055"/>
    </w:p>
    <w:p w14:paraId="2083B198" w14:textId="3F498BA2" w:rsidR="00C4019E" w:rsidRPr="00C4019E" w:rsidRDefault="00C4019E" w:rsidP="00C4019E">
      <w:r w:rsidRPr="00C4019E">
        <w:t xml:space="preserve">For all input files in Biofilter, </w:t>
      </w:r>
      <w:r w:rsidR="001D1478">
        <w:t xml:space="preserve">lines beginning with the </w:t>
      </w:r>
      <w:r w:rsidRPr="00C4019E">
        <w:t>symbol “#” will be ignored. This is useful for placing comments within input files that will not be a part of the analysis.</w:t>
      </w:r>
    </w:p>
    <w:p w14:paraId="56A765CC" w14:textId="293CE6A0" w:rsidR="003F6458" w:rsidRPr="003F6458" w:rsidRDefault="003F6458" w:rsidP="003B534B">
      <w:pPr>
        <w:pStyle w:val="Heading2"/>
      </w:pPr>
      <w:bookmarkStart w:id="964" w:name="_Toc338422168"/>
      <w:r>
        <w:t>Configuration File</w:t>
      </w:r>
      <w:r w:rsidR="001D1478">
        <w:t>s</w:t>
      </w:r>
      <w:bookmarkEnd w:id="964"/>
    </w:p>
    <w:p w14:paraId="6EF92184" w14:textId="77777777" w:rsidR="003F6458" w:rsidRDefault="003F6458" w:rsidP="003F6458"/>
    <w:p w14:paraId="416CA7F8" w14:textId="150A94EF" w:rsidR="001D1478" w:rsidRDefault="001D1478" w:rsidP="003F6458">
      <w:r>
        <w:t>Any option which can be used on the command line can also be used in a configuration file. Each option must appear as the first item on a line, and any arguments to that option must be separated by whitespace (any number of tabs or spaces).</w:t>
      </w:r>
    </w:p>
    <w:p w14:paraId="18538DE5" w14:textId="77777777" w:rsidR="001D1478" w:rsidRDefault="001D1478" w:rsidP="003F6458"/>
    <w:p w14:paraId="1AD240DE" w14:textId="58774490" w:rsidR="001D1478" w:rsidRDefault="001D1478" w:rsidP="003F6458">
      <w:r>
        <w:t>If an argument to an option must itself contain spaces (for example a multi-word gene or group identifier), the argument may be enclosed with “double quotes” to prevent the additional words in the argument from being interpreted as a separate arguments. If an argument must itself contain double quotes, they must be escaped with a backslash, \”like so\”.</w:t>
      </w:r>
    </w:p>
    <w:p w14:paraId="5A91DFA0" w14:textId="77777777" w:rsidR="001D1478" w:rsidRDefault="001D1478" w:rsidP="003F6458"/>
    <w:p w14:paraId="5AF08899" w14:textId="52004C1F" w:rsidR="00BC67DD" w:rsidRDefault="001D1478" w:rsidP="003F6458">
      <w:r>
        <w:t xml:space="preserve">There is also one extra option which may only be used in a configuration file: INCLUDE. This option requires one or more filename arguments and causes Biofilter to read each specified file as an additional configuration file. Included files are processed in their entirety before any other options in </w:t>
      </w:r>
      <w:r w:rsidR="00DB1A2C">
        <w:lastRenderedPageBreak/>
        <w:t>the original</w:t>
      </w:r>
      <w:r>
        <w:t xml:space="preserve"> configuration file</w:t>
      </w:r>
      <w:r w:rsidR="0051225C">
        <w:t xml:space="preserve">. For example, </w:t>
      </w:r>
      <w:r>
        <w:t xml:space="preserve">if file A includes file B and </w:t>
      </w:r>
      <w:r w:rsidR="0051225C">
        <w:t>both files specify the same option</w:t>
      </w:r>
      <w:r>
        <w:t>, the</w:t>
      </w:r>
      <w:r w:rsidR="0051225C">
        <w:t>n the option’s setting or value</w:t>
      </w:r>
      <w:r>
        <w:t xml:space="preserve"> from file A will always override the one from file B, even if it appears before the INCLUDE instruction.</w:t>
      </w:r>
      <w:r w:rsidR="0051225C">
        <w:t xml:space="preserve"> Included configuration files may also include further files; there is no limit to this recursion, except that any loops (i.e. A includes B which includes A) will raise an error.</w:t>
      </w:r>
    </w:p>
    <w:p w14:paraId="6D9EB386" w14:textId="77777777" w:rsidR="00530AE4" w:rsidRDefault="00530AE4" w:rsidP="003F6458"/>
    <w:p w14:paraId="1B0F00B6" w14:textId="79DBB733" w:rsidR="00563B26" w:rsidRDefault="00FE27FA" w:rsidP="003F6458">
      <w:r>
        <w:t>This example configuration file was generated by the REPORT_CONFIGURATION option, with everything else left at default values:</w:t>
      </w:r>
    </w:p>
    <w:p w14:paraId="3F63F452" w14:textId="77777777" w:rsidR="003B1A29" w:rsidRDefault="003B1A29" w:rsidP="003F6458"/>
    <w:p w14:paraId="1ABB0F89"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 Biofilter configuration file</w:t>
      </w:r>
    </w:p>
    <w:p w14:paraId="154FCB18"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   generated Tue, 09 Oct 2012 12:18:36</w:t>
      </w:r>
    </w:p>
    <w:p w14:paraId="312F26C5"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   Biofilter version 2.0.0a13 (2012-10-05)</w:t>
      </w:r>
    </w:p>
    <w:p w14:paraId="78EF1F3E"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   LOKI version 2.0.0a12 (2012-10-05)</w:t>
      </w:r>
    </w:p>
    <w:p w14:paraId="088E78E6"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p>
    <w:p w14:paraId="5CC0CE45"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REPORT_CONFIGURATION                yes</w:t>
      </w:r>
    </w:p>
    <w:p w14:paraId="6BB6082D"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REPORT_REPLICATION_FINGERPRINT      no</w:t>
      </w:r>
    </w:p>
    <w:p w14:paraId="4164A1C1"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REPORT_GENOME_BUILD                 no</w:t>
      </w:r>
    </w:p>
    <w:p w14:paraId="4C9E493F"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REPORT_GENE_NAME_STATS              no</w:t>
      </w:r>
    </w:p>
    <w:p w14:paraId="6F6CD172"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REPORT_GROUP_NAME_STATS             no</w:t>
      </w:r>
    </w:p>
    <w:p w14:paraId="3CAC0145"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ALLOW_UNVALIDATED_SNP_POSITIONS     yes</w:t>
      </w:r>
    </w:p>
    <w:p w14:paraId="2DB97B79"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ALLOW_AMBIGUOUS_KNOWLEDGE           no</w:t>
      </w:r>
    </w:p>
    <w:p w14:paraId="3FC2AEC5"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REDUCE_AMBIGUOUS_KNOWLEDGE          no</w:t>
      </w:r>
    </w:p>
    <w:p w14:paraId="2AB77EEE"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GENE_IDENTIFIER_TYPE                -</w:t>
      </w:r>
    </w:p>
    <w:p w14:paraId="5C8D2F40"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ALLOW_AMBIGUOUS_GENES               no</w:t>
      </w:r>
    </w:p>
    <w:p w14:paraId="2F5A8C55"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GROUP_IDENTIFIER_TYPE               -</w:t>
      </w:r>
    </w:p>
    <w:p w14:paraId="3FC669CD"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ALLOW_AMBIGUOUS_GROUPS              no</w:t>
      </w:r>
    </w:p>
    <w:p w14:paraId="39D5BDE8"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REGION_POSITION_MARGIN              0</w:t>
      </w:r>
    </w:p>
    <w:p w14:paraId="57E33E5A"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REGION_MATCH_PERCENT                100.0</w:t>
      </w:r>
    </w:p>
    <w:p w14:paraId="43DBF111"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REGION_MATCH_BASES                  0</w:t>
      </w:r>
    </w:p>
    <w:p w14:paraId="67BBE201"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MAXIMUM_MODEL_COUNT                 0</w:t>
      </w:r>
    </w:p>
    <w:p w14:paraId="2DDA2F7C"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ALTERNATE_MODEL_FILTERING           no</w:t>
      </w:r>
    </w:p>
    <w:p w14:paraId="265C69D6"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ALL_PAIRWISE_MODELS                 no</w:t>
      </w:r>
    </w:p>
    <w:p w14:paraId="4254FCA7"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MAXIMUM_MODEL_GROUP_SIZE            30</w:t>
      </w:r>
    </w:p>
    <w:p w14:paraId="516D5833"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MINIMUM_MODEL_SCORE                 2</w:t>
      </w:r>
    </w:p>
    <w:p w14:paraId="6ADD8BF2"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SORT_MODELS                         yes</w:t>
      </w:r>
    </w:p>
    <w:p w14:paraId="504EA093"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QUIET                               no</w:t>
      </w:r>
    </w:p>
    <w:p w14:paraId="73730356" w14:textId="6D433D71"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VERBOSE                             no</w:t>
      </w:r>
    </w:p>
    <w:p w14:paraId="1E53F594"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PREFIX                              biofilter</w:t>
      </w:r>
    </w:p>
    <w:p w14:paraId="1600E1A5"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OVERWRITE                           no</w:t>
      </w:r>
    </w:p>
    <w:p w14:paraId="3ADD373B" w14:textId="77777777" w:rsidR="00BB5DC4" w:rsidRPr="00B73B17"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B73B17">
        <w:rPr>
          <w:rFonts w:ascii="Courier New" w:hAnsi="Courier New" w:cs="Courier New"/>
        </w:rPr>
        <w:t xml:space="preserve">STDOUT </w:t>
      </w:r>
      <w:r w:rsidRPr="00AD778C">
        <w:rPr>
          <w:rFonts w:ascii="Courier New" w:hAnsi="Courier New" w:cs="Courier New"/>
        </w:rPr>
        <w:t xml:space="preserve">                             </w:t>
      </w:r>
      <w:r>
        <w:rPr>
          <w:rFonts w:ascii="Courier New" w:hAnsi="Courier New" w:cs="Courier New"/>
        </w:rPr>
        <w:t>no</w:t>
      </w:r>
    </w:p>
    <w:p w14:paraId="04931C8D" w14:textId="539CA66D" w:rsidR="00BB5DC4" w:rsidRDefault="00BB5DC4" w:rsidP="00943DD1">
      <w:pPr>
        <w:pBdr>
          <w:top w:val="single" w:sz="4" w:space="1" w:color="auto"/>
          <w:left w:val="single" w:sz="4" w:space="4" w:color="auto"/>
          <w:bottom w:val="single" w:sz="4" w:space="1" w:color="auto"/>
          <w:right w:val="single" w:sz="4" w:space="4" w:color="auto"/>
        </w:pBdr>
        <w:ind w:left="720" w:right="720"/>
      </w:pPr>
      <w:r w:rsidRPr="00B73B17">
        <w:rPr>
          <w:rFonts w:ascii="Courier New" w:hAnsi="Courier New" w:cs="Courier New"/>
        </w:rPr>
        <w:t>REPORT_INVALID_INPUT                no</w:t>
      </w:r>
    </w:p>
    <w:p w14:paraId="6ADBD9B2" w14:textId="777F2426" w:rsidR="00CF0910" w:rsidRDefault="00CF0910" w:rsidP="003B534B">
      <w:pPr>
        <w:pStyle w:val="Heading2"/>
      </w:pPr>
      <w:bookmarkStart w:id="965" w:name="_Toc338422169"/>
      <w:r>
        <w:t>SNP List Input Files</w:t>
      </w:r>
      <w:bookmarkEnd w:id="965"/>
    </w:p>
    <w:p w14:paraId="0F3B7834" w14:textId="77777777" w:rsidR="00CF0910" w:rsidRDefault="00CF0910" w:rsidP="003B534B"/>
    <w:p w14:paraId="5A9BDCB7" w14:textId="77777777" w:rsidR="00CF0910" w:rsidRDefault="00CF0910" w:rsidP="003B534B">
      <w:r>
        <w:t>SNP input files only require one column listing the RS number of each SNP, which may optionally begin with the “rs” prefix. If all inputs and outputs only deal with SNPs, then these RS numbers will all be used as-is.</w:t>
      </w:r>
    </w:p>
    <w:p w14:paraId="51A46F04" w14:textId="77777777" w:rsidR="00CF0910" w:rsidRDefault="00CF0910" w:rsidP="003B534B"/>
    <w:p w14:paraId="2054D4DC" w14:textId="3B779969" w:rsidR="00CF0910" w:rsidRDefault="00CF0910" w:rsidP="003B534B">
      <w:r>
        <w:t>If any part of the analysis involves any other data types, however, then the provided RS numbers will have to be mapped to positions using the prior knowledge database. In this case a single RS number may correspond to multiple genomic positions, or it may have no known position (at least on the current genomic reference build). For these reasons it may be preferable to provide positions directly, if available, rather than relying on SNP identifiers.</w:t>
      </w:r>
    </w:p>
    <w:p w14:paraId="739B16AF" w14:textId="77777777" w:rsidR="00ED6501" w:rsidRDefault="00ED6501" w:rsidP="003B534B"/>
    <w:p w14:paraId="5DFF9885" w14:textId="77777777" w:rsidR="009B6D6B" w:rsidRDefault="009B6D6B" w:rsidP="003B534B"/>
    <w:p w14:paraId="318B1523" w14:textId="77777777" w:rsidR="009B6D6B" w:rsidRDefault="009B6D6B" w:rsidP="003B534B"/>
    <w:p w14:paraId="1FC229FE" w14:textId="76D1B6D5" w:rsidR="00ED6501" w:rsidRDefault="00ED6501" w:rsidP="003B534B">
      <w:r>
        <w:t>Example:</w:t>
      </w:r>
    </w:p>
    <w:p w14:paraId="2F0F509A" w14:textId="77777777" w:rsidR="00ED6501" w:rsidRDefault="00ED6501" w:rsidP="003B534B"/>
    <w:p w14:paraId="2C2E2706" w14:textId="523E36E6" w:rsidR="00ED6501" w:rsidRPr="00943DD1" w:rsidRDefault="00ED6501" w:rsidP="003B534B">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#snp</w:t>
      </w:r>
    </w:p>
    <w:p w14:paraId="3D506E69" w14:textId="02733529" w:rsidR="00ED6501" w:rsidRPr="00943DD1" w:rsidRDefault="00ED6501" w:rsidP="009B6D6B">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rs123</w:t>
      </w:r>
      <w:r w:rsidR="009B6D6B">
        <w:rPr>
          <w:rFonts w:ascii="Courier New" w:hAnsi="Courier New" w:cs="Courier New"/>
        </w:rPr>
        <w:t>456</w:t>
      </w:r>
    </w:p>
    <w:p w14:paraId="51A88910" w14:textId="0F466B2B" w:rsidR="00ED6501" w:rsidRPr="00943DD1" w:rsidRDefault="00ED6501" w:rsidP="003B534B">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rs789</w:t>
      </w:r>
    </w:p>
    <w:p w14:paraId="7AC4D61C" w14:textId="64F0140C" w:rsidR="00550BB2" w:rsidRDefault="007138BD" w:rsidP="003B534B">
      <w:pPr>
        <w:pStyle w:val="Heading2"/>
      </w:pPr>
      <w:bookmarkStart w:id="966" w:name="_Toc338422170"/>
      <w:r>
        <w:t>Position Data</w:t>
      </w:r>
      <w:r w:rsidR="00550BB2">
        <w:t xml:space="preserve"> </w:t>
      </w:r>
      <w:r w:rsidR="00E6227D">
        <w:t xml:space="preserve">Input </w:t>
      </w:r>
      <w:r w:rsidR="00550BB2">
        <w:t>Files</w:t>
      </w:r>
      <w:bookmarkEnd w:id="961"/>
      <w:bookmarkEnd w:id="962"/>
      <w:bookmarkEnd w:id="963"/>
      <w:bookmarkEnd w:id="966"/>
    </w:p>
    <w:p w14:paraId="56D4717C" w14:textId="77777777" w:rsidR="003F6458" w:rsidRDefault="003F6458" w:rsidP="003F6458"/>
    <w:p w14:paraId="2F1282F8" w14:textId="0B54C4BC" w:rsidR="003F6458" w:rsidRDefault="003F6458" w:rsidP="003F6458">
      <w:r>
        <w:t>The input file fo</w:t>
      </w:r>
      <w:r w:rsidR="00C4019E">
        <w:t xml:space="preserve">rmat for position data is </w:t>
      </w:r>
      <w:r w:rsidR="00AD778C">
        <w:t xml:space="preserve">similar to </w:t>
      </w:r>
      <w:r w:rsidR="00C4019E">
        <w:t xml:space="preserve">the MAP file format </w:t>
      </w:r>
      <w:r>
        <w:t>used in PLINK</w:t>
      </w:r>
      <w:r w:rsidR="00C4019E">
        <w:t xml:space="preserve"> (</w:t>
      </w:r>
      <w:hyperlink r:id="rId19" w:history="1">
        <w:r w:rsidR="00F46171" w:rsidRPr="00F46171">
          <w:rPr>
            <w:rStyle w:val="Hyperlink"/>
          </w:rPr>
          <w:t>pngu.mgh.harvard.edu/~purcell/plink/data.shtml#map</w:t>
        </w:r>
      </w:hyperlink>
      <w:r w:rsidR="00C4019E">
        <w:t xml:space="preserve">). </w:t>
      </w:r>
      <w:r w:rsidR="00E6227D">
        <w:t xml:space="preserve">Up to four </w:t>
      </w:r>
      <w:r w:rsidR="00C4019E">
        <w:t>columns are</w:t>
      </w:r>
      <w:r w:rsidR="00F46171">
        <w:t xml:space="preserve"> </w:t>
      </w:r>
      <w:r w:rsidR="00E6227D">
        <w:t>allowed</w:t>
      </w:r>
      <w:r w:rsidR="00BE64E4">
        <w:t>, separated by tab characters</w:t>
      </w:r>
      <w:r w:rsidR="00C4019E">
        <w:t>:</w:t>
      </w:r>
    </w:p>
    <w:p w14:paraId="53E44B2E" w14:textId="77777777" w:rsidR="00C4019E" w:rsidRDefault="00C4019E" w:rsidP="003F6458"/>
    <w:p w14:paraId="15536A11" w14:textId="745EC805" w:rsidR="00C4019E" w:rsidRDefault="00C4019E" w:rsidP="00C4019E">
      <w:pPr>
        <w:pStyle w:val="ListParagraph"/>
        <w:numPr>
          <w:ilvl w:val="0"/>
          <w:numId w:val="16"/>
        </w:numPr>
      </w:pPr>
      <w:r>
        <w:t>Chromosome (1-22, X, Y</w:t>
      </w:r>
      <w:r w:rsidR="00E6227D">
        <w:t>, MT</w:t>
      </w:r>
      <w:r>
        <w:t>)</w:t>
      </w:r>
    </w:p>
    <w:p w14:paraId="6CA8D50A" w14:textId="4E0C20A9" w:rsidR="00C4019E" w:rsidRDefault="00C4019E" w:rsidP="00C4019E">
      <w:pPr>
        <w:pStyle w:val="ListParagraph"/>
        <w:numPr>
          <w:ilvl w:val="0"/>
          <w:numId w:val="16"/>
        </w:numPr>
      </w:pPr>
      <w:r>
        <w:t>RS</w:t>
      </w:r>
      <w:r w:rsidR="004A5129">
        <w:t xml:space="preserve"> number</w:t>
      </w:r>
      <w:r>
        <w:t xml:space="preserve"> or </w:t>
      </w:r>
      <w:r w:rsidR="004C1957">
        <w:t>other label</w:t>
      </w:r>
    </w:p>
    <w:p w14:paraId="732C6552" w14:textId="0937DE39" w:rsidR="00E6227D" w:rsidRDefault="00E6227D" w:rsidP="00C4019E">
      <w:pPr>
        <w:pStyle w:val="ListParagraph"/>
        <w:numPr>
          <w:ilvl w:val="0"/>
          <w:numId w:val="16"/>
        </w:numPr>
      </w:pPr>
      <w:r>
        <w:t>Genetic distance (ignored by Biofilter)</w:t>
      </w:r>
    </w:p>
    <w:p w14:paraId="7FE54E2E" w14:textId="5A80F3F4" w:rsidR="00563B26" w:rsidRPr="003F6458" w:rsidRDefault="00C4019E" w:rsidP="00563B26">
      <w:pPr>
        <w:pStyle w:val="ListParagraph"/>
        <w:numPr>
          <w:ilvl w:val="0"/>
          <w:numId w:val="16"/>
        </w:numPr>
      </w:pPr>
      <w:r>
        <w:t>Base pair position</w:t>
      </w:r>
    </w:p>
    <w:p w14:paraId="3392BDA2" w14:textId="77777777" w:rsidR="00563B26" w:rsidRDefault="00563B26" w:rsidP="00943DD1"/>
    <w:p w14:paraId="35CA0848" w14:textId="0EB60D55" w:rsidR="00C4019E" w:rsidRDefault="00E6227D" w:rsidP="00943DD1">
      <w:r>
        <w:t xml:space="preserve">Since the genetic distance column is not used by Biofilter, it may be omitted entirely for a three-column format (equivalent to PLINK’s </w:t>
      </w:r>
      <w:r>
        <w:noBreakHyphen/>
      </w:r>
      <w:r>
        <w:noBreakHyphen/>
        <w:t xml:space="preserve">map3 option). The </w:t>
      </w:r>
      <w:r w:rsidR="004C1957">
        <w:t>label</w:t>
      </w:r>
      <w:r>
        <w:t xml:space="preserve"> column may also be omitted for </w:t>
      </w:r>
      <w:r w:rsidR="00563B26">
        <w:t>a two-column format includ</w:t>
      </w:r>
      <w:r>
        <w:t>ing</w:t>
      </w:r>
      <w:r w:rsidR="00563B26">
        <w:t xml:space="preserve"> only the chromosome and position; in this case a label of the form “chr1:2345” will be automatically generated.</w:t>
      </w:r>
      <w:r w:rsidR="004C1957">
        <w:t xml:space="preserve"> Note that if the label column is used, it does not necessarily have to be a known SNP’s RS number; whatever arbitrary label is provided will be used by Biofilter to refer to th</w:t>
      </w:r>
      <w:r w:rsidR="009E2EC9">
        <w:t>e</w:t>
      </w:r>
      <w:r w:rsidR="004C1957">
        <w:t xml:space="preserve"> position whenever it appears in an</w:t>
      </w:r>
      <w:r w:rsidR="009E2EC9">
        <w:t>y</w:t>
      </w:r>
      <w:r w:rsidR="004C1957">
        <w:t xml:space="preserve"> output file.</w:t>
      </w:r>
    </w:p>
    <w:p w14:paraId="7993F1A5" w14:textId="77777777" w:rsidR="00ED6501" w:rsidRDefault="00ED6501" w:rsidP="00943DD1"/>
    <w:p w14:paraId="3BAA2EA5" w14:textId="56B677AD" w:rsidR="00ED6501" w:rsidRDefault="00ED6501" w:rsidP="00943DD1">
      <w:r>
        <w:t>Example:</w:t>
      </w:r>
    </w:p>
    <w:p w14:paraId="581D9F9D" w14:textId="77777777" w:rsidR="00ED6501" w:rsidRDefault="00ED6501" w:rsidP="00943DD1"/>
    <w:p w14:paraId="0ECE1CDE" w14:textId="768D8E0F" w:rsidR="00ED6501" w:rsidRPr="00943DD1" w:rsidRDefault="00ED6501"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#chr</w:t>
      </w:r>
      <w:r w:rsidRPr="00943DD1">
        <w:rPr>
          <w:rFonts w:ascii="Courier New" w:hAnsi="Courier New" w:cs="Courier New"/>
        </w:rPr>
        <w:tab/>
      </w:r>
      <w:r w:rsidR="00A246E3">
        <w:rPr>
          <w:rFonts w:ascii="Courier New" w:hAnsi="Courier New" w:cs="Courier New"/>
        </w:rPr>
        <w:t>label</w:t>
      </w:r>
      <w:r w:rsidRPr="00943DD1">
        <w:rPr>
          <w:rFonts w:ascii="Courier New" w:hAnsi="Courier New" w:cs="Courier New"/>
        </w:rPr>
        <w:tab/>
        <w:t>pos</w:t>
      </w:r>
    </w:p>
    <w:p w14:paraId="14363057" w14:textId="77777777" w:rsidR="00ED6501" w:rsidRPr="00943DD1" w:rsidRDefault="00ED6501"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7</w:t>
      </w:r>
      <w:r w:rsidRPr="00943DD1">
        <w:rPr>
          <w:rFonts w:ascii="Courier New" w:hAnsi="Courier New" w:cs="Courier New"/>
        </w:rPr>
        <w:tab/>
        <w:t>rs123</w:t>
      </w:r>
      <w:r w:rsidRPr="00943DD1">
        <w:rPr>
          <w:rFonts w:ascii="Courier New" w:hAnsi="Courier New" w:cs="Courier New"/>
        </w:rPr>
        <w:tab/>
        <w:t>24966446</w:t>
      </w:r>
    </w:p>
    <w:p w14:paraId="7DE93C37" w14:textId="77777777" w:rsidR="00ED6501" w:rsidRPr="00943DD1" w:rsidRDefault="00ED6501"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7</w:t>
      </w:r>
      <w:r w:rsidRPr="00943DD1">
        <w:rPr>
          <w:rFonts w:ascii="Courier New" w:hAnsi="Courier New" w:cs="Courier New"/>
        </w:rPr>
        <w:tab/>
        <w:t>rs456</w:t>
      </w:r>
      <w:r w:rsidRPr="00943DD1">
        <w:rPr>
          <w:rFonts w:ascii="Courier New" w:hAnsi="Courier New" w:cs="Courier New"/>
        </w:rPr>
        <w:tab/>
        <w:t>24962419</w:t>
      </w:r>
    </w:p>
    <w:p w14:paraId="0ACC3268" w14:textId="77B7F62D" w:rsidR="00ED6501" w:rsidRPr="00943DD1" w:rsidRDefault="00ED6501"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3</w:t>
      </w:r>
      <w:r w:rsidRPr="00943DD1">
        <w:rPr>
          <w:rFonts w:ascii="Courier New" w:hAnsi="Courier New" w:cs="Courier New"/>
        </w:rPr>
        <w:tab/>
        <w:t>rs789</w:t>
      </w:r>
      <w:r w:rsidRPr="00943DD1">
        <w:rPr>
          <w:rFonts w:ascii="Courier New" w:hAnsi="Courier New" w:cs="Courier New"/>
        </w:rPr>
        <w:tab/>
        <w:t>29397015</w:t>
      </w:r>
    </w:p>
    <w:p w14:paraId="1FCE791F" w14:textId="5FC2B608" w:rsidR="00C239FF" w:rsidRDefault="00550BB2" w:rsidP="003B534B">
      <w:pPr>
        <w:pStyle w:val="Heading2"/>
      </w:pPr>
      <w:bookmarkStart w:id="967" w:name="_Toc208459932"/>
      <w:bookmarkStart w:id="968" w:name="_Toc208460025"/>
      <w:bookmarkStart w:id="969" w:name="_Toc208460056"/>
      <w:bookmarkStart w:id="970" w:name="_Toc338422171"/>
      <w:r>
        <w:t>Region Data Input Files</w:t>
      </w:r>
      <w:bookmarkEnd w:id="967"/>
      <w:bookmarkEnd w:id="968"/>
      <w:bookmarkEnd w:id="969"/>
      <w:bookmarkEnd w:id="970"/>
    </w:p>
    <w:p w14:paraId="4BCE3F0D" w14:textId="77777777" w:rsidR="007138BD" w:rsidRPr="007138BD" w:rsidRDefault="007138BD" w:rsidP="007138BD"/>
    <w:p w14:paraId="4F09657D" w14:textId="0D74E3DE" w:rsidR="00C239FF" w:rsidRDefault="00550BB2" w:rsidP="00550BB2">
      <w:pPr>
        <w:pStyle w:val="BodyText"/>
      </w:pPr>
      <w:r>
        <w:t xml:space="preserve">The </w:t>
      </w:r>
      <w:r w:rsidR="009E2EC9">
        <w:t xml:space="preserve">file </w:t>
      </w:r>
      <w:r>
        <w:t xml:space="preserve">format </w:t>
      </w:r>
      <w:r w:rsidR="009E2EC9">
        <w:t xml:space="preserve">for </w:t>
      </w:r>
      <w:r>
        <w:t xml:space="preserve">region </w:t>
      </w:r>
      <w:r w:rsidR="009E2EC9">
        <w:t xml:space="preserve">input </w:t>
      </w:r>
      <w:r>
        <w:t>data</w:t>
      </w:r>
      <w:r w:rsidR="009E2EC9">
        <w:t xml:space="preserve"> is similar to that of positional data. </w:t>
      </w:r>
      <w:r w:rsidR="00045800">
        <w:t>U</w:t>
      </w:r>
      <w:r w:rsidR="009E2EC9">
        <w:t>p to four columns are allowed</w:t>
      </w:r>
      <w:r w:rsidR="00BE64E4">
        <w:t>, separated by tab characters</w:t>
      </w:r>
      <w:r w:rsidR="00C239FF">
        <w:t>:</w:t>
      </w:r>
    </w:p>
    <w:p w14:paraId="29C950A8" w14:textId="41B91A3F" w:rsidR="00C239FF" w:rsidRDefault="00C239FF" w:rsidP="00C239FF">
      <w:pPr>
        <w:pStyle w:val="ListParagraph"/>
        <w:numPr>
          <w:ilvl w:val="0"/>
          <w:numId w:val="18"/>
        </w:numPr>
        <w:tabs>
          <w:tab w:val="left" w:pos="1080"/>
        </w:tabs>
        <w:ind w:left="720"/>
      </w:pPr>
      <w:r>
        <w:t>Chromosome (1-22, X, Y</w:t>
      </w:r>
      <w:r w:rsidR="009E2EC9">
        <w:t>, MT</w:t>
      </w:r>
      <w:r>
        <w:t>)</w:t>
      </w:r>
    </w:p>
    <w:p w14:paraId="0401CE8C" w14:textId="07AFA7C4" w:rsidR="0017583C" w:rsidRDefault="0017583C" w:rsidP="00C239FF">
      <w:pPr>
        <w:pStyle w:val="ListParagraph"/>
        <w:numPr>
          <w:ilvl w:val="0"/>
          <w:numId w:val="18"/>
        </w:numPr>
        <w:tabs>
          <w:tab w:val="left" w:pos="1080"/>
        </w:tabs>
        <w:ind w:left="720"/>
      </w:pPr>
      <w:r>
        <w:lastRenderedPageBreak/>
        <w:t xml:space="preserve">Gene </w:t>
      </w:r>
      <w:r w:rsidR="009E2EC9">
        <w:t>s</w:t>
      </w:r>
      <w:r>
        <w:t>ymbol</w:t>
      </w:r>
      <w:r w:rsidR="009E2EC9">
        <w:t xml:space="preserve"> or other label</w:t>
      </w:r>
    </w:p>
    <w:p w14:paraId="69D3EFAF" w14:textId="13E5DA2B" w:rsidR="00C239FF" w:rsidRDefault="0017583C" w:rsidP="00C239FF">
      <w:pPr>
        <w:pStyle w:val="ListParagraph"/>
        <w:numPr>
          <w:ilvl w:val="0"/>
          <w:numId w:val="18"/>
        </w:numPr>
        <w:tabs>
          <w:tab w:val="left" w:pos="1080"/>
        </w:tabs>
        <w:ind w:left="720"/>
      </w:pPr>
      <w:r>
        <w:t>Base pair start</w:t>
      </w:r>
      <w:r w:rsidR="009E2EC9">
        <w:t xml:space="preserve"> position</w:t>
      </w:r>
    </w:p>
    <w:p w14:paraId="27F3FFE9" w14:textId="73EF5C90" w:rsidR="00C239FF" w:rsidRDefault="0017583C" w:rsidP="0017583C">
      <w:pPr>
        <w:pStyle w:val="ListParagraph"/>
        <w:numPr>
          <w:ilvl w:val="0"/>
          <w:numId w:val="18"/>
        </w:numPr>
        <w:tabs>
          <w:tab w:val="left" w:pos="1080"/>
        </w:tabs>
        <w:ind w:left="720"/>
      </w:pPr>
      <w:r>
        <w:t>Base pair stop</w:t>
      </w:r>
      <w:r w:rsidR="009E2EC9">
        <w:t xml:space="preserve"> position</w:t>
      </w:r>
    </w:p>
    <w:p w14:paraId="4C7B88E0" w14:textId="77777777" w:rsidR="00DB4573" w:rsidRDefault="00DB4573" w:rsidP="00CE6E6F"/>
    <w:p w14:paraId="429AEC68" w14:textId="07BB149D" w:rsidR="00DB4573" w:rsidRDefault="00DB4573" w:rsidP="00CE6E6F">
      <w:r>
        <w:t>As with positional data,</w:t>
      </w:r>
      <w:r w:rsidR="009E2EC9">
        <w:t xml:space="preserve"> the label column does not necessarily have to be a known gene symbol, and can be omitted entirely. If the column is omitted then a label of the form “chr1:2345-6789” will be generated automatically; if labels are provided, then Biofilter will use them to refer to the regions whenever they appear in any output file.</w:t>
      </w:r>
    </w:p>
    <w:p w14:paraId="2F8FDC52" w14:textId="77777777" w:rsidR="00A246E3" w:rsidRDefault="00A246E3" w:rsidP="00CE6E6F"/>
    <w:p w14:paraId="3D040DD5" w14:textId="3513C1E9" w:rsidR="00A246E3" w:rsidRDefault="00A246E3" w:rsidP="00CE6E6F">
      <w:r>
        <w:t>Example:</w:t>
      </w:r>
    </w:p>
    <w:p w14:paraId="5A43C7A6" w14:textId="77777777" w:rsidR="00A246E3" w:rsidRDefault="00A246E3" w:rsidP="00CE6E6F"/>
    <w:p w14:paraId="437162E1" w14:textId="2BD35264" w:rsidR="00A246E3" w:rsidRPr="00943DD1" w:rsidRDefault="00A246E3"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#chr</w:t>
      </w:r>
      <w:r w:rsidRPr="00943DD1">
        <w:rPr>
          <w:rFonts w:ascii="Courier New" w:hAnsi="Courier New" w:cs="Courier New"/>
        </w:rPr>
        <w:tab/>
      </w:r>
      <w:r w:rsidR="00EF7DA3">
        <w:rPr>
          <w:rFonts w:ascii="Courier New" w:hAnsi="Courier New" w:cs="Courier New"/>
        </w:rPr>
        <w:t>label</w:t>
      </w:r>
      <w:r w:rsidRPr="00943DD1">
        <w:rPr>
          <w:rFonts w:ascii="Courier New" w:hAnsi="Courier New" w:cs="Courier New"/>
        </w:rPr>
        <w:tab/>
      </w:r>
      <w:r w:rsidR="00EF7DA3">
        <w:rPr>
          <w:rFonts w:ascii="Courier New" w:hAnsi="Courier New" w:cs="Courier New"/>
        </w:rPr>
        <w:t>start</w:t>
      </w:r>
      <w:r w:rsidRPr="00943DD1">
        <w:rPr>
          <w:rFonts w:ascii="Courier New" w:hAnsi="Courier New" w:cs="Courier New"/>
        </w:rPr>
        <w:tab/>
      </w:r>
      <w:r w:rsidR="00EF7DA3">
        <w:rPr>
          <w:rFonts w:ascii="Courier New" w:hAnsi="Courier New" w:cs="Courier New"/>
        </w:rPr>
        <w:t>stop</w:t>
      </w:r>
    </w:p>
    <w:p w14:paraId="6FEB2EB9" w14:textId="77777777" w:rsidR="00A246E3" w:rsidRPr="00943DD1" w:rsidRDefault="00A246E3"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7</w:t>
      </w:r>
      <w:r w:rsidRPr="00943DD1">
        <w:rPr>
          <w:rFonts w:ascii="Courier New" w:hAnsi="Courier New" w:cs="Courier New"/>
        </w:rPr>
        <w:tab/>
        <w:t>THSD7A</w:t>
      </w:r>
      <w:r w:rsidRPr="00943DD1">
        <w:rPr>
          <w:rFonts w:ascii="Courier New" w:hAnsi="Courier New" w:cs="Courier New"/>
        </w:rPr>
        <w:tab/>
        <w:t>11410061</w:t>
      </w:r>
      <w:r w:rsidRPr="00943DD1">
        <w:rPr>
          <w:rFonts w:ascii="Courier New" w:hAnsi="Courier New" w:cs="Courier New"/>
        </w:rPr>
        <w:tab/>
        <w:t>11871823</w:t>
      </w:r>
    </w:p>
    <w:p w14:paraId="2C6C5902" w14:textId="77777777" w:rsidR="00A246E3" w:rsidRPr="00943DD1" w:rsidRDefault="00A246E3"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7</w:t>
      </w:r>
      <w:r w:rsidRPr="00943DD1">
        <w:rPr>
          <w:rFonts w:ascii="Courier New" w:hAnsi="Courier New" w:cs="Courier New"/>
        </w:rPr>
        <w:tab/>
        <w:t>OSBPL3</w:t>
      </w:r>
      <w:r w:rsidRPr="00943DD1">
        <w:rPr>
          <w:rFonts w:ascii="Courier New" w:hAnsi="Courier New" w:cs="Courier New"/>
        </w:rPr>
        <w:tab/>
        <w:t>24836158</w:t>
      </w:r>
      <w:r w:rsidRPr="00943DD1">
        <w:rPr>
          <w:rFonts w:ascii="Courier New" w:hAnsi="Courier New" w:cs="Courier New"/>
        </w:rPr>
        <w:tab/>
        <w:t>25019759</w:t>
      </w:r>
    </w:p>
    <w:p w14:paraId="5F936843" w14:textId="539F677C" w:rsidR="00A246E3" w:rsidRPr="00943DD1" w:rsidRDefault="00A246E3"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3</w:t>
      </w:r>
      <w:r w:rsidRPr="00943DD1">
        <w:rPr>
          <w:rFonts w:ascii="Courier New" w:hAnsi="Courier New" w:cs="Courier New"/>
        </w:rPr>
        <w:tab/>
        <w:t>RBMS3</w:t>
      </w:r>
      <w:r w:rsidRPr="00943DD1">
        <w:rPr>
          <w:rFonts w:ascii="Courier New" w:hAnsi="Courier New" w:cs="Courier New"/>
        </w:rPr>
        <w:tab/>
        <w:t>29322802</w:t>
      </w:r>
      <w:r w:rsidRPr="00943DD1">
        <w:rPr>
          <w:rFonts w:ascii="Courier New" w:hAnsi="Courier New" w:cs="Courier New"/>
        </w:rPr>
        <w:tab/>
        <w:t>30051885</w:t>
      </w:r>
    </w:p>
    <w:p w14:paraId="32055BC7" w14:textId="7B9263D5" w:rsidR="00C239FF" w:rsidRDefault="007138BD" w:rsidP="003B534B">
      <w:pPr>
        <w:pStyle w:val="Heading2"/>
      </w:pPr>
      <w:bookmarkStart w:id="971" w:name="_Toc338422172"/>
      <w:r>
        <w:t xml:space="preserve">Gene </w:t>
      </w:r>
      <w:r w:rsidR="00D326A3">
        <w:t xml:space="preserve">and Group </w:t>
      </w:r>
      <w:r>
        <w:t>List</w:t>
      </w:r>
      <w:r w:rsidR="00C239FF">
        <w:t xml:space="preserve"> Input Files</w:t>
      </w:r>
      <w:bookmarkEnd w:id="971"/>
    </w:p>
    <w:p w14:paraId="56FADFE9" w14:textId="77777777" w:rsidR="00C239FF" w:rsidRDefault="00C239FF" w:rsidP="00C239FF"/>
    <w:p w14:paraId="3A97DB84" w14:textId="7908BECA" w:rsidR="00493807" w:rsidRDefault="00493807" w:rsidP="00C239FF">
      <w:r>
        <w:t>Like the SNP input file format, a gene</w:t>
      </w:r>
      <w:r w:rsidR="00D326A3">
        <w:t xml:space="preserve"> or group</w:t>
      </w:r>
      <w:r>
        <w:t xml:space="preserve"> input file may simply be a single column of identifiers. Unlike the SNP file format, gene </w:t>
      </w:r>
      <w:r w:rsidR="00D326A3">
        <w:t xml:space="preserve">or group </w:t>
      </w:r>
      <w:r>
        <w:t>input files may alternatively include two columns</w:t>
      </w:r>
      <w:r w:rsidR="00BE64E4">
        <w:t xml:space="preserve"> separated by a tab character</w:t>
      </w:r>
      <w:r>
        <w:t xml:space="preserve">; in this case, the first column lists the type </w:t>
      </w:r>
      <w:r w:rsidR="00D326A3">
        <w:t>of the</w:t>
      </w:r>
      <w:r>
        <w:t xml:space="preserve"> identifier which is in the second column on the same line.</w:t>
      </w:r>
    </w:p>
    <w:p w14:paraId="30B5A4E6" w14:textId="77777777" w:rsidR="00AA4A82" w:rsidRDefault="00AA4A82" w:rsidP="00AA4A82">
      <w:pPr>
        <w:rPr>
          <w:ins w:id="972" w:author="Alexander Thomas Frase" w:date="2012-10-19T14:10:00Z"/>
        </w:rPr>
      </w:pPr>
    </w:p>
    <w:p w14:paraId="4383E4DF" w14:textId="77777777" w:rsidR="00AA4A82" w:rsidRDefault="00AA4A82" w:rsidP="00AA4A82">
      <w:pPr>
        <w:rPr>
          <w:ins w:id="973" w:author="Alexander Thomas Frase" w:date="2012-10-19T14:10:00Z"/>
        </w:rPr>
      </w:pPr>
      <w:ins w:id="974" w:author="Alexander Thomas Frase" w:date="2012-10-19T14:10:00Z">
        <w:r>
          <w:t>The GENE_IDENTIFIER_TYPE and GROUP_IDENTIFIER_TYPE options specify the default type for any user-provided gene or group identifiers, respectively. This applies to any identifiers given directly via the GENE or GROUP options, and any identifiers listed in single-column gene or group list input files. These options do not apply to two-column gene or group input files, since those files specify their own identifier types in the first column.</w:t>
        </w:r>
      </w:ins>
    </w:p>
    <w:p w14:paraId="5187E566" w14:textId="77777777" w:rsidR="00493807" w:rsidRDefault="00493807" w:rsidP="00C239FF"/>
    <w:p w14:paraId="2886FAE2" w14:textId="49BB4793" w:rsidR="00493807" w:rsidRDefault="00493807" w:rsidP="00BE64E4">
      <w:commentRangeStart w:id="975"/>
      <w:commentRangeStart w:id="976"/>
      <w:del w:id="977" w:author="Alexander Thomas Frase" w:date="2012-10-19T14:10:00Z">
        <w:r w:rsidDel="00AA4A82">
          <w:delText>If the one-column format is used, then the GENE</w:delText>
        </w:r>
        <w:r w:rsidR="00720EE7" w:rsidDel="00AA4A82">
          <w:delText>_</w:delText>
        </w:r>
        <w:r w:rsidDel="00AA4A82">
          <w:delText xml:space="preserve"> </w:delText>
        </w:r>
        <w:r w:rsidR="00D326A3" w:rsidDel="00AA4A82">
          <w:delText xml:space="preserve">and GROUP_IDENTIFIER_TYPE </w:delText>
        </w:r>
        <w:r w:rsidDel="00AA4A82">
          <w:delText>option</w:delText>
        </w:r>
        <w:r w:rsidR="00D326A3" w:rsidDel="00AA4A82">
          <w:delText>s</w:delText>
        </w:r>
        <w:r w:rsidDel="00AA4A82">
          <w:delText xml:space="preserve"> specif</w:delText>
        </w:r>
        <w:r w:rsidR="00D326A3" w:rsidDel="00AA4A82">
          <w:delText>y</w:delText>
        </w:r>
        <w:r w:rsidDel="00AA4A82">
          <w:delText xml:space="preserve"> the type for all identifiers in all gene</w:delText>
        </w:r>
        <w:r w:rsidR="00D326A3" w:rsidDel="00AA4A82">
          <w:delText xml:space="preserve"> or group</w:delText>
        </w:r>
        <w:r w:rsidDel="00AA4A82">
          <w:delText xml:space="preserve"> input files</w:delText>
        </w:r>
        <w:r w:rsidR="00D326A3" w:rsidDel="00AA4A82">
          <w:delText>, respectively</w:delText>
        </w:r>
        <w:r w:rsidDel="00AA4A82">
          <w:delText xml:space="preserve">. </w:delText>
        </w:r>
      </w:del>
      <w:r>
        <w:t xml:space="preserve">An empty identifier type (a blank in the first column of a two-column gene input file, or </w:t>
      </w:r>
      <w:r w:rsidR="00720EE7">
        <w:t>a</w:t>
      </w:r>
      <w:r>
        <w:t xml:space="preserve"> </w:t>
      </w:r>
      <w:r w:rsidR="00D326A3">
        <w:t>GENE</w:t>
      </w:r>
      <w:r w:rsidR="00720EE7">
        <w:t>/</w:t>
      </w:r>
      <w:r w:rsidR="00D326A3">
        <w:t>GROUP</w:t>
      </w:r>
      <w:r>
        <w:t>_IDENTIFIER_TYPE option with no argument) causes Biofilter to attempt to interpret the identifier using any known type. The special identifier type “-</w:t>
      </w:r>
      <w:r w:rsidR="00D422CC">
        <w:t>”</w:t>
      </w:r>
      <w:r>
        <w:t xml:space="preserve"> instead causes Biofilter to interpret identifiers as primary labels</w:t>
      </w:r>
      <w:r w:rsidR="009349FA">
        <w:t xml:space="preserve"> of genes or groups.</w:t>
      </w:r>
      <w:commentRangeEnd w:id="975"/>
      <w:r w:rsidR="00AF6ADA">
        <w:rPr>
          <w:rStyle w:val="CommentReference"/>
        </w:rPr>
        <w:commentReference w:id="975"/>
      </w:r>
      <w:commentRangeEnd w:id="976"/>
      <w:r w:rsidR="00AA4A82">
        <w:rPr>
          <w:rStyle w:val="CommentReference"/>
        </w:rPr>
        <w:commentReference w:id="976"/>
      </w:r>
    </w:p>
    <w:p w14:paraId="10B3D82A" w14:textId="77777777" w:rsidR="00AA4A82" w:rsidRPr="00C239FF" w:rsidRDefault="00AA4A82" w:rsidP="003E6518"/>
    <w:p w14:paraId="418219A2" w14:textId="5BC51C1B" w:rsidR="00BE64E4" w:rsidRDefault="00493807" w:rsidP="00943DD1">
      <w:r>
        <w:t>I</w:t>
      </w:r>
      <w:r w:rsidR="00550BB2">
        <w:t xml:space="preserve">t is important to </w:t>
      </w:r>
      <w:r>
        <w:t xml:space="preserve">recall </w:t>
      </w:r>
      <w:r w:rsidR="00550BB2">
        <w:t xml:space="preserve">that gene </w:t>
      </w:r>
      <w:r w:rsidR="00D326A3">
        <w:t xml:space="preserve">and group </w:t>
      </w:r>
      <w:r w:rsidR="00550BB2">
        <w:t>identifiers can vary in their degree of uniqueness</w:t>
      </w:r>
      <w:r w:rsidR="00D326A3">
        <w:t>. For analyses that depend on a gene’s genomic region (such as comparisons with SNP</w:t>
      </w:r>
      <w:r w:rsidR="00CA4AC5">
        <w:t>s or</w:t>
      </w:r>
      <w:r w:rsidR="00B22FA6">
        <w:t xml:space="preserve"> other</w:t>
      </w:r>
      <w:r w:rsidR="00D326A3">
        <w:t xml:space="preserve"> positions) it may be preferable to provide the regions directly, if available, rather than relying on gene identifiers.</w:t>
      </w:r>
      <w:r w:rsidR="00AE3705">
        <w:t xml:space="preserve"> </w:t>
      </w:r>
      <w:r w:rsidR="00A56091">
        <w:t xml:space="preserve">If a single identifier matches more than one gene or group, Biofilter will ignore it by default; the ALLOW_AMBIGUOUS_GENES and ALLOW_AMBIGUOUS_GROUPS options cause Biofilter to include all </w:t>
      </w:r>
      <w:r w:rsidR="00740170">
        <w:t>matches</w:t>
      </w:r>
      <w:r w:rsidR="00A56091">
        <w:t xml:space="preserve"> for ambiguous identifiers.</w:t>
      </w:r>
    </w:p>
    <w:p w14:paraId="04497A97" w14:textId="77777777" w:rsidR="00BE64E4" w:rsidRDefault="00BE64E4" w:rsidP="00943DD1"/>
    <w:p w14:paraId="11F0B28C" w14:textId="0FD452CB" w:rsidR="00BE64E4" w:rsidRDefault="00BE64E4" w:rsidP="00943DD1">
      <w:r>
        <w:t>Examples:</w:t>
      </w:r>
    </w:p>
    <w:p w14:paraId="2719F0B8" w14:textId="77777777" w:rsidR="00BE64E4" w:rsidRDefault="00BE64E4" w:rsidP="00943DD1"/>
    <w:p w14:paraId="7ABF158A" w14:textId="77777777" w:rsidR="00BE64E4" w:rsidRPr="00943DD1" w:rsidRDefault="00BE64E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#gene</w:t>
      </w:r>
    </w:p>
    <w:p w14:paraId="0FAA4898" w14:textId="77777777" w:rsidR="00BE64E4" w:rsidRPr="00943DD1" w:rsidRDefault="00BE64E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lastRenderedPageBreak/>
        <w:t>THSD7A</w:t>
      </w:r>
    </w:p>
    <w:p w14:paraId="12AFB3A2" w14:textId="77777777" w:rsidR="00BE64E4" w:rsidRPr="00943DD1" w:rsidRDefault="00BE64E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OSBPL3</w:t>
      </w:r>
    </w:p>
    <w:p w14:paraId="59FE6778" w14:textId="798AFB1B" w:rsidR="00BE64E4" w:rsidRPr="00943DD1" w:rsidRDefault="00BE64E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RBMS3</w:t>
      </w:r>
    </w:p>
    <w:p w14:paraId="4F3E60F2" w14:textId="77777777" w:rsidR="00BE64E4" w:rsidRDefault="00BE64E4" w:rsidP="00943DD1"/>
    <w:p w14:paraId="5EBFB92F" w14:textId="1F63C823" w:rsidR="00BE64E4" w:rsidRPr="00943DD1" w:rsidRDefault="00BE64E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#nametype</w:t>
      </w:r>
      <w:r w:rsidRPr="00943DD1">
        <w:rPr>
          <w:rFonts w:ascii="Courier New" w:hAnsi="Courier New" w:cs="Courier New"/>
        </w:rPr>
        <w:tab/>
        <w:t>name</w:t>
      </w:r>
    </w:p>
    <w:p w14:paraId="7C303C27" w14:textId="5FEEF30A" w:rsidR="00BE64E4" w:rsidRPr="00943DD1" w:rsidRDefault="00BE64E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symbol</w:t>
      </w:r>
      <w:r w:rsidRPr="00943DD1">
        <w:rPr>
          <w:rFonts w:ascii="Courier New" w:hAnsi="Courier New" w:cs="Courier New"/>
        </w:rPr>
        <w:tab/>
        <w:t>THSD7A</w:t>
      </w:r>
    </w:p>
    <w:p w14:paraId="61809C93" w14:textId="252E0061" w:rsidR="00BE64E4" w:rsidRPr="00943DD1" w:rsidRDefault="00BE64E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entrez_gid</w:t>
      </w:r>
      <w:r w:rsidRPr="00943DD1">
        <w:rPr>
          <w:rFonts w:ascii="Courier New" w:hAnsi="Courier New" w:cs="Courier New"/>
        </w:rPr>
        <w:tab/>
        <w:t>26</w:t>
      </w:r>
      <w:r>
        <w:rPr>
          <w:rFonts w:ascii="Courier New" w:hAnsi="Courier New" w:cs="Courier New"/>
        </w:rPr>
        <w:t>0</w:t>
      </w:r>
      <w:r w:rsidRPr="00943DD1">
        <w:rPr>
          <w:rFonts w:ascii="Courier New" w:hAnsi="Courier New" w:cs="Courier New"/>
        </w:rPr>
        <w:t>31</w:t>
      </w:r>
    </w:p>
    <w:p w14:paraId="63D02FEB" w14:textId="471D6F29" w:rsidR="00BE64E4" w:rsidRPr="00943DD1" w:rsidRDefault="00BE64E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ensembl_gid</w:t>
      </w:r>
      <w:r w:rsidRPr="00943DD1">
        <w:rPr>
          <w:rFonts w:ascii="Courier New" w:hAnsi="Courier New" w:cs="Courier New"/>
        </w:rPr>
        <w:tab/>
        <w:t>ENSG00000144642</w:t>
      </w:r>
    </w:p>
    <w:p w14:paraId="52894816" w14:textId="77777777" w:rsidR="00696002" w:rsidRDefault="00696002" w:rsidP="00696002">
      <w:pPr>
        <w:rPr>
          <w:ins w:id="978" w:author="Alexander Thomas Frase" w:date="2012-10-19T14:50:00Z"/>
        </w:rPr>
        <w:pPrChange w:id="979" w:author="Alexander Thomas Frase" w:date="2012-10-19T14:50:00Z">
          <w:pPr>
            <w:pStyle w:val="Heading2"/>
          </w:pPr>
        </w:pPrChange>
      </w:pPr>
      <w:bookmarkStart w:id="980" w:name="_Toc208459933"/>
      <w:bookmarkStart w:id="981" w:name="_Toc208460026"/>
      <w:bookmarkStart w:id="982" w:name="_Toc208460057"/>
    </w:p>
    <w:p w14:paraId="5A1D108F" w14:textId="6B22EE8D" w:rsidR="008107E8" w:rsidRDefault="0039546D" w:rsidP="003B534B">
      <w:pPr>
        <w:pStyle w:val="Heading2"/>
      </w:pPr>
      <w:bookmarkStart w:id="983" w:name="_Toc338422173"/>
      <w:r>
        <w:t xml:space="preserve">Source </w:t>
      </w:r>
      <w:r w:rsidR="00744C3E">
        <w:t xml:space="preserve">List </w:t>
      </w:r>
      <w:r>
        <w:t>Input Files</w:t>
      </w:r>
      <w:bookmarkEnd w:id="983"/>
    </w:p>
    <w:p w14:paraId="75D9E3E5" w14:textId="77777777" w:rsidR="008723DD" w:rsidRPr="008723DD" w:rsidRDefault="008723DD" w:rsidP="008723DD"/>
    <w:p w14:paraId="736E53CC" w14:textId="251B5916" w:rsidR="002E1587" w:rsidRDefault="00BC2787" w:rsidP="002E1587">
      <w:r>
        <w:t xml:space="preserve">Since the knowledge sources in LOKI all have single, unique names, there </w:t>
      </w:r>
      <w:commentRangeStart w:id="984"/>
      <w:commentRangeStart w:id="985"/>
      <w:r>
        <w:t xml:space="preserve">are no identifier types </w:t>
      </w:r>
      <w:commentRangeEnd w:id="984"/>
      <w:r w:rsidR="00AF6ADA">
        <w:rPr>
          <w:rStyle w:val="CommentReference"/>
        </w:rPr>
        <w:commentReference w:id="984"/>
      </w:r>
      <w:commentRangeEnd w:id="985"/>
      <w:r w:rsidR="00AA4A82">
        <w:rPr>
          <w:rStyle w:val="CommentReference"/>
        </w:rPr>
        <w:commentReference w:id="985"/>
      </w:r>
      <w:r>
        <w:t>to consider. Source input files simply contain a single column with the name of a source on each line.</w:t>
      </w:r>
    </w:p>
    <w:p w14:paraId="7469A993" w14:textId="77777777" w:rsidR="003B534B" w:rsidRDefault="003B534B" w:rsidP="002E1587"/>
    <w:p w14:paraId="0BA3FE33" w14:textId="48D1E591" w:rsidR="00112965" w:rsidRDefault="005B2DE5" w:rsidP="002E1587">
      <w:r>
        <w:t xml:space="preserve">Note that sources play a slightly different role in Biofilter than in LOKI. When building the prior knowledge database, </w:t>
      </w:r>
      <w:r w:rsidR="00EF50D6">
        <w:t>every source is relevant because they all contribute a different set of knowledge to the final product: many</w:t>
      </w:r>
      <w:r>
        <w:t xml:space="preserve"> sources provide groupings of genes or proteins (pathways, interactions, etc), while others provide information about genes or SNPs themselves (such as their regions or boundaries, alternate names, etc</w:t>
      </w:r>
      <w:commentRangeStart w:id="986"/>
      <w:commentRangeStart w:id="987"/>
      <w:r>
        <w:t xml:space="preserve">). </w:t>
      </w:r>
      <w:r w:rsidR="00D779D9">
        <w:t>In</w:t>
      </w:r>
      <w:r w:rsidR="00614303">
        <w:t xml:space="preserve"> Biofilter, however, </w:t>
      </w:r>
      <w:r w:rsidR="00E466AC">
        <w:t>sources are only considered in connection with groups</w:t>
      </w:r>
      <w:r w:rsidR="00871C8C">
        <w:t>;</w:t>
      </w:r>
      <w:r w:rsidR="00EF50D6">
        <w:t xml:space="preserve"> providing a source list to focus a Biofilter analysis is therefore exactly the same as providing a group list which includes every group from the source(s) in the source list. </w:t>
      </w:r>
      <w:commentRangeEnd w:id="986"/>
      <w:r w:rsidR="00F15A80">
        <w:rPr>
          <w:rStyle w:val="CommentReference"/>
        </w:rPr>
        <w:commentReference w:id="986"/>
      </w:r>
      <w:commentRangeEnd w:id="987"/>
      <w:r w:rsidR="00B1247B">
        <w:rPr>
          <w:rStyle w:val="CommentReference"/>
        </w:rPr>
        <w:commentReference w:id="987"/>
      </w:r>
      <w:r w:rsidR="00EF50D6">
        <w:t xml:space="preserve">In particular, the sources which LOKI used to define </w:t>
      </w:r>
      <w:r w:rsidR="00871C8C">
        <w:t xml:space="preserve">basic </w:t>
      </w:r>
      <w:r w:rsidR="00EF50D6">
        <w:t xml:space="preserve">SNP </w:t>
      </w:r>
      <w:r w:rsidR="00871C8C">
        <w:t>and</w:t>
      </w:r>
      <w:r w:rsidR="00EF50D6">
        <w:t xml:space="preserve"> gene </w:t>
      </w:r>
      <w:r w:rsidR="00871C8C">
        <w:t>information</w:t>
      </w:r>
      <w:r w:rsidR="00EF50D6">
        <w:t xml:space="preserve"> </w:t>
      </w:r>
      <w:r w:rsidR="002F0EDC">
        <w:t xml:space="preserve">(such as “dbsnp” or “entrez”) </w:t>
      </w:r>
      <w:r w:rsidR="00EF50D6">
        <w:t>are not relevant to Biofilter since those sources generally do not defin</w:t>
      </w:r>
      <w:r w:rsidR="004F15D9">
        <w:t>e any groupings of genes; consequently, using any of those sources as inputs to Biofilter will generally result in no output.</w:t>
      </w:r>
    </w:p>
    <w:p w14:paraId="70D14255" w14:textId="77777777" w:rsidR="00BE64E4" w:rsidRDefault="00BE64E4" w:rsidP="002E1587"/>
    <w:p w14:paraId="26EAA074" w14:textId="5E5B1F7A" w:rsidR="00BE64E4" w:rsidRDefault="00BE64E4" w:rsidP="002E1587">
      <w:r>
        <w:t>Example:</w:t>
      </w:r>
    </w:p>
    <w:p w14:paraId="17E5C241" w14:textId="77777777" w:rsidR="00BE64E4" w:rsidRDefault="00BE64E4" w:rsidP="002E1587"/>
    <w:p w14:paraId="645A03AA" w14:textId="265EC912" w:rsidR="00BE64E4" w:rsidRPr="00943DD1" w:rsidRDefault="00BE64E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#source</w:t>
      </w:r>
    </w:p>
    <w:p w14:paraId="6C4B789B" w14:textId="6B2D4348" w:rsidR="00BE64E4" w:rsidRPr="00943DD1" w:rsidRDefault="00BE64E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go</w:t>
      </w:r>
    </w:p>
    <w:p w14:paraId="1D548DA2" w14:textId="4212F571" w:rsidR="00BE64E4" w:rsidRPr="00943DD1" w:rsidRDefault="00BE64E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netpath</w:t>
      </w:r>
    </w:p>
    <w:p w14:paraId="60E510C9" w14:textId="033DEE70" w:rsidR="002E1587" w:rsidRDefault="008723DD" w:rsidP="00943DD1">
      <w:pPr>
        <w:pStyle w:val="Heading1"/>
      </w:pPr>
      <w:bookmarkStart w:id="988" w:name="_Toc338422174"/>
      <w:r>
        <w:t>Output File</w:t>
      </w:r>
      <w:r w:rsidR="00512F79">
        <w:t xml:space="preserve"> Format</w:t>
      </w:r>
      <w:r>
        <w:t>s</w:t>
      </w:r>
      <w:bookmarkEnd w:id="988"/>
    </w:p>
    <w:p w14:paraId="4CAED795" w14:textId="2F917BF0" w:rsidR="00BA578D" w:rsidRDefault="00BA578D" w:rsidP="00943DD1">
      <w:pPr>
        <w:pStyle w:val="Heading2"/>
      </w:pPr>
      <w:bookmarkStart w:id="989" w:name="_Toc338422175"/>
      <w:r>
        <w:t>Configuration Report</w:t>
      </w:r>
      <w:bookmarkEnd w:id="989"/>
    </w:p>
    <w:p w14:paraId="4D89D25C" w14:textId="77777777" w:rsidR="001E3B9E" w:rsidRDefault="001E3B9E"/>
    <w:p w14:paraId="3B57EF82" w14:textId="22BA8884" w:rsidR="001E3B9E" w:rsidRDefault="00F15A80">
      <w:r>
        <w:t>The</w:t>
      </w:r>
      <w:r w:rsidR="001E3B9E">
        <w:t xml:space="preserve"> format of a configuration output file is, by design, identical to a configuration input file. The details of that format can be found in the corresponding section of the previous chapter.</w:t>
      </w:r>
    </w:p>
    <w:p w14:paraId="64B571A5" w14:textId="77777777" w:rsidR="001E3B9E" w:rsidRDefault="001E3B9E"/>
    <w:p w14:paraId="57CF7A0B" w14:textId="70C9E410" w:rsidR="001E3B9E" w:rsidDel="003E6518" w:rsidRDefault="001E3B9E">
      <w:r>
        <w:t xml:space="preserve">Note however that the INCLUDE instruction </w:t>
      </w:r>
      <w:r w:rsidR="00C15362">
        <w:t>is not releva</w:t>
      </w:r>
      <w:r>
        <w:t>nt for configuration output files because the structure of inclu</w:t>
      </w:r>
      <w:r w:rsidR="00C15362">
        <w:t>sions</w:t>
      </w:r>
      <w:r>
        <w:t xml:space="preserve"> is not preserved internally. This means that even if the configuration file(s) provided to Biofilter include other configuration files, the report generated by the REPORT_CONFIGURATION option will not contain any INCLUDE instructions. Instead, all options from all included files will be merged into a single reported configuration.</w:t>
      </w:r>
    </w:p>
    <w:p w14:paraId="2FD9ED4E" w14:textId="253564F4" w:rsidR="00A7340C" w:rsidRDefault="00BA578D" w:rsidP="00943DD1">
      <w:pPr>
        <w:pStyle w:val="Heading2"/>
      </w:pPr>
      <w:bookmarkStart w:id="990" w:name="_Toc338422176"/>
      <w:r>
        <w:lastRenderedPageBreak/>
        <w:t>Gene and Group Name Statistics Reports</w:t>
      </w:r>
      <w:bookmarkEnd w:id="990"/>
    </w:p>
    <w:p w14:paraId="56719457" w14:textId="77777777" w:rsidR="00A7340C" w:rsidRDefault="00A7340C" w:rsidP="009460F2"/>
    <w:p w14:paraId="78F92C85" w14:textId="00318962" w:rsidR="00686470" w:rsidRDefault="00F07F7A" w:rsidP="00943DD1">
      <w:r>
        <w:t xml:space="preserve">These reports </w:t>
      </w:r>
      <w:r w:rsidR="00686470">
        <w:t xml:space="preserve">list all of the types of identifiers available for genes or groups, respectively, along with some statistics about their </w:t>
      </w:r>
      <w:r w:rsidR="00FC7D63">
        <w:t xml:space="preserve">overall </w:t>
      </w:r>
      <w:r w:rsidR="00686470">
        <w:t>uniqueness. For example, this is the gene name statistics report at the time of writing:</w:t>
      </w:r>
    </w:p>
    <w:p w14:paraId="4852E8C7" w14:textId="33BF596A" w:rsidR="003B534B" w:rsidRDefault="003B534B">
      <w:pPr>
        <w:widowControl/>
        <w:suppressAutoHyphens w:val="0"/>
      </w:pPr>
      <w:r>
        <w:br w:type="page"/>
      </w:r>
    </w:p>
    <w:p w14:paraId="559C5B2B" w14:textId="77777777" w:rsidR="00686470" w:rsidRPr="00943DD1" w:rsidRDefault="00686470"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commentRangeStart w:id="991"/>
      <w:r w:rsidRPr="00943DD1">
        <w:rPr>
          <w:rFonts w:ascii="Courier New" w:hAnsi="Courier New" w:cs="Courier New"/>
        </w:rPr>
        <w:lastRenderedPageBreak/>
        <w:t>#type</w:t>
      </w:r>
      <w:commentRangeEnd w:id="991"/>
      <w:r w:rsidR="00F15A80">
        <w:rPr>
          <w:rStyle w:val="CommentReference"/>
        </w:rPr>
        <w:commentReference w:id="991"/>
      </w:r>
      <w:r w:rsidRPr="00943DD1">
        <w:rPr>
          <w:rFonts w:ascii="Courier New" w:hAnsi="Courier New" w:cs="Courier New"/>
        </w:rPr>
        <w:tab/>
        <w:t>names</w:t>
      </w:r>
      <w:r w:rsidRPr="00943DD1">
        <w:rPr>
          <w:rFonts w:ascii="Courier New" w:hAnsi="Courier New" w:cs="Courier New"/>
        </w:rPr>
        <w:tab/>
        <w:t>unique</w:t>
      </w:r>
      <w:r w:rsidRPr="00943DD1">
        <w:rPr>
          <w:rFonts w:ascii="Courier New" w:hAnsi="Courier New" w:cs="Courier New"/>
        </w:rPr>
        <w:tab/>
        <w:t>ambiguous</w:t>
      </w:r>
    </w:p>
    <w:p w14:paraId="6A626339" w14:textId="77777777" w:rsidR="00686470" w:rsidRPr="00943DD1" w:rsidRDefault="00686470"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symbol</w:t>
      </w:r>
      <w:r w:rsidRPr="00943DD1">
        <w:rPr>
          <w:rFonts w:ascii="Courier New" w:hAnsi="Courier New" w:cs="Courier New"/>
        </w:rPr>
        <w:tab/>
        <w:t>91687</w:t>
      </w:r>
      <w:r w:rsidRPr="00943DD1">
        <w:rPr>
          <w:rFonts w:ascii="Courier New" w:hAnsi="Courier New" w:cs="Courier New"/>
        </w:rPr>
        <w:tab/>
        <w:t>89417</w:t>
      </w:r>
      <w:r w:rsidRPr="00943DD1">
        <w:rPr>
          <w:rFonts w:ascii="Courier New" w:hAnsi="Courier New" w:cs="Courier New"/>
        </w:rPr>
        <w:tab/>
        <w:t>2270</w:t>
      </w:r>
    </w:p>
    <w:p w14:paraId="5B858368" w14:textId="77777777" w:rsidR="00686470" w:rsidRPr="00943DD1" w:rsidRDefault="00686470"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entrez_gid</w:t>
      </w:r>
      <w:r w:rsidRPr="00943DD1">
        <w:rPr>
          <w:rFonts w:ascii="Courier New" w:hAnsi="Courier New" w:cs="Courier New"/>
        </w:rPr>
        <w:tab/>
        <w:t>62977</w:t>
      </w:r>
      <w:r w:rsidRPr="00943DD1">
        <w:rPr>
          <w:rFonts w:ascii="Courier New" w:hAnsi="Courier New" w:cs="Courier New"/>
        </w:rPr>
        <w:tab/>
        <w:t>62977</w:t>
      </w:r>
      <w:r w:rsidRPr="00943DD1">
        <w:rPr>
          <w:rFonts w:ascii="Courier New" w:hAnsi="Courier New" w:cs="Courier New"/>
        </w:rPr>
        <w:tab/>
        <w:t>0</w:t>
      </w:r>
    </w:p>
    <w:p w14:paraId="2C0F16BB" w14:textId="77777777" w:rsidR="00686470" w:rsidRPr="00943DD1" w:rsidRDefault="00686470"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refseq_gid</w:t>
      </w:r>
      <w:r w:rsidRPr="00943DD1">
        <w:rPr>
          <w:rFonts w:ascii="Courier New" w:hAnsi="Courier New" w:cs="Courier New"/>
        </w:rPr>
        <w:tab/>
        <w:t>48880</w:t>
      </w:r>
      <w:r w:rsidRPr="00943DD1">
        <w:rPr>
          <w:rFonts w:ascii="Courier New" w:hAnsi="Courier New" w:cs="Courier New"/>
        </w:rPr>
        <w:tab/>
        <w:t>48880</w:t>
      </w:r>
      <w:r w:rsidRPr="00943DD1">
        <w:rPr>
          <w:rFonts w:ascii="Courier New" w:hAnsi="Courier New" w:cs="Courier New"/>
        </w:rPr>
        <w:tab/>
        <w:t>0</w:t>
      </w:r>
    </w:p>
    <w:p w14:paraId="59E7D7A1" w14:textId="77777777" w:rsidR="00686470" w:rsidRPr="00943DD1" w:rsidRDefault="00686470"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refseq_pid</w:t>
      </w:r>
      <w:r w:rsidRPr="00943DD1">
        <w:rPr>
          <w:rFonts w:ascii="Courier New" w:hAnsi="Courier New" w:cs="Courier New"/>
        </w:rPr>
        <w:tab/>
        <w:t>35719</w:t>
      </w:r>
      <w:r w:rsidRPr="00943DD1">
        <w:rPr>
          <w:rFonts w:ascii="Courier New" w:hAnsi="Courier New" w:cs="Courier New"/>
        </w:rPr>
        <w:tab/>
        <w:t>35719</w:t>
      </w:r>
      <w:r w:rsidRPr="00943DD1">
        <w:rPr>
          <w:rFonts w:ascii="Courier New" w:hAnsi="Courier New" w:cs="Courier New"/>
        </w:rPr>
        <w:tab/>
        <w:t>0</w:t>
      </w:r>
    </w:p>
    <w:p w14:paraId="2E481135" w14:textId="77777777" w:rsidR="00686470" w:rsidRPr="00943DD1" w:rsidRDefault="00686470"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ensembl_gid</w:t>
      </w:r>
      <w:r w:rsidRPr="00943DD1">
        <w:rPr>
          <w:rFonts w:ascii="Courier New" w:hAnsi="Courier New" w:cs="Courier New"/>
        </w:rPr>
        <w:tab/>
        <w:t>50159</w:t>
      </w:r>
      <w:r w:rsidRPr="00943DD1">
        <w:rPr>
          <w:rFonts w:ascii="Courier New" w:hAnsi="Courier New" w:cs="Courier New"/>
        </w:rPr>
        <w:tab/>
        <w:t>50098</w:t>
      </w:r>
      <w:r w:rsidRPr="00943DD1">
        <w:rPr>
          <w:rFonts w:ascii="Courier New" w:hAnsi="Courier New" w:cs="Courier New"/>
        </w:rPr>
        <w:tab/>
        <w:t>61</w:t>
      </w:r>
    </w:p>
    <w:p w14:paraId="1DC8F04E" w14:textId="77777777" w:rsidR="00686470" w:rsidRPr="00943DD1" w:rsidRDefault="00686470"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ensembl_pid</w:t>
      </w:r>
      <w:r w:rsidRPr="00943DD1">
        <w:rPr>
          <w:rFonts w:ascii="Courier New" w:hAnsi="Courier New" w:cs="Courier New"/>
        </w:rPr>
        <w:tab/>
        <w:t>31225</w:t>
      </w:r>
      <w:r w:rsidRPr="00943DD1">
        <w:rPr>
          <w:rFonts w:ascii="Courier New" w:hAnsi="Courier New" w:cs="Courier New"/>
        </w:rPr>
        <w:tab/>
        <w:t>31225</w:t>
      </w:r>
      <w:r w:rsidRPr="00943DD1">
        <w:rPr>
          <w:rFonts w:ascii="Courier New" w:hAnsi="Courier New" w:cs="Courier New"/>
        </w:rPr>
        <w:tab/>
        <w:t>0</w:t>
      </w:r>
    </w:p>
    <w:p w14:paraId="40B78FD7" w14:textId="77777777" w:rsidR="00686470" w:rsidRPr="00943DD1" w:rsidRDefault="00686470"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hgnc_id</w:t>
      </w:r>
      <w:r w:rsidRPr="00943DD1">
        <w:rPr>
          <w:rFonts w:ascii="Courier New" w:hAnsi="Courier New" w:cs="Courier New"/>
        </w:rPr>
        <w:tab/>
        <w:t>33036</w:t>
      </w:r>
      <w:r w:rsidRPr="00943DD1">
        <w:rPr>
          <w:rFonts w:ascii="Courier New" w:hAnsi="Courier New" w:cs="Courier New"/>
        </w:rPr>
        <w:tab/>
        <w:t>33036</w:t>
      </w:r>
      <w:r w:rsidRPr="00943DD1">
        <w:rPr>
          <w:rFonts w:ascii="Courier New" w:hAnsi="Courier New" w:cs="Courier New"/>
        </w:rPr>
        <w:tab/>
        <w:t>0</w:t>
      </w:r>
    </w:p>
    <w:p w14:paraId="5D160B16" w14:textId="77777777" w:rsidR="00686470" w:rsidRPr="00943DD1" w:rsidRDefault="00686470"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mim_id</w:t>
      </w:r>
      <w:r w:rsidRPr="00943DD1">
        <w:rPr>
          <w:rFonts w:ascii="Courier New" w:hAnsi="Courier New" w:cs="Courier New"/>
        </w:rPr>
        <w:tab/>
        <w:t>15446</w:t>
      </w:r>
      <w:r w:rsidRPr="00943DD1">
        <w:rPr>
          <w:rFonts w:ascii="Courier New" w:hAnsi="Courier New" w:cs="Courier New"/>
        </w:rPr>
        <w:tab/>
        <w:t>15446</w:t>
      </w:r>
      <w:r w:rsidRPr="00943DD1">
        <w:rPr>
          <w:rFonts w:ascii="Courier New" w:hAnsi="Courier New" w:cs="Courier New"/>
        </w:rPr>
        <w:tab/>
        <w:t>0</w:t>
      </w:r>
    </w:p>
    <w:p w14:paraId="31B43EFB" w14:textId="77777777" w:rsidR="00686470" w:rsidRPr="00943DD1" w:rsidRDefault="00686470"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hprd_id</w:t>
      </w:r>
      <w:r w:rsidRPr="00943DD1">
        <w:rPr>
          <w:rFonts w:ascii="Courier New" w:hAnsi="Courier New" w:cs="Courier New"/>
        </w:rPr>
        <w:tab/>
        <w:t>18065</w:t>
      </w:r>
      <w:r w:rsidRPr="00943DD1">
        <w:rPr>
          <w:rFonts w:ascii="Courier New" w:hAnsi="Courier New" w:cs="Courier New"/>
        </w:rPr>
        <w:tab/>
        <w:t>18065</w:t>
      </w:r>
      <w:r w:rsidRPr="00943DD1">
        <w:rPr>
          <w:rFonts w:ascii="Courier New" w:hAnsi="Courier New" w:cs="Courier New"/>
        </w:rPr>
        <w:tab/>
        <w:t>0</w:t>
      </w:r>
    </w:p>
    <w:p w14:paraId="6AE103EA" w14:textId="77777777" w:rsidR="00686470" w:rsidRPr="00943DD1" w:rsidRDefault="00686470"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vega_id</w:t>
      </w:r>
      <w:r w:rsidRPr="00943DD1">
        <w:rPr>
          <w:rFonts w:ascii="Courier New" w:hAnsi="Courier New" w:cs="Courier New"/>
        </w:rPr>
        <w:tab/>
        <w:t>17572</w:t>
      </w:r>
      <w:r w:rsidRPr="00943DD1">
        <w:rPr>
          <w:rFonts w:ascii="Courier New" w:hAnsi="Courier New" w:cs="Courier New"/>
        </w:rPr>
        <w:tab/>
        <w:t>17545</w:t>
      </w:r>
      <w:r w:rsidRPr="00943DD1">
        <w:rPr>
          <w:rFonts w:ascii="Courier New" w:hAnsi="Courier New" w:cs="Courier New"/>
        </w:rPr>
        <w:tab/>
        <w:t>27</w:t>
      </w:r>
    </w:p>
    <w:p w14:paraId="556014F4" w14:textId="77777777" w:rsidR="00686470" w:rsidRPr="00943DD1" w:rsidRDefault="00686470"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rgd_id</w:t>
      </w:r>
      <w:r w:rsidRPr="00943DD1">
        <w:rPr>
          <w:rFonts w:ascii="Courier New" w:hAnsi="Courier New" w:cs="Courier New"/>
        </w:rPr>
        <w:tab/>
        <w:t>268</w:t>
      </w:r>
      <w:r w:rsidRPr="00943DD1">
        <w:rPr>
          <w:rFonts w:ascii="Courier New" w:hAnsi="Courier New" w:cs="Courier New"/>
        </w:rPr>
        <w:tab/>
        <w:t>268</w:t>
      </w:r>
      <w:r w:rsidRPr="00943DD1">
        <w:rPr>
          <w:rFonts w:ascii="Courier New" w:hAnsi="Courier New" w:cs="Courier New"/>
        </w:rPr>
        <w:tab/>
        <w:t>0</w:t>
      </w:r>
    </w:p>
    <w:p w14:paraId="6210B2AD" w14:textId="77777777" w:rsidR="00686470" w:rsidRPr="00943DD1" w:rsidRDefault="00686470"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mirbase_id</w:t>
      </w:r>
      <w:r w:rsidRPr="00943DD1">
        <w:rPr>
          <w:rFonts w:ascii="Courier New" w:hAnsi="Courier New" w:cs="Courier New"/>
        </w:rPr>
        <w:tab/>
        <w:t>1523</w:t>
      </w:r>
      <w:r w:rsidRPr="00943DD1">
        <w:rPr>
          <w:rFonts w:ascii="Courier New" w:hAnsi="Courier New" w:cs="Courier New"/>
        </w:rPr>
        <w:tab/>
        <w:t>1523</w:t>
      </w:r>
      <w:r w:rsidRPr="00943DD1">
        <w:rPr>
          <w:rFonts w:ascii="Courier New" w:hAnsi="Courier New" w:cs="Courier New"/>
        </w:rPr>
        <w:tab/>
        <w:t>0</w:t>
      </w:r>
    </w:p>
    <w:p w14:paraId="35A36F1D" w14:textId="77777777" w:rsidR="00686470" w:rsidRPr="00943DD1" w:rsidRDefault="00686470"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unigene_gid</w:t>
      </w:r>
      <w:r w:rsidRPr="00943DD1">
        <w:rPr>
          <w:rFonts w:ascii="Courier New" w:hAnsi="Courier New" w:cs="Courier New"/>
        </w:rPr>
        <w:tab/>
        <w:t>25016</w:t>
      </w:r>
      <w:r w:rsidRPr="00943DD1">
        <w:rPr>
          <w:rFonts w:ascii="Courier New" w:hAnsi="Courier New" w:cs="Courier New"/>
        </w:rPr>
        <w:tab/>
        <w:t>24131</w:t>
      </w:r>
      <w:r w:rsidRPr="00943DD1">
        <w:rPr>
          <w:rFonts w:ascii="Courier New" w:hAnsi="Courier New" w:cs="Courier New"/>
        </w:rPr>
        <w:tab/>
        <w:t>885</w:t>
      </w:r>
    </w:p>
    <w:p w14:paraId="59EA8453" w14:textId="77777777" w:rsidR="00686470" w:rsidRPr="00943DD1" w:rsidRDefault="00686470"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uniprot_gid</w:t>
      </w:r>
      <w:r w:rsidRPr="00943DD1">
        <w:rPr>
          <w:rFonts w:ascii="Courier New" w:hAnsi="Courier New" w:cs="Courier New"/>
        </w:rPr>
        <w:tab/>
        <w:t>101047</w:t>
      </w:r>
      <w:r w:rsidRPr="00943DD1">
        <w:rPr>
          <w:rFonts w:ascii="Courier New" w:hAnsi="Courier New" w:cs="Courier New"/>
        </w:rPr>
        <w:tab/>
        <w:t>101047</w:t>
      </w:r>
      <w:r w:rsidRPr="00943DD1">
        <w:rPr>
          <w:rFonts w:ascii="Courier New" w:hAnsi="Courier New" w:cs="Courier New"/>
        </w:rPr>
        <w:tab/>
        <w:t>0</w:t>
      </w:r>
    </w:p>
    <w:p w14:paraId="14E3475C" w14:textId="77777777" w:rsidR="00686470" w:rsidRPr="00943DD1" w:rsidRDefault="00686470"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uniprot_pid</w:t>
      </w:r>
      <w:r w:rsidRPr="00943DD1">
        <w:rPr>
          <w:rFonts w:ascii="Courier New" w:hAnsi="Courier New" w:cs="Courier New"/>
        </w:rPr>
        <w:tab/>
        <w:t>105084</w:t>
      </w:r>
      <w:r w:rsidRPr="00943DD1">
        <w:rPr>
          <w:rFonts w:ascii="Courier New" w:hAnsi="Courier New" w:cs="Courier New"/>
        </w:rPr>
        <w:tab/>
        <w:t>98839</w:t>
      </w:r>
      <w:r w:rsidRPr="00943DD1">
        <w:rPr>
          <w:rFonts w:ascii="Courier New" w:hAnsi="Courier New" w:cs="Courier New"/>
        </w:rPr>
        <w:tab/>
        <w:t>6245</w:t>
      </w:r>
    </w:p>
    <w:p w14:paraId="0FE873A4" w14:textId="77777777" w:rsidR="00686470" w:rsidRPr="00943DD1" w:rsidRDefault="00686470"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rPr>
      </w:pPr>
      <w:r w:rsidRPr="00943DD1">
        <w:rPr>
          <w:rFonts w:ascii="Courier New" w:hAnsi="Courier New" w:cs="Courier New"/>
        </w:rPr>
        <w:t>pharmgkb_gid</w:t>
      </w:r>
      <w:r w:rsidRPr="00943DD1">
        <w:rPr>
          <w:rFonts w:ascii="Courier New" w:hAnsi="Courier New" w:cs="Courier New"/>
        </w:rPr>
        <w:tab/>
        <w:t>27062</w:t>
      </w:r>
      <w:r w:rsidRPr="00943DD1">
        <w:rPr>
          <w:rFonts w:ascii="Courier New" w:hAnsi="Courier New" w:cs="Courier New"/>
        </w:rPr>
        <w:tab/>
        <w:t>27062</w:t>
      </w:r>
      <w:r w:rsidRPr="00943DD1">
        <w:rPr>
          <w:rFonts w:ascii="Courier New" w:hAnsi="Courier New" w:cs="Courier New"/>
        </w:rPr>
        <w:tab/>
        <w:t>0</w:t>
      </w:r>
    </w:p>
    <w:p w14:paraId="393150AF" w14:textId="77777777" w:rsidR="00686470" w:rsidRDefault="00686470" w:rsidP="00943DD1"/>
    <w:p w14:paraId="60C48E7E" w14:textId="4688081E" w:rsidR="00686470" w:rsidRDefault="00686470" w:rsidP="00943DD1">
      <w:r>
        <w:t xml:space="preserve">The labels in the first column are the identifier types themselves; these are the values which can be used with the GENE_IDENTIFIER_TYPE option or in the first column of a two-column gene list input file. The second column shows the total number of </w:t>
      </w:r>
      <w:r w:rsidR="000D30F3">
        <w:t xml:space="preserve">distinct </w:t>
      </w:r>
      <w:r>
        <w:t>identifiers of that type which are found in the prior knowledge database file; for example, there are 91,687 di</w:t>
      </w:r>
      <w:r w:rsidR="000D30F3">
        <w:t>fferent</w:t>
      </w:r>
      <w:r>
        <w:t xml:space="preserve"> “symbol” identifiers, which are symbolic abbreviations of genes (i.e. “A1BG”). The seco</w:t>
      </w:r>
      <w:r w:rsidR="00004878">
        <w:t xml:space="preserve">nd and third columns break </w:t>
      </w:r>
      <w:r>
        <w:t>that total</w:t>
      </w:r>
      <w:r w:rsidR="00004878">
        <w:t xml:space="preserve"> down</w:t>
      </w:r>
      <w:r>
        <w:t xml:space="preserve"> into the number which are associated with only one gene (unique identifiers) and the number which are associated with multiple genes (ambiguous identifiers).</w:t>
      </w:r>
    </w:p>
    <w:p w14:paraId="39FE7CBE" w14:textId="77777777" w:rsidR="000B2150" w:rsidRDefault="000B2150" w:rsidP="00943DD1"/>
    <w:p w14:paraId="236B913E" w14:textId="0C79154F" w:rsidR="003E6518" w:rsidRDefault="000B2150" w:rsidP="00943DD1">
      <w:r>
        <w:t xml:space="preserve">The names of the identifier types are </w:t>
      </w:r>
      <w:r w:rsidR="0065037A">
        <w:t>defined by LOKI, and generally correspond to the organization or project which assigns that type of name, followed by the particular kind of thing being named. For example “entrez_gid” refers to the numeric gene numbers assigned by NCBI’s Entrez Gene database, while “ensemb</w:t>
      </w:r>
      <w:r w:rsidR="000821C7">
        <w:t>l</w:t>
      </w:r>
      <w:r w:rsidR="0065037A">
        <w:t>_pid” refers to protein identifiers assigned by Ensembl.</w:t>
      </w:r>
      <w:bookmarkStart w:id="992" w:name="_Toc208459934"/>
      <w:bookmarkStart w:id="993" w:name="_Toc208460027"/>
      <w:bookmarkStart w:id="994" w:name="_Toc208460058"/>
      <w:bookmarkEnd w:id="980"/>
      <w:bookmarkEnd w:id="981"/>
      <w:bookmarkEnd w:id="982"/>
    </w:p>
    <w:p w14:paraId="7B4C6ABE" w14:textId="7185C492" w:rsidR="00BA578D" w:rsidRDefault="00BA578D" w:rsidP="00943DD1">
      <w:pPr>
        <w:pStyle w:val="Heading2"/>
      </w:pPr>
      <w:bookmarkStart w:id="995" w:name="_Toc338422177"/>
      <w:r>
        <w:t>LD Profiles Report</w:t>
      </w:r>
      <w:bookmarkEnd w:id="995"/>
    </w:p>
    <w:p w14:paraId="1BEC9E13" w14:textId="77777777" w:rsidR="00680785" w:rsidRDefault="00680785" w:rsidP="00943DD1"/>
    <w:p w14:paraId="738B60F8" w14:textId="6F511DB5" w:rsidR="00B3665B" w:rsidRDefault="00B3665B" w:rsidP="00943DD1">
      <w:r>
        <w:t>This report lists the LD profiles available in the knowledge database. If LD Spline has not been used to calculate LD-adjusted gene boundaries, then only the default profile with canonical gene boundaries will be shown.</w:t>
      </w:r>
    </w:p>
    <w:p w14:paraId="3DA802F2" w14:textId="3FC98C8D" w:rsidR="00BA578D" w:rsidRDefault="00BA578D" w:rsidP="00943DD1">
      <w:pPr>
        <w:pStyle w:val="Heading2"/>
      </w:pPr>
      <w:bookmarkStart w:id="996" w:name="_Toc338422178"/>
      <w:r>
        <w:t>Invalid Input Reports</w:t>
      </w:r>
      <w:bookmarkEnd w:id="996"/>
    </w:p>
    <w:p w14:paraId="02A6F685" w14:textId="77777777" w:rsidR="008D65C8" w:rsidRDefault="008D65C8" w:rsidP="00943DD1"/>
    <w:p w14:paraId="2F702E21" w14:textId="16E0E0FF" w:rsidR="003B534B" w:rsidRDefault="008D65C8">
      <w:r>
        <w:t>If the REPORT_INVALID_INPUT option has been enabled, then any user input data which cannot be parsed or understood by Biofilter will appear in one of these report files. A separate file is generated for each type of input (SNP, position, region, etc.), and for each invalid input line, that entire line will be copied to the corresponding report file preced</w:t>
      </w:r>
      <w:r w:rsidR="006D4406">
        <w:t>ed by a</w:t>
      </w:r>
      <w:r>
        <w:t xml:space="preserve"> comment line describing the error. For example, the SNP input file on the left will yield the invalid SNP report file on the right:</w:t>
      </w:r>
    </w:p>
    <w:p w14:paraId="1D263E60" w14:textId="2974F182" w:rsidR="003B534B" w:rsidRDefault="003B534B">
      <w:pPr>
        <w:widowControl/>
        <w:suppressAutoHyphens w:val="0"/>
      </w:pPr>
      <w:r>
        <w:br w:type="page"/>
      </w:r>
    </w:p>
    <w:tbl>
      <w:tblPr>
        <w:tblStyle w:val="TableGrid"/>
        <w:tblW w:w="8640" w:type="dxa"/>
        <w:tblInd w:w="720" w:type="dxa"/>
        <w:tblLook w:val="04A0" w:firstRow="1" w:lastRow="0" w:firstColumn="1" w:lastColumn="0" w:noHBand="0" w:noVBand="1"/>
      </w:tblPr>
      <w:tblGrid>
        <w:gridCol w:w="1369"/>
        <w:gridCol w:w="7271"/>
      </w:tblGrid>
      <w:tr w:rsidR="008D65C8" w:rsidRPr="008D65C8" w14:paraId="65F0FA7F" w14:textId="77777777" w:rsidTr="00943DD1">
        <w:tc>
          <w:tcPr>
            <w:tcW w:w="1369" w:type="dxa"/>
          </w:tcPr>
          <w:p w14:paraId="05FE3DE2" w14:textId="77777777" w:rsidR="008D65C8" w:rsidRPr="00943DD1" w:rsidRDefault="008D65C8" w:rsidP="008D65C8">
            <w:pPr>
              <w:rPr>
                <w:rFonts w:ascii="Courier New" w:hAnsi="Courier New" w:cs="Courier New"/>
                <w:sz w:val="22"/>
                <w:szCs w:val="22"/>
              </w:rPr>
            </w:pPr>
            <w:r w:rsidRPr="00943DD1">
              <w:rPr>
                <w:rFonts w:ascii="Courier New" w:hAnsi="Courier New" w:cs="Courier New"/>
                <w:sz w:val="22"/>
                <w:szCs w:val="22"/>
              </w:rPr>
              <w:lastRenderedPageBreak/>
              <w:t>#snp</w:t>
            </w:r>
          </w:p>
          <w:p w14:paraId="0598AC58" w14:textId="77777777" w:rsidR="008D65C8" w:rsidRPr="00943DD1" w:rsidRDefault="008D65C8" w:rsidP="008D65C8">
            <w:pPr>
              <w:rPr>
                <w:rFonts w:ascii="Courier New" w:hAnsi="Courier New" w:cs="Courier New"/>
                <w:sz w:val="22"/>
                <w:szCs w:val="22"/>
              </w:rPr>
            </w:pPr>
            <w:r w:rsidRPr="00943DD1">
              <w:rPr>
                <w:rFonts w:ascii="Courier New" w:hAnsi="Courier New" w:cs="Courier New"/>
                <w:sz w:val="22"/>
                <w:szCs w:val="22"/>
              </w:rPr>
              <w:t>rs12</w:t>
            </w:r>
          </w:p>
          <w:p w14:paraId="4D186A02" w14:textId="77777777" w:rsidR="008D65C8" w:rsidRPr="00943DD1" w:rsidRDefault="008D65C8" w:rsidP="008D65C8">
            <w:pPr>
              <w:rPr>
                <w:rFonts w:ascii="Courier New" w:hAnsi="Courier New" w:cs="Courier New"/>
                <w:sz w:val="22"/>
                <w:szCs w:val="22"/>
              </w:rPr>
            </w:pPr>
            <w:r w:rsidRPr="00943DD1">
              <w:rPr>
                <w:rFonts w:ascii="Courier New" w:hAnsi="Courier New" w:cs="Courier New"/>
                <w:sz w:val="22"/>
                <w:szCs w:val="22"/>
              </w:rPr>
              <w:t>rs34</w:t>
            </w:r>
          </w:p>
          <w:p w14:paraId="3CA7B7DA" w14:textId="77777777" w:rsidR="008D65C8" w:rsidRPr="00943DD1" w:rsidRDefault="008D65C8" w:rsidP="008D65C8">
            <w:pPr>
              <w:rPr>
                <w:rFonts w:ascii="Courier New" w:hAnsi="Courier New" w:cs="Courier New"/>
                <w:sz w:val="22"/>
                <w:szCs w:val="22"/>
              </w:rPr>
            </w:pPr>
            <w:r w:rsidRPr="00943DD1">
              <w:rPr>
                <w:rFonts w:ascii="Courier New" w:hAnsi="Courier New" w:cs="Courier New"/>
                <w:sz w:val="22"/>
                <w:szCs w:val="22"/>
              </w:rPr>
              <w:t>chr5:678</w:t>
            </w:r>
          </w:p>
          <w:p w14:paraId="1D94C39D" w14:textId="0944F9F8" w:rsidR="008D65C8" w:rsidRPr="00943DD1" w:rsidRDefault="008D65C8" w:rsidP="008D65C8">
            <w:pPr>
              <w:rPr>
                <w:rFonts w:ascii="Courier New" w:hAnsi="Courier New" w:cs="Courier New"/>
                <w:sz w:val="22"/>
                <w:szCs w:val="22"/>
              </w:rPr>
            </w:pPr>
            <w:r w:rsidRPr="00943DD1">
              <w:rPr>
                <w:rFonts w:ascii="Courier New" w:hAnsi="Courier New" w:cs="Courier New"/>
                <w:sz w:val="22"/>
                <w:szCs w:val="22"/>
              </w:rPr>
              <w:t>rs90</w:t>
            </w:r>
          </w:p>
        </w:tc>
        <w:tc>
          <w:tcPr>
            <w:tcW w:w="7271" w:type="dxa"/>
          </w:tcPr>
          <w:p w14:paraId="05066DEB" w14:textId="77777777" w:rsidR="008D65C8" w:rsidRPr="00943DD1" w:rsidRDefault="008D65C8" w:rsidP="008D65C8">
            <w:pPr>
              <w:rPr>
                <w:rFonts w:ascii="Courier New" w:hAnsi="Courier New" w:cs="Courier New"/>
                <w:sz w:val="22"/>
                <w:szCs w:val="22"/>
              </w:rPr>
            </w:pPr>
            <w:r w:rsidRPr="00943DD1">
              <w:rPr>
                <w:rFonts w:ascii="Courier New" w:hAnsi="Courier New" w:cs="Courier New"/>
                <w:sz w:val="22"/>
                <w:szCs w:val="22"/>
              </w:rPr>
              <w:t># invalid literal for long() with base 10: 'chr5:678'</w:t>
            </w:r>
          </w:p>
          <w:p w14:paraId="6F212763" w14:textId="62B38C9D" w:rsidR="008D65C8" w:rsidRPr="00943DD1" w:rsidRDefault="008D65C8" w:rsidP="008D65C8">
            <w:pPr>
              <w:rPr>
                <w:rFonts w:ascii="Courier New" w:hAnsi="Courier New" w:cs="Courier New"/>
                <w:sz w:val="22"/>
                <w:szCs w:val="22"/>
              </w:rPr>
            </w:pPr>
            <w:r w:rsidRPr="00943DD1">
              <w:rPr>
                <w:rFonts w:ascii="Courier New" w:hAnsi="Courier New" w:cs="Courier New"/>
                <w:sz w:val="22"/>
                <w:szCs w:val="22"/>
              </w:rPr>
              <w:t>chr5:678</w:t>
            </w:r>
          </w:p>
        </w:tc>
      </w:tr>
    </w:tbl>
    <w:p w14:paraId="26BA320D" w14:textId="77777777" w:rsidR="008D65C8" w:rsidRDefault="008D65C8" w:rsidP="00943DD1"/>
    <w:p w14:paraId="5E716424" w14:textId="2CA5AD10" w:rsidR="008D65C8" w:rsidRDefault="006D4406" w:rsidP="00943DD1">
      <w:r>
        <w:t>One of the inputs was not understood as a valid RS number, but the other three were parsed successfully and added to the input dataset.</w:t>
      </w:r>
    </w:p>
    <w:p w14:paraId="33D2F9E5" w14:textId="54BD8F95" w:rsidR="00BA578D" w:rsidRDefault="00BA578D" w:rsidP="00943DD1">
      <w:pPr>
        <w:pStyle w:val="Heading2"/>
      </w:pPr>
      <w:bookmarkStart w:id="997" w:name="_Toc338422179"/>
      <w:r>
        <w:t>Analysis Outputs</w:t>
      </w:r>
      <w:bookmarkEnd w:id="997"/>
    </w:p>
    <w:p w14:paraId="5B627FA1" w14:textId="77777777" w:rsidR="00B64946" w:rsidRDefault="00B64946" w:rsidP="00943DD1"/>
    <w:p w14:paraId="035B9E1C" w14:textId="048C8B18" w:rsidR="00615758" w:rsidRDefault="003669AA" w:rsidP="00943DD1">
      <w:r>
        <w:t>F</w:t>
      </w:r>
      <w:r w:rsidR="00615758">
        <w:t>iltering, annotation and modeling analys</w:t>
      </w:r>
      <w:r>
        <w:t>e</w:t>
      </w:r>
      <w:r w:rsidR="00615758">
        <w:t xml:space="preserve">s </w:t>
      </w:r>
      <w:r>
        <w:t>always return one or more tab-separated columns, but the number and contents of those columns can vary. Each analysis mode allows the user to exactly specify the desired output columns.</w:t>
      </w:r>
    </w:p>
    <w:p w14:paraId="75969DD0" w14:textId="77777777" w:rsidR="003669AA" w:rsidRDefault="003669AA" w:rsidP="00943DD1"/>
    <w:p w14:paraId="5FA023CC" w14:textId="5C627A92" w:rsidR="00CD5A83" w:rsidDel="00696002" w:rsidRDefault="003669AA" w:rsidP="00943DD1">
      <w:pPr>
        <w:rPr>
          <w:del w:id="998" w:author="Alexander Thomas Frase" w:date="2012-10-19T14:51:00Z"/>
        </w:rPr>
      </w:pPr>
      <w:r>
        <w:t xml:space="preserve">In the simplest case, the user can request </w:t>
      </w:r>
      <w:r w:rsidR="008D3C50">
        <w:t xml:space="preserve">one of the six data types which Biofilter also takes as input: SNP, position, region, gene, group or source. </w:t>
      </w:r>
      <w:r w:rsidR="004E211F">
        <w:t>The</w:t>
      </w:r>
      <w:r w:rsidR="008D3C50">
        <w:t xml:space="preserve"> output </w:t>
      </w:r>
      <w:r w:rsidR="00CD5A83">
        <w:t xml:space="preserve">will </w:t>
      </w:r>
      <w:r w:rsidR="004E211F">
        <w:t xml:space="preserve">then </w:t>
      </w:r>
      <w:r w:rsidR="00CD5A83">
        <w:t>contain one or more columns describing the specified data type, in exactly the same format as Biofilter requires for input of the same type. For example, SNP output produces a single column of RS numbers, position output produces three columns (chromosome, label, position), and so on. More than one basic type can also be output together (and is required for annotation and modeling analyses), in which case the columns corresponding to any additional types are simply appended in order to the final output.</w:t>
      </w:r>
    </w:p>
    <w:p w14:paraId="763D4EEC" w14:textId="49051917" w:rsidR="004E211F" w:rsidDel="00696002" w:rsidRDefault="004E211F" w:rsidP="00943DD1">
      <w:pPr>
        <w:rPr>
          <w:del w:id="999" w:author="Alexander Thomas Frase" w:date="2012-10-19T14:51:00Z"/>
        </w:rPr>
      </w:pPr>
    </w:p>
    <w:p w14:paraId="2909A0D5" w14:textId="63A07054" w:rsidR="004E211F" w:rsidRDefault="00696002" w:rsidP="00943DD1">
      <w:ins w:id="1000" w:author="Alexander Thomas Frase" w:date="2012-10-19T14:51:00Z">
        <w:r>
          <w:t xml:space="preserve"> </w:t>
        </w:r>
      </w:ins>
      <w:r w:rsidR="004E211F">
        <w:t>For example, the analysis options on the left will produce the output columns on the right:</w:t>
      </w:r>
    </w:p>
    <w:p w14:paraId="774BF8FA" w14:textId="77777777" w:rsidR="004E211F" w:rsidRDefault="004E211F" w:rsidP="00943DD1"/>
    <w:tbl>
      <w:tblPr>
        <w:tblStyle w:val="TableGrid"/>
        <w:tblW w:w="8640" w:type="dxa"/>
        <w:tblInd w:w="720" w:type="dxa"/>
        <w:tblLook w:val="04A0" w:firstRow="1" w:lastRow="0" w:firstColumn="1" w:lastColumn="0" w:noHBand="0" w:noVBand="1"/>
      </w:tblPr>
      <w:tblGrid>
        <w:gridCol w:w="3168"/>
        <w:gridCol w:w="5472"/>
      </w:tblGrid>
      <w:tr w:rsidR="004E211F" w:rsidRPr="006760CF" w14:paraId="3709A99E" w14:textId="77777777" w:rsidTr="00943DD1">
        <w:tc>
          <w:tcPr>
            <w:tcW w:w="3168" w:type="dxa"/>
          </w:tcPr>
          <w:p w14:paraId="321E0C54" w14:textId="74FD60FC" w:rsidR="004E211F" w:rsidRPr="00943DD1" w:rsidRDefault="004E211F">
            <w:pPr>
              <w:rPr>
                <w:rFonts w:ascii="Courier New" w:hAnsi="Courier New" w:cs="Courier New"/>
                <w:sz w:val="22"/>
                <w:szCs w:val="22"/>
              </w:rPr>
            </w:pPr>
            <w:r w:rsidRPr="00943DD1">
              <w:rPr>
                <w:rFonts w:ascii="Courier New" w:hAnsi="Courier New" w:cs="Courier New"/>
                <w:sz w:val="22"/>
                <w:szCs w:val="22"/>
              </w:rPr>
              <w:t xml:space="preserve">FILTER </w:t>
            </w:r>
            <w:r w:rsidR="006760CF" w:rsidRPr="00943DD1">
              <w:rPr>
                <w:rFonts w:ascii="Courier New" w:hAnsi="Courier New" w:cs="Courier New"/>
                <w:sz w:val="22"/>
                <w:szCs w:val="22"/>
              </w:rPr>
              <w:t>position</w:t>
            </w:r>
          </w:p>
        </w:tc>
        <w:tc>
          <w:tcPr>
            <w:tcW w:w="5472" w:type="dxa"/>
          </w:tcPr>
          <w:p w14:paraId="45CBD07A" w14:textId="42B82697" w:rsidR="006760CF" w:rsidRPr="00943DD1" w:rsidRDefault="006760CF">
            <w:pPr>
              <w:rPr>
                <w:rFonts w:ascii="Courier New" w:hAnsi="Courier New" w:cs="Courier New"/>
                <w:sz w:val="22"/>
                <w:szCs w:val="22"/>
              </w:rPr>
            </w:pPr>
            <w:r>
              <w:rPr>
                <w:rFonts w:ascii="Courier New" w:hAnsi="Courier New" w:cs="Courier New"/>
                <w:sz w:val="22"/>
                <w:szCs w:val="22"/>
              </w:rPr>
              <w:t>c</w:t>
            </w:r>
            <w:r w:rsidRPr="00943DD1">
              <w:rPr>
                <w:rFonts w:ascii="Courier New" w:hAnsi="Courier New" w:cs="Courier New"/>
                <w:sz w:val="22"/>
                <w:szCs w:val="22"/>
              </w:rPr>
              <w:t>hr</w:t>
            </w:r>
            <w:r>
              <w:rPr>
                <w:rFonts w:ascii="Courier New" w:hAnsi="Courier New" w:cs="Courier New"/>
                <w:sz w:val="22"/>
                <w:szCs w:val="22"/>
              </w:rPr>
              <w:t xml:space="preserve">    </w:t>
            </w:r>
            <w:r w:rsidRPr="00943DD1">
              <w:rPr>
                <w:rFonts w:ascii="Courier New" w:hAnsi="Courier New" w:cs="Courier New"/>
                <w:sz w:val="22"/>
                <w:szCs w:val="22"/>
              </w:rPr>
              <w:t>position</w:t>
            </w:r>
            <w:r>
              <w:rPr>
                <w:rFonts w:ascii="Courier New" w:hAnsi="Courier New" w:cs="Courier New"/>
                <w:sz w:val="22"/>
                <w:szCs w:val="22"/>
              </w:rPr>
              <w:t xml:space="preserve">  </w:t>
            </w:r>
            <w:r w:rsidRPr="00943DD1">
              <w:rPr>
                <w:rFonts w:ascii="Courier New" w:hAnsi="Courier New" w:cs="Courier New"/>
                <w:sz w:val="22"/>
                <w:szCs w:val="22"/>
              </w:rPr>
              <w:t>pos</w:t>
            </w:r>
          </w:p>
        </w:tc>
      </w:tr>
      <w:tr w:rsidR="004E211F" w:rsidRPr="006760CF" w14:paraId="485D0749" w14:textId="77777777" w:rsidTr="00943DD1">
        <w:tc>
          <w:tcPr>
            <w:tcW w:w="3168" w:type="dxa"/>
          </w:tcPr>
          <w:p w14:paraId="08BCEF50" w14:textId="1B25BFC8" w:rsidR="004E211F" w:rsidRPr="00943DD1" w:rsidRDefault="006760CF" w:rsidP="00713D76">
            <w:pPr>
              <w:rPr>
                <w:rFonts w:ascii="Courier New" w:hAnsi="Courier New" w:cs="Courier New"/>
                <w:sz w:val="22"/>
                <w:szCs w:val="22"/>
              </w:rPr>
            </w:pPr>
            <w:r w:rsidRPr="00943DD1">
              <w:rPr>
                <w:rFonts w:ascii="Courier New" w:hAnsi="Courier New" w:cs="Courier New"/>
                <w:sz w:val="22"/>
                <w:szCs w:val="22"/>
              </w:rPr>
              <w:t xml:space="preserve">FILTER </w:t>
            </w:r>
            <w:r w:rsidR="004E211F" w:rsidRPr="00943DD1">
              <w:rPr>
                <w:rFonts w:ascii="Courier New" w:hAnsi="Courier New" w:cs="Courier New"/>
                <w:sz w:val="22"/>
                <w:szCs w:val="22"/>
              </w:rPr>
              <w:t>gene</w:t>
            </w:r>
            <w:r w:rsidR="006078FB">
              <w:rPr>
                <w:rFonts w:ascii="Courier New" w:hAnsi="Courier New" w:cs="Courier New"/>
                <w:sz w:val="22"/>
                <w:szCs w:val="22"/>
              </w:rPr>
              <w:t xml:space="preserve"> snp</w:t>
            </w:r>
          </w:p>
        </w:tc>
        <w:tc>
          <w:tcPr>
            <w:tcW w:w="5472" w:type="dxa"/>
          </w:tcPr>
          <w:p w14:paraId="53358C87" w14:textId="5242A2EA" w:rsidR="006760CF" w:rsidRPr="00943DD1" w:rsidRDefault="006078FB" w:rsidP="00B83CEA">
            <w:pPr>
              <w:rPr>
                <w:rFonts w:ascii="Courier New" w:hAnsi="Courier New" w:cs="Courier New"/>
                <w:sz w:val="22"/>
                <w:szCs w:val="22"/>
              </w:rPr>
            </w:pPr>
            <w:r>
              <w:rPr>
                <w:rFonts w:ascii="Courier New" w:hAnsi="Courier New" w:cs="Courier New"/>
                <w:sz w:val="22"/>
                <w:szCs w:val="22"/>
              </w:rPr>
              <w:t>g</w:t>
            </w:r>
            <w:r w:rsidR="006760CF" w:rsidRPr="00713D76">
              <w:rPr>
                <w:rFonts w:ascii="Courier New" w:hAnsi="Courier New" w:cs="Courier New"/>
                <w:sz w:val="22"/>
                <w:szCs w:val="22"/>
              </w:rPr>
              <w:t>ene</w:t>
            </w:r>
            <w:r>
              <w:rPr>
                <w:rFonts w:ascii="Courier New" w:hAnsi="Courier New" w:cs="Courier New"/>
                <w:sz w:val="22"/>
                <w:szCs w:val="22"/>
              </w:rPr>
              <w:t xml:space="preserve">   snp</w:t>
            </w:r>
          </w:p>
        </w:tc>
      </w:tr>
      <w:tr w:rsidR="004E211F" w:rsidRPr="006760CF" w14:paraId="58962CA4" w14:textId="77777777" w:rsidTr="00943DD1">
        <w:tc>
          <w:tcPr>
            <w:tcW w:w="3168" w:type="dxa"/>
          </w:tcPr>
          <w:p w14:paraId="33ED591B" w14:textId="4ED4A28A" w:rsidR="004E211F" w:rsidRPr="00943DD1" w:rsidRDefault="004E211F">
            <w:pPr>
              <w:rPr>
                <w:rFonts w:ascii="Courier New" w:hAnsi="Courier New" w:cs="Courier New"/>
                <w:sz w:val="22"/>
                <w:szCs w:val="22"/>
              </w:rPr>
            </w:pPr>
            <w:r w:rsidRPr="00943DD1">
              <w:rPr>
                <w:rFonts w:ascii="Courier New" w:hAnsi="Courier New" w:cs="Courier New"/>
                <w:sz w:val="22"/>
                <w:szCs w:val="22"/>
              </w:rPr>
              <w:t>ANNOTATE gene region</w:t>
            </w:r>
          </w:p>
        </w:tc>
        <w:tc>
          <w:tcPr>
            <w:tcW w:w="5472" w:type="dxa"/>
          </w:tcPr>
          <w:p w14:paraId="338035A1" w14:textId="3FBB87B8" w:rsidR="006760CF" w:rsidRPr="00943DD1" w:rsidRDefault="006760CF" w:rsidP="00713D76">
            <w:pPr>
              <w:rPr>
                <w:rFonts w:ascii="Courier New" w:hAnsi="Courier New" w:cs="Courier New"/>
                <w:sz w:val="22"/>
                <w:szCs w:val="22"/>
              </w:rPr>
            </w:pPr>
            <w:r>
              <w:rPr>
                <w:rFonts w:ascii="Courier New" w:hAnsi="Courier New" w:cs="Courier New"/>
                <w:sz w:val="22"/>
                <w:szCs w:val="22"/>
              </w:rPr>
              <w:t>g</w:t>
            </w:r>
            <w:r w:rsidRPr="00713D76">
              <w:rPr>
                <w:rFonts w:ascii="Courier New" w:hAnsi="Courier New" w:cs="Courier New"/>
                <w:sz w:val="22"/>
                <w:szCs w:val="22"/>
              </w:rPr>
              <w:t>ene</w:t>
            </w:r>
            <w:r>
              <w:rPr>
                <w:rFonts w:ascii="Courier New" w:hAnsi="Courier New" w:cs="Courier New"/>
                <w:sz w:val="22"/>
                <w:szCs w:val="22"/>
              </w:rPr>
              <w:t xml:space="preserve">   </w:t>
            </w:r>
            <w:r w:rsidRPr="00713D76">
              <w:rPr>
                <w:rFonts w:ascii="Courier New" w:hAnsi="Courier New" w:cs="Courier New"/>
                <w:sz w:val="22"/>
                <w:szCs w:val="22"/>
              </w:rPr>
              <w:t>chr</w:t>
            </w:r>
            <w:r>
              <w:rPr>
                <w:rFonts w:ascii="Courier New" w:hAnsi="Courier New" w:cs="Courier New"/>
                <w:sz w:val="22"/>
                <w:szCs w:val="22"/>
              </w:rPr>
              <w:t xml:space="preserve">       </w:t>
            </w:r>
            <w:r w:rsidRPr="00713D76">
              <w:rPr>
                <w:rFonts w:ascii="Courier New" w:hAnsi="Courier New" w:cs="Courier New"/>
                <w:sz w:val="22"/>
                <w:szCs w:val="22"/>
              </w:rPr>
              <w:t>region</w:t>
            </w:r>
            <w:r>
              <w:rPr>
                <w:rFonts w:ascii="Courier New" w:hAnsi="Courier New" w:cs="Courier New"/>
                <w:sz w:val="22"/>
                <w:szCs w:val="22"/>
              </w:rPr>
              <w:t xml:space="preserve">  </w:t>
            </w:r>
            <w:r w:rsidRPr="00713D76">
              <w:rPr>
                <w:rFonts w:ascii="Courier New" w:hAnsi="Courier New" w:cs="Courier New"/>
                <w:sz w:val="22"/>
                <w:szCs w:val="22"/>
              </w:rPr>
              <w:t>start</w:t>
            </w:r>
            <w:r>
              <w:rPr>
                <w:rFonts w:ascii="Courier New" w:hAnsi="Courier New" w:cs="Courier New"/>
                <w:sz w:val="22"/>
                <w:szCs w:val="22"/>
              </w:rPr>
              <w:t xml:space="preserve">  </w:t>
            </w:r>
            <w:r w:rsidRPr="00713D76">
              <w:rPr>
                <w:rFonts w:ascii="Courier New" w:hAnsi="Courier New" w:cs="Courier New"/>
                <w:sz w:val="22"/>
                <w:szCs w:val="22"/>
              </w:rPr>
              <w:t>stop</w:t>
            </w:r>
          </w:p>
        </w:tc>
      </w:tr>
      <w:tr w:rsidR="004E211F" w:rsidRPr="006760CF" w14:paraId="3F449C80" w14:textId="77777777" w:rsidTr="00943DD1">
        <w:tc>
          <w:tcPr>
            <w:tcW w:w="3168" w:type="dxa"/>
          </w:tcPr>
          <w:p w14:paraId="143B708A" w14:textId="448CF456" w:rsidR="004E211F" w:rsidRPr="00943DD1" w:rsidRDefault="004E211F">
            <w:pPr>
              <w:rPr>
                <w:rFonts w:ascii="Courier New" w:hAnsi="Courier New" w:cs="Courier New"/>
                <w:sz w:val="22"/>
                <w:szCs w:val="22"/>
              </w:rPr>
            </w:pPr>
            <w:r w:rsidRPr="00943DD1">
              <w:rPr>
                <w:rFonts w:ascii="Courier New" w:hAnsi="Courier New" w:cs="Courier New"/>
                <w:sz w:val="22"/>
                <w:szCs w:val="22"/>
              </w:rPr>
              <w:t>MODEL gene</w:t>
            </w:r>
          </w:p>
        </w:tc>
        <w:tc>
          <w:tcPr>
            <w:tcW w:w="5472" w:type="dxa"/>
          </w:tcPr>
          <w:p w14:paraId="47591342" w14:textId="12358291" w:rsidR="004E211F" w:rsidRPr="00943DD1" w:rsidRDefault="006760CF" w:rsidP="00713D76">
            <w:pPr>
              <w:rPr>
                <w:rFonts w:ascii="Courier New" w:hAnsi="Courier New" w:cs="Courier New"/>
                <w:sz w:val="22"/>
                <w:szCs w:val="22"/>
              </w:rPr>
            </w:pPr>
            <w:r w:rsidRPr="00943DD1">
              <w:rPr>
                <w:rFonts w:ascii="Courier New" w:hAnsi="Courier New" w:cs="Courier New"/>
                <w:sz w:val="22"/>
                <w:szCs w:val="22"/>
              </w:rPr>
              <w:t>gene1</w:t>
            </w:r>
            <w:r>
              <w:rPr>
                <w:rFonts w:ascii="Courier New" w:hAnsi="Courier New" w:cs="Courier New"/>
                <w:sz w:val="22"/>
                <w:szCs w:val="22"/>
              </w:rPr>
              <w:t xml:space="preserve">  </w:t>
            </w:r>
            <w:r w:rsidRPr="00943DD1">
              <w:rPr>
                <w:rFonts w:ascii="Courier New" w:hAnsi="Courier New" w:cs="Courier New"/>
                <w:sz w:val="22"/>
                <w:szCs w:val="22"/>
              </w:rPr>
              <w:t>gene2</w:t>
            </w:r>
            <w:r>
              <w:rPr>
                <w:rFonts w:ascii="Courier New" w:hAnsi="Courier New" w:cs="Courier New"/>
                <w:sz w:val="22"/>
                <w:szCs w:val="22"/>
              </w:rPr>
              <w:t xml:space="preserve">     </w:t>
            </w:r>
            <w:r w:rsidRPr="00943DD1">
              <w:rPr>
                <w:rFonts w:ascii="Courier New" w:hAnsi="Courier New" w:cs="Courier New"/>
                <w:sz w:val="22"/>
                <w:szCs w:val="22"/>
              </w:rPr>
              <w:t>score</w:t>
            </w:r>
          </w:p>
        </w:tc>
      </w:tr>
    </w:tbl>
    <w:p w14:paraId="54B56058" w14:textId="77777777" w:rsidR="004E211F" w:rsidRPr="00943DD1" w:rsidRDefault="004E211F" w:rsidP="00943DD1">
      <w:pPr>
        <w:rPr>
          <w:sz w:val="22"/>
          <w:szCs w:val="22"/>
        </w:rPr>
      </w:pPr>
    </w:p>
    <w:p w14:paraId="3E492D5F" w14:textId="77777777" w:rsidR="00B1247B" w:rsidRDefault="007966D7" w:rsidP="00943DD1">
      <w:pPr>
        <w:rPr>
          <w:ins w:id="1001" w:author="Alexander Thomas Frase" w:date="2012-10-19T14:21:00Z"/>
        </w:rPr>
      </w:pPr>
      <w:r>
        <w:t>N</w:t>
      </w:r>
      <w:r w:rsidR="00E222FF">
        <w:t xml:space="preserve">ote that there are two different places Biofilter could draw from when outputting any given type of data: </w:t>
      </w:r>
      <w:ins w:id="1002" w:author="Alexander Thomas Frase" w:date="2012-10-19T14:20:00Z">
        <w:r w:rsidR="00B1247B">
          <w:t xml:space="preserve">one of </w:t>
        </w:r>
      </w:ins>
      <w:r w:rsidR="00E222FF">
        <w:t>the user input dataset</w:t>
      </w:r>
      <w:ins w:id="1003" w:author="Alexander Thomas Frase" w:date="2012-10-19T14:20:00Z">
        <w:r w:rsidR="00B1247B">
          <w:t>s</w:t>
        </w:r>
      </w:ins>
      <w:r w:rsidR="00E222FF">
        <w:t>, or the prior knowledge database. If an output type is requested which was not provided as input then the choice is clear, and Biofilter will produce the requested output based on the data contained in the knowledge database. For any data type which was provided as input, however, Biofilter will pull any corresponding output columns from the input dat</w:t>
      </w:r>
      <w:r>
        <w:t>a rather than the knowledge database.</w:t>
      </w:r>
      <w:del w:id="1004" w:author="Alexander Thomas Frase" w:date="2012-10-19T14:21:00Z">
        <w:r w:rsidDel="00B1247B">
          <w:delText xml:space="preserve"> </w:delText>
        </w:r>
      </w:del>
    </w:p>
    <w:p w14:paraId="772B00A9" w14:textId="77777777" w:rsidR="00B1247B" w:rsidRDefault="00B1247B" w:rsidP="00943DD1">
      <w:pPr>
        <w:rPr>
          <w:ins w:id="1005" w:author="Alexander Thomas Frase" w:date="2012-10-19T14:21:00Z"/>
        </w:rPr>
      </w:pPr>
    </w:p>
    <w:p w14:paraId="3675EC4A" w14:textId="3C764F90" w:rsidR="00E222FF" w:rsidRDefault="007966D7" w:rsidP="00943DD1">
      <w:commentRangeStart w:id="1006"/>
      <w:r>
        <w:t xml:space="preserve">This means, for example, that if regions are supplied as input and both </w:t>
      </w:r>
      <w:ins w:id="1007" w:author="Alexander Thomas Frase" w:date="2012-10-19T14:24:00Z">
        <w:r w:rsidR="005502FB">
          <w:t>“</w:t>
        </w:r>
      </w:ins>
      <w:r>
        <w:t>gene</w:t>
      </w:r>
      <w:ins w:id="1008" w:author="Alexander Thomas Frase" w:date="2012-10-19T14:24:00Z">
        <w:r w:rsidR="005502FB">
          <w:t>”</w:t>
        </w:r>
      </w:ins>
      <w:del w:id="1009" w:author="Alexander Thomas Frase" w:date="2012-10-19T14:24:00Z">
        <w:r w:rsidDel="005502FB">
          <w:delText>s</w:delText>
        </w:r>
      </w:del>
      <w:r>
        <w:t xml:space="preserve"> and </w:t>
      </w:r>
      <w:ins w:id="1010" w:author="Alexander Thomas Frase" w:date="2012-10-19T14:24:00Z">
        <w:r w:rsidR="005502FB">
          <w:t>“</w:t>
        </w:r>
      </w:ins>
      <w:r>
        <w:t>region</w:t>
      </w:r>
      <w:ins w:id="1011" w:author="Alexander Thomas Frase" w:date="2012-10-19T14:24:00Z">
        <w:r w:rsidR="005502FB">
          <w:t>”</w:t>
        </w:r>
      </w:ins>
      <w:del w:id="1012" w:author="Alexander Thomas Frase" w:date="2012-10-19T14:24:00Z">
        <w:r w:rsidDel="005502FB">
          <w:delText>s</w:delText>
        </w:r>
      </w:del>
      <w:r>
        <w:t xml:space="preserve"> are requested as output,</w:t>
      </w:r>
      <w:del w:id="1013" w:author="Alexander Thomas Frase" w:date="2012-10-19T14:15:00Z">
        <w:r w:rsidDel="00B1247B">
          <w:delText xml:space="preserve"> the</w:delText>
        </w:r>
        <w:r w:rsidR="00CA6AB9" w:rsidDel="00B1247B">
          <w:delText>n the</w:delText>
        </w:r>
        <w:r w:rsidDel="00B1247B">
          <w:delText xml:space="preserve"> gene output column will correctly identify the gene whose region matched the input region, but the region output columns will not contain th</w:delText>
        </w:r>
        <w:r w:rsidR="00210A6E" w:rsidDel="00B1247B">
          <w:delText>at</w:delText>
        </w:r>
        <w:r w:rsidDel="00B1247B">
          <w:delText xml:space="preserve"> gene’s region; instead, they will contain the input region which matched the gene.</w:delText>
        </w:r>
        <w:commentRangeEnd w:id="1006"/>
        <w:r w:rsidR="00F15A80" w:rsidDel="00B1247B">
          <w:rPr>
            <w:rStyle w:val="CommentReference"/>
          </w:rPr>
          <w:commentReference w:id="1006"/>
        </w:r>
      </w:del>
      <w:ins w:id="1014" w:author="Alexander Thomas Frase" w:date="2012-10-19T14:15:00Z">
        <w:r w:rsidR="00B1247B">
          <w:t xml:space="preserve"> then the result may not be as expected. </w:t>
        </w:r>
      </w:ins>
      <w:ins w:id="1015" w:author="Alexander Thomas Frase" w:date="2012-10-19T14:16:00Z">
        <w:r w:rsidR="00B1247B">
          <w:t xml:space="preserve">The output will list both genes and regions, and the genes in the first column will </w:t>
        </w:r>
      </w:ins>
      <w:ins w:id="1016" w:author="Alexander Thomas Frase" w:date="2012-10-19T14:19:00Z">
        <w:r w:rsidR="00B1247B">
          <w:t xml:space="preserve">indeed </w:t>
        </w:r>
      </w:ins>
      <w:ins w:id="1017" w:author="Alexander Thomas Frase" w:date="2012-10-19T14:16:00Z">
        <w:r w:rsidR="00B1247B">
          <w:t xml:space="preserve">be the ones whose genomic region matched one of the provided input regions. However, the region </w:t>
        </w:r>
      </w:ins>
      <w:ins w:id="1018" w:author="Alexander Thomas Frase" w:date="2012-10-19T14:26:00Z">
        <w:r w:rsidR="005502FB">
          <w:t>shown</w:t>
        </w:r>
      </w:ins>
      <w:ins w:id="1019" w:author="Alexander Thomas Frase" w:date="2012-10-19T14:16:00Z">
        <w:r w:rsidR="00B1247B">
          <w:t xml:space="preserve"> next to each gene will </w:t>
        </w:r>
        <w:r w:rsidR="00B1247B" w:rsidRPr="00B1247B">
          <w:rPr>
            <w:i/>
            <w:rPrChange w:id="1020" w:author="Alexander Thomas Frase" w:date="2012-10-19T14:19:00Z">
              <w:rPr/>
            </w:rPrChange>
          </w:rPr>
          <w:t>not</w:t>
        </w:r>
        <w:r w:rsidR="00B1247B">
          <w:t xml:space="preserve"> be that gene</w:t>
        </w:r>
      </w:ins>
      <w:ins w:id="1021" w:author="Alexander Thomas Frase" w:date="2012-10-19T14:17:00Z">
        <w:r w:rsidR="00B1247B">
          <w:t>’s region</w:t>
        </w:r>
      </w:ins>
      <w:ins w:id="1022" w:author="Alexander Thomas Frase" w:date="2012-10-19T14:19:00Z">
        <w:r w:rsidR="00B1247B">
          <w:t>,</w:t>
        </w:r>
      </w:ins>
      <w:ins w:id="1023" w:author="Alexander Thomas Frase" w:date="2012-10-19T14:17:00Z">
        <w:r w:rsidR="00B1247B">
          <w:t xml:space="preserve"> as one might hope; it will instead be the user-provided input region which matched the gene</w:t>
        </w:r>
      </w:ins>
      <w:ins w:id="1024" w:author="Alexander Thomas Frase" w:date="2012-10-19T14:18:00Z">
        <w:r w:rsidR="00B1247B">
          <w:t>’s region.</w:t>
        </w:r>
      </w:ins>
    </w:p>
    <w:p w14:paraId="64F6B363" w14:textId="77777777" w:rsidR="00E222FF" w:rsidRDefault="00E222FF" w:rsidP="00943DD1"/>
    <w:p w14:paraId="2DB77EBD" w14:textId="52501A11" w:rsidR="00CD5A83" w:rsidRDefault="00B1247B" w:rsidP="00943DD1">
      <w:ins w:id="1025" w:author="Alexander Thomas Frase" w:date="2012-10-19T14:22:00Z">
        <w:r>
          <w:t xml:space="preserve">Biofilter </w:t>
        </w:r>
        <w:r w:rsidR="005502FB">
          <w:t xml:space="preserve">provides additional output options to deal with situations </w:t>
        </w:r>
      </w:ins>
      <w:ins w:id="1026" w:author="Alexander Thomas Frase" w:date="2012-10-19T14:23:00Z">
        <w:r w:rsidR="005502FB">
          <w:t>such as these</w:t>
        </w:r>
      </w:ins>
      <w:ins w:id="1027" w:author="Alexander Thomas Frase" w:date="2012-10-19T14:22:00Z">
        <w:r w:rsidR="005502FB">
          <w:t xml:space="preserve">. </w:t>
        </w:r>
      </w:ins>
      <w:r w:rsidR="00994205">
        <w:t xml:space="preserve">The six basic types </w:t>
      </w:r>
      <w:r w:rsidR="00994205">
        <w:lastRenderedPageBreak/>
        <w:t xml:space="preserve">will suffice for most use cases, but </w:t>
      </w:r>
      <w:r w:rsidR="00E10AE8">
        <w:t>they are actually only shorthand for their respective sets of individual output columns. For more particular use cases</w:t>
      </w:r>
      <w:del w:id="1028" w:author="Alexander Thomas Frase" w:date="2012-10-19T14:23:00Z">
        <w:r w:rsidR="00210A6E" w:rsidDel="005502FB">
          <w:delText xml:space="preserve"> (such as the region and gene issue described above)</w:delText>
        </w:r>
      </w:del>
      <w:del w:id="1029" w:author="Alexander Thomas Frase" w:date="2012-10-19T14:27:00Z">
        <w:r w:rsidR="00E10AE8" w:rsidDel="005502FB">
          <w:delText xml:space="preserve">, Biofilter </w:delText>
        </w:r>
        <w:r w:rsidR="00210A6E" w:rsidDel="005502FB">
          <w:delText>provides</w:delText>
        </w:r>
      </w:del>
      <w:ins w:id="1030" w:author="Alexander Thomas Frase" w:date="2012-10-19T14:27:00Z">
        <w:r w:rsidR="005502FB">
          <w:t xml:space="preserve"> there are</w:t>
        </w:r>
      </w:ins>
      <w:r w:rsidR="00210A6E">
        <w:t xml:space="preserve"> </w:t>
      </w:r>
      <w:del w:id="1031" w:author="Alexander Thomas Frase" w:date="2012-10-19T14:27:00Z">
        <w:r w:rsidR="00210A6E" w:rsidDel="005502FB">
          <w:delText xml:space="preserve">some </w:delText>
        </w:r>
      </w:del>
      <w:ins w:id="1032" w:author="Alexander Thomas Frase" w:date="2012-10-19T14:27:00Z">
        <w:r w:rsidR="005502FB">
          <w:t xml:space="preserve">a few </w:t>
        </w:r>
      </w:ins>
      <w:r w:rsidR="00210A6E">
        <w:t>additional shorthand types</w:t>
      </w:r>
      <w:r w:rsidR="009C5DD5">
        <w:t xml:space="preserve"> (such as “generegion”)</w:t>
      </w:r>
      <w:ins w:id="1033" w:author="Alexander Thomas Frase" w:date="2012-10-19T14:27:00Z">
        <w:r w:rsidR="005502FB">
          <w:t>,</w:t>
        </w:r>
      </w:ins>
      <w:r w:rsidR="00210A6E">
        <w:t xml:space="preserve"> and </w:t>
      </w:r>
      <w:del w:id="1034" w:author="Alexander Thomas Frase" w:date="2012-10-19T14:28:00Z">
        <w:r w:rsidR="00210A6E" w:rsidDel="005502FB">
          <w:delText xml:space="preserve">also </w:delText>
        </w:r>
        <w:r w:rsidR="00E10AE8" w:rsidDel="005502FB">
          <w:delText xml:space="preserve">allows </w:delText>
        </w:r>
      </w:del>
      <w:r w:rsidR="00E10AE8">
        <w:t xml:space="preserve">any single output column </w:t>
      </w:r>
      <w:ins w:id="1035" w:author="Alexander Thomas Frase" w:date="2012-10-19T14:28:00Z">
        <w:r w:rsidR="005502FB">
          <w:t xml:space="preserve">may also </w:t>
        </w:r>
      </w:ins>
      <w:del w:id="1036" w:author="Alexander Thomas Frase" w:date="2012-10-19T14:28:00Z">
        <w:r w:rsidR="00E10AE8" w:rsidDel="005502FB">
          <w:delText xml:space="preserve">to </w:delText>
        </w:r>
      </w:del>
      <w:r w:rsidR="00E10AE8">
        <w:t>be requested individually</w:t>
      </w:r>
      <w:r w:rsidR="00210A6E">
        <w:t xml:space="preserve">. </w:t>
      </w:r>
      <w:commentRangeStart w:id="1037"/>
      <w:r w:rsidR="00210A6E">
        <w:t>T</w:t>
      </w:r>
      <w:r w:rsidR="00E10AE8">
        <w:t xml:space="preserve">his includes each </w:t>
      </w:r>
      <w:r w:rsidR="00A167BC">
        <w:t xml:space="preserve">separate </w:t>
      </w:r>
      <w:r w:rsidR="00E10AE8">
        <w:t>column</w:t>
      </w:r>
      <w:r w:rsidR="00A167BC">
        <w:t xml:space="preserve"> from any of the six data type outputs</w:t>
      </w:r>
      <w:ins w:id="1038" w:author="Alexander Thomas Frase" w:date="2012-10-19T14:28:00Z">
        <w:r w:rsidR="005502FB">
          <w:t xml:space="preserve"> (such as “region_chr” which is the first of four columns included in the </w:t>
        </w:r>
      </w:ins>
      <w:ins w:id="1039" w:author="Alexander Thomas Frase" w:date="2012-10-19T14:29:00Z">
        <w:r w:rsidR="005502FB">
          <w:t>“region” output type)</w:t>
        </w:r>
      </w:ins>
      <w:r w:rsidR="00A167BC">
        <w:t>, as well as some columns which are not inc</w:t>
      </w:r>
      <w:r w:rsidR="00210A6E">
        <w:t>luded in any of the shorthand sets.</w:t>
      </w:r>
      <w:commentRangeEnd w:id="1037"/>
      <w:r w:rsidR="00F15A80">
        <w:rPr>
          <w:rStyle w:val="CommentReference"/>
        </w:rPr>
        <w:commentReference w:id="1037"/>
      </w:r>
    </w:p>
    <w:p w14:paraId="1FCC3944" w14:textId="77777777" w:rsidR="00A167BC" w:rsidRDefault="00A167BC" w:rsidP="00943DD1"/>
    <w:p w14:paraId="78BDBAAB" w14:textId="2788B735" w:rsidR="00A167BC" w:rsidRDefault="00A167BC" w:rsidP="00943DD1">
      <w:r>
        <w:t>Biofilter currently supports the following output</w:t>
      </w:r>
      <w:r w:rsidR="004C24EB">
        <w:t>s</w:t>
      </w:r>
      <w:del w:id="1040" w:author="Alexander Thomas Frase" w:date="2012-10-19T14:52:00Z">
        <w:r w:rsidR="004C24EB" w:rsidDel="005F22AB">
          <w:delText>, any of which may be used in any order as arguments to the FILTER, ANNOTATE or MODEL analysis options</w:delText>
        </w:r>
      </w:del>
      <w:r w:rsidR="004C24EB">
        <w:t>:</w:t>
      </w:r>
    </w:p>
    <w:p w14:paraId="3BE051BF" w14:textId="77777777" w:rsidR="00801029" w:rsidRDefault="00801029" w:rsidP="00943DD1"/>
    <w:tbl>
      <w:tblPr>
        <w:tblStyle w:val="TableGrid"/>
        <w:tblW w:w="8640" w:type="dxa"/>
        <w:tblInd w:w="720" w:type="dxa"/>
        <w:tblLook w:val="0600" w:firstRow="0" w:lastRow="0" w:firstColumn="0" w:lastColumn="0" w:noHBand="1" w:noVBand="1"/>
      </w:tblPr>
      <w:tblGrid>
        <w:gridCol w:w="1908"/>
        <w:gridCol w:w="6732"/>
      </w:tblGrid>
      <w:tr w:rsidR="007F1D76" w:rsidRPr="001F2CC2" w14:paraId="64F7AD92" w14:textId="77777777" w:rsidTr="00943DD1">
        <w:tc>
          <w:tcPr>
            <w:tcW w:w="1908" w:type="dxa"/>
          </w:tcPr>
          <w:p w14:paraId="1C8AFCE0" w14:textId="6D807B21" w:rsidR="00801029" w:rsidRPr="00943DD1" w:rsidRDefault="007F1D76">
            <w:pPr>
              <w:rPr>
                <w:rFonts w:cs="Times New Roman"/>
                <w:sz w:val="22"/>
                <w:szCs w:val="22"/>
              </w:rPr>
            </w:pPr>
            <w:r w:rsidRPr="00943DD1">
              <w:rPr>
                <w:rFonts w:cs="Times New Roman"/>
                <w:sz w:val="22"/>
                <w:szCs w:val="22"/>
              </w:rPr>
              <w:t>snp</w:t>
            </w:r>
          </w:p>
        </w:tc>
        <w:tc>
          <w:tcPr>
            <w:tcW w:w="6732" w:type="dxa"/>
          </w:tcPr>
          <w:p w14:paraId="1B13E2FC" w14:textId="0889ADAF" w:rsidR="00801029" w:rsidRPr="00943DD1" w:rsidRDefault="00986D9A" w:rsidP="00713D76">
            <w:pPr>
              <w:rPr>
                <w:rFonts w:cs="Times New Roman"/>
                <w:sz w:val="22"/>
                <w:szCs w:val="22"/>
              </w:rPr>
            </w:pPr>
            <w:r>
              <w:rPr>
                <w:rFonts w:cs="Times New Roman"/>
                <w:sz w:val="22"/>
                <w:szCs w:val="22"/>
              </w:rPr>
              <w:t>S</w:t>
            </w:r>
            <w:r w:rsidR="007F1D76" w:rsidRPr="00943DD1">
              <w:rPr>
                <w:rFonts w:cs="Times New Roman"/>
                <w:sz w:val="22"/>
                <w:szCs w:val="22"/>
              </w:rPr>
              <w:t>horthand for: snp_label</w:t>
            </w:r>
          </w:p>
        </w:tc>
      </w:tr>
      <w:tr w:rsidR="007F1D76" w:rsidRPr="001F2CC2" w14:paraId="70D51DF8" w14:textId="77777777" w:rsidTr="00943DD1">
        <w:tc>
          <w:tcPr>
            <w:tcW w:w="1908" w:type="dxa"/>
          </w:tcPr>
          <w:p w14:paraId="0CCA9395" w14:textId="6C366893" w:rsidR="00801029" w:rsidRPr="00943DD1" w:rsidRDefault="007F1D76">
            <w:pPr>
              <w:rPr>
                <w:rFonts w:cs="Times New Roman"/>
                <w:sz w:val="22"/>
                <w:szCs w:val="22"/>
              </w:rPr>
            </w:pPr>
            <w:r w:rsidRPr="00943DD1">
              <w:rPr>
                <w:rFonts w:cs="Times New Roman"/>
                <w:sz w:val="22"/>
                <w:szCs w:val="22"/>
              </w:rPr>
              <w:t>snp_id</w:t>
            </w:r>
          </w:p>
        </w:tc>
        <w:tc>
          <w:tcPr>
            <w:tcW w:w="6732" w:type="dxa"/>
          </w:tcPr>
          <w:p w14:paraId="528C70ED" w14:textId="2F5FA46B" w:rsidR="00801029" w:rsidRPr="00943DD1" w:rsidRDefault="001F2CC2" w:rsidP="00713D76">
            <w:pPr>
              <w:rPr>
                <w:rFonts w:cs="Times New Roman"/>
                <w:sz w:val="22"/>
                <w:szCs w:val="22"/>
              </w:rPr>
            </w:pPr>
            <w:r w:rsidRPr="00943DD1">
              <w:rPr>
                <w:rFonts w:cs="Times New Roman"/>
                <w:sz w:val="22"/>
                <w:szCs w:val="22"/>
              </w:rPr>
              <w:t xml:space="preserve">The SNP’s RS number, with no prefix; if an input SNP was merged, the </w:t>
            </w:r>
            <w:r w:rsidR="008D3205">
              <w:rPr>
                <w:rFonts w:cs="Times New Roman"/>
                <w:sz w:val="22"/>
                <w:szCs w:val="22"/>
              </w:rPr>
              <w:t>current</w:t>
            </w:r>
            <w:r w:rsidRPr="00943DD1">
              <w:rPr>
                <w:rFonts w:cs="Times New Roman"/>
                <w:sz w:val="22"/>
                <w:szCs w:val="22"/>
              </w:rPr>
              <w:t xml:space="preserve"> (</w:t>
            </w:r>
            <w:r w:rsidR="008D3205">
              <w:rPr>
                <w:rFonts w:cs="Times New Roman"/>
                <w:sz w:val="22"/>
                <w:szCs w:val="22"/>
              </w:rPr>
              <w:t>new</w:t>
            </w:r>
            <w:r w:rsidRPr="00943DD1">
              <w:rPr>
                <w:rFonts w:cs="Times New Roman"/>
                <w:sz w:val="22"/>
                <w:szCs w:val="22"/>
              </w:rPr>
              <w:t>) RS number is shown</w:t>
            </w:r>
          </w:p>
        </w:tc>
      </w:tr>
      <w:tr w:rsidR="007F1D76" w:rsidRPr="001F2CC2" w14:paraId="7BD50CAD" w14:textId="77777777" w:rsidTr="00943DD1">
        <w:tc>
          <w:tcPr>
            <w:tcW w:w="1908" w:type="dxa"/>
          </w:tcPr>
          <w:p w14:paraId="3AEBA62F" w14:textId="7F9B5AFE" w:rsidR="00801029" w:rsidRPr="00943DD1" w:rsidRDefault="007F1D76">
            <w:pPr>
              <w:rPr>
                <w:rFonts w:cs="Times New Roman"/>
                <w:sz w:val="22"/>
                <w:szCs w:val="22"/>
              </w:rPr>
            </w:pPr>
            <w:r w:rsidRPr="00943DD1">
              <w:rPr>
                <w:rFonts w:cs="Times New Roman"/>
                <w:sz w:val="22"/>
                <w:szCs w:val="22"/>
              </w:rPr>
              <w:t>snp_label</w:t>
            </w:r>
          </w:p>
        </w:tc>
        <w:tc>
          <w:tcPr>
            <w:tcW w:w="6732" w:type="dxa"/>
          </w:tcPr>
          <w:p w14:paraId="7D5332E9" w14:textId="2B762227" w:rsidR="00801029" w:rsidRPr="00943DD1" w:rsidRDefault="001F2CC2">
            <w:pPr>
              <w:rPr>
                <w:rFonts w:cs="Times New Roman"/>
                <w:sz w:val="22"/>
                <w:szCs w:val="22"/>
              </w:rPr>
            </w:pPr>
            <w:r w:rsidRPr="00943DD1">
              <w:rPr>
                <w:rFonts w:cs="Times New Roman"/>
                <w:sz w:val="22"/>
                <w:szCs w:val="22"/>
              </w:rPr>
              <w:t>The SNP’s RS number, with “rs” prefix; if an input SNP was merged, the user-provided (old) RS number is shown</w:t>
            </w:r>
          </w:p>
        </w:tc>
      </w:tr>
      <w:tr w:rsidR="007F1D76" w:rsidRPr="001F2CC2" w14:paraId="098CB964" w14:textId="77777777" w:rsidTr="00943DD1">
        <w:tc>
          <w:tcPr>
            <w:tcW w:w="1908" w:type="dxa"/>
          </w:tcPr>
          <w:p w14:paraId="375448C0" w14:textId="08CBB715" w:rsidR="00801029" w:rsidRPr="00943DD1" w:rsidRDefault="007F1D76">
            <w:pPr>
              <w:rPr>
                <w:rFonts w:cs="Times New Roman"/>
                <w:sz w:val="22"/>
                <w:szCs w:val="22"/>
              </w:rPr>
            </w:pPr>
            <w:r w:rsidRPr="00943DD1">
              <w:rPr>
                <w:rFonts w:cs="Times New Roman"/>
                <w:sz w:val="22"/>
                <w:szCs w:val="22"/>
              </w:rPr>
              <w:t>position</w:t>
            </w:r>
          </w:p>
        </w:tc>
        <w:tc>
          <w:tcPr>
            <w:tcW w:w="6732" w:type="dxa"/>
          </w:tcPr>
          <w:p w14:paraId="3777C9FD" w14:textId="24D8DAE2" w:rsidR="00801029" w:rsidRPr="00943DD1" w:rsidRDefault="00986D9A">
            <w:pPr>
              <w:rPr>
                <w:rFonts w:cs="Times New Roman"/>
                <w:sz w:val="22"/>
                <w:szCs w:val="22"/>
              </w:rPr>
            </w:pPr>
            <w:r>
              <w:rPr>
                <w:rFonts w:cs="Times New Roman"/>
                <w:sz w:val="22"/>
                <w:szCs w:val="22"/>
              </w:rPr>
              <w:t>Shorthand for: position_chr , position_label , position_pos</w:t>
            </w:r>
          </w:p>
        </w:tc>
      </w:tr>
      <w:tr w:rsidR="007F1D76" w:rsidRPr="001F2CC2" w14:paraId="54E6EDC8" w14:textId="77777777" w:rsidTr="00943DD1">
        <w:tc>
          <w:tcPr>
            <w:tcW w:w="1908" w:type="dxa"/>
          </w:tcPr>
          <w:p w14:paraId="76B0F9EE" w14:textId="43C548C3" w:rsidR="00801029" w:rsidRPr="00943DD1" w:rsidRDefault="007F1D76">
            <w:pPr>
              <w:rPr>
                <w:rFonts w:cs="Times New Roman"/>
                <w:sz w:val="22"/>
                <w:szCs w:val="22"/>
              </w:rPr>
            </w:pPr>
            <w:r w:rsidRPr="00943DD1">
              <w:rPr>
                <w:rFonts w:cs="Times New Roman"/>
                <w:sz w:val="22"/>
                <w:szCs w:val="22"/>
              </w:rPr>
              <w:t>position_id</w:t>
            </w:r>
          </w:p>
        </w:tc>
        <w:tc>
          <w:tcPr>
            <w:tcW w:w="6732" w:type="dxa"/>
          </w:tcPr>
          <w:p w14:paraId="7E712009" w14:textId="14C76E59" w:rsidR="00801029" w:rsidRPr="00943DD1" w:rsidRDefault="00986D9A" w:rsidP="00713D76">
            <w:pPr>
              <w:rPr>
                <w:rFonts w:cs="Times New Roman"/>
                <w:sz w:val="22"/>
                <w:szCs w:val="22"/>
              </w:rPr>
            </w:pPr>
            <w:r>
              <w:rPr>
                <w:rFonts w:cs="Times New Roman"/>
                <w:sz w:val="22"/>
                <w:szCs w:val="22"/>
              </w:rPr>
              <w:t xml:space="preserve">An arbitrary unique ID number for the position; </w:t>
            </w:r>
            <w:r w:rsidR="008D3205">
              <w:rPr>
                <w:rFonts w:cs="Times New Roman"/>
                <w:sz w:val="22"/>
                <w:szCs w:val="22"/>
              </w:rPr>
              <w:t xml:space="preserve">can be </w:t>
            </w:r>
            <w:r>
              <w:rPr>
                <w:rFonts w:cs="Times New Roman"/>
                <w:sz w:val="22"/>
                <w:szCs w:val="22"/>
              </w:rPr>
              <w:t>use</w:t>
            </w:r>
            <w:r w:rsidR="008D3205">
              <w:rPr>
                <w:rFonts w:cs="Times New Roman"/>
                <w:sz w:val="22"/>
                <w:szCs w:val="22"/>
              </w:rPr>
              <w:t>d</w:t>
            </w:r>
            <w:r>
              <w:rPr>
                <w:rFonts w:cs="Times New Roman"/>
                <w:sz w:val="22"/>
                <w:szCs w:val="22"/>
              </w:rPr>
              <w:t xml:space="preserve"> to distinguish </w:t>
            </w:r>
            <w:r w:rsidR="008D3205">
              <w:rPr>
                <w:rFonts w:cs="Times New Roman"/>
                <w:sz w:val="22"/>
                <w:szCs w:val="22"/>
              </w:rPr>
              <w:t xml:space="preserve">unlabeled </w:t>
            </w:r>
            <w:r>
              <w:rPr>
                <w:rFonts w:cs="Times New Roman"/>
                <w:sz w:val="22"/>
                <w:szCs w:val="22"/>
              </w:rPr>
              <w:t>position</w:t>
            </w:r>
            <w:r w:rsidR="008D3205">
              <w:rPr>
                <w:rFonts w:cs="Times New Roman"/>
                <w:sz w:val="22"/>
                <w:szCs w:val="22"/>
              </w:rPr>
              <w:t>s</w:t>
            </w:r>
            <w:r>
              <w:rPr>
                <w:rFonts w:cs="Times New Roman"/>
                <w:sz w:val="22"/>
                <w:szCs w:val="22"/>
              </w:rPr>
              <w:t xml:space="preserve"> with identical genomic locations</w:t>
            </w:r>
          </w:p>
        </w:tc>
      </w:tr>
      <w:tr w:rsidR="007F1D76" w:rsidRPr="001F2CC2" w14:paraId="28172D39" w14:textId="77777777" w:rsidTr="00943DD1">
        <w:tc>
          <w:tcPr>
            <w:tcW w:w="1908" w:type="dxa"/>
          </w:tcPr>
          <w:p w14:paraId="3A3CFCE1" w14:textId="77B91273" w:rsidR="00801029" w:rsidRPr="00943DD1" w:rsidRDefault="007F1D76">
            <w:pPr>
              <w:rPr>
                <w:rFonts w:cs="Times New Roman"/>
                <w:sz w:val="22"/>
                <w:szCs w:val="22"/>
              </w:rPr>
            </w:pPr>
            <w:r w:rsidRPr="00943DD1">
              <w:rPr>
                <w:rFonts w:cs="Times New Roman"/>
                <w:sz w:val="22"/>
                <w:szCs w:val="22"/>
              </w:rPr>
              <w:t>position_label</w:t>
            </w:r>
          </w:p>
        </w:tc>
        <w:tc>
          <w:tcPr>
            <w:tcW w:w="6732" w:type="dxa"/>
          </w:tcPr>
          <w:p w14:paraId="50BE1ACE" w14:textId="63E0D665" w:rsidR="00801029" w:rsidRPr="00943DD1" w:rsidRDefault="00986D9A">
            <w:pPr>
              <w:rPr>
                <w:rFonts w:cs="Times New Roman"/>
                <w:sz w:val="22"/>
                <w:szCs w:val="22"/>
              </w:rPr>
            </w:pPr>
            <w:r>
              <w:rPr>
                <w:rFonts w:cs="Times New Roman"/>
                <w:sz w:val="22"/>
                <w:szCs w:val="22"/>
              </w:rPr>
              <w:t>The provided (or generated) label for an input position, or the RS number (with “rs” prefix) for a SNP position from the knowledge database</w:t>
            </w:r>
          </w:p>
        </w:tc>
      </w:tr>
      <w:tr w:rsidR="007F1D76" w:rsidRPr="001F2CC2" w14:paraId="70B1DFDF" w14:textId="77777777" w:rsidTr="00943DD1">
        <w:tc>
          <w:tcPr>
            <w:tcW w:w="1908" w:type="dxa"/>
          </w:tcPr>
          <w:p w14:paraId="1C2EBC20" w14:textId="192A3C25" w:rsidR="00801029" w:rsidRPr="00943DD1" w:rsidRDefault="007F1D76">
            <w:pPr>
              <w:rPr>
                <w:rFonts w:cs="Times New Roman"/>
                <w:sz w:val="22"/>
                <w:szCs w:val="22"/>
              </w:rPr>
            </w:pPr>
            <w:r w:rsidRPr="00943DD1">
              <w:rPr>
                <w:rFonts w:cs="Times New Roman"/>
                <w:sz w:val="22"/>
                <w:szCs w:val="22"/>
              </w:rPr>
              <w:t>position_chr</w:t>
            </w:r>
          </w:p>
        </w:tc>
        <w:tc>
          <w:tcPr>
            <w:tcW w:w="6732" w:type="dxa"/>
          </w:tcPr>
          <w:p w14:paraId="47F3D7FD" w14:textId="07F251F7" w:rsidR="00801029" w:rsidRPr="00943DD1" w:rsidRDefault="00161E89">
            <w:pPr>
              <w:rPr>
                <w:rFonts w:cs="Times New Roman"/>
                <w:sz w:val="22"/>
                <w:szCs w:val="22"/>
              </w:rPr>
            </w:pPr>
            <w:r>
              <w:rPr>
                <w:rFonts w:cs="Times New Roman"/>
                <w:sz w:val="22"/>
                <w:szCs w:val="22"/>
              </w:rPr>
              <w:t>The position’s chromosome number or name</w:t>
            </w:r>
          </w:p>
        </w:tc>
      </w:tr>
      <w:tr w:rsidR="007F1D76" w:rsidRPr="001F2CC2" w14:paraId="49682856" w14:textId="77777777" w:rsidTr="00943DD1">
        <w:tc>
          <w:tcPr>
            <w:tcW w:w="1908" w:type="dxa"/>
          </w:tcPr>
          <w:p w14:paraId="72E65B7B" w14:textId="3D40524F" w:rsidR="007F1D76" w:rsidRPr="00943DD1" w:rsidRDefault="007F1D76" w:rsidP="00713D76">
            <w:pPr>
              <w:rPr>
                <w:rFonts w:cs="Times New Roman"/>
                <w:sz w:val="22"/>
                <w:szCs w:val="22"/>
              </w:rPr>
            </w:pPr>
            <w:r w:rsidRPr="00943DD1">
              <w:rPr>
                <w:rFonts w:cs="Times New Roman"/>
                <w:sz w:val="22"/>
                <w:szCs w:val="22"/>
              </w:rPr>
              <w:t>position_pos</w:t>
            </w:r>
          </w:p>
        </w:tc>
        <w:tc>
          <w:tcPr>
            <w:tcW w:w="6732" w:type="dxa"/>
          </w:tcPr>
          <w:p w14:paraId="0A506610" w14:textId="405B5090" w:rsidR="00801029" w:rsidRPr="00943DD1" w:rsidRDefault="00161E89">
            <w:pPr>
              <w:rPr>
                <w:rFonts w:cs="Times New Roman"/>
                <w:sz w:val="22"/>
                <w:szCs w:val="22"/>
              </w:rPr>
            </w:pPr>
            <w:r>
              <w:rPr>
                <w:rFonts w:cs="Times New Roman"/>
                <w:sz w:val="22"/>
                <w:szCs w:val="22"/>
              </w:rPr>
              <w:t>The position’s basepair location</w:t>
            </w:r>
          </w:p>
        </w:tc>
      </w:tr>
      <w:tr w:rsidR="00EE412F" w:rsidRPr="001F2CC2" w14:paraId="10022A64" w14:textId="77777777" w:rsidTr="00943DD1">
        <w:tc>
          <w:tcPr>
            <w:tcW w:w="1908" w:type="dxa"/>
          </w:tcPr>
          <w:p w14:paraId="4B82EF57" w14:textId="339098B9" w:rsidR="00EE412F" w:rsidRPr="00943DD1" w:rsidRDefault="00EE412F">
            <w:pPr>
              <w:rPr>
                <w:rFonts w:cs="Times New Roman"/>
                <w:sz w:val="22"/>
                <w:szCs w:val="22"/>
              </w:rPr>
            </w:pPr>
            <w:r w:rsidRPr="00943DD1">
              <w:rPr>
                <w:rFonts w:cs="Times New Roman"/>
                <w:sz w:val="22"/>
                <w:szCs w:val="22"/>
              </w:rPr>
              <w:t>region</w:t>
            </w:r>
          </w:p>
        </w:tc>
        <w:tc>
          <w:tcPr>
            <w:tcW w:w="6732" w:type="dxa"/>
          </w:tcPr>
          <w:p w14:paraId="7924B35F" w14:textId="27B84949" w:rsidR="00EE412F" w:rsidRPr="00943DD1" w:rsidRDefault="00161E89">
            <w:pPr>
              <w:rPr>
                <w:rFonts w:cs="Times New Roman"/>
                <w:sz w:val="22"/>
                <w:szCs w:val="22"/>
              </w:rPr>
            </w:pPr>
            <w:r>
              <w:rPr>
                <w:rFonts w:cs="Times New Roman"/>
                <w:sz w:val="22"/>
                <w:szCs w:val="22"/>
              </w:rPr>
              <w:t>Shorthand for: region_chr , region_label , region_start , region_stop</w:t>
            </w:r>
          </w:p>
        </w:tc>
      </w:tr>
      <w:tr w:rsidR="00EE412F" w:rsidRPr="001F2CC2" w14:paraId="462D8A6A" w14:textId="77777777" w:rsidTr="00943DD1">
        <w:tc>
          <w:tcPr>
            <w:tcW w:w="1908" w:type="dxa"/>
          </w:tcPr>
          <w:p w14:paraId="62790B87" w14:textId="06DCE886" w:rsidR="00EE412F" w:rsidRPr="00943DD1" w:rsidRDefault="00EE412F">
            <w:pPr>
              <w:rPr>
                <w:rFonts w:cs="Times New Roman"/>
                <w:sz w:val="22"/>
                <w:szCs w:val="22"/>
              </w:rPr>
            </w:pPr>
            <w:r w:rsidRPr="00943DD1">
              <w:rPr>
                <w:rFonts w:cs="Times New Roman"/>
                <w:sz w:val="22"/>
                <w:szCs w:val="22"/>
              </w:rPr>
              <w:t>region_id</w:t>
            </w:r>
          </w:p>
        </w:tc>
        <w:tc>
          <w:tcPr>
            <w:tcW w:w="6732" w:type="dxa"/>
          </w:tcPr>
          <w:p w14:paraId="58BC2D95" w14:textId="2A7785F7" w:rsidR="00EE412F" w:rsidRPr="00943DD1" w:rsidRDefault="00161E89">
            <w:pPr>
              <w:rPr>
                <w:rFonts w:cs="Times New Roman"/>
                <w:sz w:val="22"/>
                <w:szCs w:val="22"/>
              </w:rPr>
            </w:pPr>
            <w:r>
              <w:rPr>
                <w:rFonts w:cs="Times New Roman"/>
                <w:sz w:val="22"/>
                <w:szCs w:val="22"/>
              </w:rPr>
              <w:t>An arbitrary unique ID number for the region; can be used to distinguish unlabeled regions with identical genomic start and stop locations</w:t>
            </w:r>
          </w:p>
        </w:tc>
      </w:tr>
      <w:tr w:rsidR="00EE412F" w:rsidRPr="001F2CC2" w14:paraId="7B900E4B" w14:textId="77777777" w:rsidTr="00943DD1">
        <w:tc>
          <w:tcPr>
            <w:tcW w:w="1908" w:type="dxa"/>
          </w:tcPr>
          <w:p w14:paraId="3CA107C6" w14:textId="174E610F" w:rsidR="00EE412F" w:rsidRPr="00943DD1" w:rsidRDefault="00EE412F">
            <w:pPr>
              <w:rPr>
                <w:rFonts w:cs="Times New Roman"/>
                <w:sz w:val="22"/>
                <w:szCs w:val="22"/>
              </w:rPr>
            </w:pPr>
            <w:r w:rsidRPr="00943DD1">
              <w:rPr>
                <w:rFonts w:cs="Times New Roman"/>
                <w:sz w:val="22"/>
                <w:szCs w:val="22"/>
              </w:rPr>
              <w:t>region_label</w:t>
            </w:r>
          </w:p>
        </w:tc>
        <w:tc>
          <w:tcPr>
            <w:tcW w:w="6732" w:type="dxa"/>
          </w:tcPr>
          <w:p w14:paraId="08B3FA25" w14:textId="0833A7A9" w:rsidR="00EE412F" w:rsidRPr="00943DD1" w:rsidRDefault="00762E43" w:rsidP="00713D76">
            <w:pPr>
              <w:rPr>
                <w:rFonts w:cs="Times New Roman"/>
                <w:sz w:val="22"/>
                <w:szCs w:val="22"/>
              </w:rPr>
            </w:pPr>
            <w:r>
              <w:rPr>
                <w:rFonts w:cs="Times New Roman"/>
                <w:sz w:val="22"/>
                <w:szCs w:val="22"/>
              </w:rPr>
              <w:t>The provided (or generated) label for an input region, or the primary label for a region from the knowledge database</w:t>
            </w:r>
          </w:p>
        </w:tc>
      </w:tr>
      <w:tr w:rsidR="00EE412F" w:rsidRPr="001F2CC2" w14:paraId="56335D0A" w14:textId="77777777" w:rsidTr="00943DD1">
        <w:tc>
          <w:tcPr>
            <w:tcW w:w="1908" w:type="dxa"/>
          </w:tcPr>
          <w:p w14:paraId="4F7A10F7" w14:textId="5EC91F97" w:rsidR="00EE412F" w:rsidRPr="00943DD1" w:rsidRDefault="00EE412F">
            <w:pPr>
              <w:rPr>
                <w:rFonts w:cs="Times New Roman"/>
                <w:sz w:val="22"/>
                <w:szCs w:val="22"/>
              </w:rPr>
            </w:pPr>
            <w:r w:rsidRPr="00943DD1">
              <w:rPr>
                <w:rFonts w:cs="Times New Roman"/>
                <w:sz w:val="22"/>
                <w:szCs w:val="22"/>
              </w:rPr>
              <w:t>region_chr</w:t>
            </w:r>
          </w:p>
        </w:tc>
        <w:tc>
          <w:tcPr>
            <w:tcW w:w="6732" w:type="dxa"/>
          </w:tcPr>
          <w:p w14:paraId="18E9A388" w14:textId="1AB00E28" w:rsidR="00EE412F" w:rsidRPr="00943DD1" w:rsidRDefault="00762E43">
            <w:pPr>
              <w:rPr>
                <w:rFonts w:cs="Times New Roman"/>
                <w:sz w:val="22"/>
                <w:szCs w:val="22"/>
              </w:rPr>
            </w:pPr>
            <w:r>
              <w:rPr>
                <w:rFonts w:cs="Times New Roman"/>
                <w:sz w:val="22"/>
                <w:szCs w:val="22"/>
              </w:rPr>
              <w:t>The region’s chromosome number or name</w:t>
            </w:r>
          </w:p>
        </w:tc>
      </w:tr>
      <w:tr w:rsidR="00EE412F" w:rsidRPr="001F2CC2" w14:paraId="0FA906CF" w14:textId="77777777" w:rsidTr="00943DD1">
        <w:tc>
          <w:tcPr>
            <w:tcW w:w="1908" w:type="dxa"/>
          </w:tcPr>
          <w:p w14:paraId="2F000573" w14:textId="402210BD" w:rsidR="00EE412F" w:rsidRPr="00943DD1" w:rsidRDefault="00EE412F">
            <w:pPr>
              <w:rPr>
                <w:rFonts w:cs="Times New Roman"/>
                <w:sz w:val="22"/>
                <w:szCs w:val="22"/>
              </w:rPr>
            </w:pPr>
            <w:r w:rsidRPr="00943DD1">
              <w:rPr>
                <w:rFonts w:cs="Times New Roman"/>
                <w:sz w:val="22"/>
                <w:szCs w:val="22"/>
              </w:rPr>
              <w:t>region_start</w:t>
            </w:r>
          </w:p>
        </w:tc>
        <w:tc>
          <w:tcPr>
            <w:tcW w:w="6732" w:type="dxa"/>
          </w:tcPr>
          <w:p w14:paraId="2EDDD7B5" w14:textId="1C18F9B8" w:rsidR="00EE412F" w:rsidRPr="00943DD1" w:rsidRDefault="00762E43" w:rsidP="00713D76">
            <w:pPr>
              <w:rPr>
                <w:rFonts w:cs="Times New Roman"/>
                <w:sz w:val="22"/>
                <w:szCs w:val="22"/>
              </w:rPr>
            </w:pPr>
            <w:r>
              <w:rPr>
                <w:rFonts w:cs="Times New Roman"/>
                <w:sz w:val="22"/>
                <w:szCs w:val="22"/>
              </w:rPr>
              <w:t>The region’s basepair start location</w:t>
            </w:r>
          </w:p>
        </w:tc>
      </w:tr>
      <w:tr w:rsidR="00EE412F" w:rsidRPr="001F2CC2" w14:paraId="15D38F04" w14:textId="77777777" w:rsidTr="00943DD1">
        <w:tc>
          <w:tcPr>
            <w:tcW w:w="1908" w:type="dxa"/>
          </w:tcPr>
          <w:p w14:paraId="76FFBD42" w14:textId="54FE5CF0" w:rsidR="00EE412F" w:rsidRPr="00943DD1" w:rsidRDefault="00EE412F">
            <w:pPr>
              <w:rPr>
                <w:rFonts w:cs="Times New Roman"/>
                <w:sz w:val="22"/>
                <w:szCs w:val="22"/>
              </w:rPr>
            </w:pPr>
            <w:r w:rsidRPr="00943DD1">
              <w:rPr>
                <w:rFonts w:cs="Times New Roman"/>
                <w:sz w:val="22"/>
                <w:szCs w:val="22"/>
              </w:rPr>
              <w:t>region_stop</w:t>
            </w:r>
          </w:p>
        </w:tc>
        <w:tc>
          <w:tcPr>
            <w:tcW w:w="6732" w:type="dxa"/>
          </w:tcPr>
          <w:p w14:paraId="4C0C7AE5" w14:textId="0530D014" w:rsidR="00EE412F" w:rsidRPr="00943DD1" w:rsidRDefault="00762E43">
            <w:pPr>
              <w:rPr>
                <w:rFonts w:cs="Times New Roman"/>
                <w:sz w:val="22"/>
                <w:szCs w:val="22"/>
              </w:rPr>
            </w:pPr>
            <w:r>
              <w:rPr>
                <w:rFonts w:cs="Times New Roman"/>
                <w:sz w:val="22"/>
                <w:szCs w:val="22"/>
              </w:rPr>
              <w:t>The region’s basepair stop location</w:t>
            </w:r>
          </w:p>
        </w:tc>
      </w:tr>
      <w:tr w:rsidR="00065B25" w:rsidRPr="001F2CC2" w14:paraId="06F6A9A9" w14:textId="77777777" w:rsidTr="008D3205">
        <w:tc>
          <w:tcPr>
            <w:tcW w:w="1908" w:type="dxa"/>
          </w:tcPr>
          <w:p w14:paraId="09E9BDD8" w14:textId="5CBBE768" w:rsidR="00065B25" w:rsidRPr="00713D76" w:rsidRDefault="00065B25">
            <w:pPr>
              <w:rPr>
                <w:rFonts w:cs="Times New Roman"/>
                <w:sz w:val="22"/>
                <w:szCs w:val="22"/>
              </w:rPr>
            </w:pPr>
            <w:r>
              <w:rPr>
                <w:rFonts w:cs="Times New Roman"/>
                <w:sz w:val="22"/>
                <w:szCs w:val="22"/>
              </w:rPr>
              <w:t>generegion</w:t>
            </w:r>
          </w:p>
        </w:tc>
        <w:tc>
          <w:tcPr>
            <w:tcW w:w="6732" w:type="dxa"/>
          </w:tcPr>
          <w:p w14:paraId="103429DC" w14:textId="77777777" w:rsidR="00065B25" w:rsidRDefault="00065B25">
            <w:pPr>
              <w:rPr>
                <w:rFonts w:cs="Times New Roman"/>
                <w:sz w:val="22"/>
                <w:szCs w:val="22"/>
              </w:rPr>
            </w:pPr>
            <w:r>
              <w:rPr>
                <w:rFonts w:cs="Times New Roman"/>
                <w:sz w:val="22"/>
                <w:szCs w:val="22"/>
              </w:rPr>
              <w:t>Shorthand for: region_chr , gene_label , region_start , region_stop</w:t>
            </w:r>
          </w:p>
          <w:p w14:paraId="6724B9BE" w14:textId="08C45FCB" w:rsidR="00065B25" w:rsidRDefault="00065B25" w:rsidP="00713D76">
            <w:pPr>
              <w:rPr>
                <w:rFonts w:cs="Times New Roman"/>
                <w:sz w:val="22"/>
                <w:szCs w:val="22"/>
              </w:rPr>
            </w:pPr>
            <w:r>
              <w:rPr>
                <w:rFonts w:cs="Times New Roman"/>
                <w:sz w:val="22"/>
                <w:szCs w:val="22"/>
              </w:rPr>
              <w:t>Similar to “region” except that only gene regions from the knowledge database are returned, even if the user also provided input regions</w:t>
            </w:r>
          </w:p>
        </w:tc>
      </w:tr>
      <w:tr w:rsidR="00EE412F" w:rsidRPr="001F2CC2" w14:paraId="668407B0" w14:textId="77777777" w:rsidTr="00943DD1">
        <w:tc>
          <w:tcPr>
            <w:tcW w:w="1908" w:type="dxa"/>
          </w:tcPr>
          <w:p w14:paraId="529DA1E7" w14:textId="3C36853C" w:rsidR="00EE412F" w:rsidRPr="00943DD1" w:rsidRDefault="00EE412F">
            <w:pPr>
              <w:rPr>
                <w:rFonts w:cs="Times New Roman"/>
                <w:sz w:val="22"/>
                <w:szCs w:val="22"/>
              </w:rPr>
            </w:pPr>
            <w:r w:rsidRPr="00943DD1">
              <w:rPr>
                <w:rFonts w:cs="Times New Roman"/>
                <w:sz w:val="22"/>
                <w:szCs w:val="22"/>
              </w:rPr>
              <w:t>gene</w:t>
            </w:r>
          </w:p>
        </w:tc>
        <w:tc>
          <w:tcPr>
            <w:tcW w:w="6732" w:type="dxa"/>
          </w:tcPr>
          <w:p w14:paraId="04590791" w14:textId="3CAB46A3" w:rsidR="00EE412F" w:rsidRPr="00943DD1" w:rsidRDefault="00762E43">
            <w:pPr>
              <w:rPr>
                <w:rFonts w:cs="Times New Roman"/>
                <w:sz w:val="22"/>
                <w:szCs w:val="22"/>
              </w:rPr>
            </w:pPr>
            <w:r>
              <w:rPr>
                <w:rFonts w:cs="Times New Roman"/>
                <w:sz w:val="22"/>
                <w:szCs w:val="22"/>
              </w:rPr>
              <w:t>Shorthand for: gene_label</w:t>
            </w:r>
          </w:p>
        </w:tc>
      </w:tr>
      <w:tr w:rsidR="00EE412F" w:rsidRPr="001F2CC2" w14:paraId="51D9D1EA" w14:textId="77777777" w:rsidTr="00943DD1">
        <w:tc>
          <w:tcPr>
            <w:tcW w:w="1908" w:type="dxa"/>
          </w:tcPr>
          <w:p w14:paraId="0189DE54" w14:textId="45C77A4A" w:rsidR="00EE412F" w:rsidRPr="00943DD1" w:rsidRDefault="00EE412F">
            <w:pPr>
              <w:rPr>
                <w:rFonts w:cs="Times New Roman"/>
                <w:sz w:val="22"/>
                <w:szCs w:val="22"/>
              </w:rPr>
            </w:pPr>
            <w:r w:rsidRPr="00943DD1">
              <w:rPr>
                <w:rFonts w:cs="Times New Roman"/>
                <w:sz w:val="22"/>
                <w:szCs w:val="22"/>
              </w:rPr>
              <w:t>gene_id</w:t>
            </w:r>
          </w:p>
        </w:tc>
        <w:tc>
          <w:tcPr>
            <w:tcW w:w="6732" w:type="dxa"/>
          </w:tcPr>
          <w:p w14:paraId="2122DF36" w14:textId="56711833" w:rsidR="00EE412F" w:rsidRPr="00943DD1" w:rsidRDefault="007C5477">
            <w:pPr>
              <w:rPr>
                <w:rFonts w:cs="Times New Roman"/>
                <w:sz w:val="22"/>
                <w:szCs w:val="22"/>
              </w:rPr>
            </w:pPr>
            <w:r>
              <w:rPr>
                <w:rFonts w:cs="Times New Roman"/>
                <w:sz w:val="22"/>
                <w:szCs w:val="22"/>
              </w:rPr>
              <w:t>An arbitrary unique ID number for the gene; can be used to distinguish genes with identical labels</w:t>
            </w:r>
          </w:p>
        </w:tc>
      </w:tr>
      <w:tr w:rsidR="00EE412F" w:rsidRPr="001F2CC2" w14:paraId="116B9CAF" w14:textId="77777777" w:rsidTr="00943DD1">
        <w:tc>
          <w:tcPr>
            <w:tcW w:w="1908" w:type="dxa"/>
          </w:tcPr>
          <w:p w14:paraId="62E39311" w14:textId="1F6CF5C2" w:rsidR="00EE412F" w:rsidRPr="00943DD1" w:rsidRDefault="00EE412F" w:rsidP="00713D76">
            <w:pPr>
              <w:rPr>
                <w:rFonts w:cs="Times New Roman"/>
                <w:sz w:val="22"/>
                <w:szCs w:val="22"/>
              </w:rPr>
            </w:pPr>
            <w:r w:rsidRPr="00943DD1">
              <w:rPr>
                <w:rFonts w:cs="Times New Roman"/>
                <w:sz w:val="22"/>
                <w:szCs w:val="22"/>
              </w:rPr>
              <w:t>gene_label</w:t>
            </w:r>
          </w:p>
        </w:tc>
        <w:tc>
          <w:tcPr>
            <w:tcW w:w="6732" w:type="dxa"/>
          </w:tcPr>
          <w:p w14:paraId="4F8DE3DE" w14:textId="4BBA419B" w:rsidR="00EE412F" w:rsidRPr="00943DD1" w:rsidRDefault="007C5477">
            <w:pPr>
              <w:rPr>
                <w:rFonts w:cs="Times New Roman"/>
                <w:sz w:val="22"/>
                <w:szCs w:val="22"/>
              </w:rPr>
            </w:pPr>
            <w:r>
              <w:rPr>
                <w:rFonts w:cs="Times New Roman"/>
                <w:sz w:val="22"/>
                <w:szCs w:val="22"/>
              </w:rPr>
              <w:t>The provided identifier for an input gene, or the primary label for a gene from the knowledge database</w:t>
            </w:r>
          </w:p>
        </w:tc>
      </w:tr>
      <w:tr w:rsidR="00EE412F" w:rsidRPr="001F2CC2" w14:paraId="7E0C3CBE" w14:textId="77777777" w:rsidTr="00943DD1">
        <w:tc>
          <w:tcPr>
            <w:tcW w:w="1908" w:type="dxa"/>
          </w:tcPr>
          <w:p w14:paraId="08B5E283" w14:textId="711BEB98" w:rsidR="00EE412F" w:rsidRPr="00943DD1" w:rsidRDefault="00EE412F">
            <w:pPr>
              <w:rPr>
                <w:rFonts w:cs="Times New Roman"/>
                <w:sz w:val="22"/>
                <w:szCs w:val="22"/>
              </w:rPr>
            </w:pPr>
            <w:r w:rsidRPr="00943DD1">
              <w:rPr>
                <w:rFonts w:cs="Times New Roman"/>
                <w:sz w:val="22"/>
                <w:szCs w:val="22"/>
              </w:rPr>
              <w:t>gene_description</w:t>
            </w:r>
          </w:p>
        </w:tc>
        <w:tc>
          <w:tcPr>
            <w:tcW w:w="6732" w:type="dxa"/>
          </w:tcPr>
          <w:p w14:paraId="44BF682C" w14:textId="08A79994" w:rsidR="00EE412F" w:rsidRPr="00943DD1" w:rsidRDefault="007C5477" w:rsidP="00713D76">
            <w:pPr>
              <w:rPr>
                <w:rFonts w:cs="Times New Roman"/>
                <w:sz w:val="22"/>
                <w:szCs w:val="22"/>
              </w:rPr>
            </w:pPr>
            <w:r>
              <w:rPr>
                <w:rFonts w:cs="Times New Roman"/>
                <w:sz w:val="22"/>
                <w:szCs w:val="22"/>
              </w:rPr>
              <w:t>The gene’s descriptive text from the knowledge database, if any</w:t>
            </w:r>
          </w:p>
        </w:tc>
      </w:tr>
      <w:tr w:rsidR="00EE412F" w:rsidRPr="001F2CC2" w14:paraId="746EF2E5" w14:textId="77777777" w:rsidTr="00943DD1">
        <w:tc>
          <w:tcPr>
            <w:tcW w:w="1908" w:type="dxa"/>
          </w:tcPr>
          <w:p w14:paraId="67234C7F" w14:textId="0C819D46" w:rsidR="00EE412F" w:rsidRPr="00943DD1" w:rsidRDefault="00EE412F">
            <w:pPr>
              <w:rPr>
                <w:rFonts w:cs="Times New Roman"/>
                <w:sz w:val="22"/>
                <w:szCs w:val="22"/>
              </w:rPr>
            </w:pPr>
            <w:r w:rsidRPr="00943DD1">
              <w:rPr>
                <w:rFonts w:cs="Times New Roman"/>
                <w:sz w:val="22"/>
                <w:szCs w:val="22"/>
              </w:rPr>
              <w:t>gene_identifiers</w:t>
            </w:r>
          </w:p>
        </w:tc>
        <w:tc>
          <w:tcPr>
            <w:tcW w:w="6732" w:type="dxa"/>
          </w:tcPr>
          <w:p w14:paraId="503AA23E" w14:textId="4614C216" w:rsidR="00EE412F" w:rsidRPr="00943DD1" w:rsidRDefault="007C5477" w:rsidP="00713D76">
            <w:pPr>
              <w:rPr>
                <w:rFonts w:cs="Times New Roman"/>
                <w:sz w:val="22"/>
                <w:szCs w:val="22"/>
              </w:rPr>
            </w:pPr>
            <w:r>
              <w:rPr>
                <w:rFonts w:cs="Times New Roman"/>
                <w:sz w:val="22"/>
                <w:szCs w:val="22"/>
              </w:rPr>
              <w:t>All known identifiers for the gene, of any type; formatted as “type:name|type:name|…”</w:t>
            </w:r>
          </w:p>
        </w:tc>
      </w:tr>
      <w:tr w:rsidR="00EE412F" w:rsidRPr="001F2CC2" w14:paraId="694E109E" w14:textId="77777777" w:rsidTr="00943DD1">
        <w:tc>
          <w:tcPr>
            <w:tcW w:w="1908" w:type="dxa"/>
          </w:tcPr>
          <w:p w14:paraId="5D1ECC43" w14:textId="6DE0A82E" w:rsidR="00EE412F" w:rsidRPr="00943DD1" w:rsidRDefault="00EE412F">
            <w:pPr>
              <w:rPr>
                <w:rFonts w:cs="Times New Roman"/>
                <w:sz w:val="22"/>
                <w:szCs w:val="22"/>
              </w:rPr>
            </w:pPr>
            <w:r w:rsidRPr="00943DD1">
              <w:rPr>
                <w:rFonts w:cs="Times New Roman"/>
                <w:sz w:val="22"/>
                <w:szCs w:val="22"/>
              </w:rPr>
              <w:t>gene_symbols</w:t>
            </w:r>
          </w:p>
        </w:tc>
        <w:tc>
          <w:tcPr>
            <w:tcW w:w="6732" w:type="dxa"/>
          </w:tcPr>
          <w:p w14:paraId="018F1610" w14:textId="29BB573A" w:rsidR="00EE412F" w:rsidRPr="00943DD1" w:rsidRDefault="007C5477">
            <w:pPr>
              <w:rPr>
                <w:rFonts w:cs="Times New Roman"/>
                <w:sz w:val="22"/>
                <w:szCs w:val="22"/>
              </w:rPr>
            </w:pPr>
            <w:r>
              <w:rPr>
                <w:rFonts w:cs="Times New Roman"/>
                <w:sz w:val="22"/>
                <w:szCs w:val="22"/>
              </w:rPr>
              <w:t>All known “symbol”-type identifiers (symbolic aliases) for the gene, formatted as “symbol|symbol|…”</w:t>
            </w:r>
          </w:p>
        </w:tc>
      </w:tr>
      <w:tr w:rsidR="00EE412F" w:rsidRPr="001F2CC2" w14:paraId="797A6119" w14:textId="77777777" w:rsidTr="00943DD1">
        <w:tc>
          <w:tcPr>
            <w:tcW w:w="1908" w:type="dxa"/>
          </w:tcPr>
          <w:p w14:paraId="5E3F9D01" w14:textId="75499517" w:rsidR="00EE412F" w:rsidRPr="00943DD1" w:rsidRDefault="00EE412F">
            <w:pPr>
              <w:rPr>
                <w:rFonts w:cs="Times New Roman"/>
                <w:sz w:val="22"/>
                <w:szCs w:val="22"/>
              </w:rPr>
            </w:pPr>
            <w:r w:rsidRPr="00943DD1">
              <w:rPr>
                <w:rFonts w:cs="Times New Roman"/>
                <w:sz w:val="22"/>
                <w:szCs w:val="22"/>
              </w:rPr>
              <w:t>group</w:t>
            </w:r>
          </w:p>
        </w:tc>
        <w:tc>
          <w:tcPr>
            <w:tcW w:w="6732" w:type="dxa"/>
          </w:tcPr>
          <w:p w14:paraId="49771C02" w14:textId="11C1BDF9" w:rsidR="00EE412F" w:rsidRPr="00943DD1" w:rsidRDefault="00762E43">
            <w:pPr>
              <w:rPr>
                <w:rFonts w:cs="Times New Roman"/>
                <w:sz w:val="22"/>
                <w:szCs w:val="22"/>
              </w:rPr>
            </w:pPr>
            <w:r>
              <w:rPr>
                <w:rFonts w:cs="Times New Roman"/>
                <w:sz w:val="22"/>
                <w:szCs w:val="22"/>
              </w:rPr>
              <w:t>Shorthand for: group_label</w:t>
            </w:r>
          </w:p>
        </w:tc>
      </w:tr>
      <w:tr w:rsidR="00EE412F" w:rsidRPr="001F2CC2" w14:paraId="0D62F2C2" w14:textId="77777777" w:rsidTr="00943DD1">
        <w:tc>
          <w:tcPr>
            <w:tcW w:w="1908" w:type="dxa"/>
          </w:tcPr>
          <w:p w14:paraId="6D136A49" w14:textId="05DBEAB6" w:rsidR="00EE412F" w:rsidRPr="00943DD1" w:rsidRDefault="00EE412F">
            <w:pPr>
              <w:rPr>
                <w:rFonts w:cs="Times New Roman"/>
                <w:sz w:val="22"/>
                <w:szCs w:val="22"/>
              </w:rPr>
            </w:pPr>
            <w:r w:rsidRPr="00943DD1">
              <w:rPr>
                <w:rFonts w:cs="Times New Roman"/>
                <w:sz w:val="22"/>
                <w:szCs w:val="22"/>
              </w:rPr>
              <w:t>group_id</w:t>
            </w:r>
          </w:p>
        </w:tc>
        <w:tc>
          <w:tcPr>
            <w:tcW w:w="6732" w:type="dxa"/>
          </w:tcPr>
          <w:p w14:paraId="1CE1616A" w14:textId="130E0338" w:rsidR="00EE412F" w:rsidRPr="00943DD1" w:rsidRDefault="007C5477">
            <w:pPr>
              <w:rPr>
                <w:rFonts w:cs="Times New Roman"/>
                <w:sz w:val="22"/>
                <w:szCs w:val="22"/>
              </w:rPr>
            </w:pPr>
            <w:r>
              <w:rPr>
                <w:rFonts w:cs="Times New Roman"/>
                <w:sz w:val="22"/>
                <w:szCs w:val="22"/>
              </w:rPr>
              <w:t>An arbitrary unique ID number for the group; can be used to distinguish groups with identical labels</w:t>
            </w:r>
          </w:p>
        </w:tc>
      </w:tr>
      <w:tr w:rsidR="00EE412F" w:rsidRPr="001F2CC2" w14:paraId="217128B6" w14:textId="77777777" w:rsidTr="00943DD1">
        <w:tc>
          <w:tcPr>
            <w:tcW w:w="1908" w:type="dxa"/>
          </w:tcPr>
          <w:p w14:paraId="7A09107E" w14:textId="2749261A" w:rsidR="00EE412F" w:rsidRPr="00943DD1" w:rsidRDefault="00EE412F">
            <w:pPr>
              <w:rPr>
                <w:rFonts w:cs="Times New Roman"/>
                <w:sz w:val="22"/>
                <w:szCs w:val="22"/>
              </w:rPr>
            </w:pPr>
            <w:r w:rsidRPr="00943DD1">
              <w:rPr>
                <w:rFonts w:cs="Times New Roman"/>
                <w:sz w:val="22"/>
                <w:szCs w:val="22"/>
              </w:rPr>
              <w:t>group_label</w:t>
            </w:r>
          </w:p>
        </w:tc>
        <w:tc>
          <w:tcPr>
            <w:tcW w:w="6732" w:type="dxa"/>
          </w:tcPr>
          <w:p w14:paraId="48CAA6E3" w14:textId="1B9E4932" w:rsidR="00EE412F" w:rsidRPr="00943DD1" w:rsidRDefault="007C5477">
            <w:pPr>
              <w:rPr>
                <w:rFonts w:cs="Times New Roman"/>
                <w:sz w:val="22"/>
                <w:szCs w:val="22"/>
              </w:rPr>
            </w:pPr>
            <w:r>
              <w:rPr>
                <w:rFonts w:cs="Times New Roman"/>
                <w:sz w:val="22"/>
                <w:szCs w:val="22"/>
              </w:rPr>
              <w:t>The provided identifier for an input group, or the primary label for a group from the knowledge database</w:t>
            </w:r>
          </w:p>
        </w:tc>
      </w:tr>
      <w:tr w:rsidR="00EE412F" w:rsidRPr="001F2CC2" w14:paraId="4782B5C8" w14:textId="77777777" w:rsidTr="00943DD1">
        <w:tc>
          <w:tcPr>
            <w:tcW w:w="1908" w:type="dxa"/>
          </w:tcPr>
          <w:p w14:paraId="75FAFF63" w14:textId="30F50749" w:rsidR="00EE412F" w:rsidRPr="00943DD1" w:rsidRDefault="00EE412F">
            <w:pPr>
              <w:rPr>
                <w:rFonts w:cs="Times New Roman"/>
                <w:sz w:val="22"/>
                <w:szCs w:val="22"/>
              </w:rPr>
            </w:pPr>
            <w:r w:rsidRPr="00943DD1">
              <w:rPr>
                <w:rFonts w:cs="Times New Roman"/>
                <w:sz w:val="22"/>
                <w:szCs w:val="22"/>
              </w:rPr>
              <w:lastRenderedPageBreak/>
              <w:t>group_description</w:t>
            </w:r>
          </w:p>
        </w:tc>
        <w:tc>
          <w:tcPr>
            <w:tcW w:w="6732" w:type="dxa"/>
          </w:tcPr>
          <w:p w14:paraId="39247AAB" w14:textId="61B72807" w:rsidR="00EE412F" w:rsidRPr="00943DD1" w:rsidRDefault="007C5477">
            <w:pPr>
              <w:rPr>
                <w:rFonts w:cs="Times New Roman"/>
                <w:sz w:val="22"/>
                <w:szCs w:val="22"/>
              </w:rPr>
            </w:pPr>
            <w:r>
              <w:rPr>
                <w:rFonts w:cs="Times New Roman"/>
                <w:sz w:val="22"/>
                <w:szCs w:val="22"/>
              </w:rPr>
              <w:t>The group’s descriptive text from the knowledge database, if any</w:t>
            </w:r>
          </w:p>
        </w:tc>
      </w:tr>
      <w:tr w:rsidR="00EE412F" w:rsidRPr="001F2CC2" w14:paraId="1A0B479C" w14:textId="77777777" w:rsidTr="00943DD1">
        <w:tc>
          <w:tcPr>
            <w:tcW w:w="1908" w:type="dxa"/>
          </w:tcPr>
          <w:p w14:paraId="04461FE0" w14:textId="1D534B45" w:rsidR="00EE412F" w:rsidRPr="00943DD1" w:rsidRDefault="00EE412F">
            <w:pPr>
              <w:rPr>
                <w:rFonts w:cs="Times New Roman"/>
                <w:sz w:val="22"/>
                <w:szCs w:val="22"/>
              </w:rPr>
            </w:pPr>
            <w:r w:rsidRPr="00943DD1">
              <w:rPr>
                <w:rFonts w:cs="Times New Roman"/>
                <w:sz w:val="22"/>
                <w:szCs w:val="22"/>
              </w:rPr>
              <w:t>group_identifiers</w:t>
            </w:r>
          </w:p>
        </w:tc>
        <w:tc>
          <w:tcPr>
            <w:tcW w:w="6732" w:type="dxa"/>
          </w:tcPr>
          <w:p w14:paraId="11418801" w14:textId="7F27A428" w:rsidR="00EE412F" w:rsidRPr="00943DD1" w:rsidRDefault="007C5477">
            <w:pPr>
              <w:rPr>
                <w:rFonts w:cs="Times New Roman"/>
                <w:sz w:val="22"/>
                <w:szCs w:val="22"/>
              </w:rPr>
            </w:pPr>
            <w:r>
              <w:rPr>
                <w:rFonts w:cs="Times New Roman"/>
                <w:sz w:val="22"/>
                <w:szCs w:val="22"/>
              </w:rPr>
              <w:t>All known identifiers for the group, of any type; formatted as “type:name|type:name|…”</w:t>
            </w:r>
          </w:p>
        </w:tc>
      </w:tr>
      <w:tr w:rsidR="00EE412F" w:rsidRPr="001F2CC2" w14:paraId="31824E72" w14:textId="77777777" w:rsidTr="00943DD1">
        <w:tc>
          <w:tcPr>
            <w:tcW w:w="1908" w:type="dxa"/>
          </w:tcPr>
          <w:p w14:paraId="43750E44" w14:textId="6F084028" w:rsidR="00EE412F" w:rsidRPr="00943DD1" w:rsidRDefault="00EE412F">
            <w:pPr>
              <w:rPr>
                <w:rFonts w:cs="Times New Roman"/>
                <w:sz w:val="22"/>
                <w:szCs w:val="22"/>
              </w:rPr>
            </w:pPr>
            <w:r w:rsidRPr="00943DD1">
              <w:rPr>
                <w:rFonts w:cs="Times New Roman"/>
                <w:sz w:val="22"/>
                <w:szCs w:val="22"/>
              </w:rPr>
              <w:t>source</w:t>
            </w:r>
          </w:p>
        </w:tc>
        <w:tc>
          <w:tcPr>
            <w:tcW w:w="6732" w:type="dxa"/>
          </w:tcPr>
          <w:p w14:paraId="7CB11BBE" w14:textId="50A1BC5E" w:rsidR="00EE412F" w:rsidRPr="00943DD1" w:rsidRDefault="00762E43">
            <w:pPr>
              <w:rPr>
                <w:rFonts w:cs="Times New Roman"/>
                <w:sz w:val="22"/>
                <w:szCs w:val="22"/>
              </w:rPr>
            </w:pPr>
            <w:r>
              <w:rPr>
                <w:rFonts w:cs="Times New Roman"/>
                <w:sz w:val="22"/>
                <w:szCs w:val="22"/>
              </w:rPr>
              <w:t>Shorthand for: source_label</w:t>
            </w:r>
          </w:p>
        </w:tc>
      </w:tr>
      <w:tr w:rsidR="00EE412F" w:rsidRPr="001F2CC2" w14:paraId="5C05ECD8" w14:textId="77777777" w:rsidTr="00943DD1">
        <w:tc>
          <w:tcPr>
            <w:tcW w:w="1908" w:type="dxa"/>
          </w:tcPr>
          <w:p w14:paraId="79FE9C69" w14:textId="77F43002" w:rsidR="00EE412F" w:rsidRPr="00943DD1" w:rsidRDefault="00EE412F">
            <w:pPr>
              <w:rPr>
                <w:rFonts w:cs="Times New Roman"/>
                <w:sz w:val="22"/>
                <w:szCs w:val="22"/>
              </w:rPr>
            </w:pPr>
            <w:r w:rsidRPr="00943DD1">
              <w:rPr>
                <w:rFonts w:cs="Times New Roman"/>
                <w:sz w:val="22"/>
                <w:szCs w:val="22"/>
              </w:rPr>
              <w:t>source_id</w:t>
            </w:r>
          </w:p>
        </w:tc>
        <w:tc>
          <w:tcPr>
            <w:tcW w:w="6732" w:type="dxa"/>
          </w:tcPr>
          <w:p w14:paraId="37C357A3" w14:textId="67C443DA" w:rsidR="00EE412F" w:rsidRPr="00943DD1" w:rsidRDefault="00762E43">
            <w:pPr>
              <w:rPr>
                <w:rFonts w:cs="Times New Roman"/>
                <w:sz w:val="22"/>
                <w:szCs w:val="22"/>
              </w:rPr>
            </w:pPr>
            <w:r>
              <w:rPr>
                <w:rFonts w:cs="Times New Roman"/>
                <w:sz w:val="22"/>
                <w:szCs w:val="22"/>
              </w:rPr>
              <w:t>An arbitrary unique ID number for the source; included for completeness</w:t>
            </w:r>
          </w:p>
        </w:tc>
      </w:tr>
      <w:tr w:rsidR="00EE412F" w:rsidRPr="001F2CC2" w14:paraId="4DDA267E" w14:textId="77777777" w:rsidTr="00943DD1">
        <w:tc>
          <w:tcPr>
            <w:tcW w:w="1908" w:type="dxa"/>
          </w:tcPr>
          <w:p w14:paraId="0F5CB313" w14:textId="30029EF4" w:rsidR="00EE412F" w:rsidRPr="00943DD1" w:rsidRDefault="00EE412F">
            <w:pPr>
              <w:rPr>
                <w:rFonts w:cs="Times New Roman"/>
                <w:sz w:val="22"/>
                <w:szCs w:val="22"/>
              </w:rPr>
            </w:pPr>
            <w:r w:rsidRPr="00943DD1">
              <w:rPr>
                <w:rFonts w:cs="Times New Roman"/>
                <w:sz w:val="22"/>
                <w:szCs w:val="22"/>
              </w:rPr>
              <w:t>source_label</w:t>
            </w:r>
          </w:p>
        </w:tc>
        <w:tc>
          <w:tcPr>
            <w:tcW w:w="6732" w:type="dxa"/>
          </w:tcPr>
          <w:p w14:paraId="724EA343" w14:textId="39CA28BC" w:rsidR="00EE412F" w:rsidRPr="00943DD1" w:rsidRDefault="00762E43">
            <w:pPr>
              <w:rPr>
                <w:rFonts w:cs="Times New Roman"/>
                <w:sz w:val="22"/>
                <w:szCs w:val="22"/>
              </w:rPr>
            </w:pPr>
            <w:r>
              <w:rPr>
                <w:rFonts w:cs="Times New Roman"/>
                <w:sz w:val="22"/>
                <w:szCs w:val="22"/>
              </w:rPr>
              <w:t>The source’s name</w:t>
            </w:r>
          </w:p>
        </w:tc>
      </w:tr>
    </w:tbl>
    <w:p w14:paraId="5ACD6667" w14:textId="1D0232B7" w:rsidR="00A167BC" w:rsidDel="00696002" w:rsidRDefault="00A167BC" w:rsidP="00943DD1">
      <w:pPr>
        <w:rPr>
          <w:del w:id="1041" w:author="Alexander Thomas Frase" w:date="2012-10-19T14:52:00Z"/>
        </w:rPr>
      </w:pPr>
    </w:p>
    <w:p w14:paraId="15FFCBE9" w14:textId="77777777" w:rsidR="003B534B" w:rsidRDefault="003B534B" w:rsidP="00943DD1"/>
    <w:p w14:paraId="76806081" w14:textId="14F5BA3F" w:rsidR="00236972" w:rsidRDefault="005A7A6D">
      <w:pPr>
        <w:rPr>
          <w:rFonts w:cs="Times New Roman"/>
        </w:rPr>
      </w:pPr>
      <w:r>
        <w:t>Inspection of Biofilter’s source code may reveal additional supported columns. They are not documented here because they are only used for internal or debugging purposes and may change or disappear in a future release; use them at your own risk.</w:t>
      </w:r>
      <w:bookmarkEnd w:id="992"/>
      <w:bookmarkEnd w:id="993"/>
      <w:bookmarkEnd w:id="994"/>
    </w:p>
    <w:p w14:paraId="1DB18386" w14:textId="77777777" w:rsidR="003C548A" w:rsidRPr="00C5773D" w:rsidRDefault="003C548A" w:rsidP="003C548A">
      <w:pPr>
        <w:pStyle w:val="Heading1"/>
      </w:pPr>
      <w:bookmarkStart w:id="1042" w:name="_Toc338422180"/>
      <w:r>
        <w:t>Example Commands</w:t>
      </w:r>
      <w:bookmarkEnd w:id="1042"/>
    </w:p>
    <w:p w14:paraId="3E0F77CF" w14:textId="77777777" w:rsidR="003C548A" w:rsidRDefault="003C548A" w:rsidP="003C548A">
      <w:pPr>
        <w:pStyle w:val="Heading2"/>
      </w:pPr>
      <w:bookmarkStart w:id="1043" w:name="_Toc338422181"/>
      <w:r>
        <w:t>Exploring LOKI and Biofilter – a Simulated Dataset</w:t>
      </w:r>
      <w:bookmarkEnd w:id="1043"/>
    </w:p>
    <w:p w14:paraId="727408A7" w14:textId="77777777" w:rsidR="003C548A" w:rsidRDefault="003C548A" w:rsidP="003C548A"/>
    <w:p w14:paraId="18CB16AD" w14:textId="696357F2" w:rsidR="009B6D6B" w:rsidRDefault="003C548A" w:rsidP="003C548A">
      <w:r>
        <w:t>For the following examples of filtering, annotation, and model building commands for Biofilter 2.0, we have provide a simulated LOKI database. This simu</w:t>
      </w:r>
      <w:r w:rsidR="00D02EDD">
        <w:t>lated LOKI database contains three</w:t>
      </w:r>
      <w:r>
        <w:t xml:space="preserve"> sources</w:t>
      </w:r>
      <w:r w:rsidR="00D02EDD">
        <w:t xml:space="preserve"> (named “light”, “paint” and “spectrum”)</w:t>
      </w:r>
      <w:r>
        <w:t xml:space="preserve"> and </w:t>
      </w:r>
      <w:r w:rsidR="00D02EDD">
        <w:t>eleven</w:t>
      </w:r>
      <w:r>
        <w:t xml:space="preserve"> pathways</w:t>
      </w:r>
      <w:r w:rsidR="00D02EDD">
        <w:t xml:space="preserve"> (</w:t>
      </w:r>
      <w:r w:rsidR="00F15A80">
        <w:t xml:space="preserve">named </w:t>
      </w:r>
      <w:r w:rsidR="00D02EDD">
        <w:t>“red”, “green”, “blue”, “gray”, “cyan”, “magenta”, “yellow”, “gray”, “orange”, “indigo”, “violet”), linked to 13 genes and 21 SNPs</w:t>
      </w:r>
      <w:r>
        <w:t xml:space="preserve">, </w:t>
      </w:r>
      <w:r w:rsidRPr="00C5773D">
        <w:t xml:space="preserve">shown in </w:t>
      </w:r>
      <w:r>
        <w:t xml:space="preserve">the </w:t>
      </w:r>
      <w:commentRangeStart w:id="1044"/>
      <w:commentRangeStart w:id="1045"/>
      <w:r>
        <w:t>figure</w:t>
      </w:r>
      <w:r w:rsidR="00D02EDD">
        <w:t xml:space="preserve"> below</w:t>
      </w:r>
      <w:commentRangeEnd w:id="1044"/>
      <w:r w:rsidR="00F15A80">
        <w:rPr>
          <w:rStyle w:val="CommentReference"/>
        </w:rPr>
        <w:commentReference w:id="1044"/>
      </w:r>
      <w:commentRangeEnd w:id="1045"/>
      <w:r w:rsidR="005502FB">
        <w:rPr>
          <w:rStyle w:val="CommentReference"/>
        </w:rPr>
        <w:commentReference w:id="1045"/>
      </w:r>
      <w:r>
        <w:t xml:space="preserve">. Through this example we provide command line examples that show how Biofilter processes data, as well as providing a test dataset for </w:t>
      </w:r>
      <w:r w:rsidR="00D02EDD">
        <w:t>users to try out Biofilter 2.0.</w:t>
      </w:r>
    </w:p>
    <w:p w14:paraId="687CE14E" w14:textId="1E92BE58" w:rsidR="003C548A" w:rsidRPr="003B534B" w:rsidRDefault="0039150C" w:rsidP="003C548A">
      <w:r>
        <w:rPr>
          <w:noProof/>
        </w:rPr>
        <w:lastRenderedPageBreak/>
        <w:pict w14:anchorId="78BA98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margin-left:53.4pt;margin-top:8.35pt;width:389.75pt;height:6in;z-index:251683840;mso-position-horizontal-relative:text;mso-position-vertical-relative:text">
            <v:imagedata r:id="rId20" o:title=""/>
            <w10:wrap type="square"/>
          </v:shape>
          <o:OLEObject Type="Embed" ProgID="Visio.Drawing.11" ShapeID="_x0000_s1038" DrawAspect="Content" ObjectID="_1412163768" r:id="rId21"/>
        </w:pict>
      </w:r>
      <w:r w:rsidR="003C548A">
        <w:br/>
      </w:r>
    </w:p>
    <w:p w14:paraId="19DC6A3E" w14:textId="77777777" w:rsidR="003C548A" w:rsidRPr="00F765F3" w:rsidRDefault="003C548A" w:rsidP="003C548A">
      <w:pPr>
        <w:pStyle w:val="Heading2"/>
      </w:pPr>
      <w:bookmarkStart w:id="1046" w:name="_Toc338422182"/>
      <w:r w:rsidRPr="00771807">
        <w:lastRenderedPageBreak/>
        <w:t>Filtering</w:t>
      </w:r>
      <w:r>
        <w:t xml:space="preserve"> Examples</w:t>
      </w:r>
      <w:bookmarkEnd w:id="1046"/>
    </w:p>
    <w:p w14:paraId="37E49E7F" w14:textId="77777777" w:rsidR="003C548A" w:rsidRDefault="003C548A" w:rsidP="003B534B">
      <w:pPr>
        <w:pStyle w:val="Heading3"/>
        <w:rPr>
          <w:rFonts w:eastAsia="Courier New"/>
        </w:rPr>
      </w:pPr>
      <w:bookmarkStart w:id="1047" w:name="_Toc338422183"/>
      <w:r>
        <w:t xml:space="preserve">Example 1: Filtering a list of SNPs by a genotyping platform, </w:t>
      </w:r>
      <w:r>
        <w:rPr>
          <w:rFonts w:eastAsia="Courier New"/>
        </w:rPr>
        <w:t xml:space="preserve">where </w:t>
      </w:r>
      <w:r w:rsidRPr="00432A1E">
        <w:t>input1</w:t>
      </w:r>
      <w:r>
        <w:rPr>
          <w:rFonts w:eastAsia="Courier New"/>
        </w:rPr>
        <w:t xml:space="preserve"> is the first list of SNPs </w:t>
      </w:r>
      <w:r w:rsidRPr="00432A1E">
        <w:t>and input2 is</w:t>
      </w:r>
      <w:r>
        <w:rPr>
          <w:rFonts w:eastAsia="Courier New"/>
        </w:rPr>
        <w:t xml:space="preserve"> the list of SNPs on the genotyping platform.</w:t>
      </w:r>
      <w:bookmarkEnd w:id="1047"/>
    </w:p>
    <w:p w14:paraId="58A13D09" w14:textId="77777777" w:rsidR="003C548A" w:rsidRDefault="003C548A" w:rsidP="003C548A"/>
    <w:p w14:paraId="3CAF6660" w14:textId="77777777" w:rsidR="003C548A" w:rsidRDefault="003C548A" w:rsidP="003C548A">
      <w:pPr>
        <w:rPr>
          <w:i/>
        </w:rPr>
      </w:pPr>
      <w:r w:rsidRPr="00432A1E">
        <w:rPr>
          <w:i/>
        </w:rPr>
        <w:t>input1</w:t>
      </w:r>
      <w:r>
        <w:tab/>
      </w:r>
      <w:r>
        <w:tab/>
      </w:r>
      <w:r>
        <w:tab/>
      </w:r>
      <w:r>
        <w:tab/>
      </w:r>
      <w:r>
        <w:tab/>
      </w:r>
      <w:r w:rsidRPr="00432A1E">
        <w:rPr>
          <w:i/>
        </w:rPr>
        <w:t>input2</w:t>
      </w:r>
    </w:p>
    <w:p w14:paraId="2FF73E21" w14:textId="77777777" w:rsidR="003C548A" w:rsidRPr="00432A1E" w:rsidRDefault="003C548A" w:rsidP="003C548A">
      <w:r>
        <w:rPr>
          <w:i/>
        </w:rPr>
        <w:t>#snp</w:t>
      </w:r>
      <w:r>
        <w:rPr>
          <w:i/>
        </w:rPr>
        <w:tab/>
      </w:r>
      <w:r>
        <w:rPr>
          <w:i/>
        </w:rPr>
        <w:tab/>
      </w:r>
      <w:r>
        <w:rPr>
          <w:i/>
        </w:rPr>
        <w:tab/>
      </w:r>
      <w:r>
        <w:rPr>
          <w:i/>
        </w:rPr>
        <w:tab/>
      </w:r>
      <w:r>
        <w:rPr>
          <w:i/>
        </w:rPr>
        <w:tab/>
        <w:t>#snp</w:t>
      </w:r>
    </w:p>
    <w:p w14:paraId="3B1735E1" w14:textId="77777777" w:rsidR="003C548A" w:rsidRDefault="003C548A" w:rsidP="003C548A">
      <w:pPr>
        <w:rPr>
          <w:rFonts w:eastAsia="Courier New" w:cs="Times New Roman"/>
        </w:rPr>
      </w:pPr>
      <w:r>
        <w:rPr>
          <w:rFonts w:eastAsia="Courier New" w:cs="Times New Roman"/>
        </w:rPr>
        <w:t>rs11</w:t>
      </w:r>
      <w:r>
        <w:rPr>
          <w:rFonts w:eastAsia="Courier New" w:cs="Times New Roman"/>
        </w:rPr>
        <w:tab/>
      </w:r>
      <w:r>
        <w:rPr>
          <w:rFonts w:eastAsia="Courier New" w:cs="Times New Roman"/>
        </w:rPr>
        <w:tab/>
      </w:r>
      <w:r>
        <w:rPr>
          <w:rFonts w:eastAsia="Courier New" w:cs="Times New Roman"/>
        </w:rPr>
        <w:tab/>
      </w:r>
      <w:r>
        <w:rPr>
          <w:rFonts w:eastAsia="Courier New" w:cs="Times New Roman"/>
        </w:rPr>
        <w:tab/>
      </w:r>
      <w:r>
        <w:rPr>
          <w:rFonts w:eastAsia="Courier New" w:cs="Times New Roman"/>
        </w:rPr>
        <w:tab/>
      </w:r>
      <w:r w:rsidRPr="00A9746B">
        <w:rPr>
          <w:rFonts w:eastAsia="Courier New" w:cs="Times New Roman"/>
          <w:b/>
        </w:rPr>
        <w:t>rs14</w:t>
      </w:r>
    </w:p>
    <w:p w14:paraId="047AD3EE" w14:textId="77777777" w:rsidR="003C548A" w:rsidRDefault="003C548A" w:rsidP="003C548A">
      <w:pPr>
        <w:rPr>
          <w:rFonts w:eastAsia="Courier New" w:cs="Times New Roman"/>
        </w:rPr>
      </w:pPr>
      <w:r>
        <w:rPr>
          <w:rFonts w:eastAsia="Courier New" w:cs="Times New Roman"/>
        </w:rPr>
        <w:t>rs12</w:t>
      </w:r>
      <w:r>
        <w:rPr>
          <w:rFonts w:eastAsia="Courier New" w:cs="Times New Roman"/>
        </w:rPr>
        <w:tab/>
      </w:r>
      <w:r>
        <w:rPr>
          <w:rFonts w:eastAsia="Courier New" w:cs="Times New Roman"/>
        </w:rPr>
        <w:tab/>
      </w:r>
      <w:r>
        <w:rPr>
          <w:rFonts w:eastAsia="Courier New" w:cs="Times New Roman"/>
        </w:rPr>
        <w:tab/>
      </w:r>
      <w:r>
        <w:rPr>
          <w:rFonts w:eastAsia="Courier New" w:cs="Times New Roman"/>
        </w:rPr>
        <w:tab/>
      </w:r>
      <w:r>
        <w:rPr>
          <w:rFonts w:eastAsia="Courier New" w:cs="Times New Roman"/>
        </w:rPr>
        <w:tab/>
      </w:r>
      <w:r w:rsidRPr="00A9746B">
        <w:rPr>
          <w:rFonts w:eastAsia="Courier New" w:cs="Times New Roman"/>
          <w:b/>
        </w:rPr>
        <w:t>rs15</w:t>
      </w:r>
    </w:p>
    <w:p w14:paraId="7721071B" w14:textId="77777777" w:rsidR="003C548A" w:rsidRDefault="003C548A" w:rsidP="003C548A">
      <w:pPr>
        <w:rPr>
          <w:rFonts w:eastAsia="Courier New" w:cs="Times New Roman"/>
        </w:rPr>
      </w:pPr>
      <w:r>
        <w:rPr>
          <w:rFonts w:eastAsia="Courier New" w:cs="Times New Roman"/>
        </w:rPr>
        <w:t>rs13</w:t>
      </w:r>
      <w:r>
        <w:rPr>
          <w:rFonts w:eastAsia="Courier New" w:cs="Times New Roman"/>
        </w:rPr>
        <w:tab/>
      </w:r>
      <w:r>
        <w:rPr>
          <w:rFonts w:eastAsia="Courier New" w:cs="Times New Roman"/>
        </w:rPr>
        <w:tab/>
      </w:r>
      <w:r>
        <w:rPr>
          <w:rFonts w:eastAsia="Courier New" w:cs="Times New Roman"/>
        </w:rPr>
        <w:tab/>
      </w:r>
      <w:r>
        <w:rPr>
          <w:rFonts w:eastAsia="Courier New" w:cs="Times New Roman"/>
        </w:rPr>
        <w:tab/>
      </w:r>
      <w:r>
        <w:rPr>
          <w:rFonts w:eastAsia="Courier New" w:cs="Times New Roman"/>
        </w:rPr>
        <w:tab/>
      </w:r>
      <w:r w:rsidRPr="00A9746B">
        <w:rPr>
          <w:rFonts w:eastAsia="Courier New" w:cs="Times New Roman"/>
          <w:b/>
        </w:rPr>
        <w:t>rs16</w:t>
      </w:r>
    </w:p>
    <w:p w14:paraId="491A991C" w14:textId="77777777" w:rsidR="003C548A" w:rsidRDefault="003C548A" w:rsidP="003C548A">
      <w:pPr>
        <w:rPr>
          <w:rFonts w:eastAsia="Courier New" w:cs="Times New Roman"/>
        </w:rPr>
      </w:pPr>
      <w:r w:rsidRPr="00A9746B">
        <w:rPr>
          <w:rFonts w:eastAsia="Courier New" w:cs="Times New Roman"/>
          <w:b/>
        </w:rPr>
        <w:t>rs14</w:t>
      </w:r>
      <w:r>
        <w:rPr>
          <w:rFonts w:eastAsia="Courier New" w:cs="Times New Roman"/>
        </w:rPr>
        <w:tab/>
      </w:r>
      <w:r>
        <w:rPr>
          <w:rFonts w:eastAsia="Courier New" w:cs="Times New Roman"/>
        </w:rPr>
        <w:tab/>
      </w:r>
      <w:r>
        <w:rPr>
          <w:rFonts w:eastAsia="Courier New" w:cs="Times New Roman"/>
        </w:rPr>
        <w:tab/>
      </w:r>
      <w:r>
        <w:rPr>
          <w:rFonts w:eastAsia="Courier New" w:cs="Times New Roman"/>
        </w:rPr>
        <w:tab/>
      </w:r>
      <w:r>
        <w:rPr>
          <w:rFonts w:eastAsia="Courier New" w:cs="Times New Roman"/>
        </w:rPr>
        <w:tab/>
        <w:t>rs17</w:t>
      </w:r>
    </w:p>
    <w:p w14:paraId="1C709C38" w14:textId="77777777" w:rsidR="003C548A" w:rsidRDefault="003C548A" w:rsidP="003C548A">
      <w:pPr>
        <w:rPr>
          <w:rFonts w:eastAsia="Courier New" w:cs="Times New Roman"/>
        </w:rPr>
      </w:pPr>
      <w:r w:rsidRPr="00A9746B">
        <w:rPr>
          <w:rFonts w:eastAsia="Courier New" w:cs="Times New Roman"/>
          <w:b/>
        </w:rPr>
        <w:t>rs15</w:t>
      </w:r>
      <w:r>
        <w:rPr>
          <w:rFonts w:eastAsia="Courier New" w:cs="Times New Roman"/>
        </w:rPr>
        <w:tab/>
      </w:r>
      <w:r>
        <w:rPr>
          <w:rFonts w:eastAsia="Courier New" w:cs="Times New Roman"/>
        </w:rPr>
        <w:tab/>
      </w:r>
      <w:r>
        <w:rPr>
          <w:rFonts w:eastAsia="Courier New" w:cs="Times New Roman"/>
        </w:rPr>
        <w:tab/>
      </w:r>
      <w:r>
        <w:rPr>
          <w:rFonts w:eastAsia="Courier New" w:cs="Times New Roman"/>
        </w:rPr>
        <w:tab/>
      </w:r>
      <w:r>
        <w:rPr>
          <w:rFonts w:eastAsia="Courier New" w:cs="Times New Roman"/>
        </w:rPr>
        <w:tab/>
        <w:t>rs18</w:t>
      </w:r>
    </w:p>
    <w:p w14:paraId="2725CA0A" w14:textId="77777777" w:rsidR="003C548A" w:rsidRDefault="003C548A" w:rsidP="003C548A">
      <w:pPr>
        <w:rPr>
          <w:rFonts w:eastAsia="Courier New" w:cs="Times New Roman"/>
        </w:rPr>
      </w:pPr>
      <w:r w:rsidRPr="00A9746B">
        <w:rPr>
          <w:rFonts w:eastAsia="Courier New" w:cs="Times New Roman"/>
          <w:b/>
        </w:rPr>
        <w:t>rs16</w:t>
      </w:r>
      <w:r>
        <w:rPr>
          <w:rFonts w:eastAsia="Courier New" w:cs="Times New Roman"/>
        </w:rPr>
        <w:tab/>
      </w:r>
      <w:r>
        <w:rPr>
          <w:rFonts w:eastAsia="Courier New" w:cs="Times New Roman"/>
        </w:rPr>
        <w:tab/>
      </w:r>
      <w:r>
        <w:rPr>
          <w:rFonts w:eastAsia="Courier New" w:cs="Times New Roman"/>
        </w:rPr>
        <w:tab/>
      </w:r>
      <w:r>
        <w:rPr>
          <w:rFonts w:eastAsia="Courier New" w:cs="Times New Roman"/>
        </w:rPr>
        <w:tab/>
      </w:r>
      <w:r>
        <w:rPr>
          <w:rFonts w:eastAsia="Courier New" w:cs="Times New Roman"/>
        </w:rPr>
        <w:tab/>
        <w:t>rs19</w:t>
      </w:r>
    </w:p>
    <w:p w14:paraId="6FC4B639" w14:textId="77777777" w:rsidR="003C548A" w:rsidRDefault="003C548A" w:rsidP="003C548A">
      <w:pPr>
        <w:rPr>
          <w:rFonts w:eastAsia="Courier New" w:cs="Times New Roman"/>
        </w:rPr>
      </w:pPr>
    </w:p>
    <w:p w14:paraId="688FABAE" w14:textId="77777777" w:rsidR="003C548A"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432A1E">
        <w:rPr>
          <w:rFonts w:ascii="Courier New" w:eastAsia="Courier New" w:hAnsi="Courier New" w:cs="Courier New"/>
          <w:sz w:val="20"/>
          <w:szCs w:val="20"/>
        </w:rPr>
        <w:t>$ biofilter-2 --stdout -</w:t>
      </w:r>
      <w:r>
        <w:rPr>
          <w:rFonts w:ascii="Courier New" w:eastAsia="Courier New" w:hAnsi="Courier New" w:cs="Courier New"/>
          <w:sz w:val="20"/>
          <w:szCs w:val="20"/>
        </w:rPr>
        <w:t>-</w:t>
      </w:r>
      <w:r w:rsidRPr="00432A1E">
        <w:rPr>
          <w:rFonts w:ascii="Courier New" w:eastAsia="Courier New" w:hAnsi="Courier New" w:cs="Courier New"/>
          <w:sz w:val="20"/>
          <w:szCs w:val="20"/>
        </w:rPr>
        <w:t>k</w:t>
      </w:r>
      <w:r>
        <w:rPr>
          <w:rFonts w:ascii="Courier New" w:eastAsia="Courier New" w:hAnsi="Courier New" w:cs="Courier New"/>
          <w:sz w:val="20"/>
          <w:szCs w:val="20"/>
        </w:rPr>
        <w:t>nowledge</w:t>
      </w:r>
      <w:r w:rsidRPr="00432A1E">
        <w:rPr>
          <w:rFonts w:ascii="Courier New" w:eastAsia="Courier New" w:hAnsi="Courier New" w:cs="Courier New"/>
          <w:sz w:val="20"/>
          <w:szCs w:val="20"/>
        </w:rPr>
        <w:t xml:space="preserve"> test.db </w:t>
      </w:r>
      <w:r>
        <w:rPr>
          <w:rFonts w:ascii="Courier New" w:eastAsia="Courier New" w:hAnsi="Courier New" w:cs="Courier New"/>
          <w:sz w:val="20"/>
          <w:szCs w:val="20"/>
        </w:rPr>
        <w:t>--snp-file</w:t>
      </w:r>
      <w:r w:rsidRPr="00432A1E">
        <w:rPr>
          <w:rFonts w:ascii="Courier New" w:eastAsia="Courier New" w:hAnsi="Courier New" w:cs="Courier New"/>
          <w:sz w:val="20"/>
          <w:szCs w:val="20"/>
        </w:rPr>
        <w:t xml:space="preserve"> input1 </w:t>
      </w:r>
      <w:r>
        <w:rPr>
          <w:rFonts w:ascii="Courier New" w:eastAsia="Courier New" w:hAnsi="Courier New" w:cs="Courier New"/>
          <w:sz w:val="20"/>
          <w:szCs w:val="20"/>
        </w:rPr>
        <w:t>--snp-file</w:t>
      </w:r>
      <w:r w:rsidRPr="00432A1E">
        <w:rPr>
          <w:rFonts w:ascii="Courier New" w:eastAsia="Courier New" w:hAnsi="Courier New" w:cs="Courier New"/>
          <w:sz w:val="20"/>
          <w:szCs w:val="20"/>
        </w:rPr>
        <w:t xml:space="preserve"> input2 </w:t>
      </w:r>
    </w:p>
    <w:p w14:paraId="6ABA1F87" w14:textId="77777777" w:rsidR="003C548A" w:rsidRPr="00432A1E"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432A1E">
        <w:rPr>
          <w:rFonts w:ascii="Courier New" w:eastAsia="Courier New" w:hAnsi="Courier New" w:cs="Courier New"/>
          <w:sz w:val="20"/>
          <w:szCs w:val="20"/>
        </w:rPr>
        <w:t>-</w:t>
      </w:r>
      <w:r>
        <w:rPr>
          <w:rFonts w:ascii="Courier New" w:eastAsia="Courier New" w:hAnsi="Courier New" w:cs="Courier New"/>
          <w:sz w:val="20"/>
          <w:szCs w:val="20"/>
        </w:rPr>
        <w:t>-</w:t>
      </w:r>
      <w:r w:rsidRPr="00432A1E">
        <w:rPr>
          <w:rFonts w:ascii="Courier New" w:eastAsia="Courier New" w:hAnsi="Courier New" w:cs="Courier New"/>
          <w:sz w:val="20"/>
          <w:szCs w:val="20"/>
        </w:rPr>
        <w:t>f</w:t>
      </w:r>
      <w:r>
        <w:rPr>
          <w:rFonts w:ascii="Courier New" w:eastAsia="Courier New" w:hAnsi="Courier New" w:cs="Courier New"/>
          <w:sz w:val="20"/>
          <w:szCs w:val="20"/>
        </w:rPr>
        <w:t>ilter</w:t>
      </w:r>
      <w:r w:rsidRPr="00432A1E">
        <w:rPr>
          <w:rFonts w:ascii="Courier New" w:eastAsia="Courier New" w:hAnsi="Courier New" w:cs="Courier New"/>
          <w:sz w:val="20"/>
          <w:szCs w:val="20"/>
        </w:rPr>
        <w:t xml:space="preserve"> snp </w:t>
      </w:r>
    </w:p>
    <w:p w14:paraId="01587EC6" w14:textId="77777777" w:rsidR="003C548A" w:rsidRPr="00432A1E"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432A1E">
        <w:rPr>
          <w:rFonts w:ascii="Courier New" w:eastAsia="Courier New" w:hAnsi="Courier New" w:cs="Courier New"/>
          <w:sz w:val="20"/>
          <w:szCs w:val="20"/>
        </w:rPr>
        <w:t>#snp</w:t>
      </w:r>
    </w:p>
    <w:p w14:paraId="3B0427A7" w14:textId="77777777" w:rsidR="003C548A" w:rsidRPr="00432A1E"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432A1E">
        <w:rPr>
          <w:rFonts w:ascii="Courier New" w:eastAsia="Courier New" w:hAnsi="Courier New" w:cs="Courier New"/>
          <w:sz w:val="20"/>
          <w:szCs w:val="20"/>
        </w:rPr>
        <w:t>rs14</w:t>
      </w:r>
    </w:p>
    <w:p w14:paraId="29721494" w14:textId="77777777" w:rsidR="003C548A" w:rsidRPr="00432A1E"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432A1E">
        <w:rPr>
          <w:rFonts w:ascii="Courier New" w:eastAsia="Courier New" w:hAnsi="Courier New" w:cs="Courier New"/>
          <w:sz w:val="20"/>
          <w:szCs w:val="20"/>
        </w:rPr>
        <w:t>rs15</w:t>
      </w:r>
    </w:p>
    <w:p w14:paraId="188C27B7" w14:textId="77777777" w:rsidR="003C548A" w:rsidRPr="00432A1E"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432A1E">
        <w:rPr>
          <w:rFonts w:ascii="Courier New" w:eastAsia="Courier New" w:hAnsi="Courier New" w:cs="Courier New"/>
          <w:sz w:val="20"/>
          <w:szCs w:val="20"/>
        </w:rPr>
        <w:t>rs16</w:t>
      </w:r>
    </w:p>
    <w:p w14:paraId="53DC68ED" w14:textId="77777777" w:rsidR="003C548A" w:rsidRDefault="003C548A" w:rsidP="003C548A">
      <w:pPr>
        <w:rPr>
          <w:rFonts w:cs="Times New Roman"/>
          <w:b/>
          <w:bCs/>
        </w:rPr>
      </w:pPr>
    </w:p>
    <w:p w14:paraId="49B236F2" w14:textId="77777777" w:rsidR="003C548A" w:rsidRPr="00F92FF0" w:rsidRDefault="003C548A" w:rsidP="003C548A">
      <w:pPr>
        <w:rPr>
          <w:rFonts w:cs="Times New Roman"/>
          <w:bCs/>
          <w:i/>
        </w:rPr>
      </w:pPr>
      <w:r w:rsidRPr="00B90A39">
        <w:rPr>
          <w:rFonts w:cs="Times New Roman"/>
          <w:bCs/>
          <w:i/>
        </w:rPr>
        <w:t>Note:</w:t>
      </w:r>
      <w:r w:rsidRPr="00B90A39">
        <w:rPr>
          <w:rFonts w:cs="Times New Roman"/>
          <w:bCs/>
        </w:rPr>
        <w:t xml:space="preserve"> The lists of input SNPs are checked against a dbSNP list of SNP ID’s that have been merged. In this way, any SNPs in either list that have now been merged and given a new ID, are updated with the new RSID. In this way the output list has any SNP ID ambiguity removed.</w:t>
      </w:r>
      <w:r w:rsidRPr="00B90A39">
        <w:rPr>
          <w:rFonts w:cs="Times New Roman"/>
          <w:bCs/>
          <w:i/>
        </w:rPr>
        <w:t xml:space="preserve"> </w:t>
      </w:r>
    </w:p>
    <w:p w14:paraId="54F2BC80" w14:textId="77777777" w:rsidR="003C548A" w:rsidRPr="00F92FF0" w:rsidRDefault="003C548A" w:rsidP="003C548A">
      <w:pPr>
        <w:rPr>
          <w:rFonts w:cs="Times New Roman"/>
          <w:bCs/>
          <w:i/>
        </w:rPr>
      </w:pPr>
    </w:p>
    <w:p w14:paraId="14891406" w14:textId="77777777" w:rsidR="00F2794B" w:rsidRDefault="00F2794B" w:rsidP="00943DD1"/>
    <w:p w14:paraId="69D1E05A" w14:textId="77777777" w:rsidR="00F2794B" w:rsidRDefault="00F2794B" w:rsidP="00943DD1"/>
    <w:p w14:paraId="3398C30C" w14:textId="77777777" w:rsidR="00F2794B" w:rsidRDefault="00F2794B" w:rsidP="00943DD1"/>
    <w:p w14:paraId="067F81D9" w14:textId="77777777" w:rsidR="00F2794B" w:rsidRDefault="00F2794B" w:rsidP="00943DD1"/>
    <w:p w14:paraId="64A5172E" w14:textId="77777777" w:rsidR="00F2794B" w:rsidRDefault="00F2794B" w:rsidP="00943DD1"/>
    <w:p w14:paraId="2C772624" w14:textId="77777777" w:rsidR="00F2794B" w:rsidRDefault="00F2794B" w:rsidP="00943DD1"/>
    <w:p w14:paraId="71FEF22A" w14:textId="77777777" w:rsidR="00F2794B" w:rsidRDefault="00F2794B" w:rsidP="00943DD1"/>
    <w:p w14:paraId="5C9D3336" w14:textId="77777777" w:rsidR="00F2794B" w:rsidRDefault="00F2794B" w:rsidP="00943DD1"/>
    <w:p w14:paraId="15C2857F" w14:textId="77777777" w:rsidR="00F2794B" w:rsidRDefault="00F2794B" w:rsidP="00943DD1"/>
    <w:p w14:paraId="62881BAC" w14:textId="77777777" w:rsidR="00F2794B" w:rsidRDefault="00F2794B" w:rsidP="00943DD1"/>
    <w:p w14:paraId="1A9A7AB7" w14:textId="77777777" w:rsidR="00F2794B" w:rsidRDefault="00F2794B" w:rsidP="00943DD1"/>
    <w:p w14:paraId="3362812B" w14:textId="77777777" w:rsidR="00F2794B" w:rsidRDefault="00F2794B" w:rsidP="00943DD1"/>
    <w:p w14:paraId="65021B6C" w14:textId="77777777" w:rsidR="00F2794B" w:rsidRDefault="00F2794B" w:rsidP="00943DD1"/>
    <w:p w14:paraId="1CE2DF0B" w14:textId="77777777" w:rsidR="00F2794B" w:rsidRDefault="00F2794B" w:rsidP="00943DD1"/>
    <w:p w14:paraId="4693768C" w14:textId="77777777" w:rsidR="00F2794B" w:rsidRDefault="00F2794B" w:rsidP="00943DD1"/>
    <w:p w14:paraId="2237B2A0" w14:textId="77777777" w:rsidR="00F2794B" w:rsidRDefault="00F2794B" w:rsidP="00943DD1"/>
    <w:p w14:paraId="4DCC6ED4" w14:textId="77777777" w:rsidR="00F2794B" w:rsidRDefault="00F2794B" w:rsidP="00943DD1"/>
    <w:p w14:paraId="36C49887" w14:textId="77777777" w:rsidR="00F2794B" w:rsidRDefault="00F2794B" w:rsidP="00943DD1"/>
    <w:p w14:paraId="2F1C40E5" w14:textId="77777777" w:rsidR="00F2794B" w:rsidRDefault="00F2794B" w:rsidP="00943DD1"/>
    <w:p w14:paraId="69F26077" w14:textId="77777777" w:rsidR="00F2794B" w:rsidRDefault="00F2794B" w:rsidP="00943DD1"/>
    <w:p w14:paraId="126B95D1" w14:textId="77777777" w:rsidR="00F2794B" w:rsidRDefault="00F2794B" w:rsidP="00943DD1"/>
    <w:p w14:paraId="445F2B92" w14:textId="77777777" w:rsidR="00F2794B" w:rsidRDefault="00F2794B" w:rsidP="00943DD1"/>
    <w:p w14:paraId="74E4BB96" w14:textId="77777777" w:rsidR="005F22AB" w:rsidRDefault="003C548A" w:rsidP="005F22AB">
      <w:pPr>
        <w:pStyle w:val="Heading3"/>
        <w:rPr>
          <w:ins w:id="1048" w:author="Alexander Thomas Frase" w:date="2012-10-19T14:53:00Z"/>
        </w:rPr>
        <w:pPrChange w:id="1049" w:author="Alexander Thomas Frase" w:date="2012-10-19T14:53:00Z">
          <w:pPr/>
        </w:pPrChange>
      </w:pPr>
      <w:bookmarkStart w:id="1050" w:name="_Toc338422184"/>
      <w:r w:rsidRPr="00F54218">
        <w:lastRenderedPageBreak/>
        <w:t>Example 2: Output a list of SNPs from a genotyping platform that correspond to a list of genes.</w:t>
      </w:r>
      <w:bookmarkEnd w:id="1050"/>
    </w:p>
    <w:p w14:paraId="65C69750" w14:textId="64A1B0DC" w:rsidR="003C548A" w:rsidRPr="00F54218" w:rsidRDefault="003C548A" w:rsidP="005F22AB">
      <w:pPr>
        <w:pPrChange w:id="1051" w:author="Alexander Thomas Frase" w:date="2012-10-19T14:53:00Z">
          <w:pPr/>
        </w:pPrChange>
      </w:pPr>
      <w:del w:id="1052" w:author="Alexander Thomas Frase" w:date="2012-10-19T14:53:00Z">
        <w:r w:rsidDel="005F22AB">
          <w:br/>
        </w:r>
      </w:del>
      <w:r>
        <w:br/>
      </w:r>
      <w:r w:rsidR="0039150C">
        <w:pict w14:anchorId="6DA648DF">
          <v:shape id="_x0000_i1060" type="#_x0000_t75" style="width:359.2pt;height:346.7pt">
            <v:imagedata r:id="rId22" o:title=""/>
          </v:shape>
        </w:pict>
      </w:r>
      <w:r w:rsidRPr="00A54A8A">
        <w:t xml:space="preserve"> </w:t>
      </w:r>
      <w:r w:rsidR="0039150C">
        <w:pict w14:anchorId="1F4696AA">
          <v:shape id="_x0000_i1061" type="#_x0000_t75" style="width:133.85pt;height:194.85pt">
            <v:imagedata r:id="rId23" o:title=""/>
          </v:shape>
        </w:pict>
      </w:r>
    </w:p>
    <w:p w14:paraId="0EA7D07A" w14:textId="77777777" w:rsidR="003C548A" w:rsidRPr="00F54218" w:rsidRDefault="003C548A" w:rsidP="003B534B">
      <w:pPr>
        <w:rPr>
          <w:rFonts w:cs="Times New Roman"/>
          <w:b/>
          <w:bCs/>
        </w:rPr>
      </w:pPr>
    </w:p>
    <w:p w14:paraId="56F587D3" w14:textId="77777777" w:rsidR="003C548A" w:rsidRDefault="003C548A" w:rsidP="003B534B">
      <w:pPr>
        <w:rPr>
          <w:i/>
        </w:rPr>
      </w:pPr>
      <w:r w:rsidRPr="00F54218">
        <w:rPr>
          <w:i/>
        </w:rPr>
        <w:t>input1</w:t>
      </w:r>
      <w:r w:rsidRPr="00F54218">
        <w:tab/>
      </w:r>
      <w:r w:rsidRPr="00F54218">
        <w:tab/>
      </w:r>
      <w:r w:rsidRPr="00F54218">
        <w:tab/>
      </w:r>
      <w:r w:rsidRPr="00F54218">
        <w:tab/>
      </w:r>
      <w:r w:rsidRPr="00F54218">
        <w:tab/>
      </w:r>
      <w:r w:rsidRPr="00F54218">
        <w:rPr>
          <w:i/>
        </w:rPr>
        <w:t>input2</w:t>
      </w:r>
    </w:p>
    <w:p w14:paraId="246889A3" w14:textId="77777777" w:rsidR="003C548A" w:rsidRPr="00F54218" w:rsidRDefault="003C548A" w:rsidP="003C548A">
      <w:r w:rsidRPr="00F54218">
        <w:t>#snp</w:t>
      </w:r>
      <w:r w:rsidRPr="00F54218">
        <w:tab/>
      </w:r>
      <w:r w:rsidRPr="00F54218">
        <w:tab/>
      </w:r>
      <w:r w:rsidRPr="00F54218">
        <w:tab/>
      </w:r>
      <w:r w:rsidRPr="00F54218">
        <w:tab/>
      </w:r>
      <w:r w:rsidRPr="00F54218">
        <w:tab/>
        <w:t>#gene</w:t>
      </w:r>
    </w:p>
    <w:p w14:paraId="5974FFD7" w14:textId="77777777" w:rsidR="003C548A" w:rsidRPr="00F54218" w:rsidRDefault="003C548A" w:rsidP="003C548A">
      <w:pPr>
        <w:rPr>
          <w:rFonts w:eastAsia="Courier New" w:cs="Times New Roman"/>
        </w:rPr>
      </w:pPr>
      <w:r w:rsidRPr="00F54218">
        <w:rPr>
          <w:rFonts w:eastAsia="Courier New" w:cs="Times New Roman"/>
        </w:rPr>
        <w:t>rs11</w:t>
      </w:r>
      <w:r w:rsidRPr="00F54218">
        <w:rPr>
          <w:rFonts w:eastAsia="Courier New" w:cs="Times New Roman"/>
        </w:rPr>
        <w:tab/>
      </w:r>
      <w:r w:rsidRPr="00F54218">
        <w:rPr>
          <w:rFonts w:eastAsia="Courier New" w:cs="Times New Roman"/>
        </w:rPr>
        <w:tab/>
      </w:r>
      <w:r w:rsidRPr="00F54218">
        <w:rPr>
          <w:rFonts w:eastAsia="Courier New" w:cs="Times New Roman"/>
        </w:rPr>
        <w:tab/>
      </w:r>
      <w:r w:rsidRPr="00F54218">
        <w:rPr>
          <w:rFonts w:eastAsia="Courier New" w:cs="Times New Roman"/>
        </w:rPr>
        <w:tab/>
      </w:r>
      <w:r w:rsidRPr="00F54218">
        <w:rPr>
          <w:rFonts w:eastAsia="Courier New" w:cs="Times New Roman"/>
        </w:rPr>
        <w:tab/>
      </w:r>
      <w:r>
        <w:rPr>
          <w:rFonts w:eastAsia="Courier New" w:cs="Times New Roman"/>
        </w:rPr>
        <w:t>A</w:t>
      </w:r>
    </w:p>
    <w:p w14:paraId="7887BBD6" w14:textId="77777777" w:rsidR="003C548A" w:rsidRPr="00F54218" w:rsidRDefault="003C548A" w:rsidP="003C548A">
      <w:pPr>
        <w:rPr>
          <w:rFonts w:eastAsia="Courier New" w:cs="Times New Roman"/>
        </w:rPr>
      </w:pPr>
      <w:r w:rsidRPr="00F54218">
        <w:rPr>
          <w:rFonts w:eastAsia="Courier New" w:cs="Times New Roman"/>
        </w:rPr>
        <w:t>rs12</w:t>
      </w:r>
      <w:r w:rsidRPr="00F54218">
        <w:rPr>
          <w:rFonts w:eastAsia="Courier New" w:cs="Times New Roman"/>
        </w:rPr>
        <w:tab/>
      </w:r>
      <w:r w:rsidRPr="00F54218">
        <w:rPr>
          <w:rFonts w:eastAsia="Courier New" w:cs="Times New Roman"/>
        </w:rPr>
        <w:tab/>
      </w:r>
      <w:r w:rsidRPr="00F54218">
        <w:rPr>
          <w:rFonts w:eastAsia="Courier New" w:cs="Times New Roman"/>
        </w:rPr>
        <w:tab/>
      </w:r>
      <w:r w:rsidRPr="00F54218">
        <w:rPr>
          <w:rFonts w:eastAsia="Courier New" w:cs="Times New Roman"/>
        </w:rPr>
        <w:tab/>
      </w:r>
      <w:r w:rsidRPr="00F54218">
        <w:rPr>
          <w:rFonts w:eastAsia="Courier New" w:cs="Times New Roman"/>
        </w:rPr>
        <w:tab/>
      </w:r>
      <w:r>
        <w:rPr>
          <w:rFonts w:eastAsia="Courier New" w:cs="Times New Roman"/>
        </w:rPr>
        <w:t>C</w:t>
      </w:r>
    </w:p>
    <w:p w14:paraId="0A3DEDB1" w14:textId="77777777" w:rsidR="003C548A" w:rsidRPr="00F54218" w:rsidRDefault="003C548A" w:rsidP="003C548A">
      <w:pPr>
        <w:rPr>
          <w:rFonts w:eastAsia="Courier New" w:cs="Times New Roman"/>
        </w:rPr>
      </w:pPr>
      <w:r w:rsidRPr="00F54218">
        <w:rPr>
          <w:rFonts w:eastAsia="Courier New" w:cs="Times New Roman"/>
        </w:rPr>
        <w:t>rs13</w:t>
      </w:r>
      <w:r w:rsidRPr="00F54218">
        <w:rPr>
          <w:rFonts w:eastAsia="Courier New" w:cs="Times New Roman"/>
        </w:rPr>
        <w:tab/>
      </w:r>
      <w:r w:rsidRPr="00F54218">
        <w:rPr>
          <w:rFonts w:eastAsia="Courier New" w:cs="Times New Roman"/>
        </w:rPr>
        <w:tab/>
      </w:r>
      <w:r w:rsidRPr="00F54218">
        <w:rPr>
          <w:rFonts w:eastAsia="Courier New" w:cs="Times New Roman"/>
        </w:rPr>
        <w:tab/>
      </w:r>
      <w:r w:rsidRPr="00F54218">
        <w:rPr>
          <w:rFonts w:eastAsia="Courier New" w:cs="Times New Roman"/>
        </w:rPr>
        <w:tab/>
      </w:r>
      <w:r w:rsidRPr="00F54218">
        <w:rPr>
          <w:rFonts w:eastAsia="Courier New" w:cs="Times New Roman"/>
        </w:rPr>
        <w:tab/>
      </w:r>
      <w:r>
        <w:rPr>
          <w:rFonts w:eastAsia="Courier New" w:cs="Times New Roman"/>
        </w:rPr>
        <w:t>E</w:t>
      </w:r>
    </w:p>
    <w:p w14:paraId="04D456FA" w14:textId="77777777" w:rsidR="003C548A" w:rsidRPr="00F54218" w:rsidRDefault="003C548A" w:rsidP="003C548A">
      <w:pPr>
        <w:rPr>
          <w:rFonts w:eastAsia="Courier New" w:cs="Times New Roman"/>
        </w:rPr>
      </w:pPr>
      <w:r w:rsidRPr="00F54218">
        <w:rPr>
          <w:rFonts w:eastAsia="Courier New" w:cs="Times New Roman"/>
        </w:rPr>
        <w:t>rs14</w:t>
      </w:r>
      <w:r w:rsidRPr="00F54218">
        <w:rPr>
          <w:rFonts w:eastAsia="Courier New" w:cs="Times New Roman"/>
        </w:rPr>
        <w:tab/>
      </w:r>
      <w:r w:rsidRPr="00F54218">
        <w:rPr>
          <w:rFonts w:eastAsia="Courier New" w:cs="Times New Roman"/>
        </w:rPr>
        <w:tab/>
      </w:r>
      <w:r w:rsidRPr="00F54218">
        <w:rPr>
          <w:rFonts w:eastAsia="Courier New" w:cs="Times New Roman"/>
        </w:rPr>
        <w:tab/>
      </w:r>
      <w:r w:rsidRPr="00F54218">
        <w:rPr>
          <w:rFonts w:eastAsia="Courier New" w:cs="Times New Roman"/>
        </w:rPr>
        <w:tab/>
      </w:r>
      <w:r w:rsidRPr="00F54218">
        <w:rPr>
          <w:rFonts w:eastAsia="Courier New" w:cs="Times New Roman"/>
        </w:rPr>
        <w:tab/>
      </w:r>
    </w:p>
    <w:p w14:paraId="611966B9" w14:textId="77777777" w:rsidR="003C548A" w:rsidRPr="00F54218" w:rsidRDefault="003C548A" w:rsidP="003C548A">
      <w:pPr>
        <w:rPr>
          <w:rFonts w:eastAsia="Courier New" w:cs="Times New Roman"/>
        </w:rPr>
      </w:pPr>
      <w:r w:rsidRPr="00F54218">
        <w:rPr>
          <w:rFonts w:eastAsia="Courier New" w:cs="Times New Roman"/>
        </w:rPr>
        <w:t>rs15</w:t>
      </w:r>
      <w:r w:rsidRPr="00F54218">
        <w:rPr>
          <w:rFonts w:eastAsia="Courier New" w:cs="Times New Roman"/>
        </w:rPr>
        <w:tab/>
      </w:r>
      <w:r w:rsidRPr="00F54218">
        <w:rPr>
          <w:rFonts w:eastAsia="Courier New" w:cs="Times New Roman"/>
        </w:rPr>
        <w:tab/>
      </w:r>
      <w:r w:rsidRPr="00F54218">
        <w:rPr>
          <w:rFonts w:eastAsia="Courier New" w:cs="Times New Roman"/>
        </w:rPr>
        <w:tab/>
      </w:r>
      <w:r w:rsidRPr="00F54218">
        <w:rPr>
          <w:rFonts w:eastAsia="Courier New" w:cs="Times New Roman"/>
        </w:rPr>
        <w:tab/>
      </w:r>
      <w:r w:rsidRPr="00F54218">
        <w:rPr>
          <w:rFonts w:eastAsia="Courier New" w:cs="Times New Roman"/>
        </w:rPr>
        <w:tab/>
      </w:r>
    </w:p>
    <w:p w14:paraId="2686A000" w14:textId="77777777" w:rsidR="003C548A" w:rsidRDefault="003C548A" w:rsidP="003C548A">
      <w:pPr>
        <w:rPr>
          <w:rFonts w:eastAsia="Courier New" w:cs="Times New Roman"/>
        </w:rPr>
      </w:pPr>
      <w:r w:rsidRPr="00F54218">
        <w:rPr>
          <w:rFonts w:eastAsia="Courier New" w:cs="Times New Roman"/>
        </w:rPr>
        <w:t>rs16</w:t>
      </w:r>
      <w:r w:rsidRPr="00F54218">
        <w:rPr>
          <w:rFonts w:eastAsia="Courier New" w:cs="Times New Roman"/>
        </w:rPr>
        <w:tab/>
      </w:r>
    </w:p>
    <w:p w14:paraId="15B4DCD8" w14:textId="77777777" w:rsidR="003C548A" w:rsidRDefault="003C548A" w:rsidP="003C548A">
      <w:pPr>
        <w:rPr>
          <w:rFonts w:eastAsia="Courier New" w:cs="Times New Roman"/>
        </w:rPr>
      </w:pPr>
      <w:r w:rsidRPr="00F54218">
        <w:rPr>
          <w:rFonts w:eastAsia="Courier New" w:cs="Times New Roman"/>
        </w:rPr>
        <w:tab/>
      </w:r>
      <w:r w:rsidRPr="00F54218">
        <w:rPr>
          <w:rFonts w:eastAsia="Courier New" w:cs="Times New Roman"/>
        </w:rPr>
        <w:tab/>
      </w:r>
      <w:r w:rsidRPr="00F54218">
        <w:rPr>
          <w:rFonts w:eastAsia="Courier New" w:cs="Times New Roman"/>
        </w:rPr>
        <w:tab/>
      </w:r>
      <w:r w:rsidRPr="00F54218">
        <w:rPr>
          <w:rFonts w:eastAsia="Courier New" w:cs="Times New Roman"/>
        </w:rPr>
        <w:tab/>
      </w:r>
    </w:p>
    <w:p w14:paraId="568910D3" w14:textId="77777777" w:rsidR="003C548A" w:rsidRPr="00F54218" w:rsidRDefault="003C548A" w:rsidP="003C548A">
      <w:pPr>
        <w:rPr>
          <w:rFonts w:eastAsia="Courier New" w:cs="Times New Roman"/>
        </w:rPr>
      </w:pPr>
    </w:p>
    <w:p w14:paraId="63575DFE" w14:textId="77777777" w:rsidR="003C548A" w:rsidRPr="00F54218"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F54218">
        <w:rPr>
          <w:rFonts w:ascii="Courier New" w:hAnsi="Courier New" w:cs="Courier New"/>
          <w:bCs/>
          <w:sz w:val="20"/>
          <w:szCs w:val="20"/>
        </w:rPr>
        <w:t>$ biofilter-2 --stdout -</w:t>
      </w:r>
      <w:r>
        <w:rPr>
          <w:rFonts w:ascii="Courier New" w:hAnsi="Courier New" w:cs="Courier New"/>
          <w:bCs/>
          <w:sz w:val="20"/>
          <w:szCs w:val="20"/>
        </w:rPr>
        <w:t>-</w:t>
      </w:r>
      <w:r w:rsidRPr="00F54218">
        <w:rPr>
          <w:rFonts w:ascii="Courier New" w:hAnsi="Courier New" w:cs="Courier New"/>
          <w:bCs/>
          <w:sz w:val="20"/>
          <w:szCs w:val="20"/>
        </w:rPr>
        <w:t>k</w:t>
      </w:r>
      <w:r>
        <w:rPr>
          <w:rFonts w:ascii="Courier New" w:hAnsi="Courier New" w:cs="Courier New"/>
          <w:bCs/>
          <w:sz w:val="20"/>
          <w:szCs w:val="20"/>
        </w:rPr>
        <w:t>nowledge</w:t>
      </w:r>
      <w:r w:rsidRPr="00F54218">
        <w:rPr>
          <w:rFonts w:ascii="Courier New" w:hAnsi="Courier New" w:cs="Courier New"/>
          <w:bCs/>
          <w:sz w:val="20"/>
          <w:szCs w:val="20"/>
        </w:rPr>
        <w:t xml:space="preserve"> test.db -</w:t>
      </w:r>
      <w:r>
        <w:rPr>
          <w:rFonts w:ascii="Courier New" w:hAnsi="Courier New" w:cs="Courier New"/>
          <w:bCs/>
          <w:sz w:val="20"/>
          <w:szCs w:val="20"/>
        </w:rPr>
        <w:t>-snp-file</w:t>
      </w:r>
      <w:r w:rsidRPr="00F54218">
        <w:rPr>
          <w:rFonts w:ascii="Courier New" w:hAnsi="Courier New" w:cs="Courier New"/>
          <w:bCs/>
          <w:sz w:val="20"/>
          <w:szCs w:val="20"/>
        </w:rPr>
        <w:t xml:space="preserve"> input1 -</w:t>
      </w:r>
      <w:r>
        <w:rPr>
          <w:rFonts w:ascii="Courier New" w:hAnsi="Courier New" w:cs="Courier New"/>
          <w:bCs/>
          <w:sz w:val="20"/>
          <w:szCs w:val="20"/>
        </w:rPr>
        <w:t>-gene-file</w:t>
      </w:r>
      <w:r w:rsidRPr="00F54218">
        <w:rPr>
          <w:rFonts w:ascii="Courier New" w:hAnsi="Courier New" w:cs="Courier New"/>
          <w:bCs/>
          <w:sz w:val="20"/>
          <w:szCs w:val="20"/>
        </w:rPr>
        <w:t xml:space="preserve"> input2 </w:t>
      </w:r>
      <w:r>
        <w:rPr>
          <w:rFonts w:ascii="Courier New" w:hAnsi="Courier New" w:cs="Courier New"/>
          <w:bCs/>
          <w:sz w:val="20"/>
          <w:szCs w:val="20"/>
        </w:rPr>
        <w:t xml:space="preserve">  </w:t>
      </w:r>
      <w:r w:rsidRPr="00F54218">
        <w:rPr>
          <w:rFonts w:ascii="Courier New" w:hAnsi="Courier New" w:cs="Courier New"/>
          <w:bCs/>
          <w:sz w:val="20"/>
          <w:szCs w:val="20"/>
        </w:rPr>
        <w:t>-</w:t>
      </w:r>
      <w:r>
        <w:rPr>
          <w:rFonts w:ascii="Courier New" w:hAnsi="Courier New" w:cs="Courier New"/>
          <w:bCs/>
          <w:sz w:val="20"/>
          <w:szCs w:val="20"/>
        </w:rPr>
        <w:t>-</w:t>
      </w:r>
      <w:r w:rsidRPr="00F54218">
        <w:rPr>
          <w:rFonts w:ascii="Courier New" w:hAnsi="Courier New" w:cs="Courier New"/>
          <w:bCs/>
          <w:sz w:val="20"/>
          <w:szCs w:val="20"/>
        </w:rPr>
        <w:t>f</w:t>
      </w:r>
      <w:r>
        <w:rPr>
          <w:rFonts w:ascii="Courier New" w:hAnsi="Courier New" w:cs="Courier New"/>
          <w:bCs/>
          <w:sz w:val="20"/>
          <w:szCs w:val="20"/>
        </w:rPr>
        <w:t>ilter</w:t>
      </w:r>
      <w:r w:rsidRPr="00F54218">
        <w:rPr>
          <w:rFonts w:ascii="Courier New" w:hAnsi="Courier New" w:cs="Courier New"/>
          <w:bCs/>
          <w:sz w:val="20"/>
          <w:szCs w:val="20"/>
        </w:rPr>
        <w:t xml:space="preserve"> snp</w:t>
      </w:r>
    </w:p>
    <w:p w14:paraId="29BDD655" w14:textId="77777777" w:rsidR="003C548A" w:rsidRPr="00F54218"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F54218">
        <w:rPr>
          <w:rFonts w:ascii="Courier New" w:hAnsi="Courier New" w:cs="Courier New"/>
          <w:bCs/>
          <w:sz w:val="20"/>
          <w:szCs w:val="20"/>
        </w:rPr>
        <w:t>#snp</w:t>
      </w:r>
    </w:p>
    <w:p w14:paraId="72D4346C" w14:textId="77777777" w:rsidR="003C548A" w:rsidRPr="00F54218"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F54218">
        <w:rPr>
          <w:rFonts w:ascii="Courier New" w:hAnsi="Courier New" w:cs="Courier New"/>
          <w:bCs/>
          <w:sz w:val="20"/>
          <w:szCs w:val="20"/>
        </w:rPr>
        <w:t>rs11</w:t>
      </w:r>
    </w:p>
    <w:p w14:paraId="51EC0041" w14:textId="77777777" w:rsidR="003C548A" w:rsidRPr="00F54218"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F54218">
        <w:rPr>
          <w:rFonts w:ascii="Courier New" w:hAnsi="Courier New" w:cs="Courier New"/>
          <w:bCs/>
          <w:sz w:val="20"/>
          <w:szCs w:val="20"/>
        </w:rPr>
        <w:t>rs12</w:t>
      </w:r>
    </w:p>
    <w:p w14:paraId="65D2A28A" w14:textId="77777777" w:rsidR="003C548A" w:rsidRPr="00F54218"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F54218">
        <w:rPr>
          <w:rFonts w:ascii="Courier New" w:hAnsi="Courier New" w:cs="Courier New"/>
          <w:bCs/>
          <w:sz w:val="20"/>
          <w:szCs w:val="20"/>
        </w:rPr>
        <w:t>rs15</w:t>
      </w:r>
    </w:p>
    <w:p w14:paraId="5CB27BAC" w14:textId="77777777" w:rsidR="003C548A" w:rsidRPr="00F54218"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bCs/>
          <w:sz w:val="20"/>
          <w:szCs w:val="20"/>
        </w:rPr>
      </w:pPr>
      <w:r w:rsidRPr="00F54218">
        <w:rPr>
          <w:rFonts w:ascii="Courier New" w:hAnsi="Courier New" w:cs="Courier New"/>
          <w:bCs/>
          <w:sz w:val="20"/>
          <w:szCs w:val="20"/>
        </w:rPr>
        <w:t>rs16</w:t>
      </w:r>
    </w:p>
    <w:p w14:paraId="463F52C5" w14:textId="77777777" w:rsidR="003C548A" w:rsidRDefault="003C548A" w:rsidP="003C548A">
      <w:pPr>
        <w:rPr>
          <w:rFonts w:eastAsia="Courier New" w:cs="Times New Roman"/>
        </w:rPr>
      </w:pPr>
    </w:p>
    <w:p w14:paraId="3D97986D" w14:textId="77777777" w:rsidR="003B534B" w:rsidRDefault="003B534B" w:rsidP="003C548A">
      <w:pPr>
        <w:rPr>
          <w:rFonts w:eastAsia="Courier New" w:cs="Times New Roman"/>
        </w:rPr>
      </w:pPr>
    </w:p>
    <w:p w14:paraId="738B5D8F" w14:textId="77777777" w:rsidR="003B534B" w:rsidRPr="00F54218" w:rsidRDefault="003B534B" w:rsidP="003C548A">
      <w:pPr>
        <w:rPr>
          <w:rFonts w:eastAsia="Courier New" w:cs="Times New Roman"/>
        </w:rPr>
      </w:pPr>
    </w:p>
    <w:p w14:paraId="06572EE1" w14:textId="77777777" w:rsidR="003C548A" w:rsidRPr="00F54218" w:rsidRDefault="003C548A" w:rsidP="003B534B">
      <w:pPr>
        <w:pStyle w:val="Heading3"/>
      </w:pPr>
      <w:bookmarkStart w:id="1053" w:name="_Toc338422185"/>
      <w:r w:rsidRPr="00F54218">
        <w:t xml:space="preserve">Example 3: Input a </w:t>
      </w:r>
      <w:r>
        <w:t>list of groups</w:t>
      </w:r>
      <w:r w:rsidRPr="00F54218">
        <w:t xml:space="preserve">, </w:t>
      </w:r>
      <w:r>
        <w:t>o</w:t>
      </w:r>
      <w:r w:rsidRPr="00F54218">
        <w:t xml:space="preserve">utput </w:t>
      </w:r>
      <w:r>
        <w:t>r</w:t>
      </w:r>
      <w:r w:rsidRPr="00F54218">
        <w:t xml:space="preserve">egions within those </w:t>
      </w:r>
      <w:r>
        <w:t>g</w:t>
      </w:r>
      <w:r w:rsidRPr="00F54218">
        <w:t>roups.</w:t>
      </w:r>
      <w:bookmarkEnd w:id="1053"/>
    </w:p>
    <w:p w14:paraId="59AE2303" w14:textId="77777777" w:rsidR="003C548A" w:rsidRPr="00F54218" w:rsidRDefault="003C548A" w:rsidP="003C548A">
      <w:pPr>
        <w:pStyle w:val="ListParagraph"/>
        <w:rPr>
          <w:rFonts w:eastAsia="Courier New" w:cs="Times New Roman"/>
        </w:rPr>
      </w:pPr>
    </w:p>
    <w:p w14:paraId="0882098D" w14:textId="77777777" w:rsidR="003C548A" w:rsidRPr="00F54218"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54218">
        <w:rPr>
          <w:rFonts w:ascii="Courier New" w:hAnsi="Courier New" w:cs="Courier New"/>
          <w:sz w:val="20"/>
          <w:szCs w:val="20"/>
        </w:rPr>
        <w:t>$ biofilter-2 --stdout -</w:t>
      </w:r>
      <w:r>
        <w:rPr>
          <w:rFonts w:ascii="Courier New" w:hAnsi="Courier New" w:cs="Courier New"/>
          <w:sz w:val="20"/>
          <w:szCs w:val="20"/>
        </w:rPr>
        <w:t>-knowledge</w:t>
      </w:r>
      <w:r w:rsidRPr="00F54218">
        <w:rPr>
          <w:rFonts w:ascii="Courier New" w:hAnsi="Courier New" w:cs="Courier New"/>
          <w:sz w:val="20"/>
          <w:szCs w:val="20"/>
        </w:rPr>
        <w:t xml:space="preserve"> test.db -</w:t>
      </w:r>
      <w:r>
        <w:rPr>
          <w:rFonts w:ascii="Courier New" w:hAnsi="Courier New" w:cs="Courier New"/>
          <w:sz w:val="20"/>
          <w:szCs w:val="20"/>
        </w:rPr>
        <w:t>-group</w:t>
      </w:r>
      <w:r w:rsidRPr="00F54218">
        <w:rPr>
          <w:rFonts w:ascii="Courier New" w:hAnsi="Courier New" w:cs="Courier New"/>
          <w:sz w:val="20"/>
          <w:szCs w:val="20"/>
        </w:rPr>
        <w:t xml:space="preserve"> red green cyan magenta orange indigo -</w:t>
      </w:r>
      <w:r>
        <w:rPr>
          <w:rFonts w:ascii="Courier New" w:hAnsi="Courier New" w:cs="Courier New"/>
          <w:sz w:val="20"/>
          <w:szCs w:val="20"/>
        </w:rPr>
        <w:t>-</w:t>
      </w:r>
      <w:r w:rsidRPr="00F54218">
        <w:rPr>
          <w:rFonts w:ascii="Courier New" w:hAnsi="Courier New" w:cs="Courier New"/>
          <w:sz w:val="20"/>
          <w:szCs w:val="20"/>
        </w:rPr>
        <w:t>f</w:t>
      </w:r>
      <w:r>
        <w:rPr>
          <w:rFonts w:ascii="Courier New" w:hAnsi="Courier New" w:cs="Courier New"/>
          <w:sz w:val="20"/>
          <w:szCs w:val="20"/>
        </w:rPr>
        <w:t>ilter</w:t>
      </w:r>
      <w:r w:rsidRPr="00F54218">
        <w:rPr>
          <w:rFonts w:ascii="Courier New" w:hAnsi="Courier New" w:cs="Courier New"/>
          <w:sz w:val="20"/>
          <w:szCs w:val="20"/>
        </w:rPr>
        <w:t xml:space="preserve"> region</w:t>
      </w:r>
    </w:p>
    <w:p w14:paraId="7FB5296E" w14:textId="77777777" w:rsidR="003C548A" w:rsidRPr="00F54218"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
    <w:p w14:paraId="64035E8A" w14:textId="77777777" w:rsidR="003C548A" w:rsidRPr="00F54218"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54218">
        <w:rPr>
          <w:rFonts w:ascii="Courier New" w:hAnsi="Courier New" w:cs="Courier New"/>
          <w:sz w:val="20"/>
          <w:szCs w:val="20"/>
        </w:rPr>
        <w:t>#chr</w:t>
      </w:r>
      <w:r w:rsidRPr="00F54218">
        <w:rPr>
          <w:rFonts w:ascii="Courier New" w:hAnsi="Courier New" w:cs="Courier New"/>
          <w:sz w:val="20"/>
          <w:szCs w:val="20"/>
        </w:rPr>
        <w:tab/>
        <w:t>region</w:t>
      </w:r>
      <w:r w:rsidRPr="00F54218">
        <w:rPr>
          <w:rFonts w:ascii="Courier New" w:hAnsi="Courier New" w:cs="Courier New"/>
          <w:sz w:val="20"/>
          <w:szCs w:val="20"/>
        </w:rPr>
        <w:tab/>
        <w:t>posMin</w:t>
      </w:r>
      <w:r w:rsidRPr="00F54218">
        <w:rPr>
          <w:rFonts w:ascii="Courier New" w:hAnsi="Courier New" w:cs="Courier New"/>
          <w:sz w:val="20"/>
          <w:szCs w:val="20"/>
        </w:rPr>
        <w:tab/>
        <w:t>posMax</w:t>
      </w:r>
    </w:p>
    <w:p w14:paraId="704EBE74" w14:textId="77777777" w:rsidR="003C548A" w:rsidRPr="00F54218"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54218">
        <w:rPr>
          <w:rFonts w:ascii="Courier New" w:hAnsi="Courier New" w:cs="Courier New"/>
          <w:sz w:val="20"/>
          <w:szCs w:val="20"/>
        </w:rPr>
        <w:t>1</w:t>
      </w:r>
      <w:r w:rsidRPr="00F54218">
        <w:rPr>
          <w:rFonts w:ascii="Courier New" w:hAnsi="Courier New" w:cs="Courier New"/>
          <w:sz w:val="20"/>
          <w:szCs w:val="20"/>
        </w:rPr>
        <w:tab/>
        <w:t>A</w:t>
      </w:r>
      <w:r w:rsidRPr="00F54218">
        <w:rPr>
          <w:rFonts w:ascii="Courier New" w:hAnsi="Courier New" w:cs="Courier New"/>
          <w:sz w:val="20"/>
          <w:szCs w:val="20"/>
        </w:rPr>
        <w:tab/>
        <w:t>8</w:t>
      </w:r>
      <w:r w:rsidRPr="00F54218">
        <w:rPr>
          <w:rFonts w:ascii="Courier New" w:hAnsi="Courier New" w:cs="Courier New"/>
          <w:sz w:val="20"/>
          <w:szCs w:val="20"/>
        </w:rPr>
        <w:tab/>
        <w:t>22</w:t>
      </w:r>
    </w:p>
    <w:p w14:paraId="17ED5EAE" w14:textId="77777777" w:rsidR="003C548A" w:rsidRPr="00F54218"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54218">
        <w:rPr>
          <w:rFonts w:ascii="Courier New" w:hAnsi="Courier New" w:cs="Courier New"/>
          <w:sz w:val="20"/>
          <w:szCs w:val="20"/>
        </w:rPr>
        <w:t>1</w:t>
      </w:r>
      <w:r w:rsidRPr="00F54218">
        <w:rPr>
          <w:rFonts w:ascii="Courier New" w:hAnsi="Courier New" w:cs="Courier New"/>
          <w:sz w:val="20"/>
          <w:szCs w:val="20"/>
        </w:rPr>
        <w:tab/>
        <w:t>B</w:t>
      </w:r>
      <w:r w:rsidRPr="00F54218">
        <w:rPr>
          <w:rFonts w:ascii="Courier New" w:hAnsi="Courier New" w:cs="Courier New"/>
          <w:sz w:val="20"/>
          <w:szCs w:val="20"/>
        </w:rPr>
        <w:tab/>
        <w:t>28</w:t>
      </w:r>
      <w:r w:rsidRPr="00F54218">
        <w:rPr>
          <w:rFonts w:ascii="Courier New" w:hAnsi="Courier New" w:cs="Courier New"/>
          <w:sz w:val="20"/>
          <w:szCs w:val="20"/>
        </w:rPr>
        <w:tab/>
        <w:t>52</w:t>
      </w:r>
    </w:p>
    <w:p w14:paraId="0855FA7A" w14:textId="77777777" w:rsidR="003C548A" w:rsidRPr="00F54218"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54218">
        <w:rPr>
          <w:rFonts w:ascii="Courier New" w:hAnsi="Courier New" w:cs="Courier New"/>
          <w:sz w:val="20"/>
          <w:szCs w:val="20"/>
        </w:rPr>
        <w:t>1</w:t>
      </w:r>
      <w:r w:rsidRPr="00F54218">
        <w:rPr>
          <w:rFonts w:ascii="Courier New" w:hAnsi="Courier New" w:cs="Courier New"/>
          <w:sz w:val="20"/>
          <w:szCs w:val="20"/>
        </w:rPr>
        <w:tab/>
        <w:t>C</w:t>
      </w:r>
      <w:r w:rsidRPr="00F54218">
        <w:rPr>
          <w:rFonts w:ascii="Courier New" w:hAnsi="Courier New" w:cs="Courier New"/>
          <w:sz w:val="20"/>
          <w:szCs w:val="20"/>
        </w:rPr>
        <w:tab/>
        <w:t>54</w:t>
      </w:r>
      <w:r w:rsidRPr="00F54218">
        <w:rPr>
          <w:rFonts w:ascii="Courier New" w:hAnsi="Courier New" w:cs="Courier New"/>
          <w:sz w:val="20"/>
          <w:szCs w:val="20"/>
        </w:rPr>
        <w:tab/>
        <w:t>62</w:t>
      </w:r>
    </w:p>
    <w:p w14:paraId="6576D5D0" w14:textId="77777777" w:rsidR="003C548A" w:rsidRPr="00F54218"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54218">
        <w:rPr>
          <w:rFonts w:ascii="Courier New" w:hAnsi="Courier New" w:cs="Courier New"/>
          <w:sz w:val="20"/>
          <w:szCs w:val="20"/>
        </w:rPr>
        <w:t>3</w:t>
      </w:r>
      <w:r w:rsidRPr="00F54218">
        <w:rPr>
          <w:rFonts w:ascii="Courier New" w:hAnsi="Courier New" w:cs="Courier New"/>
          <w:sz w:val="20"/>
          <w:szCs w:val="20"/>
        </w:rPr>
        <w:tab/>
        <w:t>P</w:t>
      </w:r>
      <w:r w:rsidRPr="00F54218">
        <w:rPr>
          <w:rFonts w:ascii="Courier New" w:hAnsi="Courier New" w:cs="Courier New"/>
          <w:sz w:val="20"/>
          <w:szCs w:val="20"/>
        </w:rPr>
        <w:tab/>
        <w:t>14</w:t>
      </w:r>
      <w:r w:rsidRPr="00F54218">
        <w:rPr>
          <w:rFonts w:ascii="Courier New" w:hAnsi="Courier New" w:cs="Courier New"/>
          <w:sz w:val="20"/>
          <w:szCs w:val="20"/>
        </w:rPr>
        <w:tab/>
        <w:t>18</w:t>
      </w:r>
    </w:p>
    <w:p w14:paraId="1AF56EF2" w14:textId="77777777" w:rsidR="003C548A" w:rsidRPr="00F54218"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54218">
        <w:rPr>
          <w:rFonts w:ascii="Courier New" w:hAnsi="Courier New" w:cs="Courier New"/>
          <w:sz w:val="20"/>
          <w:szCs w:val="20"/>
        </w:rPr>
        <w:t>3</w:t>
      </w:r>
      <w:r w:rsidRPr="00F54218">
        <w:rPr>
          <w:rFonts w:ascii="Courier New" w:hAnsi="Courier New" w:cs="Courier New"/>
          <w:sz w:val="20"/>
          <w:szCs w:val="20"/>
        </w:rPr>
        <w:tab/>
        <w:t>Q</w:t>
      </w:r>
      <w:r w:rsidRPr="00F54218">
        <w:rPr>
          <w:rFonts w:ascii="Courier New" w:hAnsi="Courier New" w:cs="Courier New"/>
          <w:sz w:val="20"/>
          <w:szCs w:val="20"/>
        </w:rPr>
        <w:tab/>
        <w:t>28</w:t>
      </w:r>
      <w:r w:rsidRPr="00F54218">
        <w:rPr>
          <w:rFonts w:ascii="Courier New" w:hAnsi="Courier New" w:cs="Courier New"/>
          <w:sz w:val="20"/>
          <w:szCs w:val="20"/>
        </w:rPr>
        <w:tab/>
        <w:t>36</w:t>
      </w:r>
    </w:p>
    <w:p w14:paraId="54AE0059" w14:textId="77777777" w:rsidR="003C548A" w:rsidRPr="00F54218"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54218">
        <w:rPr>
          <w:rFonts w:ascii="Courier New" w:hAnsi="Courier New" w:cs="Courier New"/>
          <w:sz w:val="20"/>
          <w:szCs w:val="20"/>
        </w:rPr>
        <w:t>3</w:t>
      </w:r>
      <w:r w:rsidRPr="00F54218">
        <w:rPr>
          <w:rFonts w:ascii="Courier New" w:hAnsi="Courier New" w:cs="Courier New"/>
          <w:sz w:val="20"/>
          <w:szCs w:val="20"/>
        </w:rPr>
        <w:tab/>
        <w:t>R</w:t>
      </w:r>
      <w:r w:rsidRPr="00F54218">
        <w:rPr>
          <w:rFonts w:ascii="Courier New" w:hAnsi="Courier New" w:cs="Courier New"/>
          <w:sz w:val="20"/>
          <w:szCs w:val="20"/>
        </w:rPr>
        <w:tab/>
        <w:t>44</w:t>
      </w:r>
      <w:r w:rsidRPr="00F54218">
        <w:rPr>
          <w:rFonts w:ascii="Courier New" w:hAnsi="Courier New" w:cs="Courier New"/>
          <w:sz w:val="20"/>
          <w:szCs w:val="20"/>
        </w:rPr>
        <w:tab/>
        <w:t>52</w:t>
      </w:r>
    </w:p>
    <w:p w14:paraId="32502648" w14:textId="77777777" w:rsidR="003C548A" w:rsidRPr="0094108F" w:rsidRDefault="003C548A" w:rsidP="003C548A">
      <w:pPr>
        <w:rPr>
          <w:rFonts w:eastAsia="Courier New" w:cs="Times New Roman"/>
          <w:color w:val="FF0000"/>
        </w:rPr>
      </w:pPr>
    </w:p>
    <w:p w14:paraId="47D96ABA" w14:textId="77777777" w:rsidR="003C548A" w:rsidRPr="00AB56B8" w:rsidRDefault="003C548A" w:rsidP="003B534B">
      <w:pPr>
        <w:pStyle w:val="Heading3"/>
      </w:pPr>
      <w:bookmarkStart w:id="1054" w:name="_Toc338422186"/>
      <w:r w:rsidRPr="00AB56B8">
        <w:t xml:space="preserve">Example 4: Output a </w:t>
      </w:r>
      <w:r>
        <w:t>l</w:t>
      </w:r>
      <w:r w:rsidRPr="00AB56B8">
        <w:t xml:space="preserve">ist of all </w:t>
      </w:r>
      <w:r>
        <w:t>g</w:t>
      </w:r>
      <w:r w:rsidRPr="00AB56B8">
        <w:t xml:space="preserve">enes within a </w:t>
      </w:r>
      <w:r>
        <w:t>d</w:t>
      </w:r>
      <w:r w:rsidRPr="00AB56B8">
        <w:t xml:space="preserve">ata </w:t>
      </w:r>
      <w:r>
        <w:t>s</w:t>
      </w:r>
      <w:r w:rsidRPr="00AB56B8">
        <w:t>ource</w:t>
      </w:r>
      <w:r>
        <w:t>.</w:t>
      </w:r>
      <w:bookmarkEnd w:id="1054"/>
    </w:p>
    <w:p w14:paraId="7AE041DA" w14:textId="77777777" w:rsidR="003C548A" w:rsidRPr="00C5773D" w:rsidRDefault="003C548A" w:rsidP="003C548A">
      <w:pPr>
        <w:pStyle w:val="ListParagraph"/>
        <w:rPr>
          <w:rFonts w:cs="Times New Roman"/>
          <w:b/>
          <w:bCs/>
        </w:rPr>
      </w:pPr>
    </w:p>
    <w:p w14:paraId="084B31B3" w14:textId="77777777" w:rsidR="003C548A" w:rsidRPr="00FA67CB"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FA67CB">
        <w:rPr>
          <w:rFonts w:ascii="Courier New" w:eastAsia="Courier New" w:hAnsi="Courier New" w:cs="Courier New"/>
          <w:sz w:val="20"/>
          <w:szCs w:val="20"/>
        </w:rPr>
        <w:t>$ biofilter-2 --stdout -</w:t>
      </w:r>
      <w:r>
        <w:rPr>
          <w:rFonts w:ascii="Courier New" w:eastAsia="Courier New" w:hAnsi="Courier New" w:cs="Courier New"/>
          <w:sz w:val="20"/>
          <w:szCs w:val="20"/>
        </w:rPr>
        <w:t>-</w:t>
      </w:r>
      <w:r w:rsidRPr="00FA67CB">
        <w:rPr>
          <w:rFonts w:ascii="Courier New" w:eastAsia="Courier New" w:hAnsi="Courier New" w:cs="Courier New"/>
          <w:sz w:val="20"/>
          <w:szCs w:val="20"/>
        </w:rPr>
        <w:t>k</w:t>
      </w:r>
      <w:r>
        <w:rPr>
          <w:rFonts w:ascii="Courier New" w:eastAsia="Courier New" w:hAnsi="Courier New" w:cs="Courier New"/>
          <w:sz w:val="20"/>
          <w:szCs w:val="20"/>
        </w:rPr>
        <w:t>nowledge</w:t>
      </w:r>
      <w:r w:rsidRPr="00FA67CB">
        <w:rPr>
          <w:rFonts w:ascii="Courier New" w:eastAsia="Courier New" w:hAnsi="Courier New" w:cs="Courier New"/>
          <w:sz w:val="20"/>
          <w:szCs w:val="20"/>
        </w:rPr>
        <w:t xml:space="preserve"> test.db -</w:t>
      </w:r>
      <w:r>
        <w:rPr>
          <w:rFonts w:ascii="Courier New" w:eastAsia="Courier New" w:hAnsi="Courier New" w:cs="Courier New"/>
          <w:sz w:val="20"/>
          <w:szCs w:val="20"/>
        </w:rPr>
        <w:t>-source</w:t>
      </w:r>
      <w:r w:rsidRPr="00FA67CB">
        <w:rPr>
          <w:rFonts w:ascii="Courier New" w:eastAsia="Courier New" w:hAnsi="Courier New" w:cs="Courier New"/>
          <w:sz w:val="20"/>
          <w:szCs w:val="20"/>
        </w:rPr>
        <w:t xml:space="preserve"> light -</w:t>
      </w:r>
      <w:r>
        <w:rPr>
          <w:rFonts w:ascii="Courier New" w:eastAsia="Courier New" w:hAnsi="Courier New" w:cs="Courier New"/>
          <w:sz w:val="20"/>
          <w:szCs w:val="20"/>
        </w:rPr>
        <w:t>-filter</w:t>
      </w:r>
      <w:r w:rsidRPr="00FA67CB">
        <w:rPr>
          <w:rFonts w:ascii="Courier New" w:eastAsia="Courier New" w:hAnsi="Courier New" w:cs="Courier New"/>
          <w:sz w:val="20"/>
          <w:szCs w:val="20"/>
        </w:rPr>
        <w:t xml:space="preserve"> gene </w:t>
      </w:r>
    </w:p>
    <w:p w14:paraId="47BE49EA" w14:textId="77777777" w:rsidR="003C548A" w:rsidRPr="00FA67CB"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FA67CB">
        <w:rPr>
          <w:rFonts w:ascii="Courier New" w:eastAsia="Courier New" w:hAnsi="Courier New" w:cs="Courier New"/>
          <w:sz w:val="20"/>
          <w:szCs w:val="20"/>
        </w:rPr>
        <w:t>#gene</w:t>
      </w:r>
    </w:p>
    <w:p w14:paraId="6A265E16" w14:textId="77777777" w:rsidR="003C548A" w:rsidRPr="00FA67CB"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FA67CB">
        <w:rPr>
          <w:rFonts w:ascii="Courier New" w:eastAsia="Courier New" w:hAnsi="Courier New" w:cs="Courier New"/>
          <w:sz w:val="20"/>
          <w:szCs w:val="20"/>
        </w:rPr>
        <w:t>A</w:t>
      </w:r>
    </w:p>
    <w:p w14:paraId="5CF46827" w14:textId="77777777" w:rsidR="003C548A" w:rsidRPr="00FA67CB"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FA67CB">
        <w:rPr>
          <w:rFonts w:ascii="Courier New" w:eastAsia="Courier New" w:hAnsi="Courier New" w:cs="Courier New"/>
          <w:sz w:val="20"/>
          <w:szCs w:val="20"/>
        </w:rPr>
        <w:t>B</w:t>
      </w:r>
    </w:p>
    <w:p w14:paraId="274C8B2B" w14:textId="77777777" w:rsidR="003C548A" w:rsidRPr="00FA67CB"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FA67CB">
        <w:rPr>
          <w:rFonts w:ascii="Courier New" w:eastAsia="Courier New" w:hAnsi="Courier New" w:cs="Courier New"/>
          <w:sz w:val="20"/>
          <w:szCs w:val="20"/>
        </w:rPr>
        <w:t>C</w:t>
      </w:r>
    </w:p>
    <w:p w14:paraId="3E83B2C8" w14:textId="77777777" w:rsidR="003C548A" w:rsidRPr="00FA67CB"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FA67CB">
        <w:rPr>
          <w:rFonts w:ascii="Courier New" w:eastAsia="Courier New" w:hAnsi="Courier New" w:cs="Courier New"/>
          <w:sz w:val="20"/>
          <w:szCs w:val="20"/>
        </w:rPr>
        <w:t>D</w:t>
      </w:r>
    </w:p>
    <w:p w14:paraId="5D6E8B68" w14:textId="77777777" w:rsidR="003C548A" w:rsidRPr="00FA67CB"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FA67CB">
        <w:rPr>
          <w:rFonts w:ascii="Courier New" w:eastAsia="Courier New" w:hAnsi="Courier New" w:cs="Courier New"/>
          <w:sz w:val="20"/>
          <w:szCs w:val="20"/>
        </w:rPr>
        <w:t>E</w:t>
      </w:r>
    </w:p>
    <w:p w14:paraId="74E6EC12" w14:textId="77777777" w:rsidR="003C548A" w:rsidRPr="00FA67CB"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FA67CB">
        <w:rPr>
          <w:rFonts w:ascii="Courier New" w:eastAsia="Courier New" w:hAnsi="Courier New" w:cs="Courier New"/>
          <w:sz w:val="20"/>
          <w:szCs w:val="20"/>
        </w:rPr>
        <w:t>F</w:t>
      </w:r>
    </w:p>
    <w:p w14:paraId="59FB5FD4" w14:textId="77777777" w:rsidR="003C548A" w:rsidRPr="00FA67CB"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FA67CB">
        <w:rPr>
          <w:rFonts w:ascii="Courier New" w:eastAsia="Courier New" w:hAnsi="Courier New" w:cs="Courier New"/>
          <w:sz w:val="20"/>
          <w:szCs w:val="20"/>
        </w:rPr>
        <w:t>G</w:t>
      </w:r>
    </w:p>
    <w:p w14:paraId="1B983A6F" w14:textId="77777777" w:rsidR="003C548A" w:rsidRDefault="003C548A">
      <w:pPr>
        <w:rPr>
          <w:shd w:val="solid" w:color="00FF00" w:fill="00FF00"/>
        </w:rPr>
      </w:pPr>
    </w:p>
    <w:p w14:paraId="3A0675D0" w14:textId="77777777" w:rsidR="003C548A" w:rsidRDefault="003C548A" w:rsidP="003B534B">
      <w:pPr>
        <w:rPr>
          <w:shd w:val="solid" w:color="00FF00" w:fill="00FF00"/>
        </w:rPr>
      </w:pPr>
      <w:r>
        <w:object w:dxaOrig="6337" w:dyaOrig="5241" w14:anchorId="720EB0C7">
          <v:shape id="_x0000_i1028" type="#_x0000_t75" style="width:316.15pt;height:262.15pt" o:ole="">
            <v:imagedata r:id="rId24" o:title=""/>
          </v:shape>
          <o:OLEObject Type="Embed" ProgID="Visio.Drawing.11" ShapeID="_x0000_i1028" DrawAspect="Content" ObjectID="_1412163767" r:id="rId25"/>
        </w:object>
      </w:r>
      <w:r w:rsidRPr="00A54A8A">
        <w:t xml:space="preserve"> </w:t>
      </w:r>
      <w:r w:rsidR="0039150C">
        <w:pict w14:anchorId="38A0A4E6">
          <v:shape id="_x0000_i1029" type="#_x0000_t75" style="width:133.85pt;height:194.85pt">
            <v:imagedata r:id="rId26" o:title=""/>
          </v:shape>
        </w:pict>
      </w:r>
      <w:r>
        <w:br/>
      </w:r>
      <w:r>
        <w:br/>
      </w:r>
      <w:r>
        <w:br/>
      </w:r>
    </w:p>
    <w:p w14:paraId="24E27CF6" w14:textId="77777777" w:rsidR="003C548A" w:rsidRPr="002B124D" w:rsidRDefault="003C548A" w:rsidP="003B534B">
      <w:pPr>
        <w:pStyle w:val="Heading3"/>
      </w:pPr>
      <w:bookmarkStart w:id="1055" w:name="_Toc338422187"/>
      <w:r w:rsidRPr="00F54218">
        <w:lastRenderedPageBreak/>
        <w:t xml:space="preserve">Example 5: Start with a </w:t>
      </w:r>
      <w:r>
        <w:t>l</w:t>
      </w:r>
      <w:r w:rsidRPr="00F54218">
        <w:t xml:space="preserve">ist of </w:t>
      </w:r>
      <w:r>
        <w:t>g</w:t>
      </w:r>
      <w:r w:rsidRPr="00F54218">
        <w:t xml:space="preserve">enes, </w:t>
      </w:r>
      <w:r>
        <w:t>o</w:t>
      </w:r>
      <w:r w:rsidRPr="00F54218">
        <w:t xml:space="preserve">utput all the </w:t>
      </w:r>
      <w:r>
        <w:t>g</w:t>
      </w:r>
      <w:r w:rsidRPr="00F54218">
        <w:t xml:space="preserve">enes </w:t>
      </w:r>
      <w:r>
        <w:t>w</w:t>
      </w:r>
      <w:r w:rsidRPr="00F54218">
        <w:t xml:space="preserve">ithin </w:t>
      </w:r>
      <w:r>
        <w:t>p</w:t>
      </w:r>
      <w:r w:rsidRPr="00F54218">
        <w:t xml:space="preserve">articular </w:t>
      </w:r>
      <w:r>
        <w:t>g</w:t>
      </w:r>
      <w:r w:rsidRPr="00F54218">
        <w:t>roups.</w:t>
      </w:r>
      <w:bookmarkEnd w:id="1055"/>
    </w:p>
    <w:p w14:paraId="1FE0BF63" w14:textId="77777777" w:rsidR="003C548A" w:rsidRDefault="003C548A" w:rsidP="003C548A">
      <w:pPr>
        <w:pStyle w:val="ListParagraph"/>
        <w:rPr>
          <w:rFonts w:cs="Times New Roman"/>
          <w:b/>
          <w:bCs/>
        </w:rPr>
      </w:pPr>
    </w:p>
    <w:p w14:paraId="0C1B0086" w14:textId="77777777" w:rsidR="003C548A" w:rsidRDefault="003C548A" w:rsidP="003C548A">
      <w:pPr>
        <w:rPr>
          <w:i/>
        </w:rPr>
      </w:pPr>
      <w:r w:rsidRPr="00F54218">
        <w:rPr>
          <w:i/>
        </w:rPr>
        <w:t>input1</w:t>
      </w:r>
      <w:r w:rsidRPr="00F54218">
        <w:tab/>
      </w:r>
      <w:r w:rsidRPr="00F54218">
        <w:tab/>
      </w:r>
      <w:r w:rsidRPr="00F54218">
        <w:tab/>
      </w:r>
      <w:r w:rsidRPr="00F54218">
        <w:tab/>
      </w:r>
      <w:r w:rsidRPr="00F54218">
        <w:tab/>
      </w:r>
      <w:r w:rsidRPr="00F54218">
        <w:rPr>
          <w:i/>
        </w:rPr>
        <w:t>input2</w:t>
      </w:r>
    </w:p>
    <w:p w14:paraId="02EFDA11" w14:textId="77777777" w:rsidR="003C548A" w:rsidRPr="00F54218" w:rsidRDefault="003C548A" w:rsidP="003C548A">
      <w:r w:rsidRPr="00F54218">
        <w:t>#</w:t>
      </w:r>
      <w:r>
        <w:t>group</w:t>
      </w:r>
      <w:r w:rsidRPr="00F54218">
        <w:tab/>
      </w:r>
      <w:r w:rsidRPr="00F54218">
        <w:tab/>
      </w:r>
      <w:r w:rsidRPr="00F54218">
        <w:tab/>
      </w:r>
      <w:r w:rsidRPr="00F54218">
        <w:tab/>
      </w:r>
      <w:r w:rsidRPr="00F54218">
        <w:tab/>
        <w:t>#gene</w:t>
      </w:r>
    </w:p>
    <w:p w14:paraId="468D794B" w14:textId="77777777" w:rsidR="003C548A" w:rsidRPr="00F54218" w:rsidRDefault="003C548A" w:rsidP="003C548A">
      <w:pPr>
        <w:rPr>
          <w:rFonts w:eastAsia="Courier New" w:cs="Times New Roman"/>
        </w:rPr>
      </w:pPr>
      <w:r>
        <w:rPr>
          <w:rFonts w:eastAsia="Courier New" w:cs="Times New Roman"/>
        </w:rPr>
        <w:t>red</w:t>
      </w:r>
      <w:r w:rsidRPr="00F54218">
        <w:rPr>
          <w:rFonts w:eastAsia="Courier New" w:cs="Times New Roman"/>
        </w:rPr>
        <w:tab/>
      </w:r>
      <w:r w:rsidRPr="00F54218">
        <w:rPr>
          <w:rFonts w:eastAsia="Courier New" w:cs="Times New Roman"/>
        </w:rPr>
        <w:tab/>
      </w:r>
      <w:r w:rsidRPr="00F54218">
        <w:rPr>
          <w:rFonts w:eastAsia="Courier New" w:cs="Times New Roman"/>
        </w:rPr>
        <w:tab/>
      </w:r>
      <w:r w:rsidRPr="00F54218">
        <w:rPr>
          <w:rFonts w:eastAsia="Courier New" w:cs="Times New Roman"/>
        </w:rPr>
        <w:tab/>
      </w:r>
      <w:r w:rsidRPr="00F54218">
        <w:rPr>
          <w:rFonts w:eastAsia="Courier New" w:cs="Times New Roman"/>
        </w:rPr>
        <w:tab/>
      </w:r>
      <w:r>
        <w:rPr>
          <w:rFonts w:eastAsia="Courier New" w:cs="Times New Roman"/>
        </w:rPr>
        <w:t>A</w:t>
      </w:r>
    </w:p>
    <w:p w14:paraId="3C731827" w14:textId="77777777" w:rsidR="003C548A" w:rsidRPr="00F54218" w:rsidRDefault="003C548A" w:rsidP="003C548A">
      <w:pPr>
        <w:rPr>
          <w:rFonts w:eastAsia="Courier New" w:cs="Times New Roman"/>
        </w:rPr>
      </w:pPr>
      <w:r>
        <w:rPr>
          <w:rFonts w:eastAsia="Courier New" w:cs="Times New Roman"/>
        </w:rPr>
        <w:t>green</w:t>
      </w:r>
      <w:r w:rsidRPr="00F54218">
        <w:rPr>
          <w:rFonts w:eastAsia="Courier New" w:cs="Times New Roman"/>
        </w:rPr>
        <w:tab/>
      </w:r>
      <w:r w:rsidRPr="00F54218">
        <w:rPr>
          <w:rFonts w:eastAsia="Courier New" w:cs="Times New Roman"/>
        </w:rPr>
        <w:tab/>
      </w:r>
      <w:r w:rsidRPr="00F54218">
        <w:rPr>
          <w:rFonts w:eastAsia="Courier New" w:cs="Times New Roman"/>
        </w:rPr>
        <w:tab/>
      </w:r>
      <w:r w:rsidRPr="00F54218">
        <w:rPr>
          <w:rFonts w:eastAsia="Courier New" w:cs="Times New Roman"/>
        </w:rPr>
        <w:tab/>
      </w:r>
      <w:r w:rsidRPr="00F54218">
        <w:rPr>
          <w:rFonts w:eastAsia="Courier New" w:cs="Times New Roman"/>
        </w:rPr>
        <w:tab/>
      </w:r>
      <w:r>
        <w:rPr>
          <w:rFonts w:eastAsia="Courier New" w:cs="Times New Roman"/>
        </w:rPr>
        <w:t>C</w:t>
      </w:r>
    </w:p>
    <w:p w14:paraId="26725BD9" w14:textId="77777777" w:rsidR="003C548A" w:rsidRPr="00F54218" w:rsidRDefault="003C548A" w:rsidP="003C548A">
      <w:pPr>
        <w:rPr>
          <w:rFonts w:eastAsia="Courier New" w:cs="Times New Roman"/>
        </w:rPr>
      </w:pPr>
      <w:r>
        <w:rPr>
          <w:rFonts w:eastAsia="Courier New" w:cs="Times New Roman"/>
        </w:rPr>
        <w:t>cyan</w:t>
      </w:r>
      <w:r w:rsidRPr="00F54218">
        <w:rPr>
          <w:rFonts w:eastAsia="Courier New" w:cs="Times New Roman"/>
        </w:rPr>
        <w:tab/>
      </w:r>
      <w:r w:rsidRPr="00F54218">
        <w:rPr>
          <w:rFonts w:eastAsia="Courier New" w:cs="Times New Roman"/>
        </w:rPr>
        <w:tab/>
      </w:r>
      <w:r w:rsidRPr="00F54218">
        <w:rPr>
          <w:rFonts w:eastAsia="Courier New" w:cs="Times New Roman"/>
        </w:rPr>
        <w:tab/>
      </w:r>
      <w:r w:rsidRPr="00F54218">
        <w:rPr>
          <w:rFonts w:eastAsia="Courier New" w:cs="Times New Roman"/>
        </w:rPr>
        <w:tab/>
      </w:r>
      <w:r w:rsidRPr="00F54218">
        <w:rPr>
          <w:rFonts w:eastAsia="Courier New" w:cs="Times New Roman"/>
        </w:rPr>
        <w:tab/>
      </w:r>
      <w:r>
        <w:rPr>
          <w:rFonts w:eastAsia="Courier New" w:cs="Times New Roman"/>
        </w:rPr>
        <w:t>E</w:t>
      </w:r>
    </w:p>
    <w:p w14:paraId="0C3A58D8" w14:textId="77777777" w:rsidR="003C548A" w:rsidRPr="00F54218" w:rsidRDefault="003C548A" w:rsidP="003C548A">
      <w:pPr>
        <w:rPr>
          <w:rFonts w:eastAsia="Courier New" w:cs="Times New Roman"/>
        </w:rPr>
      </w:pPr>
      <w:r>
        <w:rPr>
          <w:rFonts w:eastAsia="Courier New" w:cs="Times New Roman"/>
        </w:rPr>
        <w:t>magenta</w:t>
      </w:r>
      <w:r w:rsidRPr="00F54218">
        <w:rPr>
          <w:rFonts w:eastAsia="Courier New" w:cs="Times New Roman"/>
        </w:rPr>
        <w:tab/>
      </w:r>
      <w:r w:rsidRPr="00F54218">
        <w:rPr>
          <w:rFonts w:eastAsia="Courier New" w:cs="Times New Roman"/>
        </w:rPr>
        <w:tab/>
      </w:r>
      <w:r w:rsidRPr="00F54218">
        <w:rPr>
          <w:rFonts w:eastAsia="Courier New" w:cs="Times New Roman"/>
        </w:rPr>
        <w:tab/>
      </w:r>
      <w:r w:rsidRPr="00F54218">
        <w:rPr>
          <w:rFonts w:eastAsia="Courier New" w:cs="Times New Roman"/>
        </w:rPr>
        <w:tab/>
      </w:r>
      <w:r>
        <w:rPr>
          <w:rFonts w:eastAsia="Courier New" w:cs="Times New Roman"/>
        </w:rPr>
        <w:t>P</w:t>
      </w:r>
    </w:p>
    <w:p w14:paraId="356F151C" w14:textId="77777777" w:rsidR="003C548A" w:rsidRPr="00F54218" w:rsidRDefault="003C548A" w:rsidP="003C548A">
      <w:pPr>
        <w:rPr>
          <w:rFonts w:eastAsia="Courier New" w:cs="Times New Roman"/>
        </w:rPr>
      </w:pPr>
      <w:r>
        <w:rPr>
          <w:rFonts w:eastAsia="Courier New" w:cs="Times New Roman"/>
        </w:rPr>
        <w:t>orange</w:t>
      </w:r>
      <w:r w:rsidRPr="00F54218">
        <w:rPr>
          <w:rFonts w:eastAsia="Courier New" w:cs="Times New Roman"/>
        </w:rPr>
        <w:tab/>
      </w:r>
      <w:r w:rsidRPr="00F54218">
        <w:rPr>
          <w:rFonts w:eastAsia="Courier New" w:cs="Times New Roman"/>
        </w:rPr>
        <w:tab/>
      </w:r>
      <w:r w:rsidRPr="00F54218">
        <w:rPr>
          <w:rFonts w:eastAsia="Courier New" w:cs="Times New Roman"/>
        </w:rPr>
        <w:tab/>
      </w:r>
      <w:r w:rsidRPr="00F54218">
        <w:rPr>
          <w:rFonts w:eastAsia="Courier New" w:cs="Times New Roman"/>
        </w:rPr>
        <w:tab/>
      </w:r>
      <w:r w:rsidRPr="00F54218">
        <w:rPr>
          <w:rFonts w:eastAsia="Courier New" w:cs="Times New Roman"/>
        </w:rPr>
        <w:tab/>
      </w:r>
      <w:r>
        <w:rPr>
          <w:rFonts w:eastAsia="Courier New" w:cs="Times New Roman"/>
        </w:rPr>
        <w:t>R</w:t>
      </w:r>
    </w:p>
    <w:p w14:paraId="0189A752" w14:textId="77777777" w:rsidR="003C548A" w:rsidRPr="00F54218" w:rsidRDefault="003C548A" w:rsidP="003C548A">
      <w:pPr>
        <w:rPr>
          <w:rFonts w:cs="Times New Roman"/>
          <w:b/>
          <w:bCs/>
        </w:rPr>
      </w:pPr>
      <w:r>
        <w:rPr>
          <w:rFonts w:eastAsia="Courier New" w:cs="Times New Roman"/>
        </w:rPr>
        <w:t>indigo</w:t>
      </w:r>
      <w:r w:rsidRPr="00F54218">
        <w:rPr>
          <w:rFonts w:eastAsia="Courier New" w:cs="Times New Roman"/>
        </w:rPr>
        <w:tab/>
      </w:r>
      <w:r w:rsidRPr="00F54218">
        <w:rPr>
          <w:rFonts w:eastAsia="Courier New" w:cs="Times New Roman"/>
        </w:rPr>
        <w:tab/>
      </w:r>
    </w:p>
    <w:p w14:paraId="18E4A798" w14:textId="77777777" w:rsidR="003C548A" w:rsidRPr="00F54218" w:rsidRDefault="003C548A" w:rsidP="003C548A">
      <w:pPr>
        <w:pStyle w:val="ListParagraph"/>
        <w:rPr>
          <w:rFonts w:cs="Times New Roman"/>
          <w:b/>
          <w:bCs/>
        </w:rPr>
      </w:pPr>
    </w:p>
    <w:p w14:paraId="16FE2B8B" w14:textId="77777777" w:rsidR="003C548A"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F54218">
        <w:rPr>
          <w:rFonts w:ascii="Courier New" w:eastAsia="Courier New" w:hAnsi="Courier New" w:cs="Courier New"/>
          <w:sz w:val="20"/>
          <w:szCs w:val="20"/>
        </w:rPr>
        <w:t>$ biofilter-2 --stdout -</w:t>
      </w:r>
      <w:r>
        <w:rPr>
          <w:rFonts w:ascii="Courier New" w:eastAsia="Courier New" w:hAnsi="Courier New" w:cs="Courier New"/>
          <w:sz w:val="20"/>
          <w:szCs w:val="20"/>
        </w:rPr>
        <w:t>-knowledge</w:t>
      </w:r>
      <w:r w:rsidRPr="00F54218">
        <w:rPr>
          <w:rFonts w:ascii="Courier New" w:eastAsia="Courier New" w:hAnsi="Courier New" w:cs="Courier New"/>
          <w:sz w:val="20"/>
          <w:szCs w:val="20"/>
        </w:rPr>
        <w:t xml:space="preserve"> test.db -</w:t>
      </w:r>
      <w:r>
        <w:rPr>
          <w:rFonts w:ascii="Courier New" w:eastAsia="Courier New" w:hAnsi="Courier New" w:cs="Courier New"/>
          <w:sz w:val="20"/>
          <w:szCs w:val="20"/>
        </w:rPr>
        <w:t>-group-file</w:t>
      </w:r>
      <w:r w:rsidRPr="00F54218">
        <w:rPr>
          <w:rFonts w:ascii="Courier New" w:eastAsia="Courier New" w:hAnsi="Courier New" w:cs="Courier New"/>
          <w:sz w:val="20"/>
          <w:szCs w:val="20"/>
        </w:rPr>
        <w:t xml:space="preserve"> input1 -</w:t>
      </w:r>
      <w:r>
        <w:rPr>
          <w:rFonts w:ascii="Courier New" w:eastAsia="Courier New" w:hAnsi="Courier New" w:cs="Courier New"/>
          <w:sz w:val="20"/>
          <w:szCs w:val="20"/>
        </w:rPr>
        <w:t>-gene-file</w:t>
      </w:r>
      <w:r w:rsidRPr="00F54218">
        <w:rPr>
          <w:rFonts w:ascii="Courier New" w:eastAsia="Courier New" w:hAnsi="Courier New" w:cs="Courier New"/>
          <w:sz w:val="20"/>
          <w:szCs w:val="20"/>
        </w:rPr>
        <w:t xml:space="preserve"> input2 -</w:t>
      </w:r>
      <w:r>
        <w:rPr>
          <w:rFonts w:ascii="Courier New" w:eastAsia="Courier New" w:hAnsi="Courier New" w:cs="Courier New"/>
          <w:sz w:val="20"/>
          <w:szCs w:val="20"/>
        </w:rPr>
        <w:t>-filter</w:t>
      </w:r>
      <w:r w:rsidRPr="00F54218">
        <w:rPr>
          <w:rFonts w:ascii="Courier New" w:eastAsia="Courier New" w:hAnsi="Courier New" w:cs="Courier New"/>
          <w:sz w:val="20"/>
          <w:szCs w:val="20"/>
        </w:rPr>
        <w:t xml:space="preserve"> region</w:t>
      </w:r>
    </w:p>
    <w:p w14:paraId="2FD930C0" w14:textId="77777777" w:rsidR="003C548A" w:rsidRPr="00F54218"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p>
    <w:p w14:paraId="3A300F41" w14:textId="77777777" w:rsidR="003C548A" w:rsidRPr="00F54218"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F54218">
        <w:rPr>
          <w:rFonts w:ascii="Courier New" w:eastAsia="Courier New" w:hAnsi="Courier New" w:cs="Courier New"/>
          <w:sz w:val="20"/>
          <w:szCs w:val="20"/>
        </w:rPr>
        <w:t>#chr</w:t>
      </w:r>
      <w:r w:rsidRPr="00F54218">
        <w:rPr>
          <w:rFonts w:ascii="Courier New" w:eastAsia="Courier New" w:hAnsi="Courier New" w:cs="Courier New"/>
          <w:sz w:val="20"/>
          <w:szCs w:val="20"/>
        </w:rPr>
        <w:tab/>
        <w:t>region</w:t>
      </w:r>
      <w:r w:rsidRPr="00F54218">
        <w:rPr>
          <w:rFonts w:ascii="Courier New" w:eastAsia="Courier New" w:hAnsi="Courier New" w:cs="Courier New"/>
          <w:sz w:val="20"/>
          <w:szCs w:val="20"/>
        </w:rPr>
        <w:tab/>
        <w:t>posMin</w:t>
      </w:r>
      <w:r w:rsidRPr="00F54218">
        <w:rPr>
          <w:rFonts w:ascii="Courier New" w:eastAsia="Courier New" w:hAnsi="Courier New" w:cs="Courier New"/>
          <w:sz w:val="20"/>
          <w:szCs w:val="20"/>
        </w:rPr>
        <w:tab/>
        <w:t>posMax</w:t>
      </w:r>
    </w:p>
    <w:p w14:paraId="60C5F61C" w14:textId="77777777" w:rsidR="003C548A" w:rsidRPr="00F54218"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F54218">
        <w:rPr>
          <w:rFonts w:ascii="Courier New" w:eastAsia="Courier New" w:hAnsi="Courier New" w:cs="Courier New"/>
          <w:sz w:val="20"/>
          <w:szCs w:val="20"/>
        </w:rPr>
        <w:t>1</w:t>
      </w:r>
      <w:r w:rsidRPr="00F54218">
        <w:rPr>
          <w:rFonts w:ascii="Courier New" w:eastAsia="Courier New" w:hAnsi="Courier New" w:cs="Courier New"/>
          <w:sz w:val="20"/>
          <w:szCs w:val="20"/>
        </w:rPr>
        <w:tab/>
        <w:t>A</w:t>
      </w:r>
      <w:r w:rsidRPr="00F54218">
        <w:rPr>
          <w:rFonts w:ascii="Courier New" w:eastAsia="Courier New" w:hAnsi="Courier New" w:cs="Courier New"/>
          <w:sz w:val="20"/>
          <w:szCs w:val="20"/>
        </w:rPr>
        <w:tab/>
        <w:t>8</w:t>
      </w:r>
      <w:r w:rsidRPr="00F54218">
        <w:rPr>
          <w:rFonts w:ascii="Courier New" w:eastAsia="Courier New" w:hAnsi="Courier New" w:cs="Courier New"/>
          <w:sz w:val="20"/>
          <w:szCs w:val="20"/>
        </w:rPr>
        <w:tab/>
        <w:t>22</w:t>
      </w:r>
    </w:p>
    <w:p w14:paraId="257F68E4" w14:textId="77777777" w:rsidR="003C548A" w:rsidRPr="00F54218"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F54218">
        <w:rPr>
          <w:rFonts w:ascii="Courier New" w:eastAsia="Courier New" w:hAnsi="Courier New" w:cs="Courier New"/>
          <w:sz w:val="20"/>
          <w:szCs w:val="20"/>
        </w:rPr>
        <w:t>1</w:t>
      </w:r>
      <w:r w:rsidRPr="00F54218">
        <w:rPr>
          <w:rFonts w:ascii="Courier New" w:eastAsia="Courier New" w:hAnsi="Courier New" w:cs="Courier New"/>
          <w:sz w:val="20"/>
          <w:szCs w:val="20"/>
        </w:rPr>
        <w:tab/>
        <w:t>C</w:t>
      </w:r>
      <w:r w:rsidRPr="00F54218">
        <w:rPr>
          <w:rFonts w:ascii="Courier New" w:eastAsia="Courier New" w:hAnsi="Courier New" w:cs="Courier New"/>
          <w:sz w:val="20"/>
          <w:szCs w:val="20"/>
        </w:rPr>
        <w:tab/>
        <w:t>54</w:t>
      </w:r>
      <w:r w:rsidRPr="00F54218">
        <w:rPr>
          <w:rFonts w:ascii="Courier New" w:eastAsia="Courier New" w:hAnsi="Courier New" w:cs="Courier New"/>
          <w:sz w:val="20"/>
          <w:szCs w:val="20"/>
        </w:rPr>
        <w:tab/>
        <w:t>62</w:t>
      </w:r>
    </w:p>
    <w:p w14:paraId="23E7A8B4" w14:textId="77777777" w:rsidR="003C548A" w:rsidRPr="00F54218"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F54218">
        <w:rPr>
          <w:rFonts w:ascii="Courier New" w:eastAsia="Courier New" w:hAnsi="Courier New" w:cs="Courier New"/>
          <w:sz w:val="20"/>
          <w:szCs w:val="20"/>
        </w:rPr>
        <w:t>3</w:t>
      </w:r>
      <w:r w:rsidRPr="00F54218">
        <w:rPr>
          <w:rFonts w:ascii="Courier New" w:eastAsia="Courier New" w:hAnsi="Courier New" w:cs="Courier New"/>
          <w:sz w:val="20"/>
          <w:szCs w:val="20"/>
        </w:rPr>
        <w:tab/>
        <w:t>P</w:t>
      </w:r>
      <w:r w:rsidRPr="00F54218">
        <w:rPr>
          <w:rFonts w:ascii="Courier New" w:eastAsia="Courier New" w:hAnsi="Courier New" w:cs="Courier New"/>
          <w:sz w:val="20"/>
          <w:szCs w:val="20"/>
        </w:rPr>
        <w:tab/>
        <w:t>14</w:t>
      </w:r>
      <w:r w:rsidRPr="00F54218">
        <w:rPr>
          <w:rFonts w:ascii="Courier New" w:eastAsia="Courier New" w:hAnsi="Courier New" w:cs="Courier New"/>
          <w:sz w:val="20"/>
          <w:szCs w:val="20"/>
        </w:rPr>
        <w:tab/>
        <w:t>18</w:t>
      </w:r>
    </w:p>
    <w:p w14:paraId="093FCBDF" w14:textId="77777777" w:rsidR="003C548A" w:rsidRPr="00F54218"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F54218">
        <w:rPr>
          <w:rFonts w:ascii="Courier New" w:eastAsia="Courier New" w:hAnsi="Courier New" w:cs="Courier New"/>
          <w:sz w:val="20"/>
          <w:szCs w:val="20"/>
        </w:rPr>
        <w:t>3</w:t>
      </w:r>
      <w:r w:rsidRPr="00F54218">
        <w:rPr>
          <w:rFonts w:ascii="Courier New" w:eastAsia="Courier New" w:hAnsi="Courier New" w:cs="Courier New"/>
          <w:sz w:val="20"/>
          <w:szCs w:val="20"/>
        </w:rPr>
        <w:tab/>
        <w:t>R</w:t>
      </w:r>
      <w:r w:rsidRPr="00F54218">
        <w:rPr>
          <w:rFonts w:ascii="Courier New" w:eastAsia="Courier New" w:hAnsi="Courier New" w:cs="Courier New"/>
          <w:sz w:val="20"/>
          <w:szCs w:val="20"/>
        </w:rPr>
        <w:tab/>
        <w:t>44</w:t>
      </w:r>
      <w:r w:rsidRPr="00F54218">
        <w:rPr>
          <w:rFonts w:ascii="Courier New" w:eastAsia="Courier New" w:hAnsi="Courier New" w:cs="Courier New"/>
          <w:sz w:val="20"/>
          <w:szCs w:val="20"/>
        </w:rPr>
        <w:tab/>
        <w:t xml:space="preserve">52 </w:t>
      </w:r>
    </w:p>
    <w:p w14:paraId="6F7CF29D" w14:textId="77777777" w:rsidR="003C548A" w:rsidRPr="00C5773D" w:rsidRDefault="003C548A" w:rsidP="003C548A">
      <w:pPr>
        <w:rPr>
          <w:rFonts w:cs="Times New Roman"/>
          <w:b/>
          <w:bCs/>
        </w:rPr>
      </w:pPr>
    </w:p>
    <w:p w14:paraId="2774719D" w14:textId="77777777" w:rsidR="003C548A" w:rsidRDefault="003C548A" w:rsidP="003B534B">
      <w:pPr>
        <w:pStyle w:val="Heading3"/>
      </w:pPr>
      <w:bookmarkStart w:id="1056" w:name="_Toc338422188"/>
      <w:r w:rsidRPr="00F80892">
        <w:t xml:space="preserve">Example 6: Start with </w:t>
      </w:r>
      <w:r>
        <w:t>g</w:t>
      </w:r>
      <w:r w:rsidRPr="00F80892">
        <w:t xml:space="preserve">enes </w:t>
      </w:r>
      <w:r>
        <w:t>a</w:t>
      </w:r>
      <w:r w:rsidRPr="00F80892">
        <w:t xml:space="preserve">ssociated with a </w:t>
      </w:r>
      <w:r>
        <w:t>p</w:t>
      </w:r>
      <w:r w:rsidRPr="00F80892">
        <w:t xml:space="preserve">athway or </w:t>
      </w:r>
      <w:r>
        <w:t>g</w:t>
      </w:r>
      <w:r w:rsidRPr="00F80892">
        <w:t xml:space="preserve">roup, </w:t>
      </w:r>
      <w:r>
        <w:t>o</w:t>
      </w:r>
      <w:r w:rsidRPr="00F80892">
        <w:t xml:space="preserve">utput </w:t>
      </w:r>
      <w:r>
        <w:t>g</w:t>
      </w:r>
      <w:r w:rsidRPr="00F80892">
        <w:t xml:space="preserve">enes within that </w:t>
      </w:r>
      <w:r>
        <w:t>g</w:t>
      </w:r>
      <w:r w:rsidRPr="00F80892">
        <w:t xml:space="preserve">roup that </w:t>
      </w:r>
      <w:r>
        <w:t>o</w:t>
      </w:r>
      <w:r w:rsidRPr="00F80892">
        <w:t xml:space="preserve">verlap with an </w:t>
      </w:r>
      <w:r>
        <w:t>i</w:t>
      </w:r>
      <w:r w:rsidRPr="00F80892">
        <w:t xml:space="preserve">nput </w:t>
      </w:r>
      <w:r>
        <w:t>l</w:t>
      </w:r>
      <w:r w:rsidRPr="00F80892">
        <w:t xml:space="preserve">ist of </w:t>
      </w:r>
      <w:r>
        <w:t>g</w:t>
      </w:r>
      <w:r w:rsidRPr="00F80892">
        <w:t>enes.</w:t>
      </w:r>
      <w:bookmarkEnd w:id="1056"/>
    </w:p>
    <w:p w14:paraId="39376230" w14:textId="77777777" w:rsidR="003C548A" w:rsidRPr="00F80892" w:rsidRDefault="003C548A" w:rsidP="003C548A">
      <w:pPr>
        <w:rPr>
          <w:rFonts w:cs="Times New Roman"/>
          <w:bCs/>
        </w:rPr>
      </w:pPr>
    </w:p>
    <w:p w14:paraId="1CBE9039" w14:textId="77777777" w:rsidR="003C548A" w:rsidRPr="00F80892" w:rsidRDefault="003C548A" w:rsidP="003C548A">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urier New" w:hAnsi="Courier New" w:cs="Courier New"/>
          <w:sz w:val="20"/>
          <w:szCs w:val="20"/>
        </w:rPr>
      </w:pPr>
      <w:r w:rsidRPr="00F80892">
        <w:rPr>
          <w:rFonts w:ascii="Courier New" w:hAnsi="Courier New" w:cs="Courier New"/>
          <w:sz w:val="20"/>
          <w:szCs w:val="20"/>
        </w:rPr>
        <w:t xml:space="preserve">$ biofilter-2 --stdout </w:t>
      </w:r>
      <w:r>
        <w:rPr>
          <w:rFonts w:ascii="Courier New" w:hAnsi="Courier New" w:cs="Courier New"/>
          <w:sz w:val="20"/>
          <w:szCs w:val="20"/>
        </w:rPr>
        <w:t>--knowledge test.db --gene</w:t>
      </w:r>
      <w:r w:rsidRPr="00F80892">
        <w:rPr>
          <w:rFonts w:ascii="Courier New" w:hAnsi="Courier New" w:cs="Courier New"/>
          <w:sz w:val="20"/>
          <w:szCs w:val="20"/>
        </w:rPr>
        <w:t xml:space="preserve"> P Q R -</w:t>
      </w:r>
      <w:r>
        <w:rPr>
          <w:rFonts w:ascii="Courier New" w:hAnsi="Courier New" w:cs="Courier New"/>
          <w:sz w:val="20"/>
          <w:szCs w:val="20"/>
        </w:rPr>
        <w:t>-filter</w:t>
      </w:r>
      <w:r w:rsidRPr="00F80892">
        <w:rPr>
          <w:rFonts w:ascii="Courier New" w:hAnsi="Courier New" w:cs="Courier New"/>
          <w:sz w:val="20"/>
          <w:szCs w:val="20"/>
        </w:rPr>
        <w:t xml:space="preserve"> gene snp region group source</w:t>
      </w:r>
    </w:p>
    <w:p w14:paraId="55AFAACE" w14:textId="77777777" w:rsidR="003C548A" w:rsidRDefault="003C548A" w:rsidP="003C548A">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urier New" w:hAnsi="Courier New" w:cs="Courier New"/>
          <w:sz w:val="20"/>
          <w:szCs w:val="20"/>
        </w:rPr>
      </w:pPr>
    </w:p>
    <w:p w14:paraId="4F388158" w14:textId="77777777" w:rsidR="003C548A" w:rsidRPr="00F80892" w:rsidRDefault="003C548A" w:rsidP="003C548A">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urier New" w:hAnsi="Courier New" w:cs="Courier New"/>
          <w:sz w:val="20"/>
          <w:szCs w:val="20"/>
        </w:rPr>
      </w:pPr>
      <w:r w:rsidRPr="00F80892">
        <w:rPr>
          <w:rFonts w:ascii="Courier New" w:hAnsi="Courier New" w:cs="Courier New"/>
          <w:sz w:val="20"/>
          <w:szCs w:val="20"/>
        </w:rPr>
        <w:t>#gene</w:t>
      </w:r>
      <w:r w:rsidRPr="00F80892">
        <w:rPr>
          <w:rFonts w:ascii="Courier New" w:hAnsi="Courier New" w:cs="Courier New"/>
          <w:sz w:val="20"/>
          <w:szCs w:val="20"/>
        </w:rPr>
        <w:tab/>
        <w:t>snp</w:t>
      </w:r>
      <w:r w:rsidRPr="00F80892">
        <w:rPr>
          <w:rFonts w:ascii="Courier New" w:hAnsi="Courier New" w:cs="Courier New"/>
          <w:sz w:val="20"/>
          <w:szCs w:val="20"/>
        </w:rPr>
        <w:tab/>
        <w:t>chr</w:t>
      </w:r>
      <w:r w:rsidRPr="00F80892">
        <w:rPr>
          <w:rFonts w:ascii="Courier New" w:hAnsi="Courier New" w:cs="Courier New"/>
          <w:sz w:val="20"/>
          <w:szCs w:val="20"/>
        </w:rPr>
        <w:tab/>
        <w:t>region</w:t>
      </w:r>
      <w:r w:rsidRPr="00F80892">
        <w:rPr>
          <w:rFonts w:ascii="Courier New" w:hAnsi="Courier New" w:cs="Courier New"/>
          <w:sz w:val="20"/>
          <w:szCs w:val="20"/>
        </w:rPr>
        <w:tab/>
        <w:t>posMin</w:t>
      </w:r>
      <w:r w:rsidRPr="00F80892">
        <w:rPr>
          <w:rFonts w:ascii="Courier New" w:hAnsi="Courier New" w:cs="Courier New"/>
          <w:sz w:val="20"/>
          <w:szCs w:val="20"/>
        </w:rPr>
        <w:tab/>
        <w:t>posMax</w:t>
      </w:r>
      <w:r w:rsidRPr="00F80892">
        <w:rPr>
          <w:rFonts w:ascii="Courier New" w:hAnsi="Courier New" w:cs="Courier New"/>
          <w:sz w:val="20"/>
          <w:szCs w:val="20"/>
        </w:rPr>
        <w:tab/>
        <w:t>group</w:t>
      </w:r>
      <w:r w:rsidRPr="00F80892">
        <w:rPr>
          <w:rFonts w:ascii="Courier New" w:hAnsi="Courier New" w:cs="Courier New"/>
          <w:sz w:val="20"/>
          <w:szCs w:val="20"/>
        </w:rPr>
        <w:tab/>
        <w:t>source</w:t>
      </w:r>
    </w:p>
    <w:p w14:paraId="45C6E502" w14:textId="77777777" w:rsidR="003C548A" w:rsidRPr="00F80892" w:rsidRDefault="003C548A" w:rsidP="003C548A">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urier New" w:hAnsi="Courier New" w:cs="Courier New"/>
          <w:sz w:val="20"/>
          <w:szCs w:val="20"/>
        </w:rPr>
      </w:pPr>
      <w:r w:rsidRPr="00F80892">
        <w:rPr>
          <w:rFonts w:ascii="Courier New" w:hAnsi="Courier New" w:cs="Courier New"/>
          <w:sz w:val="20"/>
          <w:szCs w:val="20"/>
        </w:rPr>
        <w:t>Q</w:t>
      </w:r>
      <w:r w:rsidRPr="00F80892">
        <w:rPr>
          <w:rFonts w:ascii="Courier New" w:hAnsi="Courier New" w:cs="Courier New"/>
          <w:sz w:val="20"/>
          <w:szCs w:val="20"/>
        </w:rPr>
        <w:tab/>
        <w:t>rs33</w:t>
      </w:r>
      <w:r w:rsidRPr="00F80892">
        <w:rPr>
          <w:rFonts w:ascii="Courier New" w:hAnsi="Courier New" w:cs="Courier New"/>
          <w:sz w:val="20"/>
          <w:szCs w:val="20"/>
        </w:rPr>
        <w:tab/>
        <w:t>3</w:t>
      </w:r>
      <w:r w:rsidRPr="00F80892">
        <w:rPr>
          <w:rFonts w:ascii="Courier New" w:hAnsi="Courier New" w:cs="Courier New"/>
          <w:sz w:val="20"/>
          <w:szCs w:val="20"/>
        </w:rPr>
        <w:tab/>
        <w:t>Q</w:t>
      </w:r>
      <w:r w:rsidRPr="00F80892">
        <w:rPr>
          <w:rFonts w:ascii="Courier New" w:hAnsi="Courier New" w:cs="Courier New"/>
          <w:sz w:val="20"/>
          <w:szCs w:val="20"/>
        </w:rPr>
        <w:tab/>
        <w:t>28</w:t>
      </w:r>
      <w:r w:rsidRPr="00F80892">
        <w:rPr>
          <w:rFonts w:ascii="Courier New" w:hAnsi="Courier New" w:cs="Courier New"/>
          <w:sz w:val="20"/>
          <w:szCs w:val="20"/>
        </w:rPr>
        <w:tab/>
        <w:t>36</w:t>
      </w:r>
      <w:r w:rsidRPr="00F80892">
        <w:rPr>
          <w:rFonts w:ascii="Courier New" w:hAnsi="Courier New" w:cs="Courier New"/>
          <w:sz w:val="20"/>
          <w:szCs w:val="20"/>
        </w:rPr>
        <w:tab/>
        <w:t>orange</w:t>
      </w:r>
      <w:r w:rsidRPr="00F80892">
        <w:rPr>
          <w:rFonts w:ascii="Courier New" w:hAnsi="Courier New" w:cs="Courier New"/>
          <w:sz w:val="20"/>
          <w:szCs w:val="20"/>
        </w:rPr>
        <w:tab/>
        <w:t>spectrum</w:t>
      </w:r>
    </w:p>
    <w:p w14:paraId="7A4C67F9" w14:textId="77777777" w:rsidR="003C548A" w:rsidRPr="00F80892" w:rsidRDefault="003C548A" w:rsidP="003C548A">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urier New" w:hAnsi="Courier New" w:cs="Courier New"/>
          <w:sz w:val="20"/>
          <w:szCs w:val="20"/>
        </w:rPr>
      </w:pPr>
      <w:r w:rsidRPr="00F80892">
        <w:rPr>
          <w:rFonts w:ascii="Courier New" w:hAnsi="Courier New" w:cs="Courier New"/>
          <w:sz w:val="20"/>
          <w:szCs w:val="20"/>
        </w:rPr>
        <w:t>Q</w:t>
      </w:r>
      <w:r w:rsidRPr="00F80892">
        <w:rPr>
          <w:rFonts w:ascii="Courier New" w:hAnsi="Courier New" w:cs="Courier New"/>
          <w:sz w:val="20"/>
          <w:szCs w:val="20"/>
        </w:rPr>
        <w:tab/>
        <w:t>rs33</w:t>
      </w:r>
      <w:r w:rsidRPr="00F80892">
        <w:rPr>
          <w:rFonts w:ascii="Courier New" w:hAnsi="Courier New" w:cs="Courier New"/>
          <w:sz w:val="20"/>
          <w:szCs w:val="20"/>
        </w:rPr>
        <w:tab/>
        <w:t>3</w:t>
      </w:r>
      <w:r w:rsidRPr="00F80892">
        <w:rPr>
          <w:rFonts w:ascii="Courier New" w:hAnsi="Courier New" w:cs="Courier New"/>
          <w:sz w:val="20"/>
          <w:szCs w:val="20"/>
        </w:rPr>
        <w:tab/>
        <w:t>Q</w:t>
      </w:r>
      <w:r w:rsidRPr="00F80892">
        <w:rPr>
          <w:rFonts w:ascii="Courier New" w:hAnsi="Courier New" w:cs="Courier New"/>
          <w:sz w:val="20"/>
          <w:szCs w:val="20"/>
        </w:rPr>
        <w:tab/>
        <w:t>28</w:t>
      </w:r>
      <w:r w:rsidRPr="00F80892">
        <w:rPr>
          <w:rFonts w:ascii="Courier New" w:hAnsi="Courier New" w:cs="Courier New"/>
          <w:sz w:val="20"/>
          <w:szCs w:val="20"/>
        </w:rPr>
        <w:tab/>
        <w:t>36</w:t>
      </w:r>
      <w:r w:rsidRPr="00F80892">
        <w:rPr>
          <w:rFonts w:ascii="Courier New" w:hAnsi="Courier New" w:cs="Courier New"/>
          <w:sz w:val="20"/>
          <w:szCs w:val="20"/>
        </w:rPr>
        <w:tab/>
        <w:t>indigo</w:t>
      </w:r>
      <w:r w:rsidRPr="00F80892">
        <w:rPr>
          <w:rFonts w:ascii="Courier New" w:hAnsi="Courier New" w:cs="Courier New"/>
          <w:sz w:val="20"/>
          <w:szCs w:val="20"/>
        </w:rPr>
        <w:tab/>
        <w:t>spectrum</w:t>
      </w:r>
    </w:p>
    <w:p w14:paraId="603DAB06" w14:textId="77777777" w:rsidR="003C548A" w:rsidRPr="00F80892" w:rsidRDefault="003C548A" w:rsidP="003C548A">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urier New" w:hAnsi="Courier New" w:cs="Courier New"/>
          <w:sz w:val="20"/>
          <w:szCs w:val="20"/>
        </w:rPr>
      </w:pPr>
      <w:r w:rsidRPr="00F80892">
        <w:rPr>
          <w:rFonts w:ascii="Courier New" w:hAnsi="Courier New" w:cs="Courier New"/>
          <w:sz w:val="20"/>
          <w:szCs w:val="20"/>
        </w:rPr>
        <w:t>R</w:t>
      </w:r>
      <w:r w:rsidRPr="00F80892">
        <w:rPr>
          <w:rFonts w:ascii="Courier New" w:hAnsi="Courier New" w:cs="Courier New"/>
          <w:sz w:val="20"/>
          <w:szCs w:val="20"/>
        </w:rPr>
        <w:tab/>
        <w:t>rs35</w:t>
      </w:r>
      <w:r w:rsidRPr="00F80892">
        <w:rPr>
          <w:rFonts w:ascii="Courier New" w:hAnsi="Courier New" w:cs="Courier New"/>
          <w:sz w:val="20"/>
          <w:szCs w:val="20"/>
        </w:rPr>
        <w:tab/>
        <w:t>3</w:t>
      </w:r>
      <w:r w:rsidRPr="00F80892">
        <w:rPr>
          <w:rFonts w:ascii="Courier New" w:hAnsi="Courier New" w:cs="Courier New"/>
          <w:sz w:val="20"/>
          <w:szCs w:val="20"/>
        </w:rPr>
        <w:tab/>
        <w:t>R</w:t>
      </w:r>
      <w:r w:rsidRPr="00F80892">
        <w:rPr>
          <w:rFonts w:ascii="Courier New" w:hAnsi="Courier New" w:cs="Courier New"/>
          <w:sz w:val="20"/>
          <w:szCs w:val="20"/>
        </w:rPr>
        <w:tab/>
        <w:t>44</w:t>
      </w:r>
      <w:r w:rsidRPr="00F80892">
        <w:rPr>
          <w:rFonts w:ascii="Courier New" w:hAnsi="Courier New" w:cs="Courier New"/>
          <w:sz w:val="20"/>
          <w:szCs w:val="20"/>
        </w:rPr>
        <w:tab/>
        <w:t>52</w:t>
      </w:r>
      <w:r w:rsidRPr="00F80892">
        <w:rPr>
          <w:rFonts w:ascii="Courier New" w:hAnsi="Courier New" w:cs="Courier New"/>
          <w:sz w:val="20"/>
          <w:szCs w:val="20"/>
        </w:rPr>
        <w:tab/>
        <w:t>orange</w:t>
      </w:r>
      <w:r w:rsidRPr="00F80892">
        <w:rPr>
          <w:rFonts w:ascii="Courier New" w:hAnsi="Courier New" w:cs="Courier New"/>
          <w:sz w:val="20"/>
          <w:szCs w:val="20"/>
        </w:rPr>
        <w:tab/>
        <w:t>spectrum</w:t>
      </w:r>
    </w:p>
    <w:p w14:paraId="38D6F0DA" w14:textId="77777777" w:rsidR="003C548A" w:rsidRDefault="003C548A" w:rsidP="003C548A">
      <w:pPr>
        <w:pBdr>
          <w:top w:val="single" w:sz="4" w:space="1" w:color="auto"/>
          <w:left w:val="single" w:sz="4" w:space="4" w:color="auto"/>
          <w:bottom w:val="single" w:sz="4" w:space="1" w:color="auto"/>
          <w:right w:val="single" w:sz="4" w:space="4" w:color="auto"/>
        </w:pBdr>
        <w:suppressAutoHyphens w:val="0"/>
        <w:autoSpaceDE w:val="0"/>
        <w:autoSpaceDN w:val="0"/>
        <w:adjustRightInd w:val="0"/>
        <w:rPr>
          <w:rFonts w:ascii="Courier New" w:hAnsi="Courier New" w:cs="Courier New"/>
          <w:sz w:val="20"/>
          <w:szCs w:val="20"/>
        </w:rPr>
      </w:pPr>
      <w:r w:rsidRPr="00F80892">
        <w:rPr>
          <w:rFonts w:ascii="Courier New" w:hAnsi="Courier New" w:cs="Courier New"/>
          <w:sz w:val="20"/>
          <w:szCs w:val="20"/>
        </w:rPr>
        <w:t>R</w:t>
      </w:r>
      <w:r w:rsidRPr="00F80892">
        <w:rPr>
          <w:rFonts w:ascii="Courier New" w:hAnsi="Courier New" w:cs="Courier New"/>
          <w:sz w:val="20"/>
          <w:szCs w:val="20"/>
        </w:rPr>
        <w:tab/>
        <w:t>rs35</w:t>
      </w:r>
      <w:r w:rsidRPr="00F80892">
        <w:rPr>
          <w:rFonts w:ascii="Courier New" w:hAnsi="Courier New" w:cs="Courier New"/>
          <w:sz w:val="20"/>
          <w:szCs w:val="20"/>
        </w:rPr>
        <w:tab/>
        <w:t>3</w:t>
      </w:r>
      <w:r w:rsidRPr="00F80892">
        <w:rPr>
          <w:rFonts w:ascii="Courier New" w:hAnsi="Courier New" w:cs="Courier New"/>
          <w:sz w:val="20"/>
          <w:szCs w:val="20"/>
        </w:rPr>
        <w:tab/>
        <w:t>R</w:t>
      </w:r>
      <w:r w:rsidRPr="00F80892">
        <w:rPr>
          <w:rFonts w:ascii="Courier New" w:hAnsi="Courier New" w:cs="Courier New"/>
          <w:sz w:val="20"/>
          <w:szCs w:val="20"/>
        </w:rPr>
        <w:tab/>
        <w:t>44</w:t>
      </w:r>
      <w:r w:rsidRPr="00F80892">
        <w:rPr>
          <w:rFonts w:ascii="Courier New" w:hAnsi="Courier New" w:cs="Courier New"/>
          <w:sz w:val="20"/>
          <w:szCs w:val="20"/>
        </w:rPr>
        <w:tab/>
        <w:t>52</w:t>
      </w:r>
      <w:r w:rsidRPr="00F80892">
        <w:rPr>
          <w:rFonts w:ascii="Courier New" w:hAnsi="Courier New" w:cs="Courier New"/>
          <w:sz w:val="20"/>
          <w:szCs w:val="20"/>
        </w:rPr>
        <w:tab/>
        <w:t>indigo</w:t>
      </w:r>
      <w:r w:rsidRPr="00F80892">
        <w:rPr>
          <w:rFonts w:ascii="Courier New" w:hAnsi="Courier New" w:cs="Courier New"/>
          <w:sz w:val="20"/>
          <w:szCs w:val="20"/>
        </w:rPr>
        <w:tab/>
        <w:t>spectrum</w:t>
      </w:r>
    </w:p>
    <w:p w14:paraId="28E2B5B6" w14:textId="77777777" w:rsidR="003C548A" w:rsidRPr="00F80892" w:rsidRDefault="003C548A" w:rsidP="003C548A">
      <w:pPr>
        <w:suppressAutoHyphens w:val="0"/>
        <w:autoSpaceDE w:val="0"/>
        <w:autoSpaceDN w:val="0"/>
        <w:adjustRightInd w:val="0"/>
        <w:rPr>
          <w:rFonts w:ascii="Courier New" w:hAnsi="Courier New" w:cs="Courier New"/>
          <w:color w:val="FF0000"/>
          <w:sz w:val="20"/>
          <w:szCs w:val="20"/>
        </w:rPr>
      </w:pPr>
    </w:p>
    <w:p w14:paraId="1C61CAC8" w14:textId="77777777" w:rsidR="003C548A" w:rsidRDefault="003C548A" w:rsidP="003B534B">
      <w:pPr>
        <w:pStyle w:val="Heading3"/>
      </w:pPr>
      <w:bookmarkStart w:id="1057" w:name="_Toc338422189"/>
      <w:r w:rsidRPr="00F80892">
        <w:t xml:space="preserve">Example 7: Starting with a </w:t>
      </w:r>
      <w:r>
        <w:t>l</w:t>
      </w:r>
      <w:r w:rsidRPr="00F80892">
        <w:t xml:space="preserve">ist of </w:t>
      </w:r>
      <w:r>
        <w:t>g</w:t>
      </w:r>
      <w:r w:rsidRPr="00F80892">
        <w:t xml:space="preserve">enes, </w:t>
      </w:r>
      <w:r>
        <w:t>d</w:t>
      </w:r>
      <w:r w:rsidRPr="00F80892">
        <w:t xml:space="preserve">etermine </w:t>
      </w:r>
      <w:r>
        <w:t>g</w:t>
      </w:r>
      <w:r w:rsidRPr="00F80892">
        <w:t xml:space="preserve">enes are </w:t>
      </w:r>
      <w:r>
        <w:t>w</w:t>
      </w:r>
      <w:r w:rsidRPr="00F80892">
        <w:t xml:space="preserve">ithin a </w:t>
      </w:r>
      <w:r>
        <w:t>g</w:t>
      </w:r>
      <w:r w:rsidRPr="00F80892">
        <w:t>roup.</w:t>
      </w:r>
      <w:bookmarkEnd w:id="1057"/>
    </w:p>
    <w:p w14:paraId="6EAD0EF4" w14:textId="77777777" w:rsidR="003C548A" w:rsidRPr="001473B5" w:rsidRDefault="003C548A" w:rsidP="003C548A"/>
    <w:p w14:paraId="00239E9B" w14:textId="77777777" w:rsidR="003C548A"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1473B5">
        <w:rPr>
          <w:rFonts w:ascii="Courier New" w:hAnsi="Courier New" w:cs="Courier New"/>
          <w:sz w:val="20"/>
          <w:szCs w:val="20"/>
        </w:rPr>
        <w:t>$ biofilter-2 --stdout -</w:t>
      </w:r>
      <w:r>
        <w:rPr>
          <w:rFonts w:ascii="Courier New" w:hAnsi="Courier New" w:cs="Courier New"/>
          <w:sz w:val="20"/>
          <w:szCs w:val="20"/>
        </w:rPr>
        <w:t>-knowledge</w:t>
      </w:r>
      <w:r w:rsidRPr="001473B5">
        <w:rPr>
          <w:rFonts w:ascii="Courier New" w:hAnsi="Courier New" w:cs="Courier New"/>
          <w:sz w:val="20"/>
          <w:szCs w:val="20"/>
        </w:rPr>
        <w:t xml:space="preserve"> test.db -</w:t>
      </w:r>
      <w:r>
        <w:rPr>
          <w:rFonts w:ascii="Courier New" w:hAnsi="Courier New" w:cs="Courier New"/>
          <w:sz w:val="20"/>
          <w:szCs w:val="20"/>
        </w:rPr>
        <w:t>-gene</w:t>
      </w:r>
      <w:r w:rsidRPr="001473B5">
        <w:rPr>
          <w:rFonts w:ascii="Courier New" w:hAnsi="Courier New" w:cs="Courier New"/>
          <w:sz w:val="20"/>
          <w:szCs w:val="20"/>
        </w:rPr>
        <w:t xml:space="preserve"> A C E H P Q R -</w:t>
      </w:r>
      <w:r>
        <w:rPr>
          <w:rFonts w:ascii="Courier New" w:hAnsi="Courier New" w:cs="Courier New"/>
          <w:sz w:val="20"/>
          <w:szCs w:val="20"/>
        </w:rPr>
        <w:t>-group</w:t>
      </w:r>
      <w:r w:rsidRPr="001473B5">
        <w:rPr>
          <w:rFonts w:ascii="Courier New" w:hAnsi="Courier New" w:cs="Courier New"/>
          <w:sz w:val="20"/>
          <w:szCs w:val="20"/>
        </w:rPr>
        <w:t xml:space="preserve"> cyan </w:t>
      </w:r>
    </w:p>
    <w:p w14:paraId="71884C70" w14:textId="77777777" w:rsidR="003C548A"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1473B5">
        <w:rPr>
          <w:rFonts w:ascii="Courier New" w:hAnsi="Courier New" w:cs="Courier New"/>
          <w:sz w:val="20"/>
          <w:szCs w:val="20"/>
        </w:rPr>
        <w:t>-</w:t>
      </w:r>
      <w:r>
        <w:rPr>
          <w:rFonts w:ascii="Courier New" w:hAnsi="Courier New" w:cs="Courier New"/>
          <w:sz w:val="20"/>
          <w:szCs w:val="20"/>
        </w:rPr>
        <w:t>-filter</w:t>
      </w:r>
      <w:r w:rsidRPr="001473B5">
        <w:rPr>
          <w:rFonts w:ascii="Courier New" w:hAnsi="Courier New" w:cs="Courier New"/>
          <w:sz w:val="20"/>
          <w:szCs w:val="20"/>
        </w:rPr>
        <w:t xml:space="preserve"> gene group</w:t>
      </w:r>
    </w:p>
    <w:p w14:paraId="14E9645F" w14:textId="77777777" w:rsidR="003C548A" w:rsidRPr="001473B5"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
    <w:p w14:paraId="58BC3FCA" w14:textId="77777777" w:rsidR="003C548A" w:rsidRPr="001473B5"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1473B5">
        <w:rPr>
          <w:rFonts w:ascii="Courier New" w:hAnsi="Courier New" w:cs="Courier New"/>
          <w:sz w:val="20"/>
          <w:szCs w:val="20"/>
        </w:rPr>
        <w:t>#gene</w:t>
      </w:r>
      <w:r w:rsidRPr="001473B5">
        <w:rPr>
          <w:rFonts w:ascii="Courier New" w:hAnsi="Courier New" w:cs="Courier New"/>
          <w:sz w:val="20"/>
          <w:szCs w:val="20"/>
        </w:rPr>
        <w:tab/>
        <w:t>group</w:t>
      </w:r>
    </w:p>
    <w:p w14:paraId="48E819D3" w14:textId="77777777" w:rsidR="003C548A" w:rsidRPr="001473B5"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1473B5">
        <w:rPr>
          <w:rFonts w:ascii="Courier New" w:hAnsi="Courier New" w:cs="Courier New"/>
          <w:sz w:val="20"/>
          <w:szCs w:val="20"/>
        </w:rPr>
        <w:t>A</w:t>
      </w:r>
      <w:r w:rsidRPr="001473B5">
        <w:rPr>
          <w:rFonts w:ascii="Courier New" w:hAnsi="Courier New" w:cs="Courier New"/>
          <w:sz w:val="20"/>
          <w:szCs w:val="20"/>
        </w:rPr>
        <w:tab/>
        <w:t>cyan</w:t>
      </w:r>
    </w:p>
    <w:p w14:paraId="0B338DA5" w14:textId="77777777" w:rsidR="003C548A" w:rsidRPr="001473B5"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b/>
          <w:bCs/>
          <w:sz w:val="28"/>
          <w:szCs w:val="28"/>
          <w:u w:val="single"/>
        </w:rPr>
      </w:pPr>
      <w:r w:rsidRPr="001473B5">
        <w:rPr>
          <w:rFonts w:ascii="Courier New" w:hAnsi="Courier New" w:cs="Courier New"/>
          <w:sz w:val="20"/>
          <w:szCs w:val="20"/>
        </w:rPr>
        <w:t>C</w:t>
      </w:r>
      <w:r w:rsidRPr="001473B5">
        <w:rPr>
          <w:rFonts w:ascii="Courier New" w:hAnsi="Courier New" w:cs="Courier New"/>
          <w:sz w:val="20"/>
          <w:szCs w:val="20"/>
        </w:rPr>
        <w:tab/>
        <w:t>cyan</w:t>
      </w:r>
    </w:p>
    <w:p w14:paraId="53CDAC30" w14:textId="77777777" w:rsidR="003C548A" w:rsidRDefault="003C548A" w:rsidP="003C548A">
      <w:pPr>
        <w:rPr>
          <w:rFonts w:cs="Times New Roman"/>
          <w:b/>
          <w:bCs/>
          <w:sz w:val="28"/>
          <w:szCs w:val="28"/>
          <w:u w:val="single"/>
        </w:rPr>
      </w:pPr>
    </w:p>
    <w:p w14:paraId="14537E96" w14:textId="77777777" w:rsidR="003C548A" w:rsidRDefault="003C548A" w:rsidP="003B534B">
      <w:pPr>
        <w:pStyle w:val="Heading3"/>
      </w:pPr>
      <w:bookmarkStart w:id="1058" w:name="_Toc338422190"/>
      <w:r w:rsidRPr="00FB2055">
        <w:t xml:space="preserve">Example 8: Starting with a Single Gene, Gather All Genes </w:t>
      </w:r>
      <w:r>
        <w:t>W</w:t>
      </w:r>
      <w:r w:rsidRPr="00FB2055">
        <w:t>ithin Sources</w:t>
      </w:r>
      <w:bookmarkEnd w:id="1058"/>
      <w:r w:rsidRPr="00FB2055">
        <w:br/>
        <w:t xml:space="preserve"> </w:t>
      </w:r>
    </w:p>
    <w:p w14:paraId="622C0F77" w14:textId="77777777" w:rsidR="003C548A" w:rsidRPr="00FB2055"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B2055">
        <w:rPr>
          <w:rFonts w:ascii="Courier New" w:hAnsi="Courier New" w:cs="Courier New"/>
          <w:sz w:val="20"/>
          <w:szCs w:val="20"/>
        </w:rPr>
        <w:t>$ biofilter-2 --stdout -</w:t>
      </w:r>
      <w:r>
        <w:rPr>
          <w:rFonts w:ascii="Courier New" w:hAnsi="Courier New" w:cs="Courier New"/>
          <w:sz w:val="20"/>
          <w:szCs w:val="20"/>
        </w:rPr>
        <w:t>-knowledge</w:t>
      </w:r>
      <w:r w:rsidRPr="00FB2055">
        <w:rPr>
          <w:rFonts w:ascii="Courier New" w:hAnsi="Courier New" w:cs="Courier New"/>
          <w:sz w:val="20"/>
          <w:szCs w:val="20"/>
        </w:rPr>
        <w:t xml:space="preserve"> test.db -</w:t>
      </w:r>
      <w:r>
        <w:rPr>
          <w:rFonts w:ascii="Courier New" w:hAnsi="Courier New" w:cs="Courier New"/>
          <w:sz w:val="20"/>
          <w:szCs w:val="20"/>
        </w:rPr>
        <w:t>-gene</w:t>
      </w:r>
      <w:r w:rsidRPr="00FB2055">
        <w:rPr>
          <w:rFonts w:ascii="Courier New" w:hAnsi="Courier New" w:cs="Courier New"/>
          <w:sz w:val="20"/>
          <w:szCs w:val="20"/>
        </w:rPr>
        <w:t xml:space="preserve"> C -</w:t>
      </w:r>
      <w:r>
        <w:rPr>
          <w:rFonts w:ascii="Courier New" w:hAnsi="Courier New" w:cs="Courier New"/>
          <w:sz w:val="20"/>
          <w:szCs w:val="20"/>
        </w:rPr>
        <w:t>-filter</w:t>
      </w:r>
      <w:r w:rsidRPr="00FB2055">
        <w:rPr>
          <w:rFonts w:ascii="Courier New" w:hAnsi="Courier New" w:cs="Courier New"/>
          <w:sz w:val="20"/>
          <w:szCs w:val="20"/>
        </w:rPr>
        <w:t xml:space="preserve"> source</w:t>
      </w:r>
    </w:p>
    <w:p w14:paraId="4F5A334D" w14:textId="77777777" w:rsidR="003C548A" w:rsidRPr="00FB2055"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
    <w:p w14:paraId="526F0077" w14:textId="77777777" w:rsidR="003C548A" w:rsidRPr="00FB2055"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B2055">
        <w:rPr>
          <w:rFonts w:ascii="Courier New" w:hAnsi="Courier New" w:cs="Courier New"/>
          <w:sz w:val="20"/>
          <w:szCs w:val="20"/>
        </w:rPr>
        <w:t>#source</w:t>
      </w:r>
    </w:p>
    <w:p w14:paraId="0771B9DD" w14:textId="77777777" w:rsidR="003C548A" w:rsidRPr="00FB2055"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B2055">
        <w:rPr>
          <w:rFonts w:ascii="Courier New" w:hAnsi="Courier New" w:cs="Courier New"/>
          <w:sz w:val="20"/>
          <w:szCs w:val="20"/>
        </w:rPr>
        <w:t>light</w:t>
      </w:r>
    </w:p>
    <w:p w14:paraId="30F40497" w14:textId="77777777" w:rsidR="003C548A" w:rsidRPr="00FB2055"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B2055">
        <w:rPr>
          <w:rFonts w:ascii="Courier New" w:hAnsi="Courier New" w:cs="Courier New"/>
          <w:sz w:val="20"/>
          <w:szCs w:val="20"/>
        </w:rPr>
        <w:t>paint</w:t>
      </w:r>
    </w:p>
    <w:p w14:paraId="1C60DC44" w14:textId="77777777" w:rsidR="003C548A" w:rsidRDefault="003C548A" w:rsidP="003C548A">
      <w:pPr>
        <w:pStyle w:val="Heading2"/>
      </w:pPr>
      <w:bookmarkStart w:id="1059" w:name="_Toc338422191"/>
      <w:r w:rsidRPr="00A9746B">
        <w:lastRenderedPageBreak/>
        <w:t>Annotation Examples</w:t>
      </w:r>
      <w:bookmarkEnd w:id="1059"/>
    </w:p>
    <w:p w14:paraId="4AEED426" w14:textId="77777777" w:rsidR="003C548A" w:rsidRPr="004D5204" w:rsidRDefault="003C548A" w:rsidP="003B534B">
      <w:pPr>
        <w:pStyle w:val="Heading3"/>
      </w:pPr>
      <w:bookmarkStart w:id="1060" w:name="_Toc338422192"/>
      <w:r>
        <w:t>Example 1: Annotating a SNP with gene information.</w:t>
      </w:r>
      <w:bookmarkEnd w:id="1060"/>
    </w:p>
    <w:p w14:paraId="474D9F87" w14:textId="77777777" w:rsidR="003C548A" w:rsidRPr="00971AFF" w:rsidRDefault="003C548A" w:rsidP="003C548A">
      <w:r>
        <w:rPr>
          <w:rFonts w:cs="Times New Roman"/>
        </w:rPr>
        <w:t>Biofilter will print the gene name, along with the start and end positions of the genes:</w:t>
      </w:r>
    </w:p>
    <w:p w14:paraId="07EDE333" w14:textId="77777777" w:rsidR="003C548A" w:rsidRPr="00572D0B" w:rsidRDefault="003C548A" w:rsidP="003C548A"/>
    <w:p w14:paraId="4C31D73F" w14:textId="77777777" w:rsidR="003C548A" w:rsidRPr="00A9746B"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A9746B">
        <w:rPr>
          <w:rFonts w:ascii="Courier New" w:hAnsi="Courier New" w:cs="Courier New"/>
          <w:sz w:val="20"/>
          <w:szCs w:val="20"/>
        </w:rPr>
        <w:t>$ biofilter-2 --stdout -</w:t>
      </w:r>
      <w:r>
        <w:rPr>
          <w:rFonts w:ascii="Courier New" w:hAnsi="Courier New" w:cs="Courier New"/>
          <w:sz w:val="20"/>
          <w:szCs w:val="20"/>
        </w:rPr>
        <w:t>-</w:t>
      </w:r>
      <w:r w:rsidRPr="00A9746B">
        <w:rPr>
          <w:rFonts w:ascii="Courier New" w:hAnsi="Courier New" w:cs="Courier New"/>
          <w:sz w:val="20"/>
          <w:szCs w:val="20"/>
        </w:rPr>
        <w:t>k</w:t>
      </w:r>
      <w:r>
        <w:rPr>
          <w:rFonts w:ascii="Courier New" w:hAnsi="Courier New" w:cs="Courier New"/>
          <w:sz w:val="20"/>
          <w:szCs w:val="20"/>
        </w:rPr>
        <w:t>nowledge</w:t>
      </w:r>
      <w:r w:rsidRPr="00A9746B">
        <w:rPr>
          <w:rFonts w:ascii="Courier New" w:hAnsi="Courier New" w:cs="Courier New"/>
          <w:sz w:val="20"/>
          <w:szCs w:val="20"/>
        </w:rPr>
        <w:t xml:space="preserve"> test.db -</w:t>
      </w:r>
      <w:r>
        <w:rPr>
          <w:rFonts w:ascii="Courier New" w:hAnsi="Courier New" w:cs="Courier New"/>
          <w:sz w:val="20"/>
          <w:szCs w:val="20"/>
        </w:rPr>
        <w:t>-snp</w:t>
      </w:r>
      <w:r w:rsidRPr="00A9746B">
        <w:rPr>
          <w:rFonts w:ascii="Courier New" w:hAnsi="Courier New" w:cs="Courier New"/>
          <w:sz w:val="20"/>
          <w:szCs w:val="20"/>
        </w:rPr>
        <w:t xml:space="preserve"> rs11 rs24 -</w:t>
      </w:r>
      <w:r>
        <w:rPr>
          <w:rFonts w:ascii="Courier New" w:hAnsi="Courier New" w:cs="Courier New"/>
          <w:sz w:val="20"/>
          <w:szCs w:val="20"/>
        </w:rPr>
        <w:t>-annotate</w:t>
      </w:r>
      <w:r w:rsidRPr="00A9746B">
        <w:rPr>
          <w:rFonts w:ascii="Courier New" w:hAnsi="Courier New" w:cs="Courier New"/>
          <w:sz w:val="20"/>
          <w:szCs w:val="20"/>
        </w:rPr>
        <w:t xml:space="preserve"> region</w:t>
      </w:r>
    </w:p>
    <w:p w14:paraId="2F1B5CD0" w14:textId="77777777" w:rsidR="003C548A" w:rsidRPr="00A9746B"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A9746B">
        <w:rPr>
          <w:rFonts w:ascii="Courier New" w:hAnsi="Courier New" w:cs="Courier New"/>
          <w:sz w:val="20"/>
          <w:szCs w:val="20"/>
        </w:rPr>
        <w:t>#chr</w:t>
      </w:r>
      <w:r w:rsidRPr="00A9746B">
        <w:rPr>
          <w:rFonts w:ascii="Courier New" w:hAnsi="Courier New" w:cs="Courier New"/>
          <w:sz w:val="20"/>
          <w:szCs w:val="20"/>
        </w:rPr>
        <w:tab/>
        <w:t>region</w:t>
      </w:r>
      <w:r w:rsidRPr="00A9746B">
        <w:rPr>
          <w:rFonts w:ascii="Courier New" w:hAnsi="Courier New" w:cs="Courier New"/>
          <w:sz w:val="20"/>
          <w:szCs w:val="20"/>
        </w:rPr>
        <w:tab/>
        <w:t>posMin</w:t>
      </w:r>
      <w:r w:rsidRPr="00A9746B">
        <w:rPr>
          <w:rFonts w:ascii="Courier New" w:hAnsi="Courier New" w:cs="Courier New"/>
          <w:sz w:val="20"/>
          <w:szCs w:val="20"/>
        </w:rPr>
        <w:tab/>
        <w:t>posMax</w:t>
      </w:r>
    </w:p>
    <w:p w14:paraId="47C451A2" w14:textId="77777777" w:rsidR="003C548A" w:rsidRPr="00A9746B"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A9746B">
        <w:rPr>
          <w:rFonts w:ascii="Courier New" w:hAnsi="Courier New" w:cs="Courier New"/>
          <w:sz w:val="20"/>
          <w:szCs w:val="20"/>
        </w:rPr>
        <w:t>1</w:t>
      </w:r>
      <w:r w:rsidRPr="00A9746B">
        <w:rPr>
          <w:rFonts w:ascii="Courier New" w:hAnsi="Courier New" w:cs="Courier New"/>
          <w:sz w:val="20"/>
          <w:szCs w:val="20"/>
        </w:rPr>
        <w:tab/>
        <w:t>A</w:t>
      </w:r>
      <w:r w:rsidRPr="00A9746B">
        <w:rPr>
          <w:rFonts w:ascii="Courier New" w:hAnsi="Courier New" w:cs="Courier New"/>
          <w:sz w:val="20"/>
          <w:szCs w:val="20"/>
        </w:rPr>
        <w:tab/>
        <w:t>8</w:t>
      </w:r>
      <w:r w:rsidRPr="00A9746B">
        <w:rPr>
          <w:rFonts w:ascii="Courier New" w:hAnsi="Courier New" w:cs="Courier New"/>
          <w:sz w:val="20"/>
          <w:szCs w:val="20"/>
        </w:rPr>
        <w:tab/>
        <w:t>22</w:t>
      </w:r>
    </w:p>
    <w:p w14:paraId="517C84EC" w14:textId="77777777" w:rsidR="003C548A" w:rsidRPr="00A9746B"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A9746B">
        <w:rPr>
          <w:rFonts w:ascii="Courier New" w:hAnsi="Courier New" w:cs="Courier New"/>
          <w:sz w:val="20"/>
          <w:szCs w:val="20"/>
        </w:rPr>
        <w:t>2</w:t>
      </w:r>
      <w:r w:rsidRPr="00A9746B">
        <w:rPr>
          <w:rFonts w:ascii="Courier New" w:hAnsi="Courier New" w:cs="Courier New"/>
          <w:sz w:val="20"/>
          <w:szCs w:val="20"/>
        </w:rPr>
        <w:tab/>
        <w:t>H</w:t>
      </w:r>
      <w:r w:rsidRPr="00A9746B">
        <w:rPr>
          <w:rFonts w:ascii="Courier New" w:hAnsi="Courier New" w:cs="Courier New"/>
          <w:sz w:val="20"/>
          <w:szCs w:val="20"/>
        </w:rPr>
        <w:tab/>
        <w:t>22</w:t>
      </w:r>
      <w:r w:rsidRPr="00A9746B">
        <w:rPr>
          <w:rFonts w:ascii="Courier New" w:hAnsi="Courier New" w:cs="Courier New"/>
          <w:sz w:val="20"/>
          <w:szCs w:val="20"/>
        </w:rPr>
        <w:tab/>
        <w:t>42</w:t>
      </w:r>
    </w:p>
    <w:p w14:paraId="3104401B" w14:textId="77777777" w:rsidR="003C548A" w:rsidRDefault="003C548A" w:rsidP="003C548A">
      <w:pPr>
        <w:pBdr>
          <w:top w:val="single" w:sz="4" w:space="1" w:color="auto"/>
          <w:left w:val="single" w:sz="4" w:space="4" w:color="auto"/>
          <w:bottom w:val="single" w:sz="4" w:space="1" w:color="auto"/>
          <w:right w:val="single" w:sz="4" w:space="4" w:color="auto"/>
        </w:pBdr>
      </w:pPr>
      <w:r w:rsidRPr="00A9746B">
        <w:rPr>
          <w:rFonts w:ascii="Courier New" w:hAnsi="Courier New" w:cs="Courier New"/>
          <w:sz w:val="20"/>
          <w:szCs w:val="20"/>
        </w:rPr>
        <w:t>2</w:t>
      </w:r>
      <w:r w:rsidRPr="00A9746B">
        <w:rPr>
          <w:rFonts w:ascii="Courier New" w:hAnsi="Courier New" w:cs="Courier New"/>
          <w:sz w:val="20"/>
          <w:szCs w:val="20"/>
        </w:rPr>
        <w:tab/>
        <w:t>I</w:t>
      </w:r>
      <w:r w:rsidRPr="00A9746B">
        <w:rPr>
          <w:rFonts w:ascii="Courier New" w:hAnsi="Courier New" w:cs="Courier New"/>
          <w:sz w:val="20"/>
          <w:szCs w:val="20"/>
        </w:rPr>
        <w:tab/>
        <w:t>38</w:t>
      </w:r>
      <w:r w:rsidRPr="00A9746B">
        <w:rPr>
          <w:rFonts w:ascii="Courier New" w:hAnsi="Courier New" w:cs="Courier New"/>
          <w:sz w:val="20"/>
          <w:szCs w:val="20"/>
        </w:rPr>
        <w:tab/>
        <w:t>48</w:t>
      </w:r>
    </w:p>
    <w:p w14:paraId="0B1C14A4" w14:textId="77777777" w:rsidR="003C548A" w:rsidRDefault="003C548A" w:rsidP="003B534B">
      <w:r>
        <w:br/>
      </w:r>
      <w:r w:rsidR="0039150C">
        <w:pict w14:anchorId="05E2E6E5">
          <v:shape id="_x0000_i1030" type="#_x0000_t75" style="width:357.65pt;height:301.3pt">
            <v:imagedata r:id="rId27" o:title=""/>
          </v:shape>
        </w:pict>
      </w:r>
      <w:r w:rsidR="0039150C">
        <w:pict w14:anchorId="6CC0A2C6">
          <v:shape id="_x0000_i1031" type="#_x0000_t75" style="width:133.85pt;height:194.85pt">
            <v:imagedata r:id="rId26" o:title=""/>
          </v:shape>
        </w:pict>
      </w:r>
      <w:r>
        <w:br/>
      </w:r>
    </w:p>
    <w:p w14:paraId="4F50A055" w14:textId="77777777" w:rsidR="003C548A" w:rsidRPr="00C5773D" w:rsidRDefault="003C548A" w:rsidP="003B534B">
      <w:pPr>
        <w:pStyle w:val="Heading3"/>
      </w:pPr>
      <w:bookmarkStart w:id="1061" w:name="_Toc338422193"/>
      <w:r>
        <w:t>Example 2: Annotating SNPs with location information.</w:t>
      </w:r>
      <w:bookmarkEnd w:id="1061"/>
    </w:p>
    <w:p w14:paraId="6323C507" w14:textId="3729DFB6" w:rsidR="003C548A" w:rsidRPr="00C5773D" w:rsidRDefault="003C548A" w:rsidP="003C548A">
      <w:pPr>
        <w:rPr>
          <w:rFonts w:cs="Times New Roman"/>
        </w:rPr>
      </w:pPr>
      <w:r>
        <w:t xml:space="preserve">A user can provide </w:t>
      </w:r>
      <w:r>
        <w:rPr>
          <w:rFonts w:cs="Times New Roman"/>
          <w:bCs/>
        </w:rPr>
        <w:t>Biofilter with</w:t>
      </w:r>
      <w:r w:rsidRPr="004D2A55">
        <w:rPr>
          <w:rFonts w:cs="Times New Roman"/>
          <w:bCs/>
        </w:rPr>
        <w:t xml:space="preserve"> a lis</w:t>
      </w:r>
      <w:r>
        <w:rPr>
          <w:rFonts w:cs="Times New Roman"/>
          <w:bCs/>
        </w:rPr>
        <w:t>t of SNPs as an input and map those SNPs</w:t>
      </w:r>
      <w:r w:rsidRPr="004D2A55">
        <w:rPr>
          <w:rFonts w:cs="Times New Roman"/>
          <w:bCs/>
        </w:rPr>
        <w:t xml:space="preserve"> to </w:t>
      </w:r>
      <w:r>
        <w:rPr>
          <w:rFonts w:cs="Times New Roman"/>
          <w:bCs/>
        </w:rPr>
        <w:t xml:space="preserve">the </w:t>
      </w:r>
      <w:r w:rsidRPr="004D2A55">
        <w:rPr>
          <w:rFonts w:cs="Times New Roman"/>
          <w:bCs/>
        </w:rPr>
        <w:t xml:space="preserve">corresponding </w:t>
      </w:r>
      <w:r>
        <w:rPr>
          <w:rFonts w:cs="Times New Roman"/>
          <w:bCs/>
        </w:rPr>
        <w:t>chromosome and base pair location as shown in the example below:</w:t>
      </w:r>
      <w:r>
        <w:rPr>
          <w:rFonts w:cs="Times New Roman"/>
        </w:rPr>
        <w:br/>
      </w:r>
    </w:p>
    <w:p w14:paraId="6E4A89D0" w14:textId="77777777" w:rsidR="003C548A" w:rsidRPr="00A9746B"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A9746B">
        <w:rPr>
          <w:rFonts w:ascii="Courier New" w:hAnsi="Courier New" w:cs="Courier New"/>
          <w:sz w:val="20"/>
          <w:szCs w:val="20"/>
        </w:rPr>
        <w:t>$ biofilter-2 --stdout -</w:t>
      </w:r>
      <w:r>
        <w:rPr>
          <w:rFonts w:ascii="Courier New" w:hAnsi="Courier New" w:cs="Courier New"/>
          <w:sz w:val="20"/>
          <w:szCs w:val="20"/>
        </w:rPr>
        <w:t>-knowledge</w:t>
      </w:r>
      <w:r w:rsidRPr="00A9746B">
        <w:rPr>
          <w:rFonts w:ascii="Courier New" w:hAnsi="Courier New" w:cs="Courier New"/>
          <w:sz w:val="20"/>
          <w:szCs w:val="20"/>
        </w:rPr>
        <w:t xml:space="preserve"> test.db -</w:t>
      </w:r>
      <w:r>
        <w:rPr>
          <w:rFonts w:ascii="Courier New" w:hAnsi="Courier New" w:cs="Courier New"/>
          <w:sz w:val="20"/>
          <w:szCs w:val="20"/>
        </w:rPr>
        <w:t>-snp</w:t>
      </w:r>
      <w:r w:rsidRPr="00A9746B">
        <w:rPr>
          <w:rFonts w:ascii="Courier New" w:hAnsi="Courier New" w:cs="Courier New"/>
          <w:sz w:val="20"/>
          <w:szCs w:val="20"/>
        </w:rPr>
        <w:t xml:space="preserve"> rs11 rs24 -</w:t>
      </w:r>
      <w:r>
        <w:rPr>
          <w:rFonts w:ascii="Courier New" w:hAnsi="Courier New" w:cs="Courier New"/>
          <w:sz w:val="20"/>
          <w:szCs w:val="20"/>
        </w:rPr>
        <w:t>-annotate</w:t>
      </w:r>
      <w:r w:rsidRPr="00A9746B">
        <w:rPr>
          <w:rFonts w:ascii="Courier New" w:hAnsi="Courier New" w:cs="Courier New"/>
          <w:sz w:val="20"/>
          <w:szCs w:val="20"/>
        </w:rPr>
        <w:t xml:space="preserve"> snp position</w:t>
      </w:r>
    </w:p>
    <w:p w14:paraId="3C95DC76" w14:textId="77777777" w:rsidR="003C548A" w:rsidRPr="00A9746B"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A9746B">
        <w:rPr>
          <w:rFonts w:ascii="Courier New" w:hAnsi="Courier New" w:cs="Courier New"/>
          <w:sz w:val="20"/>
          <w:szCs w:val="20"/>
        </w:rPr>
        <w:t>#snp</w:t>
      </w:r>
      <w:r w:rsidRPr="00A9746B">
        <w:rPr>
          <w:rFonts w:ascii="Courier New" w:hAnsi="Courier New" w:cs="Courier New"/>
          <w:sz w:val="20"/>
          <w:szCs w:val="20"/>
        </w:rPr>
        <w:tab/>
        <w:t>chr</w:t>
      </w:r>
      <w:r w:rsidRPr="00A9746B">
        <w:rPr>
          <w:rFonts w:ascii="Courier New" w:hAnsi="Courier New" w:cs="Courier New"/>
          <w:sz w:val="20"/>
          <w:szCs w:val="20"/>
        </w:rPr>
        <w:tab/>
        <w:t>position</w:t>
      </w:r>
      <w:r w:rsidRPr="00A9746B">
        <w:rPr>
          <w:rFonts w:ascii="Courier New" w:hAnsi="Courier New" w:cs="Courier New"/>
          <w:sz w:val="20"/>
          <w:szCs w:val="20"/>
        </w:rPr>
        <w:tab/>
        <w:t>pos</w:t>
      </w:r>
    </w:p>
    <w:p w14:paraId="5C3763EC" w14:textId="77777777" w:rsidR="003C548A" w:rsidRPr="00A9746B"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A9746B">
        <w:rPr>
          <w:rFonts w:ascii="Courier New" w:hAnsi="Courier New" w:cs="Courier New"/>
          <w:sz w:val="20"/>
          <w:szCs w:val="20"/>
        </w:rPr>
        <w:t>rs11</w:t>
      </w:r>
      <w:r w:rsidRPr="00A9746B">
        <w:rPr>
          <w:rFonts w:ascii="Courier New" w:hAnsi="Courier New" w:cs="Courier New"/>
          <w:sz w:val="20"/>
          <w:szCs w:val="20"/>
        </w:rPr>
        <w:tab/>
        <w:t>1</w:t>
      </w:r>
      <w:r w:rsidRPr="00A9746B">
        <w:rPr>
          <w:rFonts w:ascii="Courier New" w:hAnsi="Courier New" w:cs="Courier New"/>
          <w:sz w:val="20"/>
          <w:szCs w:val="20"/>
        </w:rPr>
        <w:tab/>
        <w:t>rs11</w:t>
      </w:r>
      <w:r w:rsidRPr="00A9746B">
        <w:rPr>
          <w:rFonts w:ascii="Courier New" w:hAnsi="Courier New" w:cs="Courier New"/>
          <w:sz w:val="20"/>
          <w:szCs w:val="20"/>
        </w:rPr>
        <w:tab/>
        <w:t>10</w:t>
      </w:r>
    </w:p>
    <w:p w14:paraId="54013265" w14:textId="77777777" w:rsidR="003C548A" w:rsidRPr="00A9746B"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A9746B">
        <w:rPr>
          <w:rFonts w:ascii="Courier New" w:hAnsi="Courier New" w:cs="Courier New"/>
          <w:sz w:val="20"/>
          <w:szCs w:val="20"/>
        </w:rPr>
        <w:t>rs24</w:t>
      </w:r>
      <w:r w:rsidRPr="00A9746B">
        <w:rPr>
          <w:rFonts w:ascii="Courier New" w:hAnsi="Courier New" w:cs="Courier New"/>
          <w:sz w:val="20"/>
          <w:szCs w:val="20"/>
        </w:rPr>
        <w:tab/>
        <w:t>2</w:t>
      </w:r>
      <w:r w:rsidRPr="00A9746B">
        <w:rPr>
          <w:rFonts w:ascii="Courier New" w:hAnsi="Courier New" w:cs="Courier New"/>
          <w:sz w:val="20"/>
          <w:szCs w:val="20"/>
        </w:rPr>
        <w:tab/>
        <w:t>rs24</w:t>
      </w:r>
      <w:r w:rsidRPr="00A9746B">
        <w:rPr>
          <w:rFonts w:ascii="Courier New" w:hAnsi="Courier New" w:cs="Courier New"/>
          <w:sz w:val="20"/>
          <w:szCs w:val="20"/>
        </w:rPr>
        <w:tab/>
        <w:t>40</w:t>
      </w:r>
    </w:p>
    <w:p w14:paraId="4CF7287A" w14:textId="77777777" w:rsidR="003C548A" w:rsidRDefault="003C548A" w:rsidP="003C548A"/>
    <w:p w14:paraId="55F2F6D0" w14:textId="77777777" w:rsidR="003C548A" w:rsidRPr="00C5773D" w:rsidRDefault="003C548A" w:rsidP="003B534B">
      <w:pPr>
        <w:pStyle w:val="Heading3"/>
      </w:pPr>
      <w:bookmarkStart w:id="1062" w:name="_Toc338422194"/>
      <w:r>
        <w:t>Example 3: Map a SNP to the groups and sources where the SNP is present.</w:t>
      </w:r>
      <w:bookmarkEnd w:id="1062"/>
    </w:p>
    <w:p w14:paraId="64F36187" w14:textId="77777777" w:rsidR="003C548A" w:rsidRDefault="003C548A" w:rsidP="003C548A">
      <w:pPr>
        <w:rPr>
          <w:rFonts w:cs="Times New Roman"/>
          <w:b/>
          <w:bCs/>
        </w:rPr>
      </w:pPr>
      <w:r>
        <w:t>Biofilter can be used to m</w:t>
      </w:r>
      <w:r w:rsidRPr="00787CED">
        <w:t>ap</w:t>
      </w:r>
      <w:r>
        <w:t xml:space="preserve"> a list of</w:t>
      </w:r>
      <w:r w:rsidRPr="00787CED">
        <w:t xml:space="preserve"> SNPs</w:t>
      </w:r>
      <w:r>
        <w:t>, or a single SNP,</w:t>
      </w:r>
      <w:r w:rsidRPr="00787CED">
        <w:t xml:space="preserve"> to the groups</w:t>
      </w:r>
      <w:r>
        <w:t xml:space="preserve"> and sources where those SNPs are present</w:t>
      </w:r>
      <w:r w:rsidRPr="00787CED">
        <w:t xml:space="preserve">. </w:t>
      </w:r>
    </w:p>
    <w:p w14:paraId="67F15B52" w14:textId="77777777" w:rsidR="003C548A" w:rsidRPr="00787CED" w:rsidRDefault="003C548A" w:rsidP="003C548A">
      <w:pPr>
        <w:rPr>
          <w:rFonts w:cs="Times New Roman"/>
          <w:b/>
          <w:bCs/>
        </w:rPr>
      </w:pPr>
    </w:p>
    <w:p w14:paraId="31494C7B" w14:textId="77777777" w:rsidR="003C548A" w:rsidRPr="00C0777A"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C0777A">
        <w:rPr>
          <w:rFonts w:ascii="Courier New" w:hAnsi="Courier New" w:cs="Courier New"/>
          <w:sz w:val="20"/>
          <w:szCs w:val="20"/>
        </w:rPr>
        <w:t>$ biofilter-2 --stdout -</w:t>
      </w:r>
      <w:r>
        <w:rPr>
          <w:rFonts w:ascii="Courier New" w:hAnsi="Courier New" w:cs="Courier New"/>
          <w:sz w:val="20"/>
          <w:szCs w:val="20"/>
        </w:rPr>
        <w:t>-</w:t>
      </w:r>
      <w:r w:rsidRPr="00C0777A">
        <w:rPr>
          <w:rFonts w:ascii="Courier New" w:hAnsi="Courier New" w:cs="Courier New"/>
          <w:sz w:val="20"/>
          <w:szCs w:val="20"/>
        </w:rPr>
        <w:t>k</w:t>
      </w:r>
      <w:r>
        <w:rPr>
          <w:rFonts w:ascii="Courier New" w:hAnsi="Courier New" w:cs="Courier New"/>
          <w:sz w:val="20"/>
          <w:szCs w:val="20"/>
        </w:rPr>
        <w:t>nowledge</w:t>
      </w:r>
      <w:r w:rsidRPr="00C0777A">
        <w:rPr>
          <w:rFonts w:ascii="Courier New" w:hAnsi="Courier New" w:cs="Courier New"/>
          <w:sz w:val="20"/>
          <w:szCs w:val="20"/>
        </w:rPr>
        <w:t xml:space="preserve"> test.db -</w:t>
      </w:r>
      <w:r>
        <w:rPr>
          <w:rFonts w:ascii="Courier New" w:hAnsi="Courier New" w:cs="Courier New"/>
          <w:sz w:val="20"/>
          <w:szCs w:val="20"/>
        </w:rPr>
        <w:t>-snp</w:t>
      </w:r>
      <w:r w:rsidRPr="00C0777A">
        <w:rPr>
          <w:rFonts w:ascii="Courier New" w:hAnsi="Courier New" w:cs="Courier New"/>
          <w:sz w:val="20"/>
          <w:szCs w:val="20"/>
        </w:rPr>
        <w:t xml:space="preserve"> rs11 rs24 -</w:t>
      </w:r>
      <w:r>
        <w:rPr>
          <w:rFonts w:ascii="Courier New" w:hAnsi="Courier New" w:cs="Courier New"/>
          <w:sz w:val="20"/>
          <w:szCs w:val="20"/>
        </w:rPr>
        <w:t>-annotate</w:t>
      </w:r>
      <w:r w:rsidRPr="00C0777A">
        <w:rPr>
          <w:rFonts w:ascii="Courier New" w:hAnsi="Courier New" w:cs="Courier New"/>
          <w:sz w:val="20"/>
          <w:szCs w:val="20"/>
        </w:rPr>
        <w:t xml:space="preserve"> snp group source</w:t>
      </w:r>
    </w:p>
    <w:p w14:paraId="6407CF8A" w14:textId="77777777" w:rsidR="003C548A" w:rsidRPr="00C0777A"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C0777A">
        <w:rPr>
          <w:rFonts w:ascii="Courier New" w:hAnsi="Courier New" w:cs="Courier New"/>
          <w:sz w:val="20"/>
          <w:szCs w:val="20"/>
        </w:rPr>
        <w:t>#snp</w:t>
      </w:r>
      <w:r w:rsidRPr="00C0777A">
        <w:rPr>
          <w:rFonts w:ascii="Courier New" w:hAnsi="Courier New" w:cs="Courier New"/>
          <w:sz w:val="20"/>
          <w:szCs w:val="20"/>
        </w:rPr>
        <w:tab/>
        <w:t>group</w:t>
      </w:r>
      <w:r w:rsidRPr="00C0777A">
        <w:rPr>
          <w:rFonts w:ascii="Courier New" w:hAnsi="Courier New" w:cs="Courier New"/>
          <w:sz w:val="20"/>
          <w:szCs w:val="20"/>
        </w:rPr>
        <w:tab/>
        <w:t>source</w:t>
      </w:r>
    </w:p>
    <w:p w14:paraId="1AB1DE91" w14:textId="77777777" w:rsidR="003C548A" w:rsidRPr="00C0777A"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C0777A">
        <w:rPr>
          <w:rFonts w:ascii="Courier New" w:hAnsi="Courier New" w:cs="Courier New"/>
          <w:sz w:val="20"/>
          <w:szCs w:val="20"/>
        </w:rPr>
        <w:t>rs11</w:t>
      </w:r>
      <w:r w:rsidRPr="00C0777A">
        <w:rPr>
          <w:rFonts w:ascii="Courier New" w:hAnsi="Courier New" w:cs="Courier New"/>
          <w:sz w:val="20"/>
          <w:szCs w:val="20"/>
        </w:rPr>
        <w:tab/>
        <w:t>red</w:t>
      </w:r>
      <w:r w:rsidRPr="00C0777A">
        <w:rPr>
          <w:rFonts w:ascii="Courier New" w:hAnsi="Courier New" w:cs="Courier New"/>
          <w:sz w:val="20"/>
          <w:szCs w:val="20"/>
        </w:rPr>
        <w:tab/>
        <w:t>light</w:t>
      </w:r>
    </w:p>
    <w:p w14:paraId="34B416B3" w14:textId="77777777" w:rsidR="003C548A" w:rsidRPr="00C0777A"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C0777A">
        <w:rPr>
          <w:rFonts w:ascii="Courier New" w:hAnsi="Courier New" w:cs="Courier New"/>
          <w:sz w:val="20"/>
          <w:szCs w:val="20"/>
        </w:rPr>
        <w:t>rs11</w:t>
      </w:r>
      <w:r w:rsidRPr="00C0777A">
        <w:rPr>
          <w:rFonts w:ascii="Courier New" w:hAnsi="Courier New" w:cs="Courier New"/>
          <w:sz w:val="20"/>
          <w:szCs w:val="20"/>
        </w:rPr>
        <w:tab/>
        <w:t>green</w:t>
      </w:r>
      <w:r w:rsidRPr="00C0777A">
        <w:rPr>
          <w:rFonts w:ascii="Courier New" w:hAnsi="Courier New" w:cs="Courier New"/>
          <w:sz w:val="20"/>
          <w:szCs w:val="20"/>
        </w:rPr>
        <w:tab/>
        <w:t>light</w:t>
      </w:r>
    </w:p>
    <w:p w14:paraId="7BD7A970" w14:textId="77777777" w:rsidR="003C548A" w:rsidRPr="00C0777A"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C0777A">
        <w:rPr>
          <w:rFonts w:ascii="Courier New" w:hAnsi="Courier New" w:cs="Courier New"/>
          <w:sz w:val="20"/>
          <w:szCs w:val="20"/>
        </w:rPr>
        <w:t>rs11</w:t>
      </w:r>
      <w:r w:rsidRPr="00C0777A">
        <w:rPr>
          <w:rFonts w:ascii="Courier New" w:hAnsi="Courier New" w:cs="Courier New"/>
          <w:sz w:val="20"/>
          <w:szCs w:val="20"/>
        </w:rPr>
        <w:tab/>
        <w:t>blue</w:t>
      </w:r>
      <w:r w:rsidRPr="00C0777A">
        <w:rPr>
          <w:rFonts w:ascii="Courier New" w:hAnsi="Courier New" w:cs="Courier New"/>
          <w:sz w:val="20"/>
          <w:szCs w:val="20"/>
        </w:rPr>
        <w:tab/>
        <w:t>light</w:t>
      </w:r>
    </w:p>
    <w:p w14:paraId="1B8C3AC8" w14:textId="77777777" w:rsidR="003C548A" w:rsidRPr="00C0777A"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C0777A">
        <w:rPr>
          <w:rFonts w:ascii="Courier New" w:hAnsi="Courier New" w:cs="Courier New"/>
          <w:sz w:val="20"/>
          <w:szCs w:val="20"/>
        </w:rPr>
        <w:t>rs11</w:t>
      </w:r>
      <w:r w:rsidRPr="00C0777A">
        <w:rPr>
          <w:rFonts w:ascii="Courier New" w:hAnsi="Courier New" w:cs="Courier New"/>
          <w:sz w:val="20"/>
          <w:szCs w:val="20"/>
        </w:rPr>
        <w:tab/>
        <w:t>gray</w:t>
      </w:r>
      <w:r w:rsidRPr="00C0777A">
        <w:rPr>
          <w:rFonts w:ascii="Courier New" w:hAnsi="Courier New" w:cs="Courier New"/>
          <w:sz w:val="20"/>
          <w:szCs w:val="20"/>
        </w:rPr>
        <w:tab/>
        <w:t>light</w:t>
      </w:r>
    </w:p>
    <w:p w14:paraId="6DB7BF54" w14:textId="77777777" w:rsidR="003C548A"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C0777A">
        <w:rPr>
          <w:rFonts w:ascii="Courier New" w:hAnsi="Courier New" w:cs="Courier New"/>
          <w:sz w:val="20"/>
          <w:szCs w:val="20"/>
        </w:rPr>
        <w:t>rs11</w:t>
      </w:r>
      <w:r w:rsidRPr="00C0777A">
        <w:rPr>
          <w:rFonts w:ascii="Courier New" w:hAnsi="Courier New" w:cs="Courier New"/>
          <w:sz w:val="20"/>
          <w:szCs w:val="20"/>
        </w:rPr>
        <w:tab/>
        <w:t>cyan</w:t>
      </w:r>
      <w:r w:rsidRPr="00C0777A">
        <w:rPr>
          <w:rFonts w:ascii="Courier New" w:hAnsi="Courier New" w:cs="Courier New"/>
          <w:sz w:val="20"/>
          <w:szCs w:val="20"/>
        </w:rPr>
        <w:tab/>
        <w:t>paint</w:t>
      </w:r>
    </w:p>
    <w:p w14:paraId="3D33EDF4" w14:textId="77777777" w:rsidR="003C548A" w:rsidRDefault="003C548A" w:rsidP="003C548A">
      <w:pPr>
        <w:pBdr>
          <w:top w:val="single" w:sz="4" w:space="1" w:color="auto"/>
          <w:left w:val="single" w:sz="4" w:space="4" w:color="auto"/>
          <w:bottom w:val="single" w:sz="4" w:space="1" w:color="auto"/>
          <w:right w:val="single" w:sz="4" w:space="4" w:color="auto"/>
        </w:pBdr>
      </w:pPr>
      <w:r>
        <w:rPr>
          <w:rFonts w:ascii="Courier New" w:hAnsi="Courier New" w:cs="Courier New"/>
          <w:sz w:val="20"/>
          <w:szCs w:val="20"/>
        </w:rPr>
        <w:t>rs24</w:t>
      </w:r>
    </w:p>
    <w:p w14:paraId="0C3C8DF9" w14:textId="77777777" w:rsidR="003C548A" w:rsidRDefault="003C548A" w:rsidP="003B534B">
      <w:pPr>
        <w:pStyle w:val="Heading3"/>
      </w:pPr>
      <w:bookmarkStart w:id="1063" w:name="_Toc338422195"/>
      <w:r>
        <w:t>Example 4: Annotating a base pair region with the list of SNPs in that region.</w:t>
      </w:r>
      <w:bookmarkEnd w:id="1063"/>
    </w:p>
    <w:p w14:paraId="0A1F4541" w14:textId="77777777" w:rsidR="003C548A" w:rsidRPr="00787CED" w:rsidRDefault="003C548A" w:rsidP="003C548A">
      <w:pPr>
        <w:rPr>
          <w:rFonts w:cs="Times New Roman"/>
          <w:bCs/>
        </w:rPr>
      </w:pPr>
      <w:r w:rsidRPr="00DE2A0F">
        <w:t>A</w:t>
      </w:r>
      <w:r>
        <w:rPr>
          <w:rFonts w:cs="Times New Roman"/>
          <w:bCs/>
        </w:rPr>
        <w:t xml:space="preserve"> region can be supplied to Biofilter, with an output of the SNPs known to be in that region:</w:t>
      </w:r>
    </w:p>
    <w:p w14:paraId="6CB08023" w14:textId="77777777" w:rsidR="003C548A" w:rsidRPr="00E34F27" w:rsidRDefault="003C548A" w:rsidP="003C548A"/>
    <w:p w14:paraId="4A30C164" w14:textId="77777777" w:rsidR="003C548A" w:rsidRPr="00A9746B"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A9746B">
        <w:rPr>
          <w:rFonts w:ascii="Courier New" w:hAnsi="Courier New" w:cs="Courier New"/>
          <w:sz w:val="20"/>
          <w:szCs w:val="20"/>
        </w:rPr>
        <w:t>$ biofilter-2 --stdout -</w:t>
      </w:r>
      <w:r>
        <w:rPr>
          <w:rFonts w:ascii="Courier New" w:hAnsi="Courier New" w:cs="Courier New"/>
          <w:sz w:val="20"/>
          <w:szCs w:val="20"/>
        </w:rPr>
        <w:t>-</w:t>
      </w:r>
      <w:r w:rsidRPr="00A9746B">
        <w:rPr>
          <w:rFonts w:ascii="Courier New" w:hAnsi="Courier New" w:cs="Courier New"/>
          <w:sz w:val="20"/>
          <w:szCs w:val="20"/>
        </w:rPr>
        <w:t>k</w:t>
      </w:r>
      <w:r>
        <w:rPr>
          <w:rFonts w:ascii="Courier New" w:hAnsi="Courier New" w:cs="Courier New"/>
          <w:sz w:val="20"/>
          <w:szCs w:val="20"/>
        </w:rPr>
        <w:t>nowledge</w:t>
      </w:r>
      <w:r w:rsidRPr="00A9746B">
        <w:rPr>
          <w:rFonts w:ascii="Courier New" w:hAnsi="Courier New" w:cs="Courier New"/>
          <w:sz w:val="20"/>
          <w:szCs w:val="20"/>
        </w:rPr>
        <w:t xml:space="preserve"> test.db -</w:t>
      </w:r>
      <w:r>
        <w:rPr>
          <w:rFonts w:ascii="Courier New" w:hAnsi="Courier New" w:cs="Courier New"/>
          <w:sz w:val="20"/>
          <w:szCs w:val="20"/>
        </w:rPr>
        <w:t>-region</w:t>
      </w:r>
      <w:r w:rsidRPr="00A9746B">
        <w:rPr>
          <w:rFonts w:ascii="Courier New" w:hAnsi="Courier New" w:cs="Courier New"/>
          <w:sz w:val="20"/>
          <w:szCs w:val="20"/>
        </w:rPr>
        <w:t xml:space="preserve"> 1:1:60 -</w:t>
      </w:r>
      <w:r>
        <w:rPr>
          <w:rFonts w:ascii="Courier New" w:hAnsi="Courier New" w:cs="Courier New"/>
          <w:sz w:val="20"/>
          <w:szCs w:val="20"/>
        </w:rPr>
        <w:t>-annotate</w:t>
      </w:r>
      <w:r w:rsidRPr="00A9746B">
        <w:rPr>
          <w:rFonts w:ascii="Courier New" w:hAnsi="Courier New" w:cs="Courier New"/>
          <w:sz w:val="20"/>
          <w:szCs w:val="20"/>
        </w:rPr>
        <w:t xml:space="preserve"> snp region</w:t>
      </w:r>
    </w:p>
    <w:p w14:paraId="4B77EAC6" w14:textId="77777777" w:rsidR="003C548A" w:rsidRPr="00A9746B"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A9746B">
        <w:rPr>
          <w:rFonts w:ascii="Courier New" w:hAnsi="Courier New" w:cs="Courier New"/>
          <w:sz w:val="20"/>
          <w:szCs w:val="20"/>
        </w:rPr>
        <w:t>#snp</w:t>
      </w:r>
      <w:r w:rsidRPr="00A9746B">
        <w:rPr>
          <w:rFonts w:ascii="Courier New" w:hAnsi="Courier New" w:cs="Courier New"/>
          <w:sz w:val="20"/>
          <w:szCs w:val="20"/>
        </w:rPr>
        <w:tab/>
        <w:t>chr</w:t>
      </w:r>
      <w:r w:rsidRPr="00A9746B">
        <w:rPr>
          <w:rFonts w:ascii="Courier New" w:hAnsi="Courier New" w:cs="Courier New"/>
          <w:sz w:val="20"/>
          <w:szCs w:val="20"/>
        </w:rPr>
        <w:tab/>
        <w:t>region</w:t>
      </w:r>
      <w:r w:rsidRPr="00A9746B">
        <w:rPr>
          <w:rFonts w:ascii="Courier New" w:hAnsi="Courier New" w:cs="Courier New"/>
          <w:sz w:val="20"/>
          <w:szCs w:val="20"/>
        </w:rPr>
        <w:tab/>
        <w:t>posMin</w:t>
      </w:r>
      <w:r w:rsidRPr="00A9746B">
        <w:rPr>
          <w:rFonts w:ascii="Courier New" w:hAnsi="Courier New" w:cs="Courier New"/>
          <w:sz w:val="20"/>
          <w:szCs w:val="20"/>
        </w:rPr>
        <w:tab/>
        <w:t>posMax</w:t>
      </w:r>
    </w:p>
    <w:p w14:paraId="527698C7" w14:textId="77777777" w:rsidR="003C548A" w:rsidRPr="00A9746B"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A9746B">
        <w:rPr>
          <w:rFonts w:ascii="Courier New" w:hAnsi="Courier New" w:cs="Courier New"/>
          <w:sz w:val="20"/>
          <w:szCs w:val="20"/>
        </w:rPr>
        <w:t>rs11</w:t>
      </w:r>
      <w:r w:rsidRPr="00A9746B">
        <w:rPr>
          <w:rFonts w:ascii="Courier New" w:hAnsi="Courier New" w:cs="Courier New"/>
          <w:sz w:val="20"/>
          <w:szCs w:val="20"/>
        </w:rPr>
        <w:tab/>
        <w:t>1</w:t>
      </w:r>
      <w:r w:rsidRPr="00A9746B">
        <w:rPr>
          <w:rFonts w:ascii="Courier New" w:hAnsi="Courier New" w:cs="Courier New"/>
          <w:sz w:val="20"/>
          <w:szCs w:val="20"/>
        </w:rPr>
        <w:tab/>
      </w:r>
      <w:r>
        <w:rPr>
          <w:rFonts w:ascii="Courier New" w:hAnsi="Courier New" w:cs="Courier New"/>
          <w:sz w:val="20"/>
          <w:szCs w:val="20"/>
        </w:rPr>
        <w:t>A</w:t>
      </w:r>
      <w:r>
        <w:rPr>
          <w:rFonts w:ascii="Courier New" w:hAnsi="Courier New" w:cs="Courier New"/>
          <w:sz w:val="20"/>
          <w:szCs w:val="20"/>
        </w:rPr>
        <w:tab/>
      </w:r>
      <w:r>
        <w:rPr>
          <w:rFonts w:ascii="Courier New" w:hAnsi="Courier New" w:cs="Courier New"/>
          <w:sz w:val="20"/>
          <w:szCs w:val="20"/>
        </w:rPr>
        <w:tab/>
        <w:t>8</w:t>
      </w:r>
      <w:r>
        <w:rPr>
          <w:rFonts w:ascii="Courier New" w:hAnsi="Courier New" w:cs="Courier New"/>
          <w:sz w:val="20"/>
          <w:szCs w:val="20"/>
        </w:rPr>
        <w:tab/>
      </w:r>
      <w:r>
        <w:rPr>
          <w:rFonts w:ascii="Courier New" w:hAnsi="Courier New" w:cs="Courier New"/>
          <w:sz w:val="20"/>
          <w:szCs w:val="20"/>
        </w:rPr>
        <w:tab/>
        <w:t>22</w:t>
      </w:r>
    </w:p>
    <w:p w14:paraId="2ACFE4E2" w14:textId="77777777" w:rsidR="003C548A" w:rsidRPr="00A9746B"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A9746B">
        <w:rPr>
          <w:rFonts w:ascii="Courier New" w:hAnsi="Courier New" w:cs="Courier New"/>
          <w:sz w:val="20"/>
          <w:szCs w:val="20"/>
        </w:rPr>
        <w:t>rs12</w:t>
      </w:r>
      <w:r w:rsidRPr="00A9746B">
        <w:rPr>
          <w:rFonts w:ascii="Courier New" w:hAnsi="Courier New" w:cs="Courier New"/>
          <w:sz w:val="20"/>
          <w:szCs w:val="20"/>
        </w:rPr>
        <w:tab/>
        <w:t>1</w:t>
      </w:r>
      <w:r w:rsidRPr="00A9746B">
        <w:rPr>
          <w:rFonts w:ascii="Courier New" w:hAnsi="Courier New" w:cs="Courier New"/>
          <w:sz w:val="20"/>
          <w:szCs w:val="20"/>
        </w:rPr>
        <w:tab/>
      </w:r>
      <w:r>
        <w:rPr>
          <w:rFonts w:ascii="Courier New" w:hAnsi="Courier New" w:cs="Courier New"/>
          <w:sz w:val="20"/>
          <w:szCs w:val="20"/>
        </w:rPr>
        <w:t>A</w:t>
      </w:r>
      <w:r>
        <w:rPr>
          <w:rFonts w:ascii="Courier New" w:hAnsi="Courier New" w:cs="Courier New"/>
          <w:sz w:val="20"/>
          <w:szCs w:val="20"/>
        </w:rPr>
        <w:tab/>
      </w:r>
      <w:r>
        <w:rPr>
          <w:rFonts w:ascii="Courier New" w:hAnsi="Courier New" w:cs="Courier New"/>
          <w:sz w:val="20"/>
          <w:szCs w:val="20"/>
        </w:rPr>
        <w:tab/>
        <w:t>8</w:t>
      </w:r>
      <w:r>
        <w:rPr>
          <w:rFonts w:ascii="Courier New" w:hAnsi="Courier New" w:cs="Courier New"/>
          <w:sz w:val="20"/>
          <w:szCs w:val="20"/>
        </w:rPr>
        <w:tab/>
      </w:r>
      <w:r>
        <w:rPr>
          <w:rFonts w:ascii="Courier New" w:hAnsi="Courier New" w:cs="Courier New"/>
          <w:sz w:val="20"/>
          <w:szCs w:val="20"/>
        </w:rPr>
        <w:tab/>
        <w:t>22</w:t>
      </w:r>
    </w:p>
    <w:p w14:paraId="048C7CBC" w14:textId="77777777" w:rsidR="003C548A" w:rsidRPr="00A9746B"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A9746B">
        <w:rPr>
          <w:rFonts w:ascii="Courier New" w:hAnsi="Courier New" w:cs="Courier New"/>
          <w:sz w:val="20"/>
          <w:szCs w:val="20"/>
        </w:rPr>
        <w:t>rs13</w:t>
      </w:r>
      <w:r w:rsidRPr="00A9746B">
        <w:rPr>
          <w:rFonts w:ascii="Courier New" w:hAnsi="Courier New" w:cs="Courier New"/>
          <w:sz w:val="20"/>
          <w:szCs w:val="20"/>
        </w:rPr>
        <w:tab/>
        <w:t>1</w:t>
      </w:r>
      <w:r w:rsidRPr="00A9746B">
        <w:rPr>
          <w:rFonts w:ascii="Courier New" w:hAnsi="Courier New" w:cs="Courier New"/>
          <w:sz w:val="20"/>
          <w:szCs w:val="20"/>
        </w:rPr>
        <w:tab/>
      </w:r>
      <w:r>
        <w:rPr>
          <w:rFonts w:ascii="Courier New" w:hAnsi="Courier New" w:cs="Courier New"/>
          <w:sz w:val="20"/>
          <w:szCs w:val="20"/>
        </w:rPr>
        <w:t>B</w:t>
      </w:r>
      <w:r>
        <w:rPr>
          <w:rFonts w:ascii="Courier New" w:hAnsi="Courier New" w:cs="Courier New"/>
          <w:sz w:val="20"/>
          <w:szCs w:val="20"/>
        </w:rPr>
        <w:tab/>
      </w:r>
      <w:r>
        <w:rPr>
          <w:rFonts w:ascii="Courier New" w:hAnsi="Courier New" w:cs="Courier New"/>
          <w:sz w:val="20"/>
          <w:szCs w:val="20"/>
        </w:rPr>
        <w:tab/>
        <w:t>28</w:t>
      </w:r>
      <w:r>
        <w:rPr>
          <w:rFonts w:ascii="Courier New" w:hAnsi="Courier New" w:cs="Courier New"/>
          <w:sz w:val="20"/>
          <w:szCs w:val="20"/>
        </w:rPr>
        <w:tab/>
      </w:r>
      <w:r>
        <w:rPr>
          <w:rFonts w:ascii="Courier New" w:hAnsi="Courier New" w:cs="Courier New"/>
          <w:sz w:val="20"/>
          <w:szCs w:val="20"/>
        </w:rPr>
        <w:tab/>
        <w:t>52</w:t>
      </w:r>
    </w:p>
    <w:p w14:paraId="1C99E87A" w14:textId="77777777" w:rsidR="003C548A" w:rsidRPr="00A9746B"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A9746B">
        <w:rPr>
          <w:rFonts w:ascii="Courier New" w:hAnsi="Courier New" w:cs="Courier New"/>
          <w:sz w:val="20"/>
          <w:szCs w:val="20"/>
        </w:rPr>
        <w:t>rs14</w:t>
      </w:r>
      <w:r w:rsidRPr="00A9746B">
        <w:rPr>
          <w:rFonts w:ascii="Courier New" w:hAnsi="Courier New" w:cs="Courier New"/>
          <w:sz w:val="20"/>
          <w:szCs w:val="20"/>
        </w:rPr>
        <w:tab/>
        <w:t>1</w:t>
      </w:r>
      <w:r w:rsidRPr="00A9746B">
        <w:rPr>
          <w:rFonts w:ascii="Courier New" w:hAnsi="Courier New" w:cs="Courier New"/>
          <w:sz w:val="20"/>
          <w:szCs w:val="20"/>
        </w:rPr>
        <w:tab/>
      </w:r>
      <w:r>
        <w:rPr>
          <w:rFonts w:ascii="Courier New" w:hAnsi="Courier New" w:cs="Courier New"/>
          <w:sz w:val="20"/>
          <w:szCs w:val="20"/>
        </w:rPr>
        <w:t>B</w:t>
      </w:r>
      <w:r>
        <w:rPr>
          <w:rFonts w:ascii="Courier New" w:hAnsi="Courier New" w:cs="Courier New"/>
          <w:sz w:val="20"/>
          <w:szCs w:val="20"/>
        </w:rPr>
        <w:tab/>
      </w:r>
      <w:r>
        <w:rPr>
          <w:rFonts w:ascii="Courier New" w:hAnsi="Courier New" w:cs="Courier New"/>
          <w:sz w:val="20"/>
          <w:szCs w:val="20"/>
        </w:rPr>
        <w:tab/>
        <w:t>28</w:t>
      </w:r>
      <w:r>
        <w:rPr>
          <w:rFonts w:ascii="Courier New" w:hAnsi="Courier New" w:cs="Courier New"/>
          <w:sz w:val="20"/>
          <w:szCs w:val="20"/>
        </w:rPr>
        <w:tab/>
      </w:r>
      <w:r>
        <w:rPr>
          <w:rFonts w:ascii="Courier New" w:hAnsi="Courier New" w:cs="Courier New"/>
          <w:sz w:val="20"/>
          <w:szCs w:val="20"/>
        </w:rPr>
        <w:tab/>
        <w:t>52</w:t>
      </w:r>
    </w:p>
    <w:p w14:paraId="5778624A" w14:textId="77777777" w:rsidR="003C548A" w:rsidRPr="00A9746B"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A9746B">
        <w:rPr>
          <w:rFonts w:ascii="Courier New" w:hAnsi="Courier New" w:cs="Courier New"/>
          <w:sz w:val="20"/>
          <w:szCs w:val="20"/>
        </w:rPr>
        <w:t>rs15</w:t>
      </w:r>
      <w:r w:rsidRPr="00A9746B">
        <w:rPr>
          <w:rFonts w:ascii="Courier New" w:hAnsi="Courier New" w:cs="Courier New"/>
          <w:sz w:val="20"/>
          <w:szCs w:val="20"/>
        </w:rPr>
        <w:tab/>
        <w:t>1</w:t>
      </w:r>
      <w:r w:rsidRPr="00A9746B">
        <w:rPr>
          <w:rFonts w:ascii="Courier New" w:hAnsi="Courier New" w:cs="Courier New"/>
          <w:sz w:val="20"/>
          <w:szCs w:val="20"/>
        </w:rPr>
        <w:tab/>
      </w:r>
      <w:r>
        <w:rPr>
          <w:rFonts w:ascii="Courier New" w:hAnsi="Courier New" w:cs="Courier New"/>
          <w:sz w:val="20"/>
          <w:szCs w:val="20"/>
        </w:rPr>
        <w:t>B</w:t>
      </w:r>
      <w:r>
        <w:rPr>
          <w:rFonts w:ascii="Courier New" w:hAnsi="Courier New" w:cs="Courier New"/>
          <w:sz w:val="20"/>
          <w:szCs w:val="20"/>
        </w:rPr>
        <w:tab/>
      </w:r>
      <w:r>
        <w:rPr>
          <w:rFonts w:ascii="Courier New" w:hAnsi="Courier New" w:cs="Courier New"/>
          <w:sz w:val="20"/>
          <w:szCs w:val="20"/>
        </w:rPr>
        <w:tab/>
        <w:t>28</w:t>
      </w:r>
      <w:r>
        <w:rPr>
          <w:rFonts w:ascii="Courier New" w:hAnsi="Courier New" w:cs="Courier New"/>
          <w:sz w:val="20"/>
          <w:szCs w:val="20"/>
        </w:rPr>
        <w:tab/>
      </w:r>
      <w:r>
        <w:rPr>
          <w:rFonts w:ascii="Courier New" w:hAnsi="Courier New" w:cs="Courier New"/>
          <w:sz w:val="20"/>
          <w:szCs w:val="20"/>
        </w:rPr>
        <w:tab/>
        <w:t>52</w:t>
      </w:r>
    </w:p>
    <w:p w14:paraId="405FA625" w14:textId="77777777" w:rsidR="003C548A"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A9746B">
        <w:rPr>
          <w:rFonts w:ascii="Courier New" w:hAnsi="Courier New" w:cs="Courier New"/>
          <w:sz w:val="20"/>
          <w:szCs w:val="20"/>
        </w:rPr>
        <w:t>rs1</w:t>
      </w:r>
      <w:r>
        <w:rPr>
          <w:rFonts w:ascii="Courier New" w:hAnsi="Courier New" w:cs="Courier New"/>
          <w:sz w:val="20"/>
          <w:szCs w:val="20"/>
        </w:rPr>
        <w:t>5</w:t>
      </w:r>
      <w:r w:rsidRPr="00A9746B">
        <w:rPr>
          <w:rFonts w:ascii="Courier New" w:hAnsi="Courier New" w:cs="Courier New"/>
          <w:sz w:val="20"/>
          <w:szCs w:val="20"/>
        </w:rPr>
        <w:tab/>
        <w:t>1</w:t>
      </w:r>
      <w:r w:rsidRPr="00A9746B">
        <w:rPr>
          <w:rFonts w:ascii="Courier New" w:hAnsi="Courier New" w:cs="Courier New"/>
          <w:sz w:val="20"/>
          <w:szCs w:val="20"/>
        </w:rPr>
        <w:tab/>
      </w:r>
      <w:r>
        <w:rPr>
          <w:rFonts w:ascii="Courier New" w:hAnsi="Courier New" w:cs="Courier New"/>
          <w:sz w:val="20"/>
          <w:szCs w:val="20"/>
        </w:rPr>
        <w:t>C</w:t>
      </w:r>
      <w:r>
        <w:rPr>
          <w:rFonts w:ascii="Courier New" w:hAnsi="Courier New" w:cs="Courier New"/>
          <w:sz w:val="20"/>
          <w:szCs w:val="20"/>
        </w:rPr>
        <w:tab/>
      </w:r>
      <w:r>
        <w:rPr>
          <w:rFonts w:ascii="Courier New" w:hAnsi="Courier New" w:cs="Courier New"/>
          <w:sz w:val="20"/>
          <w:szCs w:val="20"/>
        </w:rPr>
        <w:tab/>
        <w:t>52</w:t>
      </w:r>
      <w:r>
        <w:rPr>
          <w:rFonts w:ascii="Courier New" w:hAnsi="Courier New" w:cs="Courier New"/>
          <w:sz w:val="20"/>
          <w:szCs w:val="20"/>
        </w:rPr>
        <w:tab/>
      </w:r>
      <w:r>
        <w:rPr>
          <w:rFonts w:ascii="Courier New" w:hAnsi="Courier New" w:cs="Courier New"/>
          <w:sz w:val="20"/>
          <w:szCs w:val="20"/>
        </w:rPr>
        <w:tab/>
        <w:t>62</w:t>
      </w:r>
    </w:p>
    <w:p w14:paraId="3075BD8C" w14:textId="77777777" w:rsidR="003C548A"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Pr>
          <w:rFonts w:ascii="Courier New" w:hAnsi="Courier New" w:cs="Courier New"/>
          <w:sz w:val="20"/>
          <w:szCs w:val="20"/>
        </w:rPr>
        <w:t>rs16</w:t>
      </w:r>
      <w:r>
        <w:rPr>
          <w:rFonts w:ascii="Courier New" w:hAnsi="Courier New" w:cs="Courier New"/>
          <w:sz w:val="20"/>
          <w:szCs w:val="20"/>
        </w:rPr>
        <w:tab/>
        <w:t>1</w:t>
      </w:r>
      <w:r>
        <w:rPr>
          <w:rFonts w:ascii="Courier New" w:hAnsi="Courier New" w:cs="Courier New"/>
          <w:sz w:val="20"/>
          <w:szCs w:val="20"/>
        </w:rPr>
        <w:tab/>
        <w:t>C</w:t>
      </w:r>
      <w:r>
        <w:rPr>
          <w:rFonts w:ascii="Courier New" w:hAnsi="Courier New" w:cs="Courier New"/>
          <w:sz w:val="20"/>
          <w:szCs w:val="20"/>
        </w:rPr>
        <w:tab/>
      </w:r>
      <w:r>
        <w:rPr>
          <w:rFonts w:ascii="Courier New" w:hAnsi="Courier New" w:cs="Courier New"/>
          <w:sz w:val="20"/>
          <w:szCs w:val="20"/>
        </w:rPr>
        <w:tab/>
        <w:t>54</w:t>
      </w:r>
      <w:r>
        <w:rPr>
          <w:rFonts w:ascii="Courier New" w:hAnsi="Courier New" w:cs="Courier New"/>
          <w:sz w:val="20"/>
          <w:szCs w:val="20"/>
        </w:rPr>
        <w:tab/>
      </w:r>
      <w:r>
        <w:rPr>
          <w:rFonts w:ascii="Courier New" w:hAnsi="Courier New" w:cs="Courier New"/>
          <w:sz w:val="20"/>
          <w:szCs w:val="20"/>
        </w:rPr>
        <w:tab/>
        <w:t>62</w:t>
      </w:r>
    </w:p>
    <w:p w14:paraId="2FF5711D" w14:textId="77777777" w:rsidR="003C548A" w:rsidRDefault="003C548A" w:rsidP="003C548A">
      <w:pPr>
        <w:pBdr>
          <w:top w:val="single" w:sz="4" w:space="1" w:color="auto"/>
          <w:left w:val="single" w:sz="4" w:space="4" w:color="auto"/>
          <w:bottom w:val="single" w:sz="4" w:space="1" w:color="auto"/>
          <w:right w:val="single" w:sz="4" w:space="4" w:color="auto"/>
        </w:pBdr>
      </w:pPr>
      <w:r>
        <w:rPr>
          <w:rFonts w:ascii="Courier New" w:hAnsi="Courier New" w:cs="Courier New"/>
          <w:sz w:val="20"/>
          <w:szCs w:val="20"/>
        </w:rPr>
        <w:t>rs16</w:t>
      </w:r>
      <w:r>
        <w:rPr>
          <w:rFonts w:ascii="Courier New" w:hAnsi="Courier New" w:cs="Courier New"/>
          <w:sz w:val="20"/>
          <w:szCs w:val="20"/>
        </w:rPr>
        <w:tab/>
        <w:t>1</w:t>
      </w:r>
      <w:r>
        <w:rPr>
          <w:rFonts w:ascii="Courier New" w:hAnsi="Courier New" w:cs="Courier New"/>
          <w:sz w:val="20"/>
          <w:szCs w:val="20"/>
        </w:rPr>
        <w:tab/>
        <w:t>D</w:t>
      </w:r>
      <w:r>
        <w:rPr>
          <w:rFonts w:ascii="Courier New" w:hAnsi="Courier New" w:cs="Courier New"/>
          <w:sz w:val="20"/>
          <w:szCs w:val="20"/>
        </w:rPr>
        <w:tab/>
      </w:r>
      <w:r>
        <w:rPr>
          <w:rFonts w:ascii="Courier New" w:hAnsi="Courier New" w:cs="Courier New"/>
          <w:sz w:val="20"/>
          <w:szCs w:val="20"/>
        </w:rPr>
        <w:tab/>
        <w:t>58</w:t>
      </w:r>
      <w:r>
        <w:rPr>
          <w:rFonts w:ascii="Courier New" w:hAnsi="Courier New" w:cs="Courier New"/>
          <w:sz w:val="20"/>
          <w:szCs w:val="20"/>
        </w:rPr>
        <w:tab/>
      </w:r>
      <w:r>
        <w:rPr>
          <w:rFonts w:ascii="Courier New" w:hAnsi="Courier New" w:cs="Courier New"/>
          <w:sz w:val="20"/>
          <w:szCs w:val="20"/>
        </w:rPr>
        <w:tab/>
        <w:t>72</w:t>
      </w:r>
    </w:p>
    <w:p w14:paraId="7601236C" w14:textId="2C4C8017" w:rsidR="003C548A" w:rsidRDefault="003C548A" w:rsidP="003C548A">
      <w:pPr>
        <w:widowControl/>
        <w:suppressAutoHyphens w:val="0"/>
        <w:rPr>
          <w:rFonts w:eastAsiaTheme="majorEastAsia" w:cstheme="majorBidi"/>
          <w:b/>
          <w:bCs/>
          <w:i/>
          <w:color w:val="000000" w:themeColor="text1"/>
          <w:sz w:val="32"/>
          <w:szCs w:val="26"/>
        </w:rPr>
      </w:pPr>
      <w:del w:id="1064" w:author="Alexander Thomas Frase" w:date="2012-10-19T14:54:00Z">
        <w:r w:rsidDel="005F22AB">
          <w:br w:type="page"/>
        </w:r>
      </w:del>
    </w:p>
    <w:p w14:paraId="24B8E7CA" w14:textId="77777777" w:rsidR="003C548A" w:rsidRPr="00C5773D" w:rsidRDefault="003C548A" w:rsidP="003C548A">
      <w:pPr>
        <w:pStyle w:val="Heading2"/>
      </w:pPr>
      <w:bookmarkStart w:id="1065" w:name="_Toc338422196"/>
      <w:r>
        <w:t xml:space="preserve">Example </w:t>
      </w:r>
      <w:r w:rsidRPr="00C5773D">
        <w:t>Filtering followed by annotation</w:t>
      </w:r>
      <w:bookmarkEnd w:id="1065"/>
    </w:p>
    <w:p w14:paraId="64A0E61B" w14:textId="77777777" w:rsidR="003C548A" w:rsidRDefault="003C548A" w:rsidP="003B534B">
      <w:pPr>
        <w:pStyle w:val="Heading3"/>
      </w:pPr>
      <w:bookmarkStart w:id="1066" w:name="_Toc338422197"/>
      <w:r>
        <w:t>Example 1: Input a SNP list and map SNP positions to regions.</w:t>
      </w:r>
      <w:bookmarkEnd w:id="1066"/>
    </w:p>
    <w:p w14:paraId="0BA87CB8" w14:textId="77777777" w:rsidR="003C548A" w:rsidRPr="00C5773D" w:rsidRDefault="003C548A" w:rsidP="003C548A">
      <w:pPr>
        <w:rPr>
          <w:rFonts w:cs="Times New Roman"/>
          <w:b/>
          <w:bCs/>
        </w:rPr>
      </w:pPr>
    </w:p>
    <w:p w14:paraId="59C54954" w14:textId="77777777" w:rsidR="003C548A" w:rsidRPr="00FA67CB"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FA67CB">
        <w:rPr>
          <w:rFonts w:ascii="Courier New" w:eastAsia="Courier New" w:hAnsi="Courier New" w:cs="Courier New"/>
          <w:sz w:val="20"/>
          <w:szCs w:val="20"/>
        </w:rPr>
        <w:t>$ biofilter-2 --stdout -</w:t>
      </w:r>
      <w:r>
        <w:rPr>
          <w:rFonts w:ascii="Courier New" w:eastAsia="Courier New" w:hAnsi="Courier New" w:cs="Courier New"/>
          <w:sz w:val="20"/>
          <w:szCs w:val="20"/>
        </w:rPr>
        <w:t>-</w:t>
      </w:r>
      <w:r w:rsidRPr="00FA67CB">
        <w:rPr>
          <w:rFonts w:ascii="Courier New" w:eastAsia="Courier New" w:hAnsi="Courier New" w:cs="Courier New"/>
          <w:sz w:val="20"/>
          <w:szCs w:val="20"/>
        </w:rPr>
        <w:t>k</w:t>
      </w:r>
      <w:r>
        <w:rPr>
          <w:rFonts w:ascii="Courier New" w:eastAsia="Courier New" w:hAnsi="Courier New" w:cs="Courier New"/>
          <w:sz w:val="20"/>
          <w:szCs w:val="20"/>
        </w:rPr>
        <w:t>nowledge</w:t>
      </w:r>
      <w:r w:rsidRPr="00FA67CB">
        <w:rPr>
          <w:rFonts w:ascii="Courier New" w:eastAsia="Courier New" w:hAnsi="Courier New" w:cs="Courier New"/>
          <w:sz w:val="20"/>
          <w:szCs w:val="20"/>
        </w:rPr>
        <w:t xml:space="preserve"> test.db -</w:t>
      </w:r>
      <w:r>
        <w:rPr>
          <w:rFonts w:ascii="Courier New" w:eastAsia="Courier New" w:hAnsi="Courier New" w:cs="Courier New"/>
          <w:sz w:val="20"/>
          <w:szCs w:val="20"/>
        </w:rPr>
        <w:t>-snp</w:t>
      </w:r>
      <w:r w:rsidRPr="00FA67CB">
        <w:rPr>
          <w:rFonts w:ascii="Courier New" w:eastAsia="Courier New" w:hAnsi="Courier New" w:cs="Courier New"/>
          <w:sz w:val="20"/>
          <w:szCs w:val="20"/>
        </w:rPr>
        <w:t xml:space="preserve"> rs11 rs12 rs13 rs14 rs15 rs16 -</w:t>
      </w:r>
      <w:r>
        <w:rPr>
          <w:rFonts w:ascii="Courier New" w:eastAsia="Courier New" w:hAnsi="Courier New" w:cs="Courier New"/>
          <w:sz w:val="20"/>
          <w:szCs w:val="20"/>
        </w:rPr>
        <w:t>-filter</w:t>
      </w:r>
      <w:r w:rsidRPr="00FA67CB">
        <w:rPr>
          <w:rFonts w:ascii="Courier New" w:eastAsia="Courier New" w:hAnsi="Courier New" w:cs="Courier New"/>
          <w:sz w:val="20"/>
          <w:szCs w:val="20"/>
        </w:rPr>
        <w:t xml:space="preserve"> region</w:t>
      </w:r>
    </w:p>
    <w:p w14:paraId="009AF4FC" w14:textId="77777777" w:rsidR="003C548A" w:rsidRPr="00FA67CB"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FA67CB">
        <w:rPr>
          <w:rFonts w:ascii="Courier New" w:eastAsia="Courier New" w:hAnsi="Courier New" w:cs="Courier New"/>
          <w:sz w:val="20"/>
          <w:szCs w:val="20"/>
        </w:rPr>
        <w:t>#chr</w:t>
      </w:r>
      <w:r w:rsidRPr="00FA67CB">
        <w:rPr>
          <w:rFonts w:ascii="Courier New" w:eastAsia="Courier New" w:hAnsi="Courier New" w:cs="Courier New"/>
          <w:sz w:val="20"/>
          <w:szCs w:val="20"/>
        </w:rPr>
        <w:tab/>
        <w:t>region</w:t>
      </w:r>
      <w:r w:rsidRPr="00FA67CB">
        <w:rPr>
          <w:rFonts w:ascii="Courier New" w:eastAsia="Courier New" w:hAnsi="Courier New" w:cs="Courier New"/>
          <w:sz w:val="20"/>
          <w:szCs w:val="20"/>
        </w:rPr>
        <w:tab/>
        <w:t>posMin</w:t>
      </w:r>
      <w:r w:rsidRPr="00FA67CB">
        <w:rPr>
          <w:rFonts w:ascii="Courier New" w:eastAsia="Courier New" w:hAnsi="Courier New" w:cs="Courier New"/>
          <w:sz w:val="20"/>
          <w:szCs w:val="20"/>
        </w:rPr>
        <w:tab/>
        <w:t>posMax</w:t>
      </w:r>
    </w:p>
    <w:p w14:paraId="53B51660" w14:textId="77777777" w:rsidR="003C548A" w:rsidRPr="00FA67CB"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FA67CB">
        <w:rPr>
          <w:rFonts w:ascii="Courier New" w:eastAsia="Courier New" w:hAnsi="Courier New" w:cs="Courier New"/>
          <w:sz w:val="20"/>
          <w:szCs w:val="20"/>
        </w:rPr>
        <w:t>1</w:t>
      </w:r>
      <w:r w:rsidRPr="00FA67CB">
        <w:rPr>
          <w:rFonts w:ascii="Courier New" w:eastAsia="Courier New" w:hAnsi="Courier New" w:cs="Courier New"/>
          <w:sz w:val="20"/>
          <w:szCs w:val="20"/>
        </w:rPr>
        <w:tab/>
        <w:t>A</w:t>
      </w:r>
      <w:r w:rsidRPr="00FA67CB">
        <w:rPr>
          <w:rFonts w:ascii="Courier New" w:eastAsia="Courier New" w:hAnsi="Courier New" w:cs="Courier New"/>
          <w:sz w:val="20"/>
          <w:szCs w:val="20"/>
        </w:rPr>
        <w:tab/>
        <w:t>8</w:t>
      </w:r>
      <w:r w:rsidRPr="00FA67CB">
        <w:rPr>
          <w:rFonts w:ascii="Courier New" w:eastAsia="Courier New" w:hAnsi="Courier New" w:cs="Courier New"/>
          <w:sz w:val="20"/>
          <w:szCs w:val="20"/>
        </w:rPr>
        <w:tab/>
        <w:t>22</w:t>
      </w:r>
    </w:p>
    <w:p w14:paraId="65284EDE" w14:textId="77777777" w:rsidR="003C548A" w:rsidRPr="00FA67CB"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FA67CB">
        <w:rPr>
          <w:rFonts w:ascii="Courier New" w:eastAsia="Courier New" w:hAnsi="Courier New" w:cs="Courier New"/>
          <w:sz w:val="20"/>
          <w:szCs w:val="20"/>
        </w:rPr>
        <w:t>1</w:t>
      </w:r>
      <w:r w:rsidRPr="00FA67CB">
        <w:rPr>
          <w:rFonts w:ascii="Courier New" w:eastAsia="Courier New" w:hAnsi="Courier New" w:cs="Courier New"/>
          <w:sz w:val="20"/>
          <w:szCs w:val="20"/>
        </w:rPr>
        <w:tab/>
        <w:t>B</w:t>
      </w:r>
      <w:r w:rsidRPr="00FA67CB">
        <w:rPr>
          <w:rFonts w:ascii="Courier New" w:eastAsia="Courier New" w:hAnsi="Courier New" w:cs="Courier New"/>
          <w:sz w:val="20"/>
          <w:szCs w:val="20"/>
        </w:rPr>
        <w:tab/>
        <w:t>28</w:t>
      </w:r>
      <w:r w:rsidRPr="00FA67CB">
        <w:rPr>
          <w:rFonts w:ascii="Courier New" w:eastAsia="Courier New" w:hAnsi="Courier New" w:cs="Courier New"/>
          <w:sz w:val="20"/>
          <w:szCs w:val="20"/>
        </w:rPr>
        <w:tab/>
        <w:t>52</w:t>
      </w:r>
    </w:p>
    <w:p w14:paraId="566698D4" w14:textId="77777777" w:rsidR="003C548A" w:rsidRPr="00FA67CB"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FA67CB">
        <w:rPr>
          <w:rFonts w:ascii="Courier New" w:eastAsia="Courier New" w:hAnsi="Courier New" w:cs="Courier New"/>
          <w:sz w:val="20"/>
          <w:szCs w:val="20"/>
        </w:rPr>
        <w:t>1</w:t>
      </w:r>
      <w:r w:rsidRPr="00FA67CB">
        <w:rPr>
          <w:rFonts w:ascii="Courier New" w:eastAsia="Courier New" w:hAnsi="Courier New" w:cs="Courier New"/>
          <w:sz w:val="20"/>
          <w:szCs w:val="20"/>
        </w:rPr>
        <w:tab/>
        <w:t>C</w:t>
      </w:r>
      <w:r w:rsidRPr="00FA67CB">
        <w:rPr>
          <w:rFonts w:ascii="Courier New" w:eastAsia="Courier New" w:hAnsi="Courier New" w:cs="Courier New"/>
          <w:sz w:val="20"/>
          <w:szCs w:val="20"/>
        </w:rPr>
        <w:tab/>
        <w:t>54</w:t>
      </w:r>
      <w:r w:rsidRPr="00FA67CB">
        <w:rPr>
          <w:rFonts w:ascii="Courier New" w:eastAsia="Courier New" w:hAnsi="Courier New" w:cs="Courier New"/>
          <w:sz w:val="20"/>
          <w:szCs w:val="20"/>
        </w:rPr>
        <w:tab/>
        <w:t>62</w:t>
      </w:r>
    </w:p>
    <w:p w14:paraId="3901D25C" w14:textId="77777777" w:rsidR="003C548A" w:rsidRPr="00FA67CB"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FA67CB">
        <w:rPr>
          <w:rFonts w:ascii="Courier New" w:eastAsia="Courier New" w:hAnsi="Courier New" w:cs="Courier New"/>
          <w:sz w:val="20"/>
          <w:szCs w:val="20"/>
        </w:rPr>
        <w:t>1</w:t>
      </w:r>
      <w:r w:rsidRPr="00FA67CB">
        <w:rPr>
          <w:rFonts w:ascii="Courier New" w:eastAsia="Courier New" w:hAnsi="Courier New" w:cs="Courier New"/>
          <w:sz w:val="20"/>
          <w:szCs w:val="20"/>
        </w:rPr>
        <w:tab/>
        <w:t>D</w:t>
      </w:r>
      <w:r w:rsidRPr="00FA67CB">
        <w:rPr>
          <w:rFonts w:ascii="Courier New" w:eastAsia="Courier New" w:hAnsi="Courier New" w:cs="Courier New"/>
          <w:sz w:val="20"/>
          <w:szCs w:val="20"/>
        </w:rPr>
        <w:tab/>
        <w:t>58</w:t>
      </w:r>
      <w:r w:rsidRPr="00FA67CB">
        <w:rPr>
          <w:rFonts w:ascii="Courier New" w:eastAsia="Courier New" w:hAnsi="Courier New" w:cs="Courier New"/>
          <w:sz w:val="20"/>
          <w:szCs w:val="20"/>
        </w:rPr>
        <w:tab/>
        <w:t>72</w:t>
      </w:r>
    </w:p>
    <w:p w14:paraId="15EFE8FE" w14:textId="77777777" w:rsidR="003C548A" w:rsidRDefault="003C548A"/>
    <w:p w14:paraId="2FCA1C62" w14:textId="77777777" w:rsidR="003C548A" w:rsidRDefault="0039150C">
      <w:r>
        <w:pict w14:anchorId="35317FFD">
          <v:shape id="_x0000_i1032" type="#_x0000_t75" style="width:346.7pt;height:339.65pt">
            <v:imagedata r:id="rId28" o:title=""/>
          </v:shape>
        </w:pict>
      </w:r>
      <w:r>
        <w:pict w14:anchorId="4707E2B4">
          <v:shape id="_x0000_i1033" type="#_x0000_t75" style="width:133.85pt;height:194.85pt">
            <v:imagedata r:id="rId29" o:title=""/>
          </v:shape>
        </w:pict>
      </w:r>
      <w:r w:rsidR="003C548A">
        <w:br/>
      </w:r>
      <w:r w:rsidR="003C548A">
        <w:br/>
      </w:r>
    </w:p>
    <w:p w14:paraId="77AFB9B5" w14:textId="77777777" w:rsidR="003C548A" w:rsidRDefault="003C548A" w:rsidP="003B534B">
      <w:pPr>
        <w:pStyle w:val="Heading3"/>
      </w:pPr>
      <w:bookmarkStart w:id="1067" w:name="_Toc338422198"/>
      <w:r>
        <w:t>Example 2: Map SNPs to groups and filter on the source.</w:t>
      </w:r>
      <w:bookmarkEnd w:id="1067"/>
    </w:p>
    <w:p w14:paraId="2B745A5A" w14:textId="77777777" w:rsidR="003C548A" w:rsidRPr="00C5773D" w:rsidRDefault="003C548A" w:rsidP="003C548A">
      <w:pPr>
        <w:ind w:left="709"/>
        <w:rPr>
          <w:rFonts w:cs="Times New Roman"/>
        </w:rPr>
      </w:pPr>
    </w:p>
    <w:p w14:paraId="29BB0371" w14:textId="77777777" w:rsidR="003C548A" w:rsidRPr="006926DD"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6926DD">
        <w:rPr>
          <w:rFonts w:ascii="Courier New" w:hAnsi="Courier New" w:cs="Courier New"/>
          <w:sz w:val="20"/>
          <w:szCs w:val="20"/>
        </w:rPr>
        <w:t>$ biofilter-2 --stdout -</w:t>
      </w:r>
      <w:r>
        <w:rPr>
          <w:rFonts w:ascii="Courier New" w:hAnsi="Courier New" w:cs="Courier New"/>
          <w:sz w:val="20"/>
          <w:szCs w:val="20"/>
        </w:rPr>
        <w:t>-</w:t>
      </w:r>
      <w:r w:rsidRPr="006926DD">
        <w:rPr>
          <w:rFonts w:ascii="Courier New" w:hAnsi="Courier New" w:cs="Courier New"/>
          <w:sz w:val="20"/>
          <w:szCs w:val="20"/>
        </w:rPr>
        <w:t>k</w:t>
      </w:r>
      <w:r>
        <w:rPr>
          <w:rFonts w:ascii="Courier New" w:hAnsi="Courier New" w:cs="Courier New"/>
          <w:sz w:val="20"/>
          <w:szCs w:val="20"/>
        </w:rPr>
        <w:t>nowledge</w:t>
      </w:r>
      <w:r w:rsidRPr="006926DD">
        <w:rPr>
          <w:rFonts w:ascii="Courier New" w:hAnsi="Courier New" w:cs="Courier New"/>
          <w:sz w:val="20"/>
          <w:szCs w:val="20"/>
        </w:rPr>
        <w:t xml:space="preserve"> test.db -</w:t>
      </w:r>
      <w:r>
        <w:rPr>
          <w:rFonts w:ascii="Courier New" w:hAnsi="Courier New" w:cs="Courier New"/>
          <w:sz w:val="20"/>
          <w:szCs w:val="20"/>
        </w:rPr>
        <w:t>-source</w:t>
      </w:r>
      <w:r w:rsidRPr="006926DD">
        <w:rPr>
          <w:rFonts w:ascii="Courier New" w:hAnsi="Courier New" w:cs="Courier New"/>
          <w:sz w:val="20"/>
          <w:szCs w:val="20"/>
        </w:rPr>
        <w:t xml:space="preserve"> paint -</w:t>
      </w:r>
      <w:r>
        <w:rPr>
          <w:rFonts w:ascii="Courier New" w:hAnsi="Courier New" w:cs="Courier New"/>
          <w:sz w:val="20"/>
          <w:szCs w:val="20"/>
        </w:rPr>
        <w:t>-filter</w:t>
      </w:r>
      <w:r w:rsidRPr="006926DD">
        <w:rPr>
          <w:rFonts w:ascii="Courier New" w:hAnsi="Courier New" w:cs="Courier New"/>
          <w:sz w:val="20"/>
          <w:szCs w:val="20"/>
        </w:rPr>
        <w:t xml:space="preserve"> snp group source</w:t>
      </w:r>
    </w:p>
    <w:p w14:paraId="067FCA3D" w14:textId="77777777" w:rsidR="003C548A" w:rsidRPr="006926DD"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6926DD">
        <w:rPr>
          <w:rFonts w:ascii="Courier New" w:hAnsi="Courier New" w:cs="Courier New"/>
          <w:sz w:val="20"/>
          <w:szCs w:val="20"/>
        </w:rPr>
        <w:t>#snp</w:t>
      </w:r>
      <w:r w:rsidRPr="006926DD">
        <w:rPr>
          <w:rFonts w:ascii="Courier New" w:hAnsi="Courier New" w:cs="Courier New"/>
          <w:sz w:val="20"/>
          <w:szCs w:val="20"/>
        </w:rPr>
        <w:tab/>
        <w:t>group</w:t>
      </w:r>
      <w:r w:rsidRPr="006926DD">
        <w:rPr>
          <w:rFonts w:ascii="Courier New" w:hAnsi="Courier New" w:cs="Courier New"/>
          <w:sz w:val="20"/>
          <w:szCs w:val="20"/>
        </w:rPr>
        <w:tab/>
        <w:t>source</w:t>
      </w:r>
    </w:p>
    <w:p w14:paraId="6F7E44DF" w14:textId="77777777" w:rsidR="003C548A" w:rsidRPr="006926DD"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6926DD">
        <w:rPr>
          <w:rFonts w:ascii="Courier New" w:hAnsi="Courier New" w:cs="Courier New"/>
          <w:sz w:val="20"/>
          <w:szCs w:val="20"/>
        </w:rPr>
        <w:t>rs11</w:t>
      </w:r>
      <w:r w:rsidRPr="006926DD">
        <w:rPr>
          <w:rFonts w:ascii="Courier New" w:hAnsi="Courier New" w:cs="Courier New"/>
          <w:sz w:val="20"/>
          <w:szCs w:val="20"/>
        </w:rPr>
        <w:tab/>
        <w:t>cyan</w:t>
      </w:r>
      <w:r w:rsidRPr="006926DD">
        <w:rPr>
          <w:rFonts w:ascii="Courier New" w:hAnsi="Courier New" w:cs="Courier New"/>
          <w:sz w:val="20"/>
          <w:szCs w:val="20"/>
        </w:rPr>
        <w:tab/>
        <w:t>paint</w:t>
      </w:r>
    </w:p>
    <w:p w14:paraId="5A25207D" w14:textId="77777777" w:rsidR="003C548A" w:rsidRPr="006926DD"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6926DD">
        <w:rPr>
          <w:rFonts w:ascii="Courier New" w:hAnsi="Courier New" w:cs="Courier New"/>
          <w:sz w:val="20"/>
          <w:szCs w:val="20"/>
        </w:rPr>
        <w:t>rs12</w:t>
      </w:r>
      <w:r w:rsidRPr="006926DD">
        <w:rPr>
          <w:rFonts w:ascii="Courier New" w:hAnsi="Courier New" w:cs="Courier New"/>
          <w:sz w:val="20"/>
          <w:szCs w:val="20"/>
        </w:rPr>
        <w:tab/>
        <w:t>cyan</w:t>
      </w:r>
      <w:r w:rsidRPr="006926DD">
        <w:rPr>
          <w:rFonts w:ascii="Courier New" w:hAnsi="Courier New" w:cs="Courier New"/>
          <w:sz w:val="20"/>
          <w:szCs w:val="20"/>
        </w:rPr>
        <w:tab/>
        <w:t>paint</w:t>
      </w:r>
    </w:p>
    <w:p w14:paraId="5D5C3074" w14:textId="77777777" w:rsidR="003C548A" w:rsidRPr="006926DD"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6926DD">
        <w:rPr>
          <w:rFonts w:ascii="Courier New" w:hAnsi="Courier New" w:cs="Courier New"/>
          <w:sz w:val="20"/>
          <w:szCs w:val="20"/>
        </w:rPr>
        <w:t>rs15</w:t>
      </w:r>
      <w:r w:rsidRPr="006926DD">
        <w:rPr>
          <w:rFonts w:ascii="Courier New" w:hAnsi="Courier New" w:cs="Courier New"/>
          <w:sz w:val="20"/>
          <w:szCs w:val="20"/>
        </w:rPr>
        <w:tab/>
        <w:t>cyan</w:t>
      </w:r>
      <w:r w:rsidRPr="006926DD">
        <w:rPr>
          <w:rFonts w:ascii="Courier New" w:hAnsi="Courier New" w:cs="Courier New"/>
          <w:sz w:val="20"/>
          <w:szCs w:val="20"/>
        </w:rPr>
        <w:tab/>
        <w:t>paint</w:t>
      </w:r>
    </w:p>
    <w:p w14:paraId="34BBB233" w14:textId="77777777" w:rsidR="003C548A" w:rsidRPr="006926DD"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rPr>
      </w:pPr>
      <w:r w:rsidRPr="006926DD">
        <w:rPr>
          <w:rFonts w:ascii="Courier New" w:hAnsi="Courier New" w:cs="Courier New"/>
          <w:sz w:val="20"/>
          <w:szCs w:val="20"/>
        </w:rPr>
        <w:t>rs16</w:t>
      </w:r>
      <w:r w:rsidRPr="006926DD">
        <w:rPr>
          <w:rFonts w:ascii="Courier New" w:hAnsi="Courier New" w:cs="Courier New"/>
          <w:sz w:val="20"/>
          <w:szCs w:val="20"/>
        </w:rPr>
        <w:tab/>
        <w:t>cyan</w:t>
      </w:r>
      <w:r w:rsidRPr="006926DD">
        <w:rPr>
          <w:rFonts w:ascii="Courier New" w:hAnsi="Courier New" w:cs="Courier New"/>
          <w:sz w:val="20"/>
          <w:szCs w:val="20"/>
        </w:rPr>
        <w:tab/>
        <w:t>paint</w:t>
      </w:r>
    </w:p>
    <w:p w14:paraId="1FB02320" w14:textId="77777777" w:rsidR="003C548A" w:rsidRDefault="003C548A" w:rsidP="003B534B">
      <w:pPr>
        <w:pStyle w:val="Heading3"/>
      </w:pPr>
      <w:bookmarkStart w:id="1068" w:name="_Toc338422199"/>
      <w:r>
        <w:lastRenderedPageBreak/>
        <w:t>Example 3: Testing overlap of SNP and position lists, outputting r</w:t>
      </w:r>
      <w:r w:rsidRPr="00C5773D">
        <w:t>egions</w:t>
      </w:r>
      <w:r>
        <w:t>.</w:t>
      </w:r>
      <w:bookmarkEnd w:id="1068"/>
    </w:p>
    <w:p w14:paraId="434038E0" w14:textId="77777777" w:rsidR="003C548A" w:rsidRDefault="003C548A" w:rsidP="003C548A"/>
    <w:p w14:paraId="11D2B056" w14:textId="77777777" w:rsidR="003C548A" w:rsidRPr="005A42CF" w:rsidRDefault="003C548A" w:rsidP="003C548A">
      <w:pPr>
        <w:rPr>
          <w:i/>
        </w:rPr>
      </w:pPr>
      <w:r w:rsidRPr="005A42CF">
        <w:rPr>
          <w:i/>
        </w:rPr>
        <w:t>input1</w:t>
      </w:r>
      <w:r w:rsidRPr="005A42CF">
        <w:rPr>
          <w:i/>
        </w:rPr>
        <w:tab/>
      </w:r>
      <w:r w:rsidRPr="005A42CF">
        <w:rPr>
          <w:i/>
        </w:rPr>
        <w:tab/>
      </w:r>
      <w:r w:rsidRPr="005A42CF">
        <w:rPr>
          <w:i/>
        </w:rPr>
        <w:tab/>
      </w:r>
      <w:r w:rsidRPr="005A42CF">
        <w:rPr>
          <w:i/>
        </w:rPr>
        <w:tab/>
        <w:t>input2</w:t>
      </w:r>
    </w:p>
    <w:p w14:paraId="5AC3873E" w14:textId="77777777" w:rsidR="003C548A" w:rsidRDefault="003C548A" w:rsidP="003C548A">
      <w:r>
        <w:t>#snps</w:t>
      </w:r>
      <w:r>
        <w:tab/>
      </w:r>
      <w:r>
        <w:tab/>
      </w:r>
      <w:r>
        <w:tab/>
      </w:r>
      <w:r>
        <w:tab/>
      </w:r>
      <w:r w:rsidRPr="005A42CF">
        <w:t>#chr</w:t>
      </w:r>
      <w:r w:rsidRPr="005A42CF">
        <w:tab/>
        <w:t>region</w:t>
      </w:r>
      <w:r w:rsidRPr="005A42CF">
        <w:tab/>
        <w:t>posMin</w:t>
      </w:r>
      <w:r w:rsidRPr="005A42CF">
        <w:tab/>
        <w:t>posMax</w:t>
      </w:r>
    </w:p>
    <w:p w14:paraId="1A28319D" w14:textId="77777777" w:rsidR="003C548A" w:rsidRDefault="003C548A" w:rsidP="003C548A">
      <w:r>
        <w:t>rs14</w:t>
      </w:r>
      <w:r>
        <w:tab/>
      </w:r>
      <w:r>
        <w:tab/>
      </w:r>
      <w:r>
        <w:tab/>
      </w:r>
      <w:r>
        <w:tab/>
      </w:r>
      <w:r w:rsidRPr="005A42CF">
        <w:t>1</w:t>
      </w:r>
      <w:r w:rsidRPr="005A42CF">
        <w:tab/>
        <w:t>A</w:t>
      </w:r>
      <w:r w:rsidRPr="005A42CF">
        <w:tab/>
        <w:t>8</w:t>
      </w:r>
      <w:r w:rsidRPr="005A42CF">
        <w:tab/>
        <w:t>22</w:t>
      </w:r>
    </w:p>
    <w:p w14:paraId="13041095" w14:textId="77777777" w:rsidR="003C548A" w:rsidRDefault="003C548A" w:rsidP="003C548A">
      <w:r>
        <w:t>rs15</w:t>
      </w:r>
      <w:r>
        <w:tab/>
      </w:r>
      <w:r>
        <w:tab/>
      </w:r>
      <w:r>
        <w:tab/>
      </w:r>
      <w:r>
        <w:tab/>
      </w:r>
      <w:r w:rsidRPr="005A42CF">
        <w:t>1</w:t>
      </w:r>
      <w:r w:rsidRPr="005A42CF">
        <w:tab/>
        <w:t>B</w:t>
      </w:r>
      <w:r w:rsidRPr="005A42CF">
        <w:tab/>
        <w:t>28</w:t>
      </w:r>
      <w:r w:rsidRPr="005A42CF">
        <w:tab/>
        <w:t>52</w:t>
      </w:r>
    </w:p>
    <w:p w14:paraId="1DFCCE9E" w14:textId="77777777" w:rsidR="003C548A" w:rsidRDefault="003C548A" w:rsidP="003C548A">
      <w:r>
        <w:t>rs16</w:t>
      </w:r>
      <w:r>
        <w:tab/>
      </w:r>
      <w:r>
        <w:tab/>
      </w:r>
      <w:r>
        <w:tab/>
      </w:r>
      <w:r>
        <w:tab/>
      </w:r>
      <w:r w:rsidRPr="005A42CF">
        <w:t>1</w:t>
      </w:r>
      <w:r w:rsidRPr="005A42CF">
        <w:tab/>
        <w:t>C</w:t>
      </w:r>
      <w:r w:rsidRPr="005A42CF">
        <w:tab/>
        <w:t>54</w:t>
      </w:r>
      <w:r w:rsidRPr="005A42CF">
        <w:tab/>
        <w:t>62</w:t>
      </w:r>
    </w:p>
    <w:p w14:paraId="068F3681" w14:textId="77777777" w:rsidR="003C548A" w:rsidRDefault="003C548A" w:rsidP="003C548A">
      <w:r>
        <w:t>rs17</w:t>
      </w:r>
      <w:r>
        <w:tab/>
      </w:r>
      <w:r>
        <w:tab/>
      </w:r>
      <w:r>
        <w:tab/>
      </w:r>
      <w:r>
        <w:tab/>
      </w:r>
      <w:r w:rsidRPr="005A42CF">
        <w:t>1</w:t>
      </w:r>
      <w:r w:rsidRPr="005A42CF">
        <w:tab/>
        <w:t>D</w:t>
      </w:r>
      <w:r w:rsidRPr="005A42CF">
        <w:tab/>
        <w:t>58</w:t>
      </w:r>
      <w:r w:rsidRPr="005A42CF">
        <w:tab/>
        <w:t>72</w:t>
      </w:r>
    </w:p>
    <w:p w14:paraId="3F2AA1B2" w14:textId="77777777" w:rsidR="003C548A" w:rsidRDefault="003C548A" w:rsidP="003C548A">
      <w:r>
        <w:t>rs18</w:t>
      </w:r>
    </w:p>
    <w:p w14:paraId="6189F14B" w14:textId="77777777" w:rsidR="003C548A" w:rsidRPr="005A42CF" w:rsidRDefault="003C548A" w:rsidP="003C548A">
      <w:r>
        <w:t>rs19</w:t>
      </w:r>
    </w:p>
    <w:p w14:paraId="03FABCF7" w14:textId="77777777" w:rsidR="003C548A" w:rsidRDefault="003C548A" w:rsidP="003C548A"/>
    <w:p w14:paraId="453006BA" w14:textId="77777777" w:rsidR="003C548A" w:rsidRDefault="003C548A" w:rsidP="003C548A"/>
    <w:p w14:paraId="5E7EF3D9" w14:textId="77777777" w:rsidR="003C548A"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A42CF">
        <w:rPr>
          <w:rFonts w:ascii="Courier New" w:hAnsi="Courier New" w:cs="Courier New"/>
          <w:sz w:val="20"/>
          <w:szCs w:val="20"/>
        </w:rPr>
        <w:t>$ biofilter-2 --stdout -</w:t>
      </w:r>
      <w:r>
        <w:rPr>
          <w:rFonts w:ascii="Courier New" w:hAnsi="Courier New" w:cs="Courier New"/>
          <w:sz w:val="20"/>
          <w:szCs w:val="20"/>
        </w:rPr>
        <w:t>-</w:t>
      </w:r>
      <w:r w:rsidRPr="005A42CF">
        <w:rPr>
          <w:rFonts w:ascii="Courier New" w:hAnsi="Courier New" w:cs="Courier New"/>
          <w:sz w:val="20"/>
          <w:szCs w:val="20"/>
        </w:rPr>
        <w:t>k</w:t>
      </w:r>
      <w:r>
        <w:rPr>
          <w:rFonts w:ascii="Courier New" w:hAnsi="Courier New" w:cs="Courier New"/>
          <w:sz w:val="20"/>
          <w:szCs w:val="20"/>
        </w:rPr>
        <w:t>nowledge</w:t>
      </w:r>
      <w:r w:rsidRPr="005A42CF">
        <w:rPr>
          <w:rFonts w:ascii="Courier New" w:hAnsi="Courier New" w:cs="Courier New"/>
          <w:sz w:val="20"/>
          <w:szCs w:val="20"/>
        </w:rPr>
        <w:t xml:space="preserve"> test.db -</w:t>
      </w:r>
      <w:r>
        <w:rPr>
          <w:rFonts w:ascii="Courier New" w:hAnsi="Courier New" w:cs="Courier New"/>
          <w:sz w:val="20"/>
          <w:szCs w:val="20"/>
        </w:rPr>
        <w:t>-snp-file</w:t>
      </w:r>
      <w:r w:rsidRPr="005A42CF">
        <w:rPr>
          <w:rFonts w:ascii="Courier New" w:hAnsi="Courier New" w:cs="Courier New"/>
          <w:sz w:val="20"/>
          <w:szCs w:val="20"/>
        </w:rPr>
        <w:t xml:space="preserve"> input1 -</w:t>
      </w:r>
      <w:r>
        <w:rPr>
          <w:rFonts w:ascii="Courier New" w:hAnsi="Courier New" w:cs="Courier New"/>
          <w:sz w:val="20"/>
          <w:szCs w:val="20"/>
        </w:rPr>
        <w:t xml:space="preserve">-region-file </w:t>
      </w:r>
      <w:r w:rsidRPr="005A42CF">
        <w:rPr>
          <w:rFonts w:ascii="Courier New" w:hAnsi="Courier New" w:cs="Courier New"/>
          <w:sz w:val="20"/>
          <w:szCs w:val="20"/>
        </w:rPr>
        <w:t>input2</w:t>
      </w:r>
    </w:p>
    <w:p w14:paraId="475DA359" w14:textId="77777777" w:rsidR="003C548A" w:rsidRPr="005A42CF"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Pr>
          <w:rFonts w:ascii="Courier New" w:hAnsi="Courier New" w:cs="Courier New"/>
          <w:sz w:val="20"/>
          <w:szCs w:val="20"/>
        </w:rPr>
        <w:t>--filter</w:t>
      </w:r>
      <w:r w:rsidRPr="005A42CF">
        <w:rPr>
          <w:rFonts w:ascii="Courier New" w:hAnsi="Courier New" w:cs="Courier New"/>
          <w:sz w:val="20"/>
          <w:szCs w:val="20"/>
        </w:rPr>
        <w:t xml:space="preserve"> region</w:t>
      </w:r>
    </w:p>
    <w:p w14:paraId="6E506D2A" w14:textId="77777777" w:rsidR="003C548A" w:rsidRPr="005A42CF"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A42CF">
        <w:rPr>
          <w:rFonts w:ascii="Courier New" w:hAnsi="Courier New" w:cs="Courier New"/>
          <w:sz w:val="20"/>
          <w:szCs w:val="20"/>
        </w:rPr>
        <w:t>#chr</w:t>
      </w:r>
      <w:r w:rsidRPr="005A42CF">
        <w:rPr>
          <w:rFonts w:ascii="Courier New" w:hAnsi="Courier New" w:cs="Courier New"/>
          <w:sz w:val="20"/>
          <w:szCs w:val="20"/>
        </w:rPr>
        <w:tab/>
        <w:t>region</w:t>
      </w:r>
      <w:r w:rsidRPr="005A42CF">
        <w:rPr>
          <w:rFonts w:ascii="Courier New" w:hAnsi="Courier New" w:cs="Courier New"/>
          <w:sz w:val="20"/>
          <w:szCs w:val="20"/>
        </w:rPr>
        <w:tab/>
        <w:t>posMin</w:t>
      </w:r>
      <w:r w:rsidRPr="005A42CF">
        <w:rPr>
          <w:rFonts w:ascii="Courier New" w:hAnsi="Courier New" w:cs="Courier New"/>
          <w:sz w:val="20"/>
          <w:szCs w:val="20"/>
        </w:rPr>
        <w:tab/>
        <w:t>posMax</w:t>
      </w:r>
    </w:p>
    <w:p w14:paraId="1E78CA50" w14:textId="77777777" w:rsidR="003C548A" w:rsidRPr="005A42CF"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A42CF">
        <w:rPr>
          <w:rFonts w:ascii="Courier New" w:hAnsi="Courier New" w:cs="Courier New"/>
          <w:sz w:val="20"/>
          <w:szCs w:val="20"/>
        </w:rPr>
        <w:t>1</w:t>
      </w:r>
      <w:r w:rsidRPr="005A42CF">
        <w:rPr>
          <w:rFonts w:ascii="Courier New" w:hAnsi="Courier New" w:cs="Courier New"/>
          <w:sz w:val="20"/>
          <w:szCs w:val="20"/>
        </w:rPr>
        <w:tab/>
        <w:t>B</w:t>
      </w:r>
      <w:r w:rsidRPr="005A42CF">
        <w:rPr>
          <w:rFonts w:ascii="Courier New" w:hAnsi="Courier New" w:cs="Courier New"/>
          <w:sz w:val="20"/>
          <w:szCs w:val="20"/>
        </w:rPr>
        <w:tab/>
        <w:t>28</w:t>
      </w:r>
      <w:r w:rsidRPr="005A42CF">
        <w:rPr>
          <w:rFonts w:ascii="Courier New" w:hAnsi="Courier New" w:cs="Courier New"/>
          <w:sz w:val="20"/>
          <w:szCs w:val="20"/>
        </w:rPr>
        <w:tab/>
        <w:t>52</w:t>
      </w:r>
    </w:p>
    <w:p w14:paraId="1AF621D4" w14:textId="77777777" w:rsidR="003C548A" w:rsidRPr="005A42CF"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A42CF">
        <w:rPr>
          <w:rFonts w:ascii="Courier New" w:hAnsi="Courier New" w:cs="Courier New"/>
          <w:sz w:val="20"/>
          <w:szCs w:val="20"/>
        </w:rPr>
        <w:t>1</w:t>
      </w:r>
      <w:r w:rsidRPr="005A42CF">
        <w:rPr>
          <w:rFonts w:ascii="Courier New" w:hAnsi="Courier New" w:cs="Courier New"/>
          <w:sz w:val="20"/>
          <w:szCs w:val="20"/>
        </w:rPr>
        <w:tab/>
        <w:t>C</w:t>
      </w:r>
      <w:r w:rsidRPr="005A42CF">
        <w:rPr>
          <w:rFonts w:ascii="Courier New" w:hAnsi="Courier New" w:cs="Courier New"/>
          <w:sz w:val="20"/>
          <w:szCs w:val="20"/>
        </w:rPr>
        <w:tab/>
        <w:t>54</w:t>
      </w:r>
      <w:r w:rsidRPr="005A42CF">
        <w:rPr>
          <w:rFonts w:ascii="Courier New" w:hAnsi="Courier New" w:cs="Courier New"/>
          <w:sz w:val="20"/>
          <w:szCs w:val="20"/>
        </w:rPr>
        <w:tab/>
        <w:t>62</w:t>
      </w:r>
    </w:p>
    <w:p w14:paraId="6F7C6F6B" w14:textId="77777777" w:rsidR="003C548A" w:rsidRPr="005A42CF"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5A42CF">
        <w:rPr>
          <w:rFonts w:ascii="Courier New" w:hAnsi="Courier New" w:cs="Courier New"/>
          <w:sz w:val="20"/>
          <w:szCs w:val="20"/>
        </w:rPr>
        <w:t>1</w:t>
      </w:r>
      <w:r w:rsidRPr="005A42CF">
        <w:rPr>
          <w:rFonts w:ascii="Courier New" w:hAnsi="Courier New" w:cs="Courier New"/>
          <w:sz w:val="20"/>
          <w:szCs w:val="20"/>
        </w:rPr>
        <w:tab/>
        <w:t>D</w:t>
      </w:r>
      <w:r w:rsidRPr="005A42CF">
        <w:rPr>
          <w:rFonts w:ascii="Courier New" w:hAnsi="Courier New" w:cs="Courier New"/>
          <w:sz w:val="20"/>
          <w:szCs w:val="20"/>
        </w:rPr>
        <w:tab/>
        <w:t>58</w:t>
      </w:r>
      <w:r w:rsidRPr="005A42CF">
        <w:rPr>
          <w:rFonts w:ascii="Courier New" w:hAnsi="Courier New" w:cs="Courier New"/>
          <w:sz w:val="20"/>
          <w:szCs w:val="20"/>
        </w:rPr>
        <w:tab/>
        <w:t>72</w:t>
      </w:r>
    </w:p>
    <w:p w14:paraId="13CB5EEC" w14:textId="77777777" w:rsidR="003C548A" w:rsidRPr="001473B5" w:rsidRDefault="003C548A" w:rsidP="003C548A"/>
    <w:p w14:paraId="7C0551BB" w14:textId="77777777" w:rsidR="003C548A" w:rsidRPr="00FB2055" w:rsidRDefault="003C548A" w:rsidP="003B534B">
      <w:pPr>
        <w:pStyle w:val="Heading3"/>
      </w:pPr>
      <w:bookmarkStart w:id="1069" w:name="_Toc338422200"/>
      <w:r w:rsidRPr="00FB2055">
        <w:t xml:space="preserve">Example 4: Testing </w:t>
      </w:r>
      <w:r>
        <w:t>o</w:t>
      </w:r>
      <w:r w:rsidRPr="00FB2055">
        <w:t xml:space="preserve">verlap of </w:t>
      </w:r>
      <w:r>
        <w:t>g</w:t>
      </w:r>
      <w:r w:rsidRPr="00FB2055">
        <w:t xml:space="preserve">ene and </w:t>
      </w:r>
      <w:r>
        <w:t>s</w:t>
      </w:r>
      <w:r w:rsidRPr="00FB2055">
        <w:t xml:space="preserve">ource lists, </w:t>
      </w:r>
      <w:r>
        <w:t>o</w:t>
      </w:r>
      <w:r w:rsidRPr="00FB2055">
        <w:t xml:space="preserve">utputting </w:t>
      </w:r>
      <w:r>
        <w:t>r</w:t>
      </w:r>
      <w:r w:rsidRPr="00FB2055">
        <w:t>egions</w:t>
      </w:r>
      <w:r>
        <w:t>.</w:t>
      </w:r>
      <w:bookmarkEnd w:id="1069"/>
    </w:p>
    <w:p w14:paraId="731D7681" w14:textId="77777777" w:rsidR="003C548A" w:rsidRPr="00FB2055" w:rsidRDefault="003C548A" w:rsidP="003C548A">
      <w:pPr>
        <w:pStyle w:val="ListParagraph"/>
        <w:rPr>
          <w:rFonts w:cs="Times New Roman"/>
          <w:b/>
          <w:bCs/>
        </w:rPr>
      </w:pPr>
    </w:p>
    <w:p w14:paraId="4C583191" w14:textId="77777777" w:rsidR="003C548A"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FB2055">
        <w:rPr>
          <w:rFonts w:ascii="Courier New" w:eastAsia="Courier New" w:hAnsi="Courier New" w:cs="Courier New"/>
          <w:sz w:val="20"/>
          <w:szCs w:val="20"/>
        </w:rPr>
        <w:t>$ biofilter-2 --stdout -</w:t>
      </w:r>
      <w:r>
        <w:rPr>
          <w:rFonts w:ascii="Courier New" w:eastAsia="Courier New" w:hAnsi="Courier New" w:cs="Courier New"/>
          <w:sz w:val="20"/>
          <w:szCs w:val="20"/>
        </w:rPr>
        <w:t>-</w:t>
      </w:r>
      <w:r w:rsidRPr="00FB2055">
        <w:rPr>
          <w:rFonts w:ascii="Courier New" w:eastAsia="Courier New" w:hAnsi="Courier New" w:cs="Courier New"/>
          <w:sz w:val="20"/>
          <w:szCs w:val="20"/>
        </w:rPr>
        <w:t>k</w:t>
      </w:r>
      <w:r>
        <w:rPr>
          <w:rFonts w:ascii="Courier New" w:eastAsia="Courier New" w:hAnsi="Courier New" w:cs="Courier New"/>
          <w:sz w:val="20"/>
          <w:szCs w:val="20"/>
        </w:rPr>
        <w:t>nowledge</w:t>
      </w:r>
      <w:r w:rsidRPr="00FB2055">
        <w:rPr>
          <w:rFonts w:ascii="Courier New" w:eastAsia="Courier New" w:hAnsi="Courier New" w:cs="Courier New"/>
          <w:sz w:val="20"/>
          <w:szCs w:val="20"/>
        </w:rPr>
        <w:t xml:space="preserve"> test.db -</w:t>
      </w:r>
      <w:r>
        <w:rPr>
          <w:rFonts w:ascii="Courier New" w:eastAsia="Courier New" w:hAnsi="Courier New" w:cs="Courier New"/>
          <w:sz w:val="20"/>
          <w:szCs w:val="20"/>
        </w:rPr>
        <w:t>-gene</w:t>
      </w:r>
      <w:r w:rsidRPr="00FB2055">
        <w:rPr>
          <w:rFonts w:ascii="Courier New" w:eastAsia="Courier New" w:hAnsi="Courier New" w:cs="Courier New"/>
          <w:sz w:val="20"/>
          <w:szCs w:val="20"/>
        </w:rPr>
        <w:t xml:space="preserve"> A C E G P R -</w:t>
      </w:r>
      <w:r>
        <w:rPr>
          <w:rFonts w:ascii="Courier New" w:eastAsia="Courier New" w:hAnsi="Courier New" w:cs="Courier New"/>
          <w:sz w:val="20"/>
          <w:szCs w:val="20"/>
        </w:rPr>
        <w:t>-source</w:t>
      </w:r>
      <w:r w:rsidRPr="00FB2055">
        <w:rPr>
          <w:rFonts w:ascii="Courier New" w:eastAsia="Courier New" w:hAnsi="Courier New" w:cs="Courier New"/>
          <w:sz w:val="20"/>
          <w:szCs w:val="20"/>
        </w:rPr>
        <w:t xml:space="preserve"> spectrum -</w:t>
      </w:r>
      <w:r>
        <w:rPr>
          <w:rFonts w:ascii="Courier New" w:eastAsia="Courier New" w:hAnsi="Courier New" w:cs="Courier New"/>
          <w:sz w:val="20"/>
          <w:szCs w:val="20"/>
        </w:rPr>
        <w:t>-filter</w:t>
      </w:r>
      <w:r w:rsidRPr="00FB2055">
        <w:rPr>
          <w:rFonts w:ascii="Courier New" w:eastAsia="Courier New" w:hAnsi="Courier New" w:cs="Courier New"/>
          <w:sz w:val="20"/>
          <w:szCs w:val="20"/>
        </w:rPr>
        <w:t xml:space="preserve"> region</w:t>
      </w:r>
    </w:p>
    <w:p w14:paraId="6E726782" w14:textId="77777777" w:rsidR="003C548A" w:rsidRPr="00FB2055"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p>
    <w:p w14:paraId="35F9CC48" w14:textId="77777777" w:rsidR="003C548A" w:rsidRPr="00FB2055"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FB2055">
        <w:rPr>
          <w:rFonts w:ascii="Courier New" w:eastAsia="Courier New" w:hAnsi="Courier New" w:cs="Courier New"/>
          <w:sz w:val="20"/>
          <w:szCs w:val="20"/>
        </w:rPr>
        <w:t>#chr</w:t>
      </w:r>
      <w:r w:rsidRPr="00FB2055">
        <w:rPr>
          <w:rFonts w:ascii="Courier New" w:eastAsia="Courier New" w:hAnsi="Courier New" w:cs="Courier New"/>
          <w:sz w:val="20"/>
          <w:szCs w:val="20"/>
        </w:rPr>
        <w:tab/>
        <w:t>region</w:t>
      </w:r>
      <w:r w:rsidRPr="00FB2055">
        <w:rPr>
          <w:rFonts w:ascii="Courier New" w:eastAsia="Courier New" w:hAnsi="Courier New" w:cs="Courier New"/>
          <w:sz w:val="20"/>
          <w:szCs w:val="20"/>
        </w:rPr>
        <w:tab/>
        <w:t>posMin</w:t>
      </w:r>
      <w:r w:rsidRPr="00FB2055">
        <w:rPr>
          <w:rFonts w:ascii="Courier New" w:eastAsia="Courier New" w:hAnsi="Courier New" w:cs="Courier New"/>
          <w:sz w:val="20"/>
          <w:szCs w:val="20"/>
        </w:rPr>
        <w:tab/>
        <w:t>posMax</w:t>
      </w:r>
    </w:p>
    <w:p w14:paraId="4B1EA8EB" w14:textId="77777777" w:rsidR="003C548A" w:rsidRPr="00FB2055"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FB2055">
        <w:rPr>
          <w:rFonts w:ascii="Courier New" w:eastAsia="Courier New" w:hAnsi="Courier New" w:cs="Courier New"/>
          <w:sz w:val="20"/>
          <w:szCs w:val="20"/>
        </w:rPr>
        <w:t>3</w:t>
      </w:r>
      <w:r w:rsidRPr="00FB2055">
        <w:rPr>
          <w:rFonts w:ascii="Courier New" w:eastAsia="Courier New" w:hAnsi="Courier New" w:cs="Courier New"/>
          <w:sz w:val="20"/>
          <w:szCs w:val="20"/>
        </w:rPr>
        <w:tab/>
        <w:t>P</w:t>
      </w:r>
      <w:r w:rsidRPr="00FB2055">
        <w:rPr>
          <w:rFonts w:ascii="Courier New" w:eastAsia="Courier New" w:hAnsi="Courier New" w:cs="Courier New"/>
          <w:sz w:val="20"/>
          <w:szCs w:val="20"/>
        </w:rPr>
        <w:tab/>
        <w:t>14</w:t>
      </w:r>
      <w:r w:rsidRPr="00FB2055">
        <w:rPr>
          <w:rFonts w:ascii="Courier New" w:eastAsia="Courier New" w:hAnsi="Courier New" w:cs="Courier New"/>
          <w:sz w:val="20"/>
          <w:szCs w:val="20"/>
        </w:rPr>
        <w:tab/>
        <w:t>18</w:t>
      </w:r>
    </w:p>
    <w:p w14:paraId="72431323" w14:textId="77777777" w:rsidR="003C548A" w:rsidRPr="00FB2055"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b/>
          <w:bCs/>
        </w:rPr>
      </w:pPr>
      <w:r w:rsidRPr="00FB2055">
        <w:rPr>
          <w:rFonts w:ascii="Courier New" w:eastAsia="Courier New" w:hAnsi="Courier New" w:cs="Courier New"/>
          <w:sz w:val="20"/>
          <w:szCs w:val="20"/>
        </w:rPr>
        <w:t>3</w:t>
      </w:r>
      <w:r w:rsidRPr="00FB2055">
        <w:rPr>
          <w:rFonts w:ascii="Courier New" w:eastAsia="Courier New" w:hAnsi="Courier New" w:cs="Courier New"/>
          <w:sz w:val="20"/>
          <w:szCs w:val="20"/>
        </w:rPr>
        <w:tab/>
        <w:t>R</w:t>
      </w:r>
      <w:r w:rsidRPr="00FB2055">
        <w:rPr>
          <w:rFonts w:ascii="Courier New" w:eastAsia="Courier New" w:hAnsi="Courier New" w:cs="Courier New"/>
          <w:sz w:val="20"/>
          <w:szCs w:val="20"/>
        </w:rPr>
        <w:tab/>
        <w:t>44</w:t>
      </w:r>
      <w:r w:rsidRPr="00FB2055">
        <w:rPr>
          <w:rFonts w:ascii="Courier New" w:eastAsia="Courier New" w:hAnsi="Courier New" w:cs="Courier New"/>
          <w:sz w:val="20"/>
          <w:szCs w:val="20"/>
        </w:rPr>
        <w:tab/>
        <w:t>52</w:t>
      </w:r>
    </w:p>
    <w:p w14:paraId="124228C4" w14:textId="77777777" w:rsidR="003C548A" w:rsidRPr="00C5773D" w:rsidRDefault="003C548A">
      <w:r w:rsidRPr="00943DD1">
        <w:rPr>
          <w:noProof/>
          <w:lang w:eastAsia="en-US" w:bidi="ar-SA"/>
        </w:rPr>
        <w:drawing>
          <wp:inline distT="0" distB="0" distL="0" distR="0" wp14:anchorId="6A8539BB" wp14:editId="1404A75C">
            <wp:extent cx="5943600" cy="1337945"/>
            <wp:effectExtent l="0" t="0" r="0" b="8255"/>
            <wp:docPr id="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337945"/>
                    </a:xfrm>
                    <a:prstGeom prst="rect">
                      <a:avLst/>
                    </a:prstGeom>
                    <a:noFill/>
                    <a:ln>
                      <a:noFill/>
                    </a:ln>
                  </pic:spPr>
                </pic:pic>
              </a:graphicData>
            </a:graphic>
          </wp:inline>
        </w:drawing>
      </w:r>
    </w:p>
    <w:p w14:paraId="0F22B535" w14:textId="77777777" w:rsidR="003C548A" w:rsidRDefault="003C548A"/>
    <w:p w14:paraId="418E691A" w14:textId="77777777" w:rsidR="003C548A" w:rsidRPr="00FB2055" w:rsidRDefault="003C548A" w:rsidP="003B534B">
      <w:pPr>
        <w:pStyle w:val="Heading3"/>
      </w:pPr>
      <w:bookmarkStart w:id="1070" w:name="_Toc338422201"/>
      <w:r w:rsidRPr="00FB2055">
        <w:t xml:space="preserve">Example 5: Filter </w:t>
      </w:r>
      <w:r>
        <w:t>g</w:t>
      </w:r>
      <w:r w:rsidRPr="00FB2055">
        <w:t xml:space="preserve">ene </w:t>
      </w:r>
      <w:r>
        <w:t>l</w:t>
      </w:r>
      <w:r w:rsidRPr="00FB2055">
        <w:t xml:space="preserve">ist </w:t>
      </w:r>
      <w:r>
        <w:t>b</w:t>
      </w:r>
      <w:r w:rsidRPr="00FB2055">
        <w:t xml:space="preserve">ased on </w:t>
      </w:r>
      <w:r>
        <w:t>s</w:t>
      </w:r>
      <w:r w:rsidRPr="00FB2055">
        <w:t xml:space="preserve">ources, and </w:t>
      </w:r>
      <w:r>
        <w:t>o</w:t>
      </w:r>
      <w:r w:rsidRPr="00FB2055">
        <w:t xml:space="preserve">utput </w:t>
      </w:r>
      <w:r>
        <w:t>r</w:t>
      </w:r>
      <w:r w:rsidRPr="00FB2055">
        <w:t>egions.</w:t>
      </w:r>
      <w:bookmarkEnd w:id="1070"/>
    </w:p>
    <w:p w14:paraId="0F62E2CA" w14:textId="77777777" w:rsidR="003C548A" w:rsidRPr="00FB2055" w:rsidRDefault="003C548A" w:rsidP="003C548A">
      <w:pPr>
        <w:rPr>
          <w:rFonts w:cs="Times New Roman"/>
          <w:b/>
        </w:rPr>
      </w:pPr>
    </w:p>
    <w:p w14:paraId="5FA318C7" w14:textId="77777777" w:rsidR="003C548A"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B2055">
        <w:rPr>
          <w:rFonts w:ascii="Courier New" w:hAnsi="Courier New" w:cs="Courier New"/>
          <w:sz w:val="20"/>
          <w:szCs w:val="20"/>
        </w:rPr>
        <w:t>$ biofilter-2 --stdout -</w:t>
      </w:r>
      <w:r>
        <w:rPr>
          <w:rFonts w:ascii="Courier New" w:hAnsi="Courier New" w:cs="Courier New"/>
          <w:sz w:val="20"/>
          <w:szCs w:val="20"/>
        </w:rPr>
        <w:t>-knowledge</w:t>
      </w:r>
      <w:r w:rsidRPr="00FB2055">
        <w:rPr>
          <w:rFonts w:ascii="Courier New" w:hAnsi="Courier New" w:cs="Courier New"/>
          <w:sz w:val="20"/>
          <w:szCs w:val="20"/>
        </w:rPr>
        <w:t xml:space="preserve"> test.db -</w:t>
      </w:r>
      <w:r>
        <w:rPr>
          <w:rFonts w:ascii="Courier New" w:hAnsi="Courier New" w:cs="Courier New"/>
          <w:sz w:val="20"/>
          <w:szCs w:val="20"/>
        </w:rPr>
        <w:t>-gene</w:t>
      </w:r>
      <w:r w:rsidRPr="00FB2055">
        <w:rPr>
          <w:rFonts w:ascii="Courier New" w:hAnsi="Courier New" w:cs="Courier New"/>
          <w:sz w:val="20"/>
          <w:szCs w:val="20"/>
        </w:rPr>
        <w:t xml:space="preserve"> A C E G P R -</w:t>
      </w:r>
      <w:r>
        <w:rPr>
          <w:rFonts w:ascii="Courier New" w:hAnsi="Courier New" w:cs="Courier New"/>
          <w:sz w:val="20"/>
          <w:szCs w:val="20"/>
        </w:rPr>
        <w:t>-source</w:t>
      </w:r>
      <w:r w:rsidRPr="00FB2055">
        <w:rPr>
          <w:rFonts w:ascii="Courier New" w:hAnsi="Courier New" w:cs="Courier New"/>
          <w:sz w:val="20"/>
          <w:szCs w:val="20"/>
        </w:rPr>
        <w:t xml:space="preserve"> paint spectrum -</w:t>
      </w:r>
      <w:r>
        <w:rPr>
          <w:rFonts w:ascii="Courier New" w:hAnsi="Courier New" w:cs="Courier New"/>
          <w:sz w:val="20"/>
          <w:szCs w:val="20"/>
        </w:rPr>
        <w:t>-filter</w:t>
      </w:r>
      <w:r w:rsidRPr="00FB2055">
        <w:rPr>
          <w:rFonts w:ascii="Courier New" w:hAnsi="Courier New" w:cs="Courier New"/>
          <w:sz w:val="20"/>
          <w:szCs w:val="20"/>
        </w:rPr>
        <w:t xml:space="preserve"> gene source region</w:t>
      </w:r>
    </w:p>
    <w:p w14:paraId="0EFA6961" w14:textId="77777777" w:rsidR="003C548A" w:rsidRPr="00FB2055"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
    <w:p w14:paraId="37A974F9" w14:textId="77777777" w:rsidR="003C548A" w:rsidRPr="00FB2055"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B2055">
        <w:rPr>
          <w:rFonts w:ascii="Courier New" w:hAnsi="Courier New" w:cs="Courier New"/>
          <w:sz w:val="20"/>
          <w:szCs w:val="20"/>
        </w:rPr>
        <w:t>#gene</w:t>
      </w:r>
      <w:r w:rsidRPr="00FB2055">
        <w:rPr>
          <w:rFonts w:ascii="Courier New" w:hAnsi="Courier New" w:cs="Courier New"/>
          <w:sz w:val="20"/>
          <w:szCs w:val="20"/>
        </w:rPr>
        <w:tab/>
        <w:t>source</w:t>
      </w:r>
      <w:r w:rsidRPr="00FB2055">
        <w:rPr>
          <w:rFonts w:ascii="Courier New" w:hAnsi="Courier New" w:cs="Courier New"/>
          <w:sz w:val="20"/>
          <w:szCs w:val="20"/>
        </w:rPr>
        <w:tab/>
        <w:t>chr</w:t>
      </w:r>
      <w:r w:rsidRPr="00FB2055">
        <w:rPr>
          <w:rFonts w:ascii="Courier New" w:hAnsi="Courier New" w:cs="Courier New"/>
          <w:sz w:val="20"/>
          <w:szCs w:val="20"/>
        </w:rPr>
        <w:tab/>
        <w:t>region</w:t>
      </w:r>
      <w:r w:rsidRPr="00FB2055">
        <w:rPr>
          <w:rFonts w:ascii="Courier New" w:hAnsi="Courier New" w:cs="Courier New"/>
          <w:sz w:val="20"/>
          <w:szCs w:val="20"/>
        </w:rPr>
        <w:tab/>
        <w:t>posMin</w:t>
      </w:r>
      <w:r w:rsidRPr="00FB2055">
        <w:rPr>
          <w:rFonts w:ascii="Courier New" w:hAnsi="Courier New" w:cs="Courier New"/>
          <w:sz w:val="20"/>
          <w:szCs w:val="20"/>
        </w:rPr>
        <w:tab/>
        <w:t>posMax</w:t>
      </w:r>
    </w:p>
    <w:p w14:paraId="7AF939EA" w14:textId="77777777" w:rsidR="003C548A" w:rsidRPr="00FB2055"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B2055">
        <w:rPr>
          <w:rFonts w:ascii="Courier New" w:hAnsi="Courier New" w:cs="Courier New"/>
          <w:sz w:val="20"/>
          <w:szCs w:val="20"/>
        </w:rPr>
        <w:t>A</w:t>
      </w:r>
      <w:r w:rsidRPr="00FB2055">
        <w:rPr>
          <w:rFonts w:ascii="Courier New" w:hAnsi="Courier New" w:cs="Courier New"/>
          <w:sz w:val="20"/>
          <w:szCs w:val="20"/>
        </w:rPr>
        <w:tab/>
        <w:t>paint</w:t>
      </w:r>
      <w:r w:rsidRPr="00FB2055">
        <w:rPr>
          <w:rFonts w:ascii="Courier New" w:hAnsi="Courier New" w:cs="Courier New"/>
          <w:sz w:val="20"/>
          <w:szCs w:val="20"/>
        </w:rPr>
        <w:tab/>
        <w:t>1</w:t>
      </w:r>
      <w:r w:rsidRPr="00FB2055">
        <w:rPr>
          <w:rFonts w:ascii="Courier New" w:hAnsi="Courier New" w:cs="Courier New"/>
          <w:sz w:val="20"/>
          <w:szCs w:val="20"/>
        </w:rPr>
        <w:tab/>
        <w:t>A</w:t>
      </w:r>
      <w:r w:rsidRPr="00FB2055">
        <w:rPr>
          <w:rFonts w:ascii="Courier New" w:hAnsi="Courier New" w:cs="Courier New"/>
          <w:sz w:val="20"/>
          <w:szCs w:val="20"/>
        </w:rPr>
        <w:tab/>
        <w:t>8</w:t>
      </w:r>
      <w:r w:rsidRPr="00FB2055">
        <w:rPr>
          <w:rFonts w:ascii="Courier New" w:hAnsi="Courier New" w:cs="Courier New"/>
          <w:sz w:val="20"/>
          <w:szCs w:val="20"/>
        </w:rPr>
        <w:tab/>
        <w:t>22</w:t>
      </w:r>
    </w:p>
    <w:p w14:paraId="462FAE75" w14:textId="77777777" w:rsidR="003C548A" w:rsidRPr="00FB2055"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B2055">
        <w:rPr>
          <w:rFonts w:ascii="Courier New" w:hAnsi="Courier New" w:cs="Courier New"/>
          <w:sz w:val="20"/>
          <w:szCs w:val="20"/>
        </w:rPr>
        <w:t>C</w:t>
      </w:r>
      <w:r w:rsidRPr="00FB2055">
        <w:rPr>
          <w:rFonts w:ascii="Courier New" w:hAnsi="Courier New" w:cs="Courier New"/>
          <w:sz w:val="20"/>
          <w:szCs w:val="20"/>
        </w:rPr>
        <w:tab/>
        <w:t>paint</w:t>
      </w:r>
      <w:r w:rsidRPr="00FB2055">
        <w:rPr>
          <w:rFonts w:ascii="Courier New" w:hAnsi="Courier New" w:cs="Courier New"/>
          <w:sz w:val="20"/>
          <w:szCs w:val="20"/>
        </w:rPr>
        <w:tab/>
        <w:t>1</w:t>
      </w:r>
      <w:r w:rsidRPr="00FB2055">
        <w:rPr>
          <w:rFonts w:ascii="Courier New" w:hAnsi="Courier New" w:cs="Courier New"/>
          <w:sz w:val="20"/>
          <w:szCs w:val="20"/>
        </w:rPr>
        <w:tab/>
        <w:t>C</w:t>
      </w:r>
      <w:r w:rsidRPr="00FB2055">
        <w:rPr>
          <w:rFonts w:ascii="Courier New" w:hAnsi="Courier New" w:cs="Courier New"/>
          <w:sz w:val="20"/>
          <w:szCs w:val="20"/>
        </w:rPr>
        <w:tab/>
        <w:t>54</w:t>
      </w:r>
      <w:r w:rsidRPr="00FB2055">
        <w:rPr>
          <w:rFonts w:ascii="Courier New" w:hAnsi="Courier New" w:cs="Courier New"/>
          <w:sz w:val="20"/>
          <w:szCs w:val="20"/>
        </w:rPr>
        <w:tab/>
        <w:t>62</w:t>
      </w:r>
    </w:p>
    <w:p w14:paraId="2E44A070" w14:textId="77777777" w:rsidR="003C548A" w:rsidRPr="00FB2055"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FB2055">
        <w:rPr>
          <w:rFonts w:ascii="Courier New" w:hAnsi="Courier New" w:cs="Courier New"/>
          <w:sz w:val="20"/>
          <w:szCs w:val="20"/>
        </w:rPr>
        <w:t>P</w:t>
      </w:r>
      <w:r w:rsidRPr="00FB2055">
        <w:rPr>
          <w:rFonts w:ascii="Courier New" w:hAnsi="Courier New" w:cs="Courier New"/>
          <w:sz w:val="20"/>
          <w:szCs w:val="20"/>
        </w:rPr>
        <w:tab/>
        <w:t>spectrum</w:t>
      </w:r>
      <w:r w:rsidRPr="00FB2055">
        <w:rPr>
          <w:rFonts w:ascii="Courier New" w:hAnsi="Courier New" w:cs="Courier New"/>
          <w:sz w:val="20"/>
          <w:szCs w:val="20"/>
        </w:rPr>
        <w:tab/>
        <w:t>3</w:t>
      </w:r>
      <w:r w:rsidRPr="00FB2055">
        <w:rPr>
          <w:rFonts w:ascii="Courier New" w:hAnsi="Courier New" w:cs="Courier New"/>
          <w:sz w:val="20"/>
          <w:szCs w:val="20"/>
        </w:rPr>
        <w:tab/>
        <w:t>P</w:t>
      </w:r>
      <w:r w:rsidRPr="00FB2055">
        <w:rPr>
          <w:rFonts w:ascii="Courier New" w:hAnsi="Courier New" w:cs="Courier New"/>
          <w:sz w:val="20"/>
          <w:szCs w:val="20"/>
        </w:rPr>
        <w:tab/>
        <w:t>14</w:t>
      </w:r>
      <w:r w:rsidRPr="00FB2055">
        <w:rPr>
          <w:rFonts w:ascii="Courier New" w:hAnsi="Courier New" w:cs="Courier New"/>
          <w:sz w:val="20"/>
          <w:szCs w:val="20"/>
        </w:rPr>
        <w:tab/>
        <w:t>18</w:t>
      </w:r>
    </w:p>
    <w:p w14:paraId="19CBABAD" w14:textId="77777777" w:rsidR="003C548A" w:rsidRPr="00FB2055"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b/>
          <w:bCs/>
        </w:rPr>
      </w:pPr>
      <w:r w:rsidRPr="00FB2055">
        <w:rPr>
          <w:rFonts w:ascii="Courier New" w:hAnsi="Courier New" w:cs="Courier New"/>
          <w:sz w:val="20"/>
          <w:szCs w:val="20"/>
        </w:rPr>
        <w:t>R</w:t>
      </w:r>
      <w:r w:rsidRPr="00FB2055">
        <w:rPr>
          <w:rFonts w:ascii="Courier New" w:hAnsi="Courier New" w:cs="Courier New"/>
          <w:sz w:val="20"/>
          <w:szCs w:val="20"/>
        </w:rPr>
        <w:tab/>
        <w:t>spectrum</w:t>
      </w:r>
      <w:r w:rsidRPr="00FB2055">
        <w:rPr>
          <w:rFonts w:ascii="Courier New" w:hAnsi="Courier New" w:cs="Courier New"/>
          <w:sz w:val="20"/>
          <w:szCs w:val="20"/>
        </w:rPr>
        <w:tab/>
        <w:t>3</w:t>
      </w:r>
      <w:r w:rsidRPr="00FB2055">
        <w:rPr>
          <w:rFonts w:ascii="Courier New" w:hAnsi="Courier New" w:cs="Courier New"/>
          <w:sz w:val="20"/>
          <w:szCs w:val="20"/>
        </w:rPr>
        <w:tab/>
        <w:t>R</w:t>
      </w:r>
      <w:r w:rsidRPr="00FB2055">
        <w:rPr>
          <w:rFonts w:ascii="Courier New" w:hAnsi="Courier New" w:cs="Courier New"/>
          <w:sz w:val="20"/>
          <w:szCs w:val="20"/>
        </w:rPr>
        <w:tab/>
        <w:t>44</w:t>
      </w:r>
      <w:r w:rsidRPr="00FB2055">
        <w:rPr>
          <w:rFonts w:ascii="Courier New" w:hAnsi="Courier New" w:cs="Courier New"/>
          <w:sz w:val="20"/>
          <w:szCs w:val="20"/>
        </w:rPr>
        <w:tab/>
        <w:t>52</w:t>
      </w:r>
    </w:p>
    <w:p w14:paraId="3585CE29" w14:textId="77777777" w:rsidR="003C548A" w:rsidRPr="005A42CF" w:rsidRDefault="003C548A" w:rsidP="003C548A">
      <w:pPr>
        <w:rPr>
          <w:rFonts w:cs="Times New Roman"/>
          <w:b/>
          <w:bCs/>
          <w:color w:val="FF0000"/>
        </w:rPr>
      </w:pPr>
    </w:p>
    <w:p w14:paraId="6942CB37" w14:textId="77777777" w:rsidR="003C548A" w:rsidRPr="00FB2055" w:rsidRDefault="003C548A" w:rsidP="003B534B">
      <w:pPr>
        <w:pStyle w:val="Heading3"/>
      </w:pPr>
      <w:bookmarkStart w:id="1071" w:name="_Toc338422202"/>
      <w:r w:rsidRPr="00FB2055">
        <w:lastRenderedPageBreak/>
        <w:t xml:space="preserve">Example 6: Output of </w:t>
      </w:r>
      <w:r>
        <w:t>g</w:t>
      </w:r>
      <w:r w:rsidRPr="00FB2055">
        <w:t xml:space="preserve">enes </w:t>
      </w:r>
      <w:r>
        <w:t>f</w:t>
      </w:r>
      <w:r w:rsidRPr="00FB2055">
        <w:t xml:space="preserve">ound in </w:t>
      </w:r>
      <w:r>
        <w:t>p</w:t>
      </w:r>
      <w:r w:rsidRPr="00FB2055">
        <w:t xml:space="preserve">athway </w:t>
      </w:r>
      <w:r>
        <w:t>b</w:t>
      </w:r>
      <w:r w:rsidRPr="00FB2055">
        <w:t xml:space="preserve">ased </w:t>
      </w:r>
      <w:r>
        <w:t>i</w:t>
      </w:r>
      <w:r w:rsidRPr="00FB2055">
        <w:t xml:space="preserve">nput, </w:t>
      </w:r>
      <w:r>
        <w:t>f</w:t>
      </w:r>
      <w:r w:rsidRPr="00FB2055">
        <w:t xml:space="preserve">iltered by </w:t>
      </w:r>
      <w:r>
        <w:t>g</w:t>
      </w:r>
      <w:r w:rsidRPr="00FB2055">
        <w:t xml:space="preserve">enotyping </w:t>
      </w:r>
      <w:r>
        <w:t>p</w:t>
      </w:r>
      <w:r w:rsidRPr="00FB2055">
        <w:t>latform</w:t>
      </w:r>
      <w:r>
        <w:t>.</w:t>
      </w:r>
      <w:bookmarkEnd w:id="1071"/>
    </w:p>
    <w:p w14:paraId="427AF265" w14:textId="77777777" w:rsidR="003C548A" w:rsidRPr="00FB2055" w:rsidRDefault="003C548A" w:rsidP="003C548A">
      <w:pPr>
        <w:pStyle w:val="ListParagraph"/>
        <w:rPr>
          <w:rFonts w:ascii="Courier New" w:hAnsi="Courier New" w:cs="Courier New"/>
          <w:b/>
          <w:bCs/>
          <w:sz w:val="20"/>
          <w:szCs w:val="20"/>
        </w:rPr>
      </w:pPr>
    </w:p>
    <w:p w14:paraId="01B1D860" w14:textId="77777777" w:rsidR="003C548A" w:rsidRPr="00FB2055"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FB2055">
        <w:rPr>
          <w:rFonts w:ascii="Courier New" w:eastAsia="Courier New" w:hAnsi="Courier New" w:cs="Courier New"/>
          <w:sz w:val="20"/>
          <w:szCs w:val="20"/>
        </w:rPr>
        <w:t>$ biofilter-2 --stdout -</w:t>
      </w:r>
      <w:r>
        <w:rPr>
          <w:rFonts w:ascii="Courier New" w:eastAsia="Courier New" w:hAnsi="Courier New" w:cs="Courier New"/>
          <w:sz w:val="20"/>
          <w:szCs w:val="20"/>
        </w:rPr>
        <w:t>-knowledge</w:t>
      </w:r>
      <w:r w:rsidRPr="00FB2055">
        <w:rPr>
          <w:rFonts w:ascii="Courier New" w:eastAsia="Courier New" w:hAnsi="Courier New" w:cs="Courier New"/>
          <w:sz w:val="20"/>
          <w:szCs w:val="20"/>
        </w:rPr>
        <w:t xml:space="preserve"> test.db -</w:t>
      </w:r>
      <w:r>
        <w:rPr>
          <w:rFonts w:ascii="Courier New" w:eastAsia="Courier New" w:hAnsi="Courier New" w:cs="Courier New"/>
          <w:sz w:val="20"/>
          <w:szCs w:val="20"/>
        </w:rPr>
        <w:t>-snp</w:t>
      </w:r>
      <w:r w:rsidRPr="00FB2055">
        <w:rPr>
          <w:rFonts w:ascii="Courier New" w:eastAsia="Courier New" w:hAnsi="Courier New" w:cs="Courier New"/>
          <w:sz w:val="20"/>
          <w:szCs w:val="20"/>
        </w:rPr>
        <w:t xml:space="preserve"> rs11 rs12 rs13 rs14 -</w:t>
      </w:r>
      <w:r>
        <w:rPr>
          <w:rFonts w:ascii="Courier New" w:eastAsia="Courier New" w:hAnsi="Courier New" w:cs="Courier New"/>
          <w:sz w:val="20"/>
          <w:szCs w:val="20"/>
        </w:rPr>
        <w:t>-gene</w:t>
      </w:r>
      <w:r w:rsidRPr="00FB2055">
        <w:rPr>
          <w:rFonts w:ascii="Courier New" w:eastAsia="Courier New" w:hAnsi="Courier New" w:cs="Courier New"/>
          <w:sz w:val="20"/>
          <w:szCs w:val="20"/>
        </w:rPr>
        <w:t xml:space="preserve"> A C E G P R </w:t>
      </w:r>
      <w:r>
        <w:rPr>
          <w:rFonts w:ascii="Courier New" w:eastAsia="Courier New" w:hAnsi="Courier New" w:cs="Courier New"/>
          <w:sz w:val="20"/>
          <w:szCs w:val="20"/>
        </w:rPr>
        <w:t>--group</w:t>
      </w:r>
      <w:r w:rsidRPr="00FB2055">
        <w:rPr>
          <w:rFonts w:ascii="Courier New" w:eastAsia="Courier New" w:hAnsi="Courier New" w:cs="Courier New"/>
          <w:sz w:val="20"/>
          <w:szCs w:val="20"/>
        </w:rPr>
        <w:t xml:space="preserve"> cyan yellow -</w:t>
      </w:r>
      <w:r>
        <w:rPr>
          <w:rFonts w:ascii="Courier New" w:eastAsia="Courier New" w:hAnsi="Courier New" w:cs="Courier New"/>
          <w:sz w:val="20"/>
          <w:szCs w:val="20"/>
        </w:rPr>
        <w:t>-filter</w:t>
      </w:r>
      <w:r w:rsidRPr="00FB2055">
        <w:rPr>
          <w:rFonts w:ascii="Courier New" w:eastAsia="Courier New" w:hAnsi="Courier New" w:cs="Courier New"/>
          <w:sz w:val="20"/>
          <w:szCs w:val="20"/>
        </w:rPr>
        <w:t xml:space="preserve"> region</w:t>
      </w:r>
    </w:p>
    <w:p w14:paraId="1EC67986" w14:textId="77777777" w:rsidR="003C548A" w:rsidRPr="00FB2055"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p>
    <w:p w14:paraId="3F30C853" w14:textId="77777777" w:rsidR="003C548A" w:rsidRPr="00FB2055"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FB2055">
        <w:rPr>
          <w:rFonts w:ascii="Courier New" w:eastAsia="Courier New" w:hAnsi="Courier New" w:cs="Courier New"/>
          <w:sz w:val="20"/>
          <w:szCs w:val="20"/>
        </w:rPr>
        <w:t>#chr</w:t>
      </w:r>
      <w:r w:rsidRPr="00FB2055">
        <w:rPr>
          <w:rFonts w:ascii="Courier New" w:eastAsia="Courier New" w:hAnsi="Courier New" w:cs="Courier New"/>
          <w:sz w:val="20"/>
          <w:szCs w:val="20"/>
        </w:rPr>
        <w:tab/>
        <w:t>region</w:t>
      </w:r>
      <w:r w:rsidRPr="00FB2055">
        <w:rPr>
          <w:rFonts w:ascii="Courier New" w:eastAsia="Courier New" w:hAnsi="Courier New" w:cs="Courier New"/>
          <w:sz w:val="20"/>
          <w:szCs w:val="20"/>
        </w:rPr>
        <w:tab/>
        <w:t>posMin</w:t>
      </w:r>
      <w:r w:rsidRPr="00FB2055">
        <w:rPr>
          <w:rFonts w:ascii="Courier New" w:eastAsia="Courier New" w:hAnsi="Courier New" w:cs="Courier New"/>
          <w:sz w:val="20"/>
          <w:szCs w:val="20"/>
        </w:rPr>
        <w:tab/>
        <w:t>posMax</w:t>
      </w:r>
    </w:p>
    <w:p w14:paraId="4D81DCF0" w14:textId="77777777" w:rsidR="003C548A" w:rsidRPr="00FB2055" w:rsidRDefault="003C548A" w:rsidP="003C548A">
      <w:pPr>
        <w:pBdr>
          <w:top w:val="single" w:sz="4" w:space="1" w:color="auto"/>
          <w:left w:val="single" w:sz="4" w:space="4" w:color="auto"/>
          <w:bottom w:val="single" w:sz="4" w:space="1" w:color="auto"/>
          <w:right w:val="single" w:sz="4" w:space="4" w:color="auto"/>
        </w:pBdr>
        <w:rPr>
          <w:rFonts w:ascii="Courier New" w:eastAsia="Courier New" w:hAnsi="Courier New" w:cs="Courier New"/>
          <w:sz w:val="20"/>
          <w:szCs w:val="20"/>
        </w:rPr>
      </w:pPr>
      <w:r w:rsidRPr="00FB2055">
        <w:rPr>
          <w:rFonts w:ascii="Courier New" w:eastAsia="Courier New" w:hAnsi="Courier New" w:cs="Courier New"/>
          <w:sz w:val="20"/>
          <w:szCs w:val="20"/>
        </w:rPr>
        <w:t>1</w:t>
      </w:r>
      <w:r w:rsidRPr="00FB2055">
        <w:rPr>
          <w:rFonts w:ascii="Courier New" w:eastAsia="Courier New" w:hAnsi="Courier New" w:cs="Courier New"/>
          <w:sz w:val="20"/>
          <w:szCs w:val="20"/>
        </w:rPr>
        <w:tab/>
        <w:t>A</w:t>
      </w:r>
      <w:r w:rsidRPr="00FB2055">
        <w:rPr>
          <w:rFonts w:ascii="Courier New" w:eastAsia="Courier New" w:hAnsi="Courier New" w:cs="Courier New"/>
          <w:sz w:val="20"/>
          <w:szCs w:val="20"/>
        </w:rPr>
        <w:tab/>
        <w:t>8</w:t>
      </w:r>
      <w:r w:rsidRPr="00FB2055">
        <w:rPr>
          <w:rFonts w:ascii="Courier New" w:eastAsia="Courier New" w:hAnsi="Courier New" w:cs="Courier New"/>
          <w:sz w:val="20"/>
          <w:szCs w:val="20"/>
        </w:rPr>
        <w:tab/>
        <w:t>22</w:t>
      </w:r>
    </w:p>
    <w:p w14:paraId="0A05B34A" w14:textId="77777777" w:rsidR="003C548A" w:rsidRPr="00C5773D" w:rsidRDefault="003C548A" w:rsidP="00943DD1">
      <w:pPr>
        <w:rPr>
          <w:rFonts w:eastAsia="Courier New"/>
        </w:rPr>
      </w:pPr>
      <w:r w:rsidRPr="00943DD1">
        <w:rPr>
          <w:noProof/>
          <w:lang w:eastAsia="en-US" w:bidi="ar-SA"/>
        </w:rPr>
        <w:drawing>
          <wp:inline distT="0" distB="0" distL="0" distR="0" wp14:anchorId="11952188" wp14:editId="21341F39">
            <wp:extent cx="5943600" cy="1346200"/>
            <wp:effectExtent l="0" t="0" r="0" b="0"/>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346200"/>
                    </a:xfrm>
                    <a:prstGeom prst="rect">
                      <a:avLst/>
                    </a:prstGeom>
                    <a:noFill/>
                    <a:ln>
                      <a:noFill/>
                    </a:ln>
                  </pic:spPr>
                </pic:pic>
              </a:graphicData>
            </a:graphic>
          </wp:inline>
        </w:drawing>
      </w:r>
    </w:p>
    <w:p w14:paraId="17BBD808" w14:textId="77777777" w:rsidR="003C548A" w:rsidRDefault="003C548A">
      <w:pPr>
        <w:rPr>
          <w:b/>
          <w:bCs/>
        </w:rPr>
      </w:pPr>
    </w:p>
    <w:p w14:paraId="1C5B5C96" w14:textId="77777777" w:rsidR="003C548A" w:rsidRDefault="003C548A" w:rsidP="003B534B">
      <w:pPr>
        <w:pStyle w:val="Heading3"/>
      </w:pPr>
      <w:bookmarkStart w:id="1072" w:name="_Toc338422203"/>
      <w:r w:rsidRPr="005A42CF">
        <w:t>Example 7:</w:t>
      </w:r>
      <w:r>
        <w:t xml:space="preserve"> </w:t>
      </w:r>
      <w:r w:rsidRPr="00FB2055">
        <w:t xml:space="preserve">Output of </w:t>
      </w:r>
      <w:r>
        <w:t>g</w:t>
      </w:r>
      <w:r w:rsidRPr="00FB2055">
        <w:t>enes</w:t>
      </w:r>
      <w:r>
        <w:t xml:space="preserve"> annotated by group</w:t>
      </w:r>
      <w:r w:rsidRPr="00FB2055">
        <w:t xml:space="preserve"> </w:t>
      </w:r>
      <w:r>
        <w:t>f</w:t>
      </w:r>
      <w:r w:rsidRPr="00FB2055">
        <w:t xml:space="preserve">ound in </w:t>
      </w:r>
      <w:r>
        <w:t>p</w:t>
      </w:r>
      <w:r w:rsidRPr="00FB2055">
        <w:t xml:space="preserve">athway </w:t>
      </w:r>
      <w:r>
        <w:t>b</w:t>
      </w:r>
      <w:r w:rsidRPr="00FB2055">
        <w:t xml:space="preserve">ased </w:t>
      </w:r>
      <w:r>
        <w:t>i</w:t>
      </w:r>
      <w:r w:rsidRPr="00FB2055">
        <w:t xml:space="preserve">nput, </w:t>
      </w:r>
      <w:r>
        <w:t>f</w:t>
      </w:r>
      <w:r w:rsidRPr="00FB2055">
        <w:t xml:space="preserve">iltered by </w:t>
      </w:r>
      <w:r>
        <w:t>g</w:t>
      </w:r>
      <w:r w:rsidRPr="00FB2055">
        <w:t xml:space="preserve">enotyping </w:t>
      </w:r>
      <w:r>
        <w:t>p</w:t>
      </w:r>
      <w:r w:rsidRPr="00FB2055">
        <w:t>latform</w:t>
      </w:r>
      <w:r>
        <w:t>.</w:t>
      </w:r>
      <w:bookmarkEnd w:id="1072"/>
    </w:p>
    <w:p w14:paraId="77FBAA60" w14:textId="77777777" w:rsidR="003C548A" w:rsidRPr="00E34F27" w:rsidRDefault="003C548A" w:rsidP="003C548A">
      <w:pPr>
        <w:rPr>
          <w:rFonts w:ascii="Courier New" w:hAnsi="Courier New" w:cs="Courier New"/>
          <w:sz w:val="20"/>
          <w:szCs w:val="20"/>
        </w:rPr>
      </w:pPr>
    </w:p>
    <w:p w14:paraId="0CC41472" w14:textId="77777777" w:rsidR="003C548A" w:rsidRPr="00A9746B"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A9746B">
        <w:rPr>
          <w:rFonts w:ascii="Courier New" w:hAnsi="Courier New" w:cs="Courier New"/>
          <w:sz w:val="20"/>
          <w:szCs w:val="20"/>
        </w:rPr>
        <w:t>$ biofilter-2 --stdout -</w:t>
      </w:r>
      <w:r>
        <w:rPr>
          <w:rFonts w:ascii="Courier New" w:hAnsi="Courier New" w:cs="Courier New"/>
          <w:sz w:val="20"/>
          <w:szCs w:val="20"/>
        </w:rPr>
        <w:t>-</w:t>
      </w:r>
      <w:r w:rsidRPr="00A9746B">
        <w:rPr>
          <w:rFonts w:ascii="Courier New" w:hAnsi="Courier New" w:cs="Courier New"/>
          <w:sz w:val="20"/>
          <w:szCs w:val="20"/>
        </w:rPr>
        <w:t>k</w:t>
      </w:r>
      <w:r>
        <w:rPr>
          <w:rFonts w:ascii="Courier New" w:hAnsi="Courier New" w:cs="Courier New"/>
          <w:sz w:val="20"/>
          <w:szCs w:val="20"/>
        </w:rPr>
        <w:t>nowledge</w:t>
      </w:r>
      <w:r w:rsidRPr="00A9746B">
        <w:rPr>
          <w:rFonts w:ascii="Courier New" w:hAnsi="Courier New" w:cs="Courier New"/>
          <w:sz w:val="20"/>
          <w:szCs w:val="20"/>
        </w:rPr>
        <w:t xml:space="preserve"> test.db -</w:t>
      </w:r>
      <w:r>
        <w:rPr>
          <w:rFonts w:ascii="Courier New" w:hAnsi="Courier New" w:cs="Courier New"/>
          <w:sz w:val="20"/>
          <w:szCs w:val="20"/>
        </w:rPr>
        <w:t>-snp</w:t>
      </w:r>
      <w:r w:rsidRPr="00A9746B">
        <w:rPr>
          <w:rFonts w:ascii="Courier New" w:hAnsi="Courier New" w:cs="Courier New"/>
          <w:sz w:val="20"/>
          <w:szCs w:val="20"/>
        </w:rPr>
        <w:t xml:space="preserve"> rs11 rs12 rs13 rs14 rs16 rs17 rs18 -</w:t>
      </w:r>
      <w:r>
        <w:rPr>
          <w:rFonts w:ascii="Courier New" w:hAnsi="Courier New" w:cs="Courier New"/>
          <w:sz w:val="20"/>
          <w:szCs w:val="20"/>
        </w:rPr>
        <w:t>-gene</w:t>
      </w:r>
      <w:r w:rsidRPr="00A9746B">
        <w:rPr>
          <w:rFonts w:ascii="Courier New" w:hAnsi="Courier New" w:cs="Courier New"/>
          <w:sz w:val="20"/>
          <w:szCs w:val="20"/>
        </w:rPr>
        <w:t xml:space="preserve"> A C E G P R -</w:t>
      </w:r>
      <w:r>
        <w:rPr>
          <w:rFonts w:ascii="Courier New" w:hAnsi="Courier New" w:cs="Courier New"/>
          <w:sz w:val="20"/>
          <w:szCs w:val="20"/>
        </w:rPr>
        <w:t>-group</w:t>
      </w:r>
      <w:r w:rsidRPr="00A9746B">
        <w:rPr>
          <w:rFonts w:ascii="Courier New" w:hAnsi="Courier New" w:cs="Courier New"/>
          <w:sz w:val="20"/>
          <w:szCs w:val="20"/>
        </w:rPr>
        <w:t xml:space="preserve"> cyan yellow -</w:t>
      </w:r>
      <w:r>
        <w:rPr>
          <w:rFonts w:ascii="Courier New" w:hAnsi="Courier New" w:cs="Courier New"/>
          <w:sz w:val="20"/>
          <w:szCs w:val="20"/>
        </w:rPr>
        <w:t>-filter</w:t>
      </w:r>
      <w:r w:rsidRPr="00A9746B">
        <w:rPr>
          <w:rFonts w:ascii="Courier New" w:hAnsi="Courier New" w:cs="Courier New"/>
          <w:sz w:val="20"/>
          <w:szCs w:val="20"/>
        </w:rPr>
        <w:t xml:space="preserve"> gene group</w:t>
      </w:r>
    </w:p>
    <w:p w14:paraId="59511EB9" w14:textId="77777777" w:rsidR="003C548A" w:rsidRPr="00A9746B"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
    <w:p w14:paraId="181479B9" w14:textId="77777777" w:rsidR="003C548A" w:rsidRPr="00A9746B"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A9746B">
        <w:rPr>
          <w:rFonts w:ascii="Courier New" w:hAnsi="Courier New" w:cs="Courier New"/>
          <w:sz w:val="20"/>
          <w:szCs w:val="20"/>
        </w:rPr>
        <w:t>#gene</w:t>
      </w:r>
      <w:r w:rsidRPr="00A9746B">
        <w:rPr>
          <w:rFonts w:ascii="Courier New" w:hAnsi="Courier New" w:cs="Courier New"/>
          <w:sz w:val="20"/>
          <w:szCs w:val="20"/>
        </w:rPr>
        <w:tab/>
        <w:t>group</w:t>
      </w:r>
    </w:p>
    <w:p w14:paraId="648E71DE" w14:textId="77777777" w:rsidR="003C548A" w:rsidRPr="00A9746B"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A9746B">
        <w:rPr>
          <w:rFonts w:ascii="Courier New" w:hAnsi="Courier New" w:cs="Courier New"/>
          <w:sz w:val="20"/>
          <w:szCs w:val="20"/>
        </w:rPr>
        <w:t>A</w:t>
      </w:r>
      <w:r w:rsidRPr="00A9746B">
        <w:rPr>
          <w:rFonts w:ascii="Courier New" w:hAnsi="Courier New" w:cs="Courier New"/>
          <w:sz w:val="20"/>
          <w:szCs w:val="20"/>
        </w:rPr>
        <w:tab/>
        <w:t>cyan</w:t>
      </w:r>
    </w:p>
    <w:p w14:paraId="47B32C50" w14:textId="77777777" w:rsidR="003C548A" w:rsidRDefault="003C548A" w:rsidP="003C548A">
      <w:pPr>
        <w:pBdr>
          <w:top w:val="single" w:sz="4" w:space="1" w:color="auto"/>
          <w:left w:val="single" w:sz="4" w:space="4" w:color="auto"/>
          <w:bottom w:val="single" w:sz="4" w:space="1" w:color="auto"/>
          <w:right w:val="single" w:sz="4" w:space="4" w:color="auto"/>
        </w:pBdr>
      </w:pPr>
      <w:r w:rsidRPr="00A9746B">
        <w:rPr>
          <w:rFonts w:ascii="Courier New" w:hAnsi="Courier New" w:cs="Courier New"/>
          <w:sz w:val="20"/>
          <w:szCs w:val="20"/>
        </w:rPr>
        <w:t>C</w:t>
      </w:r>
      <w:r w:rsidRPr="00A9746B">
        <w:rPr>
          <w:rFonts w:ascii="Courier New" w:hAnsi="Courier New" w:cs="Courier New"/>
          <w:sz w:val="20"/>
          <w:szCs w:val="20"/>
        </w:rPr>
        <w:tab/>
        <w:t xml:space="preserve">cyan </w:t>
      </w:r>
    </w:p>
    <w:p w14:paraId="3FB7CAA9" w14:textId="77777777" w:rsidR="003C548A" w:rsidRDefault="0039150C" w:rsidP="003B534B">
      <w:r>
        <w:pict w14:anchorId="1490EC69">
          <v:shape id="_x0000_i1034" type="#_x0000_t75" style="width:483.65pt;height:281.75pt">
            <v:imagedata r:id="rId32" o:title=""/>
          </v:shape>
        </w:pict>
      </w:r>
      <w:r w:rsidR="003C548A">
        <w:br/>
      </w:r>
    </w:p>
    <w:p w14:paraId="08E687D2" w14:textId="77777777" w:rsidR="003C548A" w:rsidRDefault="003C548A" w:rsidP="00943DD1">
      <w:pPr>
        <w:rPr>
          <w:rFonts w:eastAsiaTheme="majorEastAsia" w:cstheme="majorBidi"/>
          <w:bCs/>
          <w:color w:val="000000" w:themeColor="text1"/>
        </w:rPr>
      </w:pPr>
      <w:r>
        <w:rPr>
          <w:b/>
          <w:i/>
        </w:rPr>
        <w:br w:type="page"/>
      </w:r>
    </w:p>
    <w:p w14:paraId="0EF52F46" w14:textId="77777777" w:rsidR="003C548A" w:rsidRPr="00A818CA" w:rsidRDefault="003C548A" w:rsidP="003B534B">
      <w:pPr>
        <w:pStyle w:val="Heading3"/>
      </w:pPr>
      <w:bookmarkStart w:id="1073" w:name="_Toc338422204"/>
      <w:r w:rsidRPr="00A818CA">
        <w:lastRenderedPageBreak/>
        <w:t>Example 8: Genes within data sources from a list of input genes filtered by genotyping platform, output regions.</w:t>
      </w:r>
      <w:bookmarkEnd w:id="1073"/>
    </w:p>
    <w:p w14:paraId="6F235BCE" w14:textId="77777777" w:rsidR="003C548A" w:rsidRPr="005A42CF" w:rsidRDefault="003C548A" w:rsidP="003C548A">
      <w:pPr>
        <w:pStyle w:val="ListParagraph"/>
        <w:rPr>
          <w:rFonts w:cs="Times New Roman"/>
          <w:b/>
          <w:bCs/>
          <w:color w:val="FF0000"/>
        </w:rPr>
      </w:pPr>
    </w:p>
    <w:p w14:paraId="3A85E3B3" w14:textId="77777777" w:rsidR="003C548A" w:rsidRDefault="003C548A" w:rsidP="003C548A">
      <w:pPr>
        <w:pStyle w:val="ListParagraph"/>
        <w:pBdr>
          <w:top w:val="single" w:sz="4" w:space="1" w:color="auto"/>
          <w:left w:val="single" w:sz="4" w:space="4" w:color="auto"/>
          <w:bottom w:val="single" w:sz="4" w:space="1" w:color="auto"/>
          <w:right w:val="single" w:sz="4" w:space="4" w:color="auto"/>
        </w:pBdr>
        <w:ind w:left="90"/>
        <w:rPr>
          <w:rFonts w:ascii="Courier New" w:eastAsia="Courier New" w:hAnsi="Courier New" w:cs="Courier New"/>
          <w:sz w:val="20"/>
          <w:szCs w:val="20"/>
        </w:rPr>
      </w:pPr>
      <w:r w:rsidRPr="00FB2055">
        <w:rPr>
          <w:rFonts w:ascii="Courier New" w:eastAsia="Courier New" w:hAnsi="Courier New" w:cs="Courier New"/>
          <w:sz w:val="20"/>
          <w:szCs w:val="20"/>
        </w:rPr>
        <w:t>$ biofilter-2 --stdout -</w:t>
      </w:r>
      <w:r>
        <w:rPr>
          <w:rFonts w:ascii="Courier New" w:eastAsia="Courier New" w:hAnsi="Courier New" w:cs="Courier New"/>
          <w:sz w:val="20"/>
          <w:szCs w:val="20"/>
        </w:rPr>
        <w:t>-knowledge</w:t>
      </w:r>
      <w:r w:rsidRPr="00FB2055">
        <w:rPr>
          <w:rFonts w:ascii="Courier New" w:eastAsia="Courier New" w:hAnsi="Courier New" w:cs="Courier New"/>
          <w:sz w:val="20"/>
          <w:szCs w:val="20"/>
        </w:rPr>
        <w:t xml:space="preserve"> test.db -s rs11 rs12 rs13 rs14 rs16 rs17 rs18 </w:t>
      </w:r>
      <w:r>
        <w:rPr>
          <w:rFonts w:ascii="Courier New" w:eastAsia="Courier New" w:hAnsi="Courier New" w:cs="Courier New"/>
          <w:sz w:val="20"/>
          <w:szCs w:val="20"/>
        </w:rPr>
        <w:t xml:space="preserve"> --</w:t>
      </w:r>
      <w:r w:rsidRPr="00FB2055">
        <w:rPr>
          <w:rFonts w:ascii="Courier New" w:eastAsia="Courier New" w:hAnsi="Courier New" w:cs="Courier New"/>
          <w:sz w:val="20"/>
          <w:szCs w:val="20"/>
        </w:rPr>
        <w:t>g</w:t>
      </w:r>
      <w:r>
        <w:rPr>
          <w:rFonts w:ascii="Courier New" w:eastAsia="Courier New" w:hAnsi="Courier New" w:cs="Courier New"/>
          <w:sz w:val="20"/>
          <w:szCs w:val="20"/>
        </w:rPr>
        <w:t>ene</w:t>
      </w:r>
      <w:r w:rsidRPr="00FB2055">
        <w:rPr>
          <w:rFonts w:ascii="Courier New" w:eastAsia="Courier New" w:hAnsi="Courier New" w:cs="Courier New"/>
          <w:sz w:val="20"/>
          <w:szCs w:val="20"/>
        </w:rPr>
        <w:t xml:space="preserve"> A C E G P R -</w:t>
      </w:r>
      <w:r>
        <w:rPr>
          <w:rFonts w:ascii="Courier New" w:eastAsia="Courier New" w:hAnsi="Courier New" w:cs="Courier New"/>
          <w:sz w:val="20"/>
          <w:szCs w:val="20"/>
        </w:rPr>
        <w:t>-source</w:t>
      </w:r>
      <w:r w:rsidRPr="00FB2055">
        <w:rPr>
          <w:rFonts w:ascii="Courier New" w:eastAsia="Courier New" w:hAnsi="Courier New" w:cs="Courier New"/>
          <w:sz w:val="20"/>
          <w:szCs w:val="20"/>
        </w:rPr>
        <w:t xml:space="preserve"> paint spectrum -</w:t>
      </w:r>
      <w:r>
        <w:rPr>
          <w:rFonts w:ascii="Courier New" w:eastAsia="Courier New" w:hAnsi="Courier New" w:cs="Courier New"/>
          <w:sz w:val="20"/>
          <w:szCs w:val="20"/>
        </w:rPr>
        <w:t>-filter</w:t>
      </w:r>
      <w:r w:rsidRPr="00FB2055">
        <w:rPr>
          <w:rFonts w:ascii="Courier New" w:eastAsia="Courier New" w:hAnsi="Courier New" w:cs="Courier New"/>
          <w:sz w:val="20"/>
          <w:szCs w:val="20"/>
        </w:rPr>
        <w:t xml:space="preserve"> region</w:t>
      </w:r>
    </w:p>
    <w:p w14:paraId="3D7D193A" w14:textId="77777777" w:rsidR="003C548A" w:rsidRPr="00FB2055" w:rsidRDefault="003C548A" w:rsidP="003C548A">
      <w:pPr>
        <w:pStyle w:val="ListParagraph"/>
        <w:pBdr>
          <w:top w:val="single" w:sz="4" w:space="1" w:color="auto"/>
          <w:left w:val="single" w:sz="4" w:space="4" w:color="auto"/>
          <w:bottom w:val="single" w:sz="4" w:space="1" w:color="auto"/>
          <w:right w:val="single" w:sz="4" w:space="4" w:color="auto"/>
        </w:pBdr>
        <w:ind w:hanging="630"/>
        <w:rPr>
          <w:rFonts w:ascii="Courier New" w:eastAsia="Courier New" w:hAnsi="Courier New" w:cs="Courier New"/>
          <w:sz w:val="20"/>
          <w:szCs w:val="20"/>
        </w:rPr>
      </w:pPr>
    </w:p>
    <w:p w14:paraId="033D9FB0" w14:textId="77777777" w:rsidR="003C548A" w:rsidRPr="00FB2055" w:rsidRDefault="003C548A" w:rsidP="003C548A">
      <w:pPr>
        <w:pStyle w:val="ListParagraph"/>
        <w:pBdr>
          <w:top w:val="single" w:sz="4" w:space="1" w:color="auto"/>
          <w:left w:val="single" w:sz="4" w:space="4" w:color="auto"/>
          <w:bottom w:val="single" w:sz="4" w:space="1" w:color="auto"/>
          <w:right w:val="single" w:sz="4" w:space="4" w:color="auto"/>
        </w:pBdr>
        <w:ind w:hanging="630"/>
        <w:rPr>
          <w:rFonts w:ascii="Courier New" w:eastAsia="Courier New" w:hAnsi="Courier New" w:cs="Courier New"/>
          <w:sz w:val="20"/>
          <w:szCs w:val="20"/>
        </w:rPr>
      </w:pPr>
      <w:r w:rsidRPr="00FB2055">
        <w:rPr>
          <w:rFonts w:ascii="Courier New" w:eastAsia="Courier New" w:hAnsi="Courier New" w:cs="Courier New"/>
          <w:sz w:val="20"/>
          <w:szCs w:val="20"/>
        </w:rPr>
        <w:t>#chr</w:t>
      </w:r>
      <w:r w:rsidRPr="00FB2055">
        <w:rPr>
          <w:rFonts w:ascii="Courier New" w:eastAsia="Courier New" w:hAnsi="Courier New" w:cs="Courier New"/>
          <w:sz w:val="20"/>
          <w:szCs w:val="20"/>
        </w:rPr>
        <w:tab/>
        <w:t>region</w:t>
      </w:r>
      <w:r w:rsidRPr="00FB2055">
        <w:rPr>
          <w:rFonts w:ascii="Courier New" w:eastAsia="Courier New" w:hAnsi="Courier New" w:cs="Courier New"/>
          <w:sz w:val="20"/>
          <w:szCs w:val="20"/>
        </w:rPr>
        <w:tab/>
        <w:t>posMin</w:t>
      </w:r>
      <w:r w:rsidRPr="00FB2055">
        <w:rPr>
          <w:rFonts w:ascii="Courier New" w:eastAsia="Courier New" w:hAnsi="Courier New" w:cs="Courier New"/>
          <w:sz w:val="20"/>
          <w:szCs w:val="20"/>
        </w:rPr>
        <w:tab/>
        <w:t>posMax</w:t>
      </w:r>
    </w:p>
    <w:p w14:paraId="6E23DFB4" w14:textId="77777777" w:rsidR="003C548A" w:rsidRPr="00FB2055" w:rsidRDefault="003C548A" w:rsidP="003C548A">
      <w:pPr>
        <w:pStyle w:val="ListParagraph"/>
        <w:pBdr>
          <w:top w:val="single" w:sz="4" w:space="1" w:color="auto"/>
          <w:left w:val="single" w:sz="4" w:space="4" w:color="auto"/>
          <w:bottom w:val="single" w:sz="4" w:space="1" w:color="auto"/>
          <w:right w:val="single" w:sz="4" w:space="4" w:color="auto"/>
        </w:pBdr>
        <w:ind w:hanging="630"/>
        <w:rPr>
          <w:rFonts w:ascii="Courier New" w:eastAsia="Courier New" w:hAnsi="Courier New" w:cs="Courier New"/>
          <w:sz w:val="20"/>
          <w:szCs w:val="20"/>
        </w:rPr>
      </w:pPr>
      <w:r w:rsidRPr="00FB2055">
        <w:rPr>
          <w:rFonts w:ascii="Courier New" w:eastAsia="Courier New" w:hAnsi="Courier New" w:cs="Courier New"/>
          <w:sz w:val="20"/>
          <w:szCs w:val="20"/>
        </w:rPr>
        <w:t>1</w:t>
      </w:r>
      <w:r w:rsidRPr="00FB2055">
        <w:rPr>
          <w:rFonts w:ascii="Courier New" w:eastAsia="Courier New" w:hAnsi="Courier New" w:cs="Courier New"/>
          <w:sz w:val="20"/>
          <w:szCs w:val="20"/>
        </w:rPr>
        <w:tab/>
        <w:t>A</w:t>
      </w:r>
      <w:r w:rsidRPr="00FB2055">
        <w:rPr>
          <w:rFonts w:ascii="Courier New" w:eastAsia="Courier New" w:hAnsi="Courier New" w:cs="Courier New"/>
          <w:sz w:val="20"/>
          <w:szCs w:val="20"/>
        </w:rPr>
        <w:tab/>
        <w:t>8</w:t>
      </w:r>
      <w:r w:rsidRPr="00FB2055">
        <w:rPr>
          <w:rFonts w:ascii="Courier New" w:eastAsia="Courier New" w:hAnsi="Courier New" w:cs="Courier New"/>
          <w:sz w:val="20"/>
          <w:szCs w:val="20"/>
        </w:rPr>
        <w:tab/>
        <w:t>22</w:t>
      </w:r>
    </w:p>
    <w:p w14:paraId="7149E225" w14:textId="77777777" w:rsidR="003C548A" w:rsidRPr="00E34F27" w:rsidRDefault="003C548A" w:rsidP="003C548A">
      <w:pPr>
        <w:pStyle w:val="ListParagraph"/>
        <w:pBdr>
          <w:top w:val="single" w:sz="4" w:space="1" w:color="auto"/>
          <w:left w:val="single" w:sz="4" w:space="4" w:color="auto"/>
          <w:bottom w:val="single" w:sz="4" w:space="1" w:color="auto"/>
          <w:right w:val="single" w:sz="4" w:space="4" w:color="auto"/>
        </w:pBdr>
        <w:ind w:hanging="630"/>
      </w:pPr>
      <w:r w:rsidRPr="00FB2055">
        <w:rPr>
          <w:rFonts w:ascii="Courier New" w:eastAsia="Courier New" w:hAnsi="Courier New" w:cs="Courier New"/>
          <w:sz w:val="20"/>
          <w:szCs w:val="20"/>
        </w:rPr>
        <w:t>1</w:t>
      </w:r>
      <w:r w:rsidRPr="00FB2055">
        <w:rPr>
          <w:rFonts w:ascii="Courier New" w:eastAsia="Courier New" w:hAnsi="Courier New" w:cs="Courier New"/>
          <w:sz w:val="20"/>
          <w:szCs w:val="20"/>
        </w:rPr>
        <w:tab/>
        <w:t>C</w:t>
      </w:r>
      <w:r w:rsidRPr="00FB2055">
        <w:rPr>
          <w:rFonts w:ascii="Courier New" w:eastAsia="Courier New" w:hAnsi="Courier New" w:cs="Courier New"/>
          <w:sz w:val="20"/>
          <w:szCs w:val="20"/>
        </w:rPr>
        <w:tab/>
        <w:t>54</w:t>
      </w:r>
      <w:r w:rsidRPr="00FB2055">
        <w:rPr>
          <w:rFonts w:ascii="Courier New" w:eastAsia="Courier New" w:hAnsi="Courier New" w:cs="Courier New"/>
          <w:sz w:val="20"/>
          <w:szCs w:val="20"/>
        </w:rPr>
        <w:tab/>
        <w:t>62</w:t>
      </w:r>
    </w:p>
    <w:p w14:paraId="3A75899F" w14:textId="77777777" w:rsidR="003C548A" w:rsidRPr="005A42CF" w:rsidRDefault="003C548A" w:rsidP="003B534B">
      <w:pPr>
        <w:pStyle w:val="Heading3"/>
      </w:pPr>
      <w:bookmarkStart w:id="1074" w:name="_Toc338422205"/>
      <w:r w:rsidRPr="005A42CF">
        <w:t xml:space="preserve">Example </w:t>
      </w:r>
      <w:r>
        <w:t>9</w:t>
      </w:r>
      <w:r w:rsidRPr="005A42CF">
        <w:t>: Find overlap between two SNP lists and map the overlapping SNPs to the genes.</w:t>
      </w:r>
      <w:bookmarkEnd w:id="1074"/>
    </w:p>
    <w:p w14:paraId="4A2D6D0E" w14:textId="77777777" w:rsidR="003C548A" w:rsidRDefault="003C548A" w:rsidP="003C548A">
      <w:pPr>
        <w:rPr>
          <w:rFonts w:cs="Times New Roman"/>
          <w:b/>
          <w:bCs/>
          <w:color w:val="FF0000"/>
        </w:rPr>
      </w:pPr>
    </w:p>
    <w:p w14:paraId="4BBD9930" w14:textId="77777777" w:rsidR="003C548A" w:rsidRDefault="003C548A" w:rsidP="003C548A">
      <w:pPr>
        <w:rPr>
          <w:i/>
        </w:rPr>
      </w:pPr>
      <w:r w:rsidRPr="00432A1E">
        <w:rPr>
          <w:i/>
        </w:rPr>
        <w:t>input1</w:t>
      </w:r>
      <w:r>
        <w:tab/>
      </w:r>
      <w:r>
        <w:tab/>
      </w:r>
      <w:r>
        <w:tab/>
      </w:r>
      <w:r>
        <w:tab/>
      </w:r>
      <w:r>
        <w:tab/>
      </w:r>
      <w:r w:rsidRPr="00432A1E">
        <w:rPr>
          <w:i/>
        </w:rPr>
        <w:t>input2</w:t>
      </w:r>
    </w:p>
    <w:p w14:paraId="43AA9DE1" w14:textId="77777777" w:rsidR="003C548A" w:rsidRPr="00432A1E" w:rsidRDefault="003C548A" w:rsidP="003C548A">
      <w:r>
        <w:rPr>
          <w:i/>
        </w:rPr>
        <w:t>#snp</w:t>
      </w:r>
      <w:r>
        <w:rPr>
          <w:i/>
        </w:rPr>
        <w:tab/>
      </w:r>
      <w:r>
        <w:rPr>
          <w:i/>
        </w:rPr>
        <w:tab/>
      </w:r>
      <w:r>
        <w:rPr>
          <w:i/>
        </w:rPr>
        <w:tab/>
      </w:r>
      <w:r>
        <w:rPr>
          <w:i/>
        </w:rPr>
        <w:tab/>
      </w:r>
      <w:r>
        <w:rPr>
          <w:i/>
        </w:rPr>
        <w:tab/>
        <w:t>#snp</w:t>
      </w:r>
    </w:p>
    <w:p w14:paraId="0377999B" w14:textId="77777777" w:rsidR="003C548A" w:rsidRDefault="003C548A" w:rsidP="003C548A">
      <w:pPr>
        <w:rPr>
          <w:rFonts w:eastAsia="Courier New" w:cs="Times New Roman"/>
        </w:rPr>
      </w:pPr>
      <w:r>
        <w:rPr>
          <w:rFonts w:eastAsia="Courier New" w:cs="Times New Roman"/>
        </w:rPr>
        <w:t>rs11</w:t>
      </w:r>
      <w:r>
        <w:rPr>
          <w:rFonts w:eastAsia="Courier New" w:cs="Times New Roman"/>
        </w:rPr>
        <w:tab/>
      </w:r>
      <w:r>
        <w:rPr>
          <w:rFonts w:eastAsia="Courier New" w:cs="Times New Roman"/>
        </w:rPr>
        <w:tab/>
      </w:r>
      <w:r>
        <w:rPr>
          <w:rFonts w:eastAsia="Courier New" w:cs="Times New Roman"/>
        </w:rPr>
        <w:tab/>
      </w:r>
      <w:r>
        <w:rPr>
          <w:rFonts w:eastAsia="Courier New" w:cs="Times New Roman"/>
        </w:rPr>
        <w:tab/>
      </w:r>
      <w:r>
        <w:rPr>
          <w:rFonts w:eastAsia="Courier New" w:cs="Times New Roman"/>
        </w:rPr>
        <w:tab/>
        <w:t>rs14</w:t>
      </w:r>
    </w:p>
    <w:p w14:paraId="1E4C931F" w14:textId="77777777" w:rsidR="003C548A" w:rsidRDefault="003C548A" w:rsidP="003C548A">
      <w:pPr>
        <w:rPr>
          <w:rFonts w:eastAsia="Courier New" w:cs="Times New Roman"/>
        </w:rPr>
      </w:pPr>
      <w:r>
        <w:rPr>
          <w:rFonts w:eastAsia="Courier New" w:cs="Times New Roman"/>
        </w:rPr>
        <w:t>rs12</w:t>
      </w:r>
      <w:r>
        <w:rPr>
          <w:rFonts w:eastAsia="Courier New" w:cs="Times New Roman"/>
        </w:rPr>
        <w:tab/>
      </w:r>
      <w:r>
        <w:rPr>
          <w:rFonts w:eastAsia="Courier New" w:cs="Times New Roman"/>
        </w:rPr>
        <w:tab/>
      </w:r>
      <w:r>
        <w:rPr>
          <w:rFonts w:eastAsia="Courier New" w:cs="Times New Roman"/>
        </w:rPr>
        <w:tab/>
      </w:r>
      <w:r>
        <w:rPr>
          <w:rFonts w:eastAsia="Courier New" w:cs="Times New Roman"/>
        </w:rPr>
        <w:tab/>
      </w:r>
      <w:r>
        <w:rPr>
          <w:rFonts w:eastAsia="Courier New" w:cs="Times New Roman"/>
        </w:rPr>
        <w:tab/>
        <w:t>rs15</w:t>
      </w:r>
    </w:p>
    <w:p w14:paraId="7AB4CE7F" w14:textId="77777777" w:rsidR="003C548A" w:rsidRDefault="003C548A" w:rsidP="003C548A">
      <w:pPr>
        <w:rPr>
          <w:rFonts w:eastAsia="Courier New" w:cs="Times New Roman"/>
        </w:rPr>
      </w:pPr>
      <w:r>
        <w:rPr>
          <w:rFonts w:eastAsia="Courier New" w:cs="Times New Roman"/>
        </w:rPr>
        <w:t>rs13</w:t>
      </w:r>
      <w:r>
        <w:rPr>
          <w:rFonts w:eastAsia="Courier New" w:cs="Times New Roman"/>
        </w:rPr>
        <w:tab/>
      </w:r>
      <w:r>
        <w:rPr>
          <w:rFonts w:eastAsia="Courier New" w:cs="Times New Roman"/>
        </w:rPr>
        <w:tab/>
      </w:r>
      <w:r>
        <w:rPr>
          <w:rFonts w:eastAsia="Courier New" w:cs="Times New Roman"/>
        </w:rPr>
        <w:tab/>
      </w:r>
      <w:r>
        <w:rPr>
          <w:rFonts w:eastAsia="Courier New" w:cs="Times New Roman"/>
        </w:rPr>
        <w:tab/>
      </w:r>
      <w:r>
        <w:rPr>
          <w:rFonts w:eastAsia="Courier New" w:cs="Times New Roman"/>
        </w:rPr>
        <w:tab/>
        <w:t>rs16</w:t>
      </w:r>
    </w:p>
    <w:p w14:paraId="0562CDDC" w14:textId="77777777" w:rsidR="003C548A" w:rsidRDefault="003C548A" w:rsidP="003C548A">
      <w:pPr>
        <w:rPr>
          <w:rFonts w:eastAsia="Courier New" w:cs="Times New Roman"/>
        </w:rPr>
      </w:pPr>
      <w:r>
        <w:rPr>
          <w:rFonts w:eastAsia="Courier New" w:cs="Times New Roman"/>
        </w:rPr>
        <w:t>rs14</w:t>
      </w:r>
      <w:r>
        <w:rPr>
          <w:rFonts w:eastAsia="Courier New" w:cs="Times New Roman"/>
        </w:rPr>
        <w:tab/>
      </w:r>
      <w:r>
        <w:rPr>
          <w:rFonts w:eastAsia="Courier New" w:cs="Times New Roman"/>
        </w:rPr>
        <w:tab/>
      </w:r>
      <w:r>
        <w:rPr>
          <w:rFonts w:eastAsia="Courier New" w:cs="Times New Roman"/>
        </w:rPr>
        <w:tab/>
      </w:r>
      <w:r>
        <w:rPr>
          <w:rFonts w:eastAsia="Courier New" w:cs="Times New Roman"/>
        </w:rPr>
        <w:tab/>
      </w:r>
      <w:r>
        <w:rPr>
          <w:rFonts w:eastAsia="Courier New" w:cs="Times New Roman"/>
        </w:rPr>
        <w:tab/>
        <w:t>rs17</w:t>
      </w:r>
    </w:p>
    <w:p w14:paraId="3A801DCE" w14:textId="77777777" w:rsidR="003C548A" w:rsidRDefault="003C548A" w:rsidP="003C548A">
      <w:pPr>
        <w:rPr>
          <w:rFonts w:eastAsia="Courier New" w:cs="Times New Roman"/>
        </w:rPr>
      </w:pPr>
      <w:r>
        <w:rPr>
          <w:rFonts w:eastAsia="Courier New" w:cs="Times New Roman"/>
        </w:rPr>
        <w:t>rs15</w:t>
      </w:r>
      <w:r>
        <w:rPr>
          <w:rFonts w:eastAsia="Courier New" w:cs="Times New Roman"/>
        </w:rPr>
        <w:tab/>
      </w:r>
      <w:r>
        <w:rPr>
          <w:rFonts w:eastAsia="Courier New" w:cs="Times New Roman"/>
        </w:rPr>
        <w:tab/>
      </w:r>
      <w:r>
        <w:rPr>
          <w:rFonts w:eastAsia="Courier New" w:cs="Times New Roman"/>
        </w:rPr>
        <w:tab/>
      </w:r>
      <w:r>
        <w:rPr>
          <w:rFonts w:eastAsia="Courier New" w:cs="Times New Roman"/>
        </w:rPr>
        <w:tab/>
      </w:r>
      <w:r>
        <w:rPr>
          <w:rFonts w:eastAsia="Courier New" w:cs="Times New Roman"/>
        </w:rPr>
        <w:tab/>
        <w:t>rs18</w:t>
      </w:r>
    </w:p>
    <w:p w14:paraId="60043A1B" w14:textId="77777777" w:rsidR="003C548A" w:rsidRDefault="003C548A" w:rsidP="003C548A">
      <w:pPr>
        <w:rPr>
          <w:rFonts w:eastAsia="Courier New" w:cs="Times New Roman"/>
        </w:rPr>
      </w:pPr>
      <w:r>
        <w:rPr>
          <w:rFonts w:eastAsia="Courier New" w:cs="Times New Roman"/>
        </w:rPr>
        <w:t>rs16</w:t>
      </w:r>
      <w:r>
        <w:rPr>
          <w:rFonts w:eastAsia="Courier New" w:cs="Times New Roman"/>
        </w:rPr>
        <w:tab/>
      </w:r>
      <w:r>
        <w:rPr>
          <w:rFonts w:eastAsia="Courier New" w:cs="Times New Roman"/>
        </w:rPr>
        <w:tab/>
      </w:r>
      <w:r>
        <w:rPr>
          <w:rFonts w:eastAsia="Courier New" w:cs="Times New Roman"/>
        </w:rPr>
        <w:tab/>
      </w:r>
      <w:r>
        <w:rPr>
          <w:rFonts w:eastAsia="Courier New" w:cs="Times New Roman"/>
        </w:rPr>
        <w:tab/>
      </w:r>
      <w:r>
        <w:rPr>
          <w:rFonts w:eastAsia="Courier New" w:cs="Times New Roman"/>
        </w:rPr>
        <w:tab/>
        <w:t>rs19</w:t>
      </w:r>
    </w:p>
    <w:p w14:paraId="1D360895" w14:textId="77777777" w:rsidR="003C548A" w:rsidRPr="005A42CF" w:rsidRDefault="003C548A" w:rsidP="003C548A">
      <w:pPr>
        <w:rPr>
          <w:rFonts w:cs="Times New Roman"/>
          <w:b/>
          <w:bCs/>
          <w:color w:val="FF0000"/>
        </w:rPr>
      </w:pPr>
    </w:p>
    <w:p w14:paraId="3CF40FC0"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 biofilter-2 --stdout -</w:t>
      </w:r>
      <w:r>
        <w:rPr>
          <w:rFonts w:ascii="Courier New" w:hAnsi="Courier New" w:cs="Courier New"/>
          <w:sz w:val="20"/>
          <w:szCs w:val="20"/>
        </w:rPr>
        <w:t>-</w:t>
      </w:r>
      <w:r w:rsidRPr="00E34F27">
        <w:rPr>
          <w:rFonts w:ascii="Courier New" w:hAnsi="Courier New" w:cs="Courier New"/>
          <w:sz w:val="20"/>
          <w:szCs w:val="20"/>
        </w:rPr>
        <w:t>k</w:t>
      </w:r>
      <w:r>
        <w:rPr>
          <w:rFonts w:ascii="Courier New" w:hAnsi="Courier New" w:cs="Courier New"/>
          <w:sz w:val="20"/>
          <w:szCs w:val="20"/>
        </w:rPr>
        <w:t>nowledge</w:t>
      </w:r>
      <w:r w:rsidRPr="00E34F27">
        <w:rPr>
          <w:rFonts w:ascii="Courier New" w:hAnsi="Courier New" w:cs="Courier New"/>
          <w:sz w:val="20"/>
          <w:szCs w:val="20"/>
        </w:rPr>
        <w:t xml:space="preserve"> test.db -</w:t>
      </w:r>
      <w:r>
        <w:rPr>
          <w:rFonts w:ascii="Courier New" w:hAnsi="Courier New" w:cs="Courier New"/>
          <w:sz w:val="20"/>
          <w:szCs w:val="20"/>
        </w:rPr>
        <w:t>-snp-file</w:t>
      </w:r>
      <w:r w:rsidRPr="00E34F27">
        <w:rPr>
          <w:rFonts w:ascii="Courier New" w:hAnsi="Courier New" w:cs="Courier New"/>
          <w:sz w:val="20"/>
          <w:szCs w:val="20"/>
        </w:rPr>
        <w:t xml:space="preserve"> input1 -</w:t>
      </w:r>
      <w:r>
        <w:rPr>
          <w:rFonts w:ascii="Courier New" w:hAnsi="Courier New" w:cs="Courier New"/>
          <w:sz w:val="20"/>
          <w:szCs w:val="20"/>
        </w:rPr>
        <w:t>-snp-file</w:t>
      </w:r>
      <w:r w:rsidRPr="00E34F27">
        <w:rPr>
          <w:rFonts w:ascii="Courier New" w:hAnsi="Courier New" w:cs="Courier New"/>
          <w:sz w:val="20"/>
          <w:szCs w:val="20"/>
        </w:rPr>
        <w:t xml:space="preserve"> input2 -</w:t>
      </w:r>
      <w:r>
        <w:rPr>
          <w:rFonts w:ascii="Courier New" w:hAnsi="Courier New" w:cs="Courier New"/>
          <w:sz w:val="20"/>
          <w:szCs w:val="20"/>
        </w:rPr>
        <w:t>-filter</w:t>
      </w:r>
      <w:r w:rsidRPr="00E34F27">
        <w:rPr>
          <w:rFonts w:ascii="Courier New" w:hAnsi="Courier New" w:cs="Courier New"/>
          <w:sz w:val="20"/>
          <w:szCs w:val="20"/>
        </w:rPr>
        <w:t xml:space="preserve"> snp gene region</w:t>
      </w:r>
    </w:p>
    <w:p w14:paraId="7A0D077F"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#snp</w:t>
      </w:r>
      <w:r w:rsidRPr="00E34F27">
        <w:rPr>
          <w:rFonts w:ascii="Courier New" w:hAnsi="Courier New" w:cs="Courier New"/>
          <w:sz w:val="20"/>
          <w:szCs w:val="20"/>
        </w:rPr>
        <w:tab/>
        <w:t>gene</w:t>
      </w:r>
      <w:r w:rsidRPr="00E34F27">
        <w:rPr>
          <w:rFonts w:ascii="Courier New" w:hAnsi="Courier New" w:cs="Courier New"/>
          <w:sz w:val="20"/>
          <w:szCs w:val="20"/>
        </w:rPr>
        <w:tab/>
        <w:t>chr</w:t>
      </w:r>
      <w:r w:rsidRPr="00E34F27">
        <w:rPr>
          <w:rFonts w:ascii="Courier New" w:hAnsi="Courier New" w:cs="Courier New"/>
          <w:sz w:val="20"/>
          <w:szCs w:val="20"/>
        </w:rPr>
        <w:tab/>
        <w:t>region</w:t>
      </w:r>
      <w:r w:rsidRPr="00E34F27">
        <w:rPr>
          <w:rFonts w:ascii="Courier New" w:hAnsi="Courier New" w:cs="Courier New"/>
          <w:sz w:val="20"/>
          <w:szCs w:val="20"/>
        </w:rPr>
        <w:tab/>
        <w:t>posMin</w:t>
      </w:r>
      <w:r w:rsidRPr="00E34F27">
        <w:rPr>
          <w:rFonts w:ascii="Courier New" w:hAnsi="Courier New" w:cs="Courier New"/>
          <w:sz w:val="20"/>
          <w:szCs w:val="20"/>
        </w:rPr>
        <w:tab/>
        <w:t>posMax</w:t>
      </w:r>
    </w:p>
    <w:p w14:paraId="60E58FAA"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rs14</w:t>
      </w:r>
      <w:r w:rsidRPr="00E34F27">
        <w:rPr>
          <w:rFonts w:ascii="Courier New" w:hAnsi="Courier New" w:cs="Courier New"/>
          <w:sz w:val="20"/>
          <w:szCs w:val="20"/>
        </w:rPr>
        <w:tab/>
        <w:t>B</w:t>
      </w:r>
      <w:r w:rsidRPr="00E34F27">
        <w:rPr>
          <w:rFonts w:ascii="Courier New" w:hAnsi="Courier New" w:cs="Courier New"/>
          <w:sz w:val="20"/>
          <w:szCs w:val="20"/>
        </w:rPr>
        <w:tab/>
        <w:t>1</w:t>
      </w:r>
      <w:r w:rsidRPr="00E34F27">
        <w:rPr>
          <w:rFonts w:ascii="Courier New" w:hAnsi="Courier New" w:cs="Courier New"/>
          <w:sz w:val="20"/>
          <w:szCs w:val="20"/>
        </w:rPr>
        <w:tab/>
        <w:t>B</w:t>
      </w:r>
      <w:r w:rsidRPr="00E34F27">
        <w:rPr>
          <w:rFonts w:ascii="Courier New" w:hAnsi="Courier New" w:cs="Courier New"/>
          <w:sz w:val="20"/>
          <w:szCs w:val="20"/>
        </w:rPr>
        <w:tab/>
        <w:t>28</w:t>
      </w:r>
      <w:r w:rsidRPr="00E34F27">
        <w:rPr>
          <w:rFonts w:ascii="Courier New" w:hAnsi="Courier New" w:cs="Courier New"/>
          <w:sz w:val="20"/>
          <w:szCs w:val="20"/>
        </w:rPr>
        <w:tab/>
        <w:t>52</w:t>
      </w:r>
    </w:p>
    <w:p w14:paraId="61C568C3"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rs15</w:t>
      </w:r>
      <w:r w:rsidRPr="00E34F27">
        <w:rPr>
          <w:rFonts w:ascii="Courier New" w:hAnsi="Courier New" w:cs="Courier New"/>
          <w:sz w:val="20"/>
          <w:szCs w:val="20"/>
        </w:rPr>
        <w:tab/>
        <w:t>B</w:t>
      </w:r>
      <w:r w:rsidRPr="00E34F27">
        <w:rPr>
          <w:rFonts w:ascii="Courier New" w:hAnsi="Courier New" w:cs="Courier New"/>
          <w:sz w:val="20"/>
          <w:szCs w:val="20"/>
        </w:rPr>
        <w:tab/>
        <w:t>1</w:t>
      </w:r>
      <w:r w:rsidRPr="00E34F27">
        <w:rPr>
          <w:rFonts w:ascii="Courier New" w:hAnsi="Courier New" w:cs="Courier New"/>
          <w:sz w:val="20"/>
          <w:szCs w:val="20"/>
        </w:rPr>
        <w:tab/>
        <w:t>B</w:t>
      </w:r>
      <w:r w:rsidRPr="00E34F27">
        <w:rPr>
          <w:rFonts w:ascii="Courier New" w:hAnsi="Courier New" w:cs="Courier New"/>
          <w:sz w:val="20"/>
          <w:szCs w:val="20"/>
        </w:rPr>
        <w:tab/>
        <w:t>28</w:t>
      </w:r>
      <w:r w:rsidRPr="00E34F27">
        <w:rPr>
          <w:rFonts w:ascii="Courier New" w:hAnsi="Courier New" w:cs="Courier New"/>
          <w:sz w:val="20"/>
          <w:szCs w:val="20"/>
        </w:rPr>
        <w:tab/>
        <w:t>52</w:t>
      </w:r>
    </w:p>
    <w:p w14:paraId="6D50F247"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rs15</w:t>
      </w:r>
      <w:r w:rsidRPr="00E34F27">
        <w:rPr>
          <w:rFonts w:ascii="Courier New" w:hAnsi="Courier New" w:cs="Courier New"/>
          <w:sz w:val="20"/>
          <w:szCs w:val="20"/>
        </w:rPr>
        <w:tab/>
        <w:t>C</w:t>
      </w:r>
      <w:r w:rsidRPr="00E34F27">
        <w:rPr>
          <w:rFonts w:ascii="Courier New" w:hAnsi="Courier New" w:cs="Courier New"/>
          <w:sz w:val="20"/>
          <w:szCs w:val="20"/>
        </w:rPr>
        <w:tab/>
        <w:t>1</w:t>
      </w:r>
      <w:r w:rsidRPr="00E34F27">
        <w:rPr>
          <w:rFonts w:ascii="Courier New" w:hAnsi="Courier New" w:cs="Courier New"/>
          <w:sz w:val="20"/>
          <w:szCs w:val="20"/>
        </w:rPr>
        <w:tab/>
        <w:t>C</w:t>
      </w:r>
      <w:r w:rsidRPr="00E34F27">
        <w:rPr>
          <w:rFonts w:ascii="Courier New" w:hAnsi="Courier New" w:cs="Courier New"/>
          <w:sz w:val="20"/>
          <w:szCs w:val="20"/>
        </w:rPr>
        <w:tab/>
        <w:t>54</w:t>
      </w:r>
      <w:r w:rsidRPr="00E34F27">
        <w:rPr>
          <w:rFonts w:ascii="Courier New" w:hAnsi="Courier New" w:cs="Courier New"/>
          <w:sz w:val="20"/>
          <w:szCs w:val="20"/>
        </w:rPr>
        <w:tab/>
        <w:t>62</w:t>
      </w:r>
    </w:p>
    <w:p w14:paraId="556B8E25"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rs16</w:t>
      </w:r>
      <w:r w:rsidRPr="00E34F27">
        <w:rPr>
          <w:rFonts w:ascii="Courier New" w:hAnsi="Courier New" w:cs="Courier New"/>
          <w:sz w:val="20"/>
          <w:szCs w:val="20"/>
        </w:rPr>
        <w:tab/>
        <w:t>C</w:t>
      </w:r>
      <w:r w:rsidRPr="00E34F27">
        <w:rPr>
          <w:rFonts w:ascii="Courier New" w:hAnsi="Courier New" w:cs="Courier New"/>
          <w:sz w:val="20"/>
          <w:szCs w:val="20"/>
        </w:rPr>
        <w:tab/>
        <w:t>1</w:t>
      </w:r>
      <w:r w:rsidRPr="00E34F27">
        <w:rPr>
          <w:rFonts w:ascii="Courier New" w:hAnsi="Courier New" w:cs="Courier New"/>
          <w:sz w:val="20"/>
          <w:szCs w:val="20"/>
        </w:rPr>
        <w:tab/>
        <w:t>C</w:t>
      </w:r>
      <w:r w:rsidRPr="00E34F27">
        <w:rPr>
          <w:rFonts w:ascii="Courier New" w:hAnsi="Courier New" w:cs="Courier New"/>
          <w:sz w:val="20"/>
          <w:szCs w:val="20"/>
        </w:rPr>
        <w:tab/>
        <w:t>54</w:t>
      </w:r>
      <w:r w:rsidRPr="00E34F27">
        <w:rPr>
          <w:rFonts w:ascii="Courier New" w:hAnsi="Courier New" w:cs="Courier New"/>
          <w:sz w:val="20"/>
          <w:szCs w:val="20"/>
        </w:rPr>
        <w:tab/>
        <w:t>62</w:t>
      </w:r>
    </w:p>
    <w:p w14:paraId="1A390121" w14:textId="77777777" w:rsidR="003C548A" w:rsidRPr="005E175C"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rPr>
      </w:pPr>
      <w:r w:rsidRPr="00E34F27">
        <w:rPr>
          <w:rFonts w:ascii="Courier New" w:hAnsi="Courier New" w:cs="Courier New"/>
          <w:sz w:val="20"/>
          <w:szCs w:val="20"/>
        </w:rPr>
        <w:t>rs16</w:t>
      </w:r>
      <w:r w:rsidRPr="00E34F27">
        <w:rPr>
          <w:rFonts w:ascii="Courier New" w:hAnsi="Courier New" w:cs="Courier New"/>
          <w:sz w:val="20"/>
          <w:szCs w:val="20"/>
        </w:rPr>
        <w:tab/>
        <w:t>D</w:t>
      </w:r>
      <w:r w:rsidRPr="00E34F27">
        <w:rPr>
          <w:rFonts w:ascii="Courier New" w:hAnsi="Courier New" w:cs="Courier New"/>
          <w:sz w:val="20"/>
          <w:szCs w:val="20"/>
        </w:rPr>
        <w:tab/>
        <w:t>1</w:t>
      </w:r>
      <w:r w:rsidRPr="00E34F27">
        <w:rPr>
          <w:rFonts w:ascii="Courier New" w:hAnsi="Courier New" w:cs="Courier New"/>
          <w:sz w:val="20"/>
          <w:szCs w:val="20"/>
        </w:rPr>
        <w:tab/>
        <w:t>D</w:t>
      </w:r>
      <w:r w:rsidRPr="00E34F27">
        <w:rPr>
          <w:rFonts w:ascii="Courier New" w:hAnsi="Courier New" w:cs="Courier New"/>
          <w:sz w:val="20"/>
          <w:szCs w:val="20"/>
        </w:rPr>
        <w:tab/>
        <w:t>58</w:t>
      </w:r>
      <w:r w:rsidRPr="00E34F27">
        <w:rPr>
          <w:rFonts w:ascii="Courier New" w:hAnsi="Courier New" w:cs="Courier New"/>
          <w:sz w:val="20"/>
          <w:szCs w:val="20"/>
        </w:rPr>
        <w:tab/>
        <w:t>72</w:t>
      </w:r>
    </w:p>
    <w:p w14:paraId="17ED00BE" w14:textId="77777777" w:rsidR="003C548A" w:rsidRPr="005A42CF" w:rsidRDefault="003C548A" w:rsidP="003C548A">
      <w:pPr>
        <w:rPr>
          <w:rFonts w:cs="Times New Roman"/>
          <w:b/>
          <w:bCs/>
          <w:color w:val="FF0000"/>
        </w:rPr>
      </w:pPr>
    </w:p>
    <w:p w14:paraId="7A4243E0" w14:textId="77777777" w:rsidR="003C548A" w:rsidRPr="00A9746B" w:rsidRDefault="003C548A" w:rsidP="003C548A">
      <w:pPr>
        <w:rPr>
          <w:b/>
          <w:i/>
        </w:rPr>
      </w:pPr>
      <w:r w:rsidRPr="00A9746B">
        <w:rPr>
          <w:b/>
          <w:i/>
        </w:rPr>
        <w:t xml:space="preserve">Example 10: Find overlapping </w:t>
      </w:r>
      <w:r>
        <w:rPr>
          <w:b/>
          <w:i/>
        </w:rPr>
        <w:t>SNP</w:t>
      </w:r>
      <w:r w:rsidRPr="00A9746B">
        <w:rPr>
          <w:b/>
          <w:i/>
        </w:rPr>
        <w:t xml:space="preserve">s between the two lists and map the overlapping </w:t>
      </w:r>
      <w:r>
        <w:rPr>
          <w:b/>
          <w:i/>
        </w:rPr>
        <w:t>SNP</w:t>
      </w:r>
      <w:r w:rsidRPr="00A9746B">
        <w:rPr>
          <w:b/>
          <w:i/>
        </w:rPr>
        <w:t>s to the genes, regions, groups and the sources.</w:t>
      </w:r>
      <w:r w:rsidRPr="00A9746B">
        <w:rPr>
          <w:b/>
          <w:i/>
        </w:rPr>
        <w:br/>
      </w:r>
    </w:p>
    <w:p w14:paraId="5B32D3D2" w14:textId="77777777" w:rsidR="003C548A"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 xml:space="preserve">$ biofilter-2 --stdout </w:t>
      </w:r>
      <w:r>
        <w:rPr>
          <w:rFonts w:ascii="Courier New" w:hAnsi="Courier New" w:cs="Courier New"/>
          <w:sz w:val="20"/>
          <w:szCs w:val="20"/>
        </w:rPr>
        <w:t>-</w:t>
      </w:r>
      <w:r w:rsidRPr="00E34F27">
        <w:rPr>
          <w:rFonts w:ascii="Courier New" w:hAnsi="Courier New" w:cs="Courier New"/>
          <w:sz w:val="20"/>
          <w:szCs w:val="20"/>
        </w:rPr>
        <w:t>-k</w:t>
      </w:r>
      <w:r>
        <w:rPr>
          <w:rFonts w:ascii="Courier New" w:hAnsi="Courier New" w:cs="Courier New"/>
          <w:sz w:val="20"/>
          <w:szCs w:val="20"/>
        </w:rPr>
        <w:t>nowledge</w:t>
      </w:r>
      <w:r w:rsidRPr="00E34F27">
        <w:rPr>
          <w:rFonts w:ascii="Courier New" w:hAnsi="Courier New" w:cs="Courier New"/>
          <w:sz w:val="20"/>
          <w:szCs w:val="20"/>
        </w:rPr>
        <w:t xml:space="preserve"> test.db -</w:t>
      </w:r>
      <w:r>
        <w:rPr>
          <w:rFonts w:ascii="Courier New" w:hAnsi="Courier New" w:cs="Courier New"/>
          <w:sz w:val="20"/>
          <w:szCs w:val="20"/>
        </w:rPr>
        <w:t>-snp-file</w:t>
      </w:r>
      <w:r w:rsidRPr="00E34F27">
        <w:rPr>
          <w:rFonts w:ascii="Courier New" w:hAnsi="Courier New" w:cs="Courier New"/>
          <w:sz w:val="20"/>
          <w:szCs w:val="20"/>
        </w:rPr>
        <w:t xml:space="preserve"> input1 -</w:t>
      </w:r>
      <w:r>
        <w:rPr>
          <w:rFonts w:ascii="Courier New" w:hAnsi="Courier New" w:cs="Courier New"/>
          <w:sz w:val="20"/>
          <w:szCs w:val="20"/>
        </w:rPr>
        <w:t>-snp-file</w:t>
      </w:r>
      <w:r w:rsidRPr="00E34F27">
        <w:rPr>
          <w:rFonts w:ascii="Courier New" w:hAnsi="Courier New" w:cs="Courier New"/>
          <w:sz w:val="20"/>
          <w:szCs w:val="20"/>
        </w:rPr>
        <w:t xml:space="preserve"> input2 </w:t>
      </w:r>
      <w:r>
        <w:rPr>
          <w:rFonts w:ascii="Courier New" w:hAnsi="Courier New" w:cs="Courier New"/>
          <w:sz w:val="20"/>
          <w:szCs w:val="20"/>
        </w:rPr>
        <w:t xml:space="preserve">   </w:t>
      </w:r>
      <w:r w:rsidRPr="00E34F27">
        <w:rPr>
          <w:rFonts w:ascii="Courier New" w:hAnsi="Courier New" w:cs="Courier New"/>
          <w:sz w:val="20"/>
          <w:szCs w:val="20"/>
        </w:rPr>
        <w:t>-</w:t>
      </w:r>
      <w:r>
        <w:rPr>
          <w:rFonts w:ascii="Courier New" w:hAnsi="Courier New" w:cs="Courier New"/>
          <w:sz w:val="20"/>
          <w:szCs w:val="20"/>
        </w:rPr>
        <w:t>-filter</w:t>
      </w:r>
      <w:r w:rsidRPr="00E34F27">
        <w:rPr>
          <w:rFonts w:ascii="Courier New" w:hAnsi="Courier New" w:cs="Courier New"/>
          <w:sz w:val="20"/>
          <w:szCs w:val="20"/>
        </w:rPr>
        <w:t xml:space="preserve"> snp gene region group source</w:t>
      </w:r>
      <w:r>
        <w:rPr>
          <w:rFonts w:ascii="Courier New" w:hAnsi="Courier New" w:cs="Courier New"/>
          <w:sz w:val="20"/>
          <w:szCs w:val="20"/>
        </w:rPr>
        <w:t xml:space="preserve"> </w:t>
      </w:r>
    </w:p>
    <w:p w14:paraId="47F50B69" w14:textId="77777777" w:rsidR="003C548A" w:rsidRPr="00E34F27" w:rsidRDefault="003C548A" w:rsidP="003C548A">
      <w:pPr>
        <w:pBdr>
          <w:top w:val="single" w:sz="4" w:space="1" w:color="auto"/>
          <w:left w:val="single" w:sz="4" w:space="4" w:color="auto"/>
          <w:bottom w:val="single" w:sz="4" w:space="1" w:color="auto"/>
          <w:right w:val="single" w:sz="4" w:space="4" w:color="auto"/>
        </w:pBdr>
      </w:pPr>
    </w:p>
    <w:p w14:paraId="1EC3991B"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#snp</w:t>
      </w:r>
      <w:r w:rsidRPr="00E34F27">
        <w:rPr>
          <w:rFonts w:ascii="Courier New" w:hAnsi="Courier New" w:cs="Courier New"/>
          <w:sz w:val="20"/>
          <w:szCs w:val="20"/>
        </w:rPr>
        <w:tab/>
        <w:t>gene</w:t>
      </w:r>
      <w:r w:rsidRPr="00E34F27">
        <w:rPr>
          <w:rFonts w:ascii="Courier New" w:hAnsi="Courier New" w:cs="Courier New"/>
          <w:sz w:val="20"/>
          <w:szCs w:val="20"/>
        </w:rPr>
        <w:tab/>
        <w:t>chr</w:t>
      </w:r>
      <w:r w:rsidRPr="00E34F27">
        <w:rPr>
          <w:rFonts w:ascii="Courier New" w:hAnsi="Courier New" w:cs="Courier New"/>
          <w:sz w:val="20"/>
          <w:szCs w:val="20"/>
        </w:rPr>
        <w:tab/>
        <w:t>region</w:t>
      </w:r>
      <w:r w:rsidRPr="00E34F27">
        <w:rPr>
          <w:rFonts w:ascii="Courier New" w:hAnsi="Courier New" w:cs="Courier New"/>
          <w:sz w:val="20"/>
          <w:szCs w:val="20"/>
        </w:rPr>
        <w:tab/>
        <w:t>posMin</w:t>
      </w:r>
      <w:r w:rsidRPr="00E34F27">
        <w:rPr>
          <w:rFonts w:ascii="Courier New" w:hAnsi="Courier New" w:cs="Courier New"/>
          <w:sz w:val="20"/>
          <w:szCs w:val="20"/>
        </w:rPr>
        <w:tab/>
        <w:t>posMax</w:t>
      </w:r>
      <w:r w:rsidRPr="00E34F27">
        <w:rPr>
          <w:rFonts w:ascii="Courier New" w:hAnsi="Courier New" w:cs="Courier New"/>
          <w:sz w:val="20"/>
          <w:szCs w:val="20"/>
        </w:rPr>
        <w:tab/>
        <w:t>group</w:t>
      </w:r>
      <w:r w:rsidRPr="00E34F27">
        <w:rPr>
          <w:rFonts w:ascii="Courier New" w:hAnsi="Courier New" w:cs="Courier New"/>
          <w:sz w:val="20"/>
          <w:szCs w:val="20"/>
        </w:rPr>
        <w:tab/>
        <w:t>source</w:t>
      </w:r>
    </w:p>
    <w:p w14:paraId="50D5721B"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rs14</w:t>
      </w:r>
      <w:r w:rsidRPr="00E34F27">
        <w:rPr>
          <w:rFonts w:ascii="Courier New" w:hAnsi="Courier New" w:cs="Courier New"/>
          <w:sz w:val="20"/>
          <w:szCs w:val="20"/>
        </w:rPr>
        <w:tab/>
        <w:t>B</w:t>
      </w:r>
      <w:r w:rsidRPr="00E34F27">
        <w:rPr>
          <w:rFonts w:ascii="Courier New" w:hAnsi="Courier New" w:cs="Courier New"/>
          <w:sz w:val="20"/>
          <w:szCs w:val="20"/>
        </w:rPr>
        <w:tab/>
        <w:t>1</w:t>
      </w:r>
      <w:r w:rsidRPr="00E34F27">
        <w:rPr>
          <w:rFonts w:ascii="Courier New" w:hAnsi="Courier New" w:cs="Courier New"/>
          <w:sz w:val="20"/>
          <w:szCs w:val="20"/>
        </w:rPr>
        <w:tab/>
        <w:t>B</w:t>
      </w:r>
      <w:r w:rsidRPr="00E34F27">
        <w:rPr>
          <w:rFonts w:ascii="Courier New" w:hAnsi="Courier New" w:cs="Courier New"/>
          <w:sz w:val="20"/>
          <w:szCs w:val="20"/>
        </w:rPr>
        <w:tab/>
        <w:t>28</w:t>
      </w:r>
      <w:r w:rsidRPr="00E34F27">
        <w:rPr>
          <w:rFonts w:ascii="Courier New" w:hAnsi="Courier New" w:cs="Courier New"/>
          <w:sz w:val="20"/>
          <w:szCs w:val="20"/>
        </w:rPr>
        <w:tab/>
        <w:t>52</w:t>
      </w:r>
      <w:r w:rsidRPr="00E34F27">
        <w:rPr>
          <w:rFonts w:ascii="Courier New" w:hAnsi="Courier New" w:cs="Courier New"/>
          <w:sz w:val="20"/>
          <w:szCs w:val="20"/>
        </w:rPr>
        <w:tab/>
        <w:t>red</w:t>
      </w:r>
      <w:r w:rsidRPr="00E34F27">
        <w:rPr>
          <w:rFonts w:ascii="Courier New" w:hAnsi="Courier New" w:cs="Courier New"/>
          <w:sz w:val="20"/>
          <w:szCs w:val="20"/>
        </w:rPr>
        <w:tab/>
        <w:t>light</w:t>
      </w:r>
    </w:p>
    <w:p w14:paraId="278752B9"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rs14</w:t>
      </w:r>
      <w:r w:rsidRPr="00E34F27">
        <w:rPr>
          <w:rFonts w:ascii="Courier New" w:hAnsi="Courier New" w:cs="Courier New"/>
          <w:sz w:val="20"/>
          <w:szCs w:val="20"/>
        </w:rPr>
        <w:tab/>
        <w:t>B</w:t>
      </w:r>
      <w:r w:rsidRPr="00E34F27">
        <w:rPr>
          <w:rFonts w:ascii="Courier New" w:hAnsi="Courier New" w:cs="Courier New"/>
          <w:sz w:val="20"/>
          <w:szCs w:val="20"/>
        </w:rPr>
        <w:tab/>
        <w:t>1</w:t>
      </w:r>
      <w:r w:rsidRPr="00E34F27">
        <w:rPr>
          <w:rFonts w:ascii="Courier New" w:hAnsi="Courier New" w:cs="Courier New"/>
          <w:sz w:val="20"/>
          <w:szCs w:val="20"/>
        </w:rPr>
        <w:tab/>
        <w:t>B</w:t>
      </w:r>
      <w:r w:rsidRPr="00E34F27">
        <w:rPr>
          <w:rFonts w:ascii="Courier New" w:hAnsi="Courier New" w:cs="Courier New"/>
          <w:sz w:val="20"/>
          <w:szCs w:val="20"/>
        </w:rPr>
        <w:tab/>
        <w:t>28</w:t>
      </w:r>
      <w:r w:rsidRPr="00E34F27">
        <w:rPr>
          <w:rFonts w:ascii="Courier New" w:hAnsi="Courier New" w:cs="Courier New"/>
          <w:sz w:val="20"/>
          <w:szCs w:val="20"/>
        </w:rPr>
        <w:tab/>
        <w:t>52</w:t>
      </w:r>
      <w:r w:rsidRPr="00E34F27">
        <w:rPr>
          <w:rFonts w:ascii="Courier New" w:hAnsi="Courier New" w:cs="Courier New"/>
          <w:sz w:val="20"/>
          <w:szCs w:val="20"/>
        </w:rPr>
        <w:tab/>
        <w:t>green</w:t>
      </w:r>
      <w:r w:rsidRPr="00E34F27">
        <w:rPr>
          <w:rFonts w:ascii="Courier New" w:hAnsi="Courier New" w:cs="Courier New"/>
          <w:sz w:val="20"/>
          <w:szCs w:val="20"/>
        </w:rPr>
        <w:tab/>
        <w:t>light</w:t>
      </w:r>
    </w:p>
    <w:p w14:paraId="0D7D3FAD"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rs14</w:t>
      </w:r>
      <w:r w:rsidRPr="00E34F27">
        <w:rPr>
          <w:rFonts w:ascii="Courier New" w:hAnsi="Courier New" w:cs="Courier New"/>
          <w:sz w:val="20"/>
          <w:szCs w:val="20"/>
        </w:rPr>
        <w:tab/>
        <w:t>B</w:t>
      </w:r>
      <w:r w:rsidRPr="00E34F27">
        <w:rPr>
          <w:rFonts w:ascii="Courier New" w:hAnsi="Courier New" w:cs="Courier New"/>
          <w:sz w:val="20"/>
          <w:szCs w:val="20"/>
        </w:rPr>
        <w:tab/>
        <w:t>1</w:t>
      </w:r>
      <w:r w:rsidRPr="00E34F27">
        <w:rPr>
          <w:rFonts w:ascii="Courier New" w:hAnsi="Courier New" w:cs="Courier New"/>
          <w:sz w:val="20"/>
          <w:szCs w:val="20"/>
        </w:rPr>
        <w:tab/>
        <w:t>B</w:t>
      </w:r>
      <w:r w:rsidRPr="00E34F27">
        <w:rPr>
          <w:rFonts w:ascii="Courier New" w:hAnsi="Courier New" w:cs="Courier New"/>
          <w:sz w:val="20"/>
          <w:szCs w:val="20"/>
        </w:rPr>
        <w:tab/>
        <w:t>28</w:t>
      </w:r>
      <w:r w:rsidRPr="00E34F27">
        <w:rPr>
          <w:rFonts w:ascii="Courier New" w:hAnsi="Courier New" w:cs="Courier New"/>
          <w:sz w:val="20"/>
          <w:szCs w:val="20"/>
        </w:rPr>
        <w:tab/>
        <w:t>52</w:t>
      </w:r>
      <w:r w:rsidRPr="00E34F27">
        <w:rPr>
          <w:rFonts w:ascii="Courier New" w:hAnsi="Courier New" w:cs="Courier New"/>
          <w:sz w:val="20"/>
          <w:szCs w:val="20"/>
        </w:rPr>
        <w:tab/>
        <w:t>gray</w:t>
      </w:r>
      <w:r w:rsidRPr="00E34F27">
        <w:rPr>
          <w:rFonts w:ascii="Courier New" w:hAnsi="Courier New" w:cs="Courier New"/>
          <w:sz w:val="20"/>
          <w:szCs w:val="20"/>
        </w:rPr>
        <w:tab/>
        <w:t>light</w:t>
      </w:r>
    </w:p>
    <w:p w14:paraId="190099BB"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rs15</w:t>
      </w:r>
      <w:r w:rsidRPr="00E34F27">
        <w:rPr>
          <w:rFonts w:ascii="Courier New" w:hAnsi="Courier New" w:cs="Courier New"/>
          <w:sz w:val="20"/>
          <w:szCs w:val="20"/>
        </w:rPr>
        <w:tab/>
        <w:t>B</w:t>
      </w:r>
      <w:r w:rsidRPr="00E34F27">
        <w:rPr>
          <w:rFonts w:ascii="Courier New" w:hAnsi="Courier New" w:cs="Courier New"/>
          <w:sz w:val="20"/>
          <w:szCs w:val="20"/>
        </w:rPr>
        <w:tab/>
        <w:t>1</w:t>
      </w:r>
      <w:r w:rsidRPr="00E34F27">
        <w:rPr>
          <w:rFonts w:ascii="Courier New" w:hAnsi="Courier New" w:cs="Courier New"/>
          <w:sz w:val="20"/>
          <w:szCs w:val="20"/>
        </w:rPr>
        <w:tab/>
        <w:t>B</w:t>
      </w:r>
      <w:r w:rsidRPr="00E34F27">
        <w:rPr>
          <w:rFonts w:ascii="Courier New" w:hAnsi="Courier New" w:cs="Courier New"/>
          <w:sz w:val="20"/>
          <w:szCs w:val="20"/>
        </w:rPr>
        <w:tab/>
        <w:t>28</w:t>
      </w:r>
      <w:r w:rsidRPr="00E34F27">
        <w:rPr>
          <w:rFonts w:ascii="Courier New" w:hAnsi="Courier New" w:cs="Courier New"/>
          <w:sz w:val="20"/>
          <w:szCs w:val="20"/>
        </w:rPr>
        <w:tab/>
        <w:t>52</w:t>
      </w:r>
      <w:r w:rsidRPr="00E34F27">
        <w:rPr>
          <w:rFonts w:ascii="Courier New" w:hAnsi="Courier New" w:cs="Courier New"/>
          <w:sz w:val="20"/>
          <w:szCs w:val="20"/>
        </w:rPr>
        <w:tab/>
        <w:t>red</w:t>
      </w:r>
      <w:r w:rsidRPr="00E34F27">
        <w:rPr>
          <w:rFonts w:ascii="Courier New" w:hAnsi="Courier New" w:cs="Courier New"/>
          <w:sz w:val="20"/>
          <w:szCs w:val="20"/>
        </w:rPr>
        <w:tab/>
        <w:t>light</w:t>
      </w:r>
    </w:p>
    <w:p w14:paraId="47165228"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rs15</w:t>
      </w:r>
      <w:r w:rsidRPr="00E34F27">
        <w:rPr>
          <w:rFonts w:ascii="Courier New" w:hAnsi="Courier New" w:cs="Courier New"/>
          <w:sz w:val="20"/>
          <w:szCs w:val="20"/>
        </w:rPr>
        <w:tab/>
        <w:t>B</w:t>
      </w:r>
      <w:r w:rsidRPr="00E34F27">
        <w:rPr>
          <w:rFonts w:ascii="Courier New" w:hAnsi="Courier New" w:cs="Courier New"/>
          <w:sz w:val="20"/>
          <w:szCs w:val="20"/>
        </w:rPr>
        <w:tab/>
        <w:t>1</w:t>
      </w:r>
      <w:r w:rsidRPr="00E34F27">
        <w:rPr>
          <w:rFonts w:ascii="Courier New" w:hAnsi="Courier New" w:cs="Courier New"/>
          <w:sz w:val="20"/>
          <w:szCs w:val="20"/>
        </w:rPr>
        <w:tab/>
        <w:t>B</w:t>
      </w:r>
      <w:r w:rsidRPr="00E34F27">
        <w:rPr>
          <w:rFonts w:ascii="Courier New" w:hAnsi="Courier New" w:cs="Courier New"/>
          <w:sz w:val="20"/>
          <w:szCs w:val="20"/>
        </w:rPr>
        <w:tab/>
        <w:t>28</w:t>
      </w:r>
      <w:r w:rsidRPr="00E34F27">
        <w:rPr>
          <w:rFonts w:ascii="Courier New" w:hAnsi="Courier New" w:cs="Courier New"/>
          <w:sz w:val="20"/>
          <w:szCs w:val="20"/>
        </w:rPr>
        <w:tab/>
        <w:t>52</w:t>
      </w:r>
      <w:r w:rsidRPr="00E34F27">
        <w:rPr>
          <w:rFonts w:ascii="Courier New" w:hAnsi="Courier New" w:cs="Courier New"/>
          <w:sz w:val="20"/>
          <w:szCs w:val="20"/>
        </w:rPr>
        <w:tab/>
        <w:t>green</w:t>
      </w:r>
      <w:r w:rsidRPr="00E34F27">
        <w:rPr>
          <w:rFonts w:ascii="Courier New" w:hAnsi="Courier New" w:cs="Courier New"/>
          <w:sz w:val="20"/>
          <w:szCs w:val="20"/>
        </w:rPr>
        <w:tab/>
        <w:t>light</w:t>
      </w:r>
    </w:p>
    <w:p w14:paraId="3E5A9D5A"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rs15</w:t>
      </w:r>
      <w:r w:rsidRPr="00E34F27">
        <w:rPr>
          <w:rFonts w:ascii="Courier New" w:hAnsi="Courier New" w:cs="Courier New"/>
          <w:sz w:val="20"/>
          <w:szCs w:val="20"/>
        </w:rPr>
        <w:tab/>
        <w:t>B</w:t>
      </w:r>
      <w:r w:rsidRPr="00E34F27">
        <w:rPr>
          <w:rFonts w:ascii="Courier New" w:hAnsi="Courier New" w:cs="Courier New"/>
          <w:sz w:val="20"/>
          <w:szCs w:val="20"/>
        </w:rPr>
        <w:tab/>
        <w:t>1</w:t>
      </w:r>
      <w:r w:rsidRPr="00E34F27">
        <w:rPr>
          <w:rFonts w:ascii="Courier New" w:hAnsi="Courier New" w:cs="Courier New"/>
          <w:sz w:val="20"/>
          <w:szCs w:val="20"/>
        </w:rPr>
        <w:tab/>
        <w:t>B</w:t>
      </w:r>
      <w:r w:rsidRPr="00E34F27">
        <w:rPr>
          <w:rFonts w:ascii="Courier New" w:hAnsi="Courier New" w:cs="Courier New"/>
          <w:sz w:val="20"/>
          <w:szCs w:val="20"/>
        </w:rPr>
        <w:tab/>
        <w:t>28</w:t>
      </w:r>
      <w:r w:rsidRPr="00E34F27">
        <w:rPr>
          <w:rFonts w:ascii="Courier New" w:hAnsi="Courier New" w:cs="Courier New"/>
          <w:sz w:val="20"/>
          <w:szCs w:val="20"/>
        </w:rPr>
        <w:tab/>
        <w:t>52</w:t>
      </w:r>
      <w:r w:rsidRPr="00E34F27">
        <w:rPr>
          <w:rFonts w:ascii="Courier New" w:hAnsi="Courier New" w:cs="Courier New"/>
          <w:sz w:val="20"/>
          <w:szCs w:val="20"/>
        </w:rPr>
        <w:tab/>
        <w:t>gray</w:t>
      </w:r>
      <w:r w:rsidRPr="00E34F27">
        <w:rPr>
          <w:rFonts w:ascii="Courier New" w:hAnsi="Courier New" w:cs="Courier New"/>
          <w:sz w:val="20"/>
          <w:szCs w:val="20"/>
        </w:rPr>
        <w:tab/>
        <w:t>light</w:t>
      </w:r>
    </w:p>
    <w:p w14:paraId="355350D9"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rs15</w:t>
      </w:r>
      <w:r w:rsidRPr="00E34F27">
        <w:rPr>
          <w:rFonts w:ascii="Courier New" w:hAnsi="Courier New" w:cs="Courier New"/>
          <w:sz w:val="20"/>
          <w:szCs w:val="20"/>
        </w:rPr>
        <w:tab/>
        <w:t>C</w:t>
      </w:r>
      <w:r w:rsidRPr="00E34F27">
        <w:rPr>
          <w:rFonts w:ascii="Courier New" w:hAnsi="Courier New" w:cs="Courier New"/>
          <w:sz w:val="20"/>
          <w:szCs w:val="20"/>
        </w:rPr>
        <w:tab/>
        <w:t>1</w:t>
      </w:r>
      <w:r w:rsidRPr="00E34F27">
        <w:rPr>
          <w:rFonts w:ascii="Courier New" w:hAnsi="Courier New" w:cs="Courier New"/>
          <w:sz w:val="20"/>
          <w:szCs w:val="20"/>
        </w:rPr>
        <w:tab/>
        <w:t>C</w:t>
      </w:r>
      <w:r w:rsidRPr="00E34F27">
        <w:rPr>
          <w:rFonts w:ascii="Courier New" w:hAnsi="Courier New" w:cs="Courier New"/>
          <w:sz w:val="20"/>
          <w:szCs w:val="20"/>
        </w:rPr>
        <w:tab/>
        <w:t>54</w:t>
      </w:r>
      <w:r w:rsidRPr="00E34F27">
        <w:rPr>
          <w:rFonts w:ascii="Courier New" w:hAnsi="Courier New" w:cs="Courier New"/>
          <w:sz w:val="20"/>
          <w:szCs w:val="20"/>
        </w:rPr>
        <w:tab/>
        <w:t>62</w:t>
      </w:r>
      <w:r w:rsidRPr="00E34F27">
        <w:rPr>
          <w:rFonts w:ascii="Courier New" w:hAnsi="Courier New" w:cs="Courier New"/>
          <w:sz w:val="20"/>
          <w:szCs w:val="20"/>
        </w:rPr>
        <w:tab/>
        <w:t>blue</w:t>
      </w:r>
      <w:r w:rsidRPr="00E34F27">
        <w:rPr>
          <w:rFonts w:ascii="Courier New" w:hAnsi="Courier New" w:cs="Courier New"/>
          <w:sz w:val="20"/>
          <w:szCs w:val="20"/>
        </w:rPr>
        <w:tab/>
        <w:t>light</w:t>
      </w:r>
    </w:p>
    <w:p w14:paraId="585175CA"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rs15</w:t>
      </w:r>
      <w:r w:rsidRPr="00E34F27">
        <w:rPr>
          <w:rFonts w:ascii="Courier New" w:hAnsi="Courier New" w:cs="Courier New"/>
          <w:sz w:val="20"/>
          <w:szCs w:val="20"/>
        </w:rPr>
        <w:tab/>
        <w:t>C</w:t>
      </w:r>
      <w:r w:rsidRPr="00E34F27">
        <w:rPr>
          <w:rFonts w:ascii="Courier New" w:hAnsi="Courier New" w:cs="Courier New"/>
          <w:sz w:val="20"/>
          <w:szCs w:val="20"/>
        </w:rPr>
        <w:tab/>
        <w:t>1</w:t>
      </w:r>
      <w:r w:rsidRPr="00E34F27">
        <w:rPr>
          <w:rFonts w:ascii="Courier New" w:hAnsi="Courier New" w:cs="Courier New"/>
          <w:sz w:val="20"/>
          <w:szCs w:val="20"/>
        </w:rPr>
        <w:tab/>
        <w:t>C</w:t>
      </w:r>
      <w:r w:rsidRPr="00E34F27">
        <w:rPr>
          <w:rFonts w:ascii="Courier New" w:hAnsi="Courier New" w:cs="Courier New"/>
          <w:sz w:val="20"/>
          <w:szCs w:val="20"/>
        </w:rPr>
        <w:tab/>
        <w:t>54</w:t>
      </w:r>
      <w:r w:rsidRPr="00E34F27">
        <w:rPr>
          <w:rFonts w:ascii="Courier New" w:hAnsi="Courier New" w:cs="Courier New"/>
          <w:sz w:val="20"/>
          <w:szCs w:val="20"/>
        </w:rPr>
        <w:tab/>
        <w:t>62</w:t>
      </w:r>
      <w:r w:rsidRPr="00E34F27">
        <w:rPr>
          <w:rFonts w:ascii="Courier New" w:hAnsi="Courier New" w:cs="Courier New"/>
          <w:sz w:val="20"/>
          <w:szCs w:val="20"/>
        </w:rPr>
        <w:tab/>
        <w:t>gray</w:t>
      </w:r>
      <w:r w:rsidRPr="00E34F27">
        <w:rPr>
          <w:rFonts w:ascii="Courier New" w:hAnsi="Courier New" w:cs="Courier New"/>
          <w:sz w:val="20"/>
          <w:szCs w:val="20"/>
        </w:rPr>
        <w:tab/>
        <w:t>light</w:t>
      </w:r>
    </w:p>
    <w:p w14:paraId="4820A1DF"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rs15</w:t>
      </w:r>
      <w:r w:rsidRPr="00E34F27">
        <w:rPr>
          <w:rFonts w:ascii="Courier New" w:hAnsi="Courier New" w:cs="Courier New"/>
          <w:sz w:val="20"/>
          <w:szCs w:val="20"/>
        </w:rPr>
        <w:tab/>
        <w:t>C</w:t>
      </w:r>
      <w:r w:rsidRPr="00E34F27">
        <w:rPr>
          <w:rFonts w:ascii="Courier New" w:hAnsi="Courier New" w:cs="Courier New"/>
          <w:sz w:val="20"/>
          <w:szCs w:val="20"/>
        </w:rPr>
        <w:tab/>
        <w:t>1</w:t>
      </w:r>
      <w:r w:rsidRPr="00E34F27">
        <w:rPr>
          <w:rFonts w:ascii="Courier New" w:hAnsi="Courier New" w:cs="Courier New"/>
          <w:sz w:val="20"/>
          <w:szCs w:val="20"/>
        </w:rPr>
        <w:tab/>
        <w:t>C</w:t>
      </w:r>
      <w:r w:rsidRPr="00E34F27">
        <w:rPr>
          <w:rFonts w:ascii="Courier New" w:hAnsi="Courier New" w:cs="Courier New"/>
          <w:sz w:val="20"/>
          <w:szCs w:val="20"/>
        </w:rPr>
        <w:tab/>
        <w:t>54</w:t>
      </w:r>
      <w:r w:rsidRPr="00E34F27">
        <w:rPr>
          <w:rFonts w:ascii="Courier New" w:hAnsi="Courier New" w:cs="Courier New"/>
          <w:sz w:val="20"/>
          <w:szCs w:val="20"/>
        </w:rPr>
        <w:tab/>
        <w:t>62</w:t>
      </w:r>
      <w:r w:rsidRPr="00E34F27">
        <w:rPr>
          <w:rFonts w:ascii="Courier New" w:hAnsi="Courier New" w:cs="Courier New"/>
          <w:sz w:val="20"/>
          <w:szCs w:val="20"/>
        </w:rPr>
        <w:tab/>
        <w:t>cyan</w:t>
      </w:r>
      <w:r w:rsidRPr="00E34F27">
        <w:rPr>
          <w:rFonts w:ascii="Courier New" w:hAnsi="Courier New" w:cs="Courier New"/>
          <w:sz w:val="20"/>
          <w:szCs w:val="20"/>
        </w:rPr>
        <w:tab/>
        <w:t>paint</w:t>
      </w:r>
    </w:p>
    <w:p w14:paraId="26EEB989"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rs16</w:t>
      </w:r>
      <w:r w:rsidRPr="00E34F27">
        <w:rPr>
          <w:rFonts w:ascii="Courier New" w:hAnsi="Courier New" w:cs="Courier New"/>
          <w:sz w:val="20"/>
          <w:szCs w:val="20"/>
        </w:rPr>
        <w:tab/>
        <w:t>C</w:t>
      </w:r>
      <w:r w:rsidRPr="00E34F27">
        <w:rPr>
          <w:rFonts w:ascii="Courier New" w:hAnsi="Courier New" w:cs="Courier New"/>
          <w:sz w:val="20"/>
          <w:szCs w:val="20"/>
        </w:rPr>
        <w:tab/>
        <w:t>1</w:t>
      </w:r>
      <w:r w:rsidRPr="00E34F27">
        <w:rPr>
          <w:rFonts w:ascii="Courier New" w:hAnsi="Courier New" w:cs="Courier New"/>
          <w:sz w:val="20"/>
          <w:szCs w:val="20"/>
        </w:rPr>
        <w:tab/>
        <w:t>C</w:t>
      </w:r>
      <w:r w:rsidRPr="00E34F27">
        <w:rPr>
          <w:rFonts w:ascii="Courier New" w:hAnsi="Courier New" w:cs="Courier New"/>
          <w:sz w:val="20"/>
          <w:szCs w:val="20"/>
        </w:rPr>
        <w:tab/>
        <w:t>54</w:t>
      </w:r>
      <w:r w:rsidRPr="00E34F27">
        <w:rPr>
          <w:rFonts w:ascii="Courier New" w:hAnsi="Courier New" w:cs="Courier New"/>
          <w:sz w:val="20"/>
          <w:szCs w:val="20"/>
        </w:rPr>
        <w:tab/>
        <w:t>62</w:t>
      </w:r>
      <w:r w:rsidRPr="00E34F27">
        <w:rPr>
          <w:rFonts w:ascii="Courier New" w:hAnsi="Courier New" w:cs="Courier New"/>
          <w:sz w:val="20"/>
          <w:szCs w:val="20"/>
        </w:rPr>
        <w:tab/>
        <w:t>blue</w:t>
      </w:r>
      <w:r w:rsidRPr="00E34F27">
        <w:rPr>
          <w:rFonts w:ascii="Courier New" w:hAnsi="Courier New" w:cs="Courier New"/>
          <w:sz w:val="20"/>
          <w:szCs w:val="20"/>
        </w:rPr>
        <w:tab/>
        <w:t>light</w:t>
      </w:r>
    </w:p>
    <w:p w14:paraId="2F508839"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rs16</w:t>
      </w:r>
      <w:r w:rsidRPr="00E34F27">
        <w:rPr>
          <w:rFonts w:ascii="Courier New" w:hAnsi="Courier New" w:cs="Courier New"/>
          <w:sz w:val="20"/>
          <w:szCs w:val="20"/>
        </w:rPr>
        <w:tab/>
        <w:t>C</w:t>
      </w:r>
      <w:r w:rsidRPr="00E34F27">
        <w:rPr>
          <w:rFonts w:ascii="Courier New" w:hAnsi="Courier New" w:cs="Courier New"/>
          <w:sz w:val="20"/>
          <w:szCs w:val="20"/>
        </w:rPr>
        <w:tab/>
        <w:t>1</w:t>
      </w:r>
      <w:r w:rsidRPr="00E34F27">
        <w:rPr>
          <w:rFonts w:ascii="Courier New" w:hAnsi="Courier New" w:cs="Courier New"/>
          <w:sz w:val="20"/>
          <w:szCs w:val="20"/>
        </w:rPr>
        <w:tab/>
        <w:t>C</w:t>
      </w:r>
      <w:r w:rsidRPr="00E34F27">
        <w:rPr>
          <w:rFonts w:ascii="Courier New" w:hAnsi="Courier New" w:cs="Courier New"/>
          <w:sz w:val="20"/>
          <w:szCs w:val="20"/>
        </w:rPr>
        <w:tab/>
        <w:t>54</w:t>
      </w:r>
      <w:r w:rsidRPr="00E34F27">
        <w:rPr>
          <w:rFonts w:ascii="Courier New" w:hAnsi="Courier New" w:cs="Courier New"/>
          <w:sz w:val="20"/>
          <w:szCs w:val="20"/>
        </w:rPr>
        <w:tab/>
        <w:t>62</w:t>
      </w:r>
      <w:r w:rsidRPr="00E34F27">
        <w:rPr>
          <w:rFonts w:ascii="Courier New" w:hAnsi="Courier New" w:cs="Courier New"/>
          <w:sz w:val="20"/>
          <w:szCs w:val="20"/>
        </w:rPr>
        <w:tab/>
        <w:t>gray</w:t>
      </w:r>
      <w:r w:rsidRPr="00E34F27">
        <w:rPr>
          <w:rFonts w:ascii="Courier New" w:hAnsi="Courier New" w:cs="Courier New"/>
          <w:sz w:val="20"/>
          <w:szCs w:val="20"/>
        </w:rPr>
        <w:tab/>
        <w:t>light</w:t>
      </w:r>
    </w:p>
    <w:p w14:paraId="3F86C92D"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rs16</w:t>
      </w:r>
      <w:r w:rsidRPr="00E34F27">
        <w:rPr>
          <w:rFonts w:ascii="Courier New" w:hAnsi="Courier New" w:cs="Courier New"/>
          <w:sz w:val="20"/>
          <w:szCs w:val="20"/>
        </w:rPr>
        <w:tab/>
        <w:t>C</w:t>
      </w:r>
      <w:r w:rsidRPr="00E34F27">
        <w:rPr>
          <w:rFonts w:ascii="Courier New" w:hAnsi="Courier New" w:cs="Courier New"/>
          <w:sz w:val="20"/>
          <w:szCs w:val="20"/>
        </w:rPr>
        <w:tab/>
        <w:t>1</w:t>
      </w:r>
      <w:r w:rsidRPr="00E34F27">
        <w:rPr>
          <w:rFonts w:ascii="Courier New" w:hAnsi="Courier New" w:cs="Courier New"/>
          <w:sz w:val="20"/>
          <w:szCs w:val="20"/>
        </w:rPr>
        <w:tab/>
        <w:t>C</w:t>
      </w:r>
      <w:r w:rsidRPr="00E34F27">
        <w:rPr>
          <w:rFonts w:ascii="Courier New" w:hAnsi="Courier New" w:cs="Courier New"/>
          <w:sz w:val="20"/>
          <w:szCs w:val="20"/>
        </w:rPr>
        <w:tab/>
        <w:t>54</w:t>
      </w:r>
      <w:r w:rsidRPr="00E34F27">
        <w:rPr>
          <w:rFonts w:ascii="Courier New" w:hAnsi="Courier New" w:cs="Courier New"/>
          <w:sz w:val="20"/>
          <w:szCs w:val="20"/>
        </w:rPr>
        <w:tab/>
        <w:t>62</w:t>
      </w:r>
      <w:r w:rsidRPr="00E34F27">
        <w:rPr>
          <w:rFonts w:ascii="Courier New" w:hAnsi="Courier New" w:cs="Courier New"/>
          <w:sz w:val="20"/>
          <w:szCs w:val="20"/>
        </w:rPr>
        <w:tab/>
        <w:t>cyan</w:t>
      </w:r>
      <w:r w:rsidRPr="00E34F27">
        <w:rPr>
          <w:rFonts w:ascii="Courier New" w:hAnsi="Courier New" w:cs="Courier New"/>
          <w:sz w:val="20"/>
          <w:szCs w:val="20"/>
        </w:rPr>
        <w:tab/>
        <w:t>paint</w:t>
      </w:r>
    </w:p>
    <w:p w14:paraId="30E08E5A"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rs16</w:t>
      </w:r>
      <w:r w:rsidRPr="00E34F27">
        <w:rPr>
          <w:rFonts w:ascii="Courier New" w:hAnsi="Courier New" w:cs="Courier New"/>
          <w:sz w:val="20"/>
          <w:szCs w:val="20"/>
        </w:rPr>
        <w:tab/>
        <w:t>D</w:t>
      </w:r>
      <w:r w:rsidRPr="00E34F27">
        <w:rPr>
          <w:rFonts w:ascii="Courier New" w:hAnsi="Courier New" w:cs="Courier New"/>
          <w:sz w:val="20"/>
          <w:szCs w:val="20"/>
        </w:rPr>
        <w:tab/>
        <w:t>1</w:t>
      </w:r>
      <w:r w:rsidRPr="00E34F27">
        <w:rPr>
          <w:rFonts w:ascii="Courier New" w:hAnsi="Courier New" w:cs="Courier New"/>
          <w:sz w:val="20"/>
          <w:szCs w:val="20"/>
        </w:rPr>
        <w:tab/>
        <w:t>D</w:t>
      </w:r>
      <w:r w:rsidRPr="00E34F27">
        <w:rPr>
          <w:rFonts w:ascii="Courier New" w:hAnsi="Courier New" w:cs="Courier New"/>
          <w:sz w:val="20"/>
          <w:szCs w:val="20"/>
        </w:rPr>
        <w:tab/>
        <w:t>58</w:t>
      </w:r>
      <w:r w:rsidRPr="00E34F27">
        <w:rPr>
          <w:rFonts w:ascii="Courier New" w:hAnsi="Courier New" w:cs="Courier New"/>
          <w:sz w:val="20"/>
          <w:szCs w:val="20"/>
        </w:rPr>
        <w:tab/>
        <w:t>72</w:t>
      </w:r>
      <w:r w:rsidRPr="00E34F27">
        <w:rPr>
          <w:rFonts w:ascii="Courier New" w:hAnsi="Courier New" w:cs="Courier New"/>
          <w:sz w:val="20"/>
          <w:szCs w:val="20"/>
        </w:rPr>
        <w:tab/>
        <w:t>gray</w:t>
      </w:r>
      <w:r w:rsidRPr="00E34F27">
        <w:rPr>
          <w:rFonts w:ascii="Courier New" w:hAnsi="Courier New" w:cs="Courier New"/>
          <w:sz w:val="20"/>
          <w:szCs w:val="20"/>
        </w:rPr>
        <w:tab/>
        <w:t xml:space="preserve">light </w:t>
      </w:r>
    </w:p>
    <w:p w14:paraId="31C1E5B8" w14:textId="77777777" w:rsidR="003C548A" w:rsidRDefault="003C548A" w:rsidP="003C548A">
      <w:pPr>
        <w:widowControl/>
        <w:suppressAutoHyphens w:val="0"/>
        <w:rPr>
          <w:rFonts w:eastAsiaTheme="majorEastAsia" w:cstheme="majorBidi"/>
          <w:bCs/>
          <w:color w:val="000000" w:themeColor="text1"/>
        </w:rPr>
      </w:pPr>
    </w:p>
    <w:p w14:paraId="76968135" w14:textId="77777777" w:rsidR="003C548A" w:rsidRPr="00485426" w:rsidRDefault="003C548A" w:rsidP="003B534B">
      <w:pPr>
        <w:pStyle w:val="Heading3"/>
      </w:pPr>
      <w:bookmarkStart w:id="1075" w:name="_Toc338422206"/>
      <w:r w:rsidRPr="00485426">
        <w:lastRenderedPageBreak/>
        <w:t xml:space="preserve">Example </w:t>
      </w:r>
      <w:r>
        <w:t>11</w:t>
      </w:r>
      <w:r w:rsidRPr="00485426">
        <w:t xml:space="preserve">: Mapping </w:t>
      </w:r>
      <w:r>
        <w:t>r</w:t>
      </w:r>
      <w:r w:rsidRPr="00485426">
        <w:t xml:space="preserve">egions to </w:t>
      </w:r>
      <w:r>
        <w:t>g</w:t>
      </w:r>
      <w:r w:rsidRPr="00485426">
        <w:t xml:space="preserve">enes </w:t>
      </w:r>
      <w:r>
        <w:t>u</w:t>
      </w:r>
      <w:r w:rsidRPr="00485426">
        <w:t xml:space="preserve">sing </w:t>
      </w:r>
      <w:r>
        <w:t>B</w:t>
      </w:r>
      <w:r w:rsidRPr="00485426">
        <w:t xml:space="preserve">iofilter </w:t>
      </w:r>
      <w:r>
        <w:t>b</w:t>
      </w:r>
      <w:r w:rsidRPr="00485426">
        <w:t xml:space="preserve">ased on </w:t>
      </w:r>
      <w:r>
        <w:t>p</w:t>
      </w:r>
      <w:r w:rsidRPr="00485426">
        <w:t xml:space="preserve">ercent of </w:t>
      </w:r>
      <w:r>
        <w:t>o</w:t>
      </w:r>
      <w:r w:rsidRPr="00485426">
        <w:t>verlap.</w:t>
      </w:r>
      <w:bookmarkEnd w:id="1075"/>
    </w:p>
    <w:p w14:paraId="06E7C565" w14:textId="77777777" w:rsidR="003C548A" w:rsidRDefault="003C548A" w:rsidP="003C548A">
      <w:pPr>
        <w:rPr>
          <w:rFonts w:cs="Times New Roman"/>
          <w:bCs/>
        </w:rPr>
      </w:pPr>
      <w:r>
        <w:rPr>
          <w:rFonts w:cs="Times New Roman"/>
          <w:bCs/>
        </w:rPr>
        <w:t>Re</w:t>
      </w:r>
      <w:r w:rsidRPr="00787CED">
        <w:rPr>
          <w:rFonts w:cs="Times New Roman"/>
          <w:bCs/>
        </w:rPr>
        <w:t>gions</w:t>
      </w:r>
      <w:r>
        <w:rPr>
          <w:rFonts w:cs="Times New Roman"/>
          <w:bCs/>
        </w:rPr>
        <w:t xml:space="preserve"> such as copy number variations can be mapped to genes using Biofilter, carried out based on percent of overlap of the genes with the CNV region or based on the number of base pairs overlapped.  </w:t>
      </w:r>
    </w:p>
    <w:p w14:paraId="048C5FFA" w14:textId="77777777" w:rsidR="003C548A" w:rsidRDefault="003C548A" w:rsidP="003C548A">
      <w:pPr>
        <w:rPr>
          <w:rFonts w:cs="Times New Roman"/>
          <w:bCs/>
        </w:rPr>
      </w:pPr>
    </w:p>
    <w:p w14:paraId="184ABAB6" w14:textId="77777777" w:rsidR="003C548A" w:rsidRDefault="003C548A" w:rsidP="003C548A">
      <w:pPr>
        <w:rPr>
          <w:rFonts w:cs="Times New Roman"/>
          <w:bCs/>
        </w:rPr>
      </w:pPr>
      <w:r>
        <w:rPr>
          <w:rFonts w:cs="Times New Roman"/>
          <w:bCs/>
        </w:rPr>
        <w:t xml:space="preserve">Below are the boundary positions for the genes in chromosome 1. </w:t>
      </w:r>
    </w:p>
    <w:p w14:paraId="05E99723" w14:textId="77777777" w:rsidR="003C548A" w:rsidRDefault="003C548A" w:rsidP="003C548A">
      <w:pPr>
        <w:rPr>
          <w:rFonts w:cs="Times New Roman"/>
          <w:bCs/>
        </w:rPr>
      </w:pPr>
    </w:p>
    <w:p w14:paraId="6D57C3F9" w14:textId="77777777" w:rsidR="003C548A" w:rsidRPr="004431C9" w:rsidRDefault="003C548A" w:rsidP="003C548A">
      <w:pPr>
        <w:rPr>
          <w:rFonts w:cs="Times New Roman"/>
          <w:bCs/>
        </w:rPr>
      </w:pPr>
      <w:r w:rsidRPr="004431C9">
        <w:rPr>
          <w:rFonts w:cs="Times New Roman"/>
          <w:bCs/>
        </w:rPr>
        <w:t>#chr</w:t>
      </w:r>
      <w:r w:rsidRPr="004431C9">
        <w:rPr>
          <w:rFonts w:cs="Times New Roman"/>
          <w:bCs/>
        </w:rPr>
        <w:tab/>
        <w:t>gene</w:t>
      </w:r>
      <w:r w:rsidRPr="004431C9">
        <w:rPr>
          <w:rFonts w:cs="Times New Roman"/>
          <w:bCs/>
        </w:rPr>
        <w:tab/>
        <w:t>start</w:t>
      </w:r>
      <w:r w:rsidRPr="004431C9">
        <w:rPr>
          <w:rFonts w:cs="Times New Roman"/>
          <w:bCs/>
        </w:rPr>
        <w:tab/>
        <w:t>stop</w:t>
      </w:r>
    </w:p>
    <w:p w14:paraId="5B061261" w14:textId="77777777" w:rsidR="003C548A" w:rsidRPr="004431C9" w:rsidRDefault="003C548A" w:rsidP="003C548A">
      <w:pPr>
        <w:rPr>
          <w:rFonts w:cs="Times New Roman"/>
          <w:bCs/>
        </w:rPr>
      </w:pPr>
      <w:r w:rsidRPr="004431C9">
        <w:rPr>
          <w:rFonts w:cs="Times New Roman"/>
          <w:bCs/>
        </w:rPr>
        <w:t>chr1</w:t>
      </w:r>
      <w:r w:rsidRPr="004431C9">
        <w:rPr>
          <w:rFonts w:cs="Times New Roman"/>
          <w:bCs/>
        </w:rPr>
        <w:tab/>
        <w:t>A</w:t>
      </w:r>
      <w:r w:rsidRPr="004431C9">
        <w:rPr>
          <w:rFonts w:cs="Times New Roman"/>
          <w:bCs/>
        </w:rPr>
        <w:tab/>
        <w:t>8</w:t>
      </w:r>
      <w:r w:rsidRPr="004431C9">
        <w:rPr>
          <w:rFonts w:cs="Times New Roman"/>
          <w:bCs/>
        </w:rPr>
        <w:tab/>
        <w:t>22</w:t>
      </w:r>
    </w:p>
    <w:p w14:paraId="12FBF4DF" w14:textId="77777777" w:rsidR="003C548A" w:rsidRPr="004431C9" w:rsidRDefault="003C548A" w:rsidP="003C548A">
      <w:pPr>
        <w:rPr>
          <w:rFonts w:cs="Times New Roman"/>
          <w:bCs/>
        </w:rPr>
      </w:pPr>
      <w:r w:rsidRPr="004431C9">
        <w:rPr>
          <w:rFonts w:cs="Times New Roman"/>
          <w:bCs/>
        </w:rPr>
        <w:t>chr1</w:t>
      </w:r>
      <w:r w:rsidRPr="004431C9">
        <w:rPr>
          <w:rFonts w:cs="Times New Roman"/>
          <w:bCs/>
        </w:rPr>
        <w:tab/>
        <w:t>B</w:t>
      </w:r>
      <w:r w:rsidRPr="004431C9">
        <w:rPr>
          <w:rFonts w:cs="Times New Roman"/>
          <w:bCs/>
        </w:rPr>
        <w:tab/>
        <w:t>28</w:t>
      </w:r>
      <w:r w:rsidRPr="004431C9">
        <w:rPr>
          <w:rFonts w:cs="Times New Roman"/>
          <w:bCs/>
        </w:rPr>
        <w:tab/>
        <w:t>54</w:t>
      </w:r>
    </w:p>
    <w:p w14:paraId="66EDDC7C" w14:textId="77777777" w:rsidR="003C548A" w:rsidRPr="004431C9" w:rsidRDefault="003C548A" w:rsidP="003C548A">
      <w:pPr>
        <w:rPr>
          <w:rFonts w:cs="Times New Roman"/>
          <w:bCs/>
        </w:rPr>
      </w:pPr>
      <w:r w:rsidRPr="004431C9">
        <w:rPr>
          <w:rFonts w:cs="Times New Roman"/>
          <w:bCs/>
        </w:rPr>
        <w:t>chr1</w:t>
      </w:r>
      <w:r w:rsidRPr="004431C9">
        <w:rPr>
          <w:rFonts w:cs="Times New Roman"/>
          <w:bCs/>
        </w:rPr>
        <w:tab/>
        <w:t>C</w:t>
      </w:r>
      <w:r w:rsidRPr="004431C9">
        <w:rPr>
          <w:rFonts w:cs="Times New Roman"/>
          <w:bCs/>
        </w:rPr>
        <w:tab/>
        <w:t>54</w:t>
      </w:r>
      <w:r w:rsidRPr="004431C9">
        <w:rPr>
          <w:rFonts w:cs="Times New Roman"/>
          <w:bCs/>
        </w:rPr>
        <w:tab/>
        <w:t>62</w:t>
      </w:r>
    </w:p>
    <w:p w14:paraId="4E307A35" w14:textId="77777777" w:rsidR="003C548A" w:rsidRPr="004431C9" w:rsidRDefault="003C548A" w:rsidP="003C548A">
      <w:pPr>
        <w:rPr>
          <w:rFonts w:cs="Times New Roman"/>
          <w:bCs/>
        </w:rPr>
      </w:pPr>
      <w:r w:rsidRPr="004431C9">
        <w:rPr>
          <w:rFonts w:cs="Times New Roman"/>
          <w:bCs/>
        </w:rPr>
        <w:t>chr1</w:t>
      </w:r>
      <w:r w:rsidRPr="004431C9">
        <w:rPr>
          <w:rFonts w:cs="Times New Roman"/>
          <w:bCs/>
        </w:rPr>
        <w:tab/>
        <w:t>D</w:t>
      </w:r>
      <w:r w:rsidRPr="004431C9">
        <w:rPr>
          <w:rFonts w:cs="Times New Roman"/>
          <w:bCs/>
        </w:rPr>
        <w:tab/>
        <w:t>58</w:t>
      </w:r>
      <w:r w:rsidRPr="004431C9">
        <w:rPr>
          <w:rFonts w:cs="Times New Roman"/>
          <w:bCs/>
        </w:rPr>
        <w:tab/>
        <w:t>72</w:t>
      </w:r>
    </w:p>
    <w:p w14:paraId="34CD1214" w14:textId="77777777" w:rsidR="003C548A" w:rsidRPr="004431C9" w:rsidRDefault="003C548A" w:rsidP="003C548A">
      <w:pPr>
        <w:rPr>
          <w:rFonts w:cs="Times New Roman"/>
          <w:bCs/>
        </w:rPr>
      </w:pPr>
      <w:r w:rsidRPr="004431C9">
        <w:rPr>
          <w:rFonts w:cs="Times New Roman"/>
          <w:bCs/>
        </w:rPr>
        <w:t>chr1</w:t>
      </w:r>
      <w:r w:rsidRPr="004431C9">
        <w:rPr>
          <w:rFonts w:cs="Times New Roman"/>
          <w:bCs/>
        </w:rPr>
        <w:tab/>
        <w:t>E</w:t>
      </w:r>
      <w:r w:rsidRPr="004431C9">
        <w:rPr>
          <w:rFonts w:cs="Times New Roman"/>
          <w:bCs/>
        </w:rPr>
        <w:tab/>
        <w:t>78</w:t>
      </w:r>
      <w:r w:rsidRPr="004431C9">
        <w:rPr>
          <w:rFonts w:cs="Times New Roman"/>
          <w:bCs/>
        </w:rPr>
        <w:tab/>
        <w:t>82</w:t>
      </w:r>
    </w:p>
    <w:p w14:paraId="3A3B6667" w14:textId="77777777" w:rsidR="003C548A" w:rsidRPr="004431C9" w:rsidRDefault="003C548A" w:rsidP="003C548A">
      <w:pPr>
        <w:rPr>
          <w:rFonts w:cs="Times New Roman"/>
          <w:bCs/>
        </w:rPr>
      </w:pPr>
      <w:r w:rsidRPr="004431C9">
        <w:rPr>
          <w:rFonts w:cs="Times New Roman"/>
          <w:bCs/>
        </w:rPr>
        <w:t>chr1</w:t>
      </w:r>
      <w:r w:rsidRPr="004431C9">
        <w:rPr>
          <w:rFonts w:cs="Times New Roman"/>
          <w:bCs/>
        </w:rPr>
        <w:tab/>
        <w:t>E</w:t>
      </w:r>
      <w:r w:rsidRPr="004431C9">
        <w:rPr>
          <w:rFonts w:cs="Times New Roman"/>
          <w:bCs/>
        </w:rPr>
        <w:tab/>
        <w:t>84</w:t>
      </w:r>
      <w:r w:rsidRPr="004431C9">
        <w:rPr>
          <w:rFonts w:cs="Times New Roman"/>
          <w:bCs/>
        </w:rPr>
        <w:tab/>
        <w:t>92</w:t>
      </w:r>
    </w:p>
    <w:p w14:paraId="13D44ECB" w14:textId="77777777" w:rsidR="003C548A" w:rsidRDefault="003C548A" w:rsidP="003C548A">
      <w:pPr>
        <w:rPr>
          <w:rFonts w:cs="Times New Roman"/>
          <w:bCs/>
        </w:rPr>
      </w:pPr>
      <w:r w:rsidRPr="004431C9">
        <w:rPr>
          <w:rFonts w:cs="Times New Roman"/>
          <w:bCs/>
        </w:rPr>
        <w:t>chr1</w:t>
      </w:r>
      <w:r w:rsidRPr="004431C9">
        <w:rPr>
          <w:rFonts w:cs="Times New Roman"/>
          <w:bCs/>
        </w:rPr>
        <w:tab/>
        <w:t>F</w:t>
      </w:r>
      <w:r w:rsidRPr="004431C9">
        <w:rPr>
          <w:rFonts w:cs="Times New Roman"/>
          <w:bCs/>
        </w:rPr>
        <w:tab/>
        <w:t>94</w:t>
      </w:r>
      <w:r w:rsidRPr="004431C9">
        <w:rPr>
          <w:rFonts w:cs="Times New Roman"/>
          <w:bCs/>
        </w:rPr>
        <w:tab/>
        <w:t>98</w:t>
      </w:r>
    </w:p>
    <w:p w14:paraId="52DF7F43" w14:textId="77777777" w:rsidR="003C548A" w:rsidRPr="00C5773D" w:rsidRDefault="003C548A" w:rsidP="003C548A">
      <w:pPr>
        <w:rPr>
          <w:rFonts w:cs="Times New Roman"/>
        </w:rPr>
      </w:pPr>
    </w:p>
    <w:p w14:paraId="63220C0C" w14:textId="77777777" w:rsidR="003C548A" w:rsidRPr="004E09A4"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4E09A4">
        <w:rPr>
          <w:rFonts w:ascii="Courier New" w:hAnsi="Courier New" w:cs="Courier New"/>
          <w:sz w:val="20"/>
          <w:szCs w:val="20"/>
        </w:rPr>
        <w:t>$ biofilter-2 --stdout -</w:t>
      </w:r>
      <w:r>
        <w:rPr>
          <w:rFonts w:ascii="Courier New" w:hAnsi="Courier New" w:cs="Courier New"/>
          <w:sz w:val="20"/>
          <w:szCs w:val="20"/>
        </w:rPr>
        <w:t>-knowledge</w:t>
      </w:r>
      <w:r w:rsidRPr="004E09A4">
        <w:rPr>
          <w:rFonts w:ascii="Courier New" w:hAnsi="Courier New" w:cs="Courier New"/>
          <w:sz w:val="20"/>
          <w:szCs w:val="20"/>
        </w:rPr>
        <w:t xml:space="preserve"> test.db -</w:t>
      </w:r>
      <w:r>
        <w:rPr>
          <w:rFonts w:ascii="Courier New" w:hAnsi="Courier New" w:cs="Courier New"/>
          <w:sz w:val="20"/>
          <w:szCs w:val="20"/>
        </w:rPr>
        <w:t>-region</w:t>
      </w:r>
      <w:r w:rsidRPr="004E09A4">
        <w:rPr>
          <w:rFonts w:ascii="Courier New" w:hAnsi="Courier New" w:cs="Courier New"/>
          <w:sz w:val="20"/>
          <w:szCs w:val="20"/>
        </w:rPr>
        <w:t xml:space="preserve"> 1:1:60 --region-match-percent 50 -</w:t>
      </w:r>
      <w:r>
        <w:rPr>
          <w:rFonts w:ascii="Courier New" w:hAnsi="Courier New" w:cs="Courier New"/>
          <w:sz w:val="20"/>
          <w:szCs w:val="20"/>
        </w:rPr>
        <w:t>-filter</w:t>
      </w:r>
      <w:r w:rsidRPr="004E09A4">
        <w:rPr>
          <w:rFonts w:ascii="Courier New" w:hAnsi="Courier New" w:cs="Courier New"/>
          <w:sz w:val="20"/>
          <w:szCs w:val="20"/>
        </w:rPr>
        <w:t xml:space="preserve"> gene</w:t>
      </w:r>
    </w:p>
    <w:p w14:paraId="2C3518FA" w14:textId="77777777" w:rsidR="003C548A" w:rsidRPr="004E09A4"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4E09A4">
        <w:rPr>
          <w:rFonts w:ascii="Courier New" w:hAnsi="Courier New" w:cs="Courier New"/>
          <w:sz w:val="20"/>
          <w:szCs w:val="20"/>
        </w:rPr>
        <w:t>#gene</w:t>
      </w:r>
    </w:p>
    <w:p w14:paraId="0C0C08E3" w14:textId="77777777" w:rsidR="003C548A" w:rsidRPr="004E09A4"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4E09A4">
        <w:rPr>
          <w:rFonts w:ascii="Courier New" w:hAnsi="Courier New" w:cs="Courier New"/>
          <w:sz w:val="20"/>
          <w:szCs w:val="20"/>
        </w:rPr>
        <w:t>A</w:t>
      </w:r>
    </w:p>
    <w:p w14:paraId="44BDACAE" w14:textId="77777777" w:rsidR="003C548A" w:rsidRPr="004E09A4"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4E09A4">
        <w:rPr>
          <w:rFonts w:ascii="Courier New" w:hAnsi="Courier New" w:cs="Courier New"/>
          <w:sz w:val="20"/>
          <w:szCs w:val="20"/>
        </w:rPr>
        <w:t>B</w:t>
      </w:r>
    </w:p>
    <w:p w14:paraId="3B965C3D" w14:textId="77777777" w:rsidR="003C548A" w:rsidRPr="00394235"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rPr>
      </w:pPr>
      <w:r w:rsidRPr="004E09A4">
        <w:rPr>
          <w:rFonts w:ascii="Courier New" w:hAnsi="Courier New" w:cs="Courier New"/>
          <w:sz w:val="20"/>
          <w:szCs w:val="20"/>
        </w:rPr>
        <w:t>C</w:t>
      </w:r>
    </w:p>
    <w:p w14:paraId="125D5F83" w14:textId="77777777" w:rsidR="003C548A" w:rsidRDefault="003C548A" w:rsidP="003C548A">
      <w:pPr>
        <w:rPr>
          <w:rFonts w:cs="Times New Roman"/>
        </w:rPr>
      </w:pPr>
    </w:p>
    <w:p w14:paraId="2325E5C8" w14:textId="77777777" w:rsidR="003C548A" w:rsidRPr="00485426" w:rsidRDefault="003C548A" w:rsidP="003C548A">
      <w:pPr>
        <w:rPr>
          <w:rFonts w:cs="Times New Roman"/>
        </w:rPr>
      </w:pPr>
      <w:r w:rsidRPr="004431C9">
        <w:rPr>
          <w:rFonts w:cs="Times New Roman"/>
        </w:rPr>
        <w:t xml:space="preserve">This output </w:t>
      </w:r>
      <w:r>
        <w:rPr>
          <w:rFonts w:cs="Times New Roman"/>
        </w:rPr>
        <w:t>indicates</w:t>
      </w:r>
      <w:r w:rsidRPr="004431C9">
        <w:rPr>
          <w:rFonts w:cs="Times New Roman"/>
        </w:rPr>
        <w:t xml:space="preserve"> that at least 50% of genes A, B, and C fall within the first 60 bases of the </w:t>
      </w:r>
      <w:r>
        <w:rPr>
          <w:rFonts w:cs="Times New Roman"/>
        </w:rPr>
        <w:t xml:space="preserve">first chromosome. Both genes A and B match 100% of the region while gene C matches 75%.  </w:t>
      </w:r>
    </w:p>
    <w:p w14:paraId="7FECDE2D" w14:textId="77777777" w:rsidR="003C548A" w:rsidRDefault="003C548A">
      <w:pPr>
        <w:rPr>
          <w:highlight w:val="magenta"/>
        </w:rPr>
      </w:pPr>
    </w:p>
    <w:p w14:paraId="3D147137" w14:textId="77777777" w:rsidR="003C548A" w:rsidRDefault="0039150C">
      <w:pPr>
        <w:rPr>
          <w:highlight w:val="magenta"/>
        </w:rPr>
      </w:pPr>
      <w:r>
        <w:pict w14:anchorId="16CA2388">
          <v:shape id="_x0000_i1035" type="#_x0000_t75" style="width:362.35pt;height:313.85pt">
            <v:imagedata r:id="rId33" o:title=""/>
          </v:shape>
        </w:pict>
      </w:r>
      <w:r>
        <w:pict w14:anchorId="63C1D266">
          <v:shape id="_x0000_i1036" type="#_x0000_t75" style="width:133.85pt;height:194.85pt">
            <v:imagedata r:id="rId34" o:title=""/>
          </v:shape>
        </w:pict>
      </w:r>
    </w:p>
    <w:p w14:paraId="5448110A" w14:textId="77777777" w:rsidR="003C548A" w:rsidRDefault="003C548A" w:rsidP="003B534B">
      <w:pPr>
        <w:pStyle w:val="Heading3"/>
      </w:pPr>
      <w:bookmarkStart w:id="1076" w:name="_Toc338422207"/>
      <w:r>
        <w:lastRenderedPageBreak/>
        <w:t>Example 12: Mapping regions to genes using Biofilter based on base pair overlap.</w:t>
      </w:r>
      <w:bookmarkEnd w:id="1076"/>
    </w:p>
    <w:p w14:paraId="6BC2801A" w14:textId="77777777" w:rsidR="003C548A" w:rsidRPr="00C5773D" w:rsidRDefault="003C548A" w:rsidP="003C548A">
      <w:pPr>
        <w:rPr>
          <w:rFonts w:cs="Times New Roman"/>
        </w:rPr>
      </w:pPr>
      <w:r>
        <w:rPr>
          <w:rFonts w:cs="Times New Roman"/>
        </w:rPr>
        <w:t>The genes</w:t>
      </w:r>
      <w:r w:rsidRPr="00C5773D">
        <w:rPr>
          <w:rFonts w:cs="Times New Roman"/>
        </w:rPr>
        <w:t xml:space="preserve"> overlapping region based on number of base-pair overlap</w:t>
      </w:r>
      <w:r>
        <w:rPr>
          <w:rFonts w:cs="Times New Roman"/>
        </w:rPr>
        <w:t xml:space="preserve"> can also be determined via Biofilter:</w:t>
      </w:r>
    </w:p>
    <w:p w14:paraId="1FB94CA0" w14:textId="77777777" w:rsidR="003C548A" w:rsidRPr="00C5773D" w:rsidRDefault="003C548A" w:rsidP="003C548A">
      <w:pPr>
        <w:rPr>
          <w:rFonts w:cs="Times New Roman"/>
        </w:rPr>
      </w:pPr>
    </w:p>
    <w:p w14:paraId="22BD4E40" w14:textId="77777777" w:rsidR="003C548A" w:rsidRPr="00485426"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485426">
        <w:rPr>
          <w:rFonts w:ascii="Courier New" w:hAnsi="Courier New" w:cs="Courier New"/>
          <w:sz w:val="20"/>
          <w:szCs w:val="20"/>
        </w:rPr>
        <w:t>$ biofilter-2 --stdout -</w:t>
      </w:r>
      <w:r>
        <w:rPr>
          <w:rFonts w:ascii="Courier New" w:hAnsi="Courier New" w:cs="Courier New"/>
          <w:sz w:val="20"/>
          <w:szCs w:val="20"/>
        </w:rPr>
        <w:t>-</w:t>
      </w:r>
      <w:r w:rsidRPr="00485426">
        <w:rPr>
          <w:rFonts w:ascii="Courier New" w:hAnsi="Courier New" w:cs="Courier New"/>
          <w:sz w:val="20"/>
          <w:szCs w:val="20"/>
        </w:rPr>
        <w:t>k</w:t>
      </w:r>
      <w:r>
        <w:rPr>
          <w:rFonts w:ascii="Courier New" w:hAnsi="Courier New" w:cs="Courier New"/>
          <w:sz w:val="20"/>
          <w:szCs w:val="20"/>
        </w:rPr>
        <w:t>nowledge</w:t>
      </w:r>
      <w:r w:rsidRPr="00485426">
        <w:rPr>
          <w:rFonts w:ascii="Courier New" w:hAnsi="Courier New" w:cs="Courier New"/>
          <w:sz w:val="20"/>
          <w:szCs w:val="20"/>
        </w:rPr>
        <w:t xml:space="preserve"> test.db -</w:t>
      </w:r>
      <w:r>
        <w:rPr>
          <w:rFonts w:ascii="Courier New" w:hAnsi="Courier New" w:cs="Courier New"/>
          <w:sz w:val="20"/>
          <w:szCs w:val="20"/>
        </w:rPr>
        <w:t>-region</w:t>
      </w:r>
      <w:r w:rsidRPr="00485426">
        <w:rPr>
          <w:rFonts w:ascii="Courier New" w:hAnsi="Courier New" w:cs="Courier New"/>
          <w:sz w:val="20"/>
          <w:szCs w:val="20"/>
        </w:rPr>
        <w:t xml:space="preserve"> 1:1:60 --region-match-bases 10 -</w:t>
      </w:r>
      <w:r>
        <w:rPr>
          <w:rFonts w:ascii="Courier New" w:hAnsi="Courier New" w:cs="Courier New"/>
          <w:sz w:val="20"/>
          <w:szCs w:val="20"/>
        </w:rPr>
        <w:t>-</w:t>
      </w:r>
      <w:r w:rsidRPr="00485426">
        <w:rPr>
          <w:rFonts w:ascii="Courier New" w:hAnsi="Courier New" w:cs="Courier New"/>
          <w:sz w:val="20"/>
          <w:szCs w:val="20"/>
        </w:rPr>
        <w:t>f</w:t>
      </w:r>
      <w:r>
        <w:rPr>
          <w:rFonts w:ascii="Courier New" w:hAnsi="Courier New" w:cs="Courier New"/>
          <w:sz w:val="20"/>
          <w:szCs w:val="20"/>
        </w:rPr>
        <w:t>ilter</w:t>
      </w:r>
      <w:r w:rsidRPr="00485426">
        <w:rPr>
          <w:rFonts w:ascii="Courier New" w:hAnsi="Courier New" w:cs="Courier New"/>
          <w:sz w:val="20"/>
          <w:szCs w:val="20"/>
        </w:rPr>
        <w:t xml:space="preserve"> gene</w:t>
      </w:r>
    </w:p>
    <w:p w14:paraId="536FA299" w14:textId="77777777" w:rsidR="003C548A" w:rsidRPr="00485426"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485426">
        <w:rPr>
          <w:rFonts w:ascii="Courier New" w:hAnsi="Courier New" w:cs="Courier New"/>
          <w:sz w:val="20"/>
          <w:szCs w:val="20"/>
        </w:rPr>
        <w:t>#gene</w:t>
      </w:r>
    </w:p>
    <w:p w14:paraId="7CBDAE01" w14:textId="77777777" w:rsidR="003C548A" w:rsidRPr="00485426"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485426">
        <w:rPr>
          <w:rFonts w:ascii="Courier New" w:hAnsi="Courier New" w:cs="Courier New"/>
          <w:sz w:val="20"/>
          <w:szCs w:val="20"/>
        </w:rPr>
        <w:t>A</w:t>
      </w:r>
    </w:p>
    <w:p w14:paraId="13C9682F" w14:textId="77777777" w:rsidR="003C548A" w:rsidRPr="00485426"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b/>
          <w:bCs/>
        </w:rPr>
      </w:pPr>
      <w:r w:rsidRPr="00485426">
        <w:rPr>
          <w:rFonts w:ascii="Courier New" w:hAnsi="Courier New" w:cs="Courier New"/>
          <w:sz w:val="20"/>
          <w:szCs w:val="20"/>
        </w:rPr>
        <w:t>B</w:t>
      </w:r>
    </w:p>
    <w:p w14:paraId="30AE8474" w14:textId="77777777" w:rsidR="003C548A" w:rsidRDefault="003C548A" w:rsidP="003C548A"/>
    <w:p w14:paraId="321C2484" w14:textId="77777777" w:rsidR="003C548A" w:rsidRDefault="003C548A" w:rsidP="003C548A">
      <w:r w:rsidRPr="00485426">
        <w:t>This output uses the region-match-bases argument to specify that Biofilter should filter genes that only match a minimum of 10 bases within the given input region.</w:t>
      </w:r>
    </w:p>
    <w:p w14:paraId="7CB1B5A4" w14:textId="77777777" w:rsidR="003C548A" w:rsidRDefault="003C548A" w:rsidP="003B534B">
      <w:pPr>
        <w:pStyle w:val="Heading3"/>
        <w:rPr>
          <w:color w:val="FF0000"/>
        </w:rPr>
      </w:pPr>
      <w:bookmarkStart w:id="1077" w:name="_Toc338422208"/>
      <w:r w:rsidRPr="008F5AD1">
        <w:t xml:space="preserve">Example </w:t>
      </w:r>
      <w:r>
        <w:t>13</w:t>
      </w:r>
      <w:r w:rsidRPr="008F5AD1">
        <w:t xml:space="preserve">: Annotating a </w:t>
      </w:r>
      <w:r>
        <w:t>l</w:t>
      </w:r>
      <w:r w:rsidRPr="008F5AD1">
        <w:t xml:space="preserve">ist of </w:t>
      </w:r>
      <w:r>
        <w:t>g</w:t>
      </w:r>
      <w:r w:rsidRPr="008F5AD1">
        <w:t xml:space="preserve">ene </w:t>
      </w:r>
      <w:r>
        <w:t>s</w:t>
      </w:r>
      <w:r w:rsidRPr="008F5AD1">
        <w:t xml:space="preserve">ymbols with SNPs, </w:t>
      </w:r>
      <w:r>
        <w:t>r</w:t>
      </w:r>
      <w:r w:rsidRPr="008F5AD1">
        <w:t xml:space="preserve">egions, </w:t>
      </w:r>
      <w:r>
        <w:t>g</w:t>
      </w:r>
      <w:r w:rsidRPr="008F5AD1">
        <w:t xml:space="preserve">roups, and </w:t>
      </w:r>
      <w:r>
        <w:t>s</w:t>
      </w:r>
      <w:r w:rsidRPr="008F5AD1">
        <w:t>ources, using Biofilter.</w:t>
      </w:r>
      <w:bookmarkEnd w:id="1077"/>
      <w:r w:rsidRPr="00C4704D">
        <w:rPr>
          <w:color w:val="FF0000"/>
        </w:rPr>
        <w:t xml:space="preserve"> </w:t>
      </w:r>
    </w:p>
    <w:p w14:paraId="48923EAD" w14:textId="77777777" w:rsidR="003C548A" w:rsidRDefault="003C548A" w:rsidP="003C548A"/>
    <w:p w14:paraId="2D7B547B"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 biofilter-2 --stdout -</w:t>
      </w:r>
      <w:r>
        <w:rPr>
          <w:rFonts w:ascii="Courier New" w:hAnsi="Courier New" w:cs="Courier New"/>
          <w:sz w:val="20"/>
          <w:szCs w:val="20"/>
        </w:rPr>
        <w:t>-</w:t>
      </w:r>
      <w:r w:rsidRPr="00E34F27">
        <w:rPr>
          <w:rFonts w:ascii="Courier New" w:hAnsi="Courier New" w:cs="Courier New"/>
          <w:sz w:val="20"/>
          <w:szCs w:val="20"/>
        </w:rPr>
        <w:t>k</w:t>
      </w:r>
      <w:r>
        <w:rPr>
          <w:rFonts w:ascii="Courier New" w:hAnsi="Courier New" w:cs="Courier New"/>
          <w:sz w:val="20"/>
          <w:szCs w:val="20"/>
        </w:rPr>
        <w:t>nowledge</w:t>
      </w:r>
      <w:r w:rsidRPr="00E34F27">
        <w:rPr>
          <w:rFonts w:ascii="Courier New" w:hAnsi="Courier New" w:cs="Courier New"/>
          <w:sz w:val="20"/>
          <w:szCs w:val="20"/>
        </w:rPr>
        <w:t xml:space="preserve"> test.db -</w:t>
      </w:r>
      <w:r>
        <w:rPr>
          <w:rFonts w:ascii="Courier New" w:hAnsi="Courier New" w:cs="Courier New"/>
          <w:sz w:val="20"/>
          <w:szCs w:val="20"/>
        </w:rPr>
        <w:t>-gene</w:t>
      </w:r>
      <w:r w:rsidRPr="00E34F27">
        <w:rPr>
          <w:rFonts w:ascii="Courier New" w:hAnsi="Courier New" w:cs="Courier New"/>
          <w:sz w:val="20"/>
          <w:szCs w:val="20"/>
        </w:rPr>
        <w:t xml:space="preserve"> A B C D E -</w:t>
      </w:r>
      <w:r>
        <w:rPr>
          <w:rFonts w:ascii="Courier New" w:hAnsi="Courier New" w:cs="Courier New"/>
          <w:sz w:val="20"/>
          <w:szCs w:val="20"/>
        </w:rPr>
        <w:t>-filter</w:t>
      </w:r>
      <w:r w:rsidRPr="00E34F27">
        <w:rPr>
          <w:rFonts w:ascii="Courier New" w:hAnsi="Courier New" w:cs="Courier New"/>
          <w:sz w:val="20"/>
          <w:szCs w:val="20"/>
        </w:rPr>
        <w:t xml:space="preserve"> gene snp region group source</w:t>
      </w:r>
    </w:p>
    <w:p w14:paraId="6F64C028"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
    <w:p w14:paraId="072CB7B2"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#gene</w:t>
      </w:r>
      <w:r w:rsidRPr="00E34F27">
        <w:rPr>
          <w:rFonts w:ascii="Courier New" w:hAnsi="Courier New" w:cs="Courier New"/>
          <w:sz w:val="20"/>
          <w:szCs w:val="20"/>
        </w:rPr>
        <w:tab/>
        <w:t>snp</w:t>
      </w:r>
      <w:r w:rsidRPr="00E34F27">
        <w:rPr>
          <w:rFonts w:ascii="Courier New" w:hAnsi="Courier New" w:cs="Courier New"/>
          <w:sz w:val="20"/>
          <w:szCs w:val="20"/>
        </w:rPr>
        <w:tab/>
        <w:t>chr</w:t>
      </w:r>
      <w:r w:rsidRPr="00E34F27">
        <w:rPr>
          <w:rFonts w:ascii="Courier New" w:hAnsi="Courier New" w:cs="Courier New"/>
          <w:sz w:val="20"/>
          <w:szCs w:val="20"/>
        </w:rPr>
        <w:tab/>
        <w:t>region</w:t>
      </w:r>
      <w:r w:rsidRPr="00E34F27">
        <w:rPr>
          <w:rFonts w:ascii="Courier New" w:hAnsi="Courier New" w:cs="Courier New"/>
          <w:sz w:val="20"/>
          <w:szCs w:val="20"/>
        </w:rPr>
        <w:tab/>
        <w:t>posMin</w:t>
      </w:r>
      <w:r w:rsidRPr="00E34F27">
        <w:rPr>
          <w:rFonts w:ascii="Courier New" w:hAnsi="Courier New" w:cs="Courier New"/>
          <w:sz w:val="20"/>
          <w:szCs w:val="20"/>
        </w:rPr>
        <w:tab/>
        <w:t>posMax</w:t>
      </w:r>
      <w:r w:rsidRPr="00E34F27">
        <w:rPr>
          <w:rFonts w:ascii="Courier New" w:hAnsi="Courier New" w:cs="Courier New"/>
          <w:sz w:val="20"/>
          <w:szCs w:val="20"/>
        </w:rPr>
        <w:tab/>
        <w:t>group</w:t>
      </w:r>
      <w:r w:rsidRPr="00E34F27">
        <w:rPr>
          <w:rFonts w:ascii="Courier New" w:hAnsi="Courier New" w:cs="Courier New"/>
          <w:sz w:val="20"/>
          <w:szCs w:val="20"/>
        </w:rPr>
        <w:tab/>
        <w:t>source</w:t>
      </w:r>
    </w:p>
    <w:p w14:paraId="598FD033"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A</w:t>
      </w:r>
      <w:r w:rsidRPr="00E34F27">
        <w:rPr>
          <w:rFonts w:ascii="Courier New" w:hAnsi="Courier New" w:cs="Courier New"/>
          <w:sz w:val="20"/>
          <w:szCs w:val="20"/>
        </w:rPr>
        <w:tab/>
        <w:t>rs11</w:t>
      </w:r>
      <w:r w:rsidRPr="00E34F27">
        <w:rPr>
          <w:rFonts w:ascii="Courier New" w:hAnsi="Courier New" w:cs="Courier New"/>
          <w:sz w:val="20"/>
          <w:szCs w:val="20"/>
        </w:rPr>
        <w:tab/>
        <w:t>1</w:t>
      </w:r>
      <w:r w:rsidRPr="00E34F27">
        <w:rPr>
          <w:rFonts w:ascii="Courier New" w:hAnsi="Courier New" w:cs="Courier New"/>
          <w:sz w:val="20"/>
          <w:szCs w:val="20"/>
        </w:rPr>
        <w:tab/>
        <w:t>A</w:t>
      </w:r>
      <w:r w:rsidRPr="00E34F27">
        <w:rPr>
          <w:rFonts w:ascii="Courier New" w:hAnsi="Courier New" w:cs="Courier New"/>
          <w:sz w:val="20"/>
          <w:szCs w:val="20"/>
        </w:rPr>
        <w:tab/>
        <w:t>8</w:t>
      </w:r>
      <w:r w:rsidRPr="00E34F27">
        <w:rPr>
          <w:rFonts w:ascii="Courier New" w:hAnsi="Courier New" w:cs="Courier New"/>
          <w:sz w:val="20"/>
          <w:szCs w:val="20"/>
        </w:rPr>
        <w:tab/>
        <w:t>22</w:t>
      </w:r>
      <w:r w:rsidRPr="00E34F27">
        <w:rPr>
          <w:rFonts w:ascii="Courier New" w:hAnsi="Courier New" w:cs="Courier New"/>
          <w:sz w:val="20"/>
          <w:szCs w:val="20"/>
        </w:rPr>
        <w:tab/>
        <w:t>red</w:t>
      </w:r>
      <w:r w:rsidRPr="00E34F27">
        <w:rPr>
          <w:rFonts w:ascii="Courier New" w:hAnsi="Courier New" w:cs="Courier New"/>
          <w:sz w:val="20"/>
          <w:szCs w:val="20"/>
        </w:rPr>
        <w:tab/>
        <w:t>light</w:t>
      </w:r>
    </w:p>
    <w:p w14:paraId="7D3318A1"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A</w:t>
      </w:r>
      <w:r w:rsidRPr="00E34F27">
        <w:rPr>
          <w:rFonts w:ascii="Courier New" w:hAnsi="Courier New" w:cs="Courier New"/>
          <w:sz w:val="20"/>
          <w:szCs w:val="20"/>
        </w:rPr>
        <w:tab/>
        <w:t>rs11</w:t>
      </w:r>
      <w:r w:rsidRPr="00E34F27">
        <w:rPr>
          <w:rFonts w:ascii="Courier New" w:hAnsi="Courier New" w:cs="Courier New"/>
          <w:sz w:val="20"/>
          <w:szCs w:val="20"/>
        </w:rPr>
        <w:tab/>
        <w:t>1</w:t>
      </w:r>
      <w:r w:rsidRPr="00E34F27">
        <w:rPr>
          <w:rFonts w:ascii="Courier New" w:hAnsi="Courier New" w:cs="Courier New"/>
          <w:sz w:val="20"/>
          <w:szCs w:val="20"/>
        </w:rPr>
        <w:tab/>
        <w:t>A</w:t>
      </w:r>
      <w:r w:rsidRPr="00E34F27">
        <w:rPr>
          <w:rFonts w:ascii="Courier New" w:hAnsi="Courier New" w:cs="Courier New"/>
          <w:sz w:val="20"/>
          <w:szCs w:val="20"/>
        </w:rPr>
        <w:tab/>
        <w:t>8</w:t>
      </w:r>
      <w:r w:rsidRPr="00E34F27">
        <w:rPr>
          <w:rFonts w:ascii="Courier New" w:hAnsi="Courier New" w:cs="Courier New"/>
          <w:sz w:val="20"/>
          <w:szCs w:val="20"/>
        </w:rPr>
        <w:tab/>
        <w:t>22</w:t>
      </w:r>
      <w:r w:rsidRPr="00E34F27">
        <w:rPr>
          <w:rFonts w:ascii="Courier New" w:hAnsi="Courier New" w:cs="Courier New"/>
          <w:sz w:val="20"/>
          <w:szCs w:val="20"/>
        </w:rPr>
        <w:tab/>
        <w:t>green</w:t>
      </w:r>
      <w:r w:rsidRPr="00E34F27">
        <w:rPr>
          <w:rFonts w:ascii="Courier New" w:hAnsi="Courier New" w:cs="Courier New"/>
          <w:sz w:val="20"/>
          <w:szCs w:val="20"/>
        </w:rPr>
        <w:tab/>
        <w:t>light</w:t>
      </w:r>
    </w:p>
    <w:p w14:paraId="2C44CC1B"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A</w:t>
      </w:r>
      <w:r w:rsidRPr="00E34F27">
        <w:rPr>
          <w:rFonts w:ascii="Courier New" w:hAnsi="Courier New" w:cs="Courier New"/>
          <w:sz w:val="20"/>
          <w:szCs w:val="20"/>
        </w:rPr>
        <w:tab/>
        <w:t>rs11</w:t>
      </w:r>
      <w:r w:rsidRPr="00E34F27">
        <w:rPr>
          <w:rFonts w:ascii="Courier New" w:hAnsi="Courier New" w:cs="Courier New"/>
          <w:sz w:val="20"/>
          <w:szCs w:val="20"/>
        </w:rPr>
        <w:tab/>
        <w:t>1</w:t>
      </w:r>
      <w:r w:rsidRPr="00E34F27">
        <w:rPr>
          <w:rFonts w:ascii="Courier New" w:hAnsi="Courier New" w:cs="Courier New"/>
          <w:sz w:val="20"/>
          <w:szCs w:val="20"/>
        </w:rPr>
        <w:tab/>
        <w:t>A</w:t>
      </w:r>
      <w:r w:rsidRPr="00E34F27">
        <w:rPr>
          <w:rFonts w:ascii="Courier New" w:hAnsi="Courier New" w:cs="Courier New"/>
          <w:sz w:val="20"/>
          <w:szCs w:val="20"/>
        </w:rPr>
        <w:tab/>
        <w:t>8</w:t>
      </w:r>
      <w:r w:rsidRPr="00E34F27">
        <w:rPr>
          <w:rFonts w:ascii="Courier New" w:hAnsi="Courier New" w:cs="Courier New"/>
          <w:sz w:val="20"/>
          <w:szCs w:val="20"/>
        </w:rPr>
        <w:tab/>
        <w:t>22</w:t>
      </w:r>
      <w:r w:rsidRPr="00E34F27">
        <w:rPr>
          <w:rFonts w:ascii="Courier New" w:hAnsi="Courier New" w:cs="Courier New"/>
          <w:sz w:val="20"/>
          <w:szCs w:val="20"/>
        </w:rPr>
        <w:tab/>
        <w:t>blue</w:t>
      </w:r>
      <w:r w:rsidRPr="00E34F27">
        <w:rPr>
          <w:rFonts w:ascii="Courier New" w:hAnsi="Courier New" w:cs="Courier New"/>
          <w:sz w:val="20"/>
          <w:szCs w:val="20"/>
        </w:rPr>
        <w:tab/>
        <w:t>light</w:t>
      </w:r>
    </w:p>
    <w:p w14:paraId="6656E5C6"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A</w:t>
      </w:r>
      <w:r w:rsidRPr="00E34F27">
        <w:rPr>
          <w:rFonts w:ascii="Courier New" w:hAnsi="Courier New" w:cs="Courier New"/>
          <w:sz w:val="20"/>
          <w:szCs w:val="20"/>
        </w:rPr>
        <w:tab/>
        <w:t>rs11</w:t>
      </w:r>
      <w:r w:rsidRPr="00E34F27">
        <w:rPr>
          <w:rFonts w:ascii="Courier New" w:hAnsi="Courier New" w:cs="Courier New"/>
          <w:sz w:val="20"/>
          <w:szCs w:val="20"/>
        </w:rPr>
        <w:tab/>
        <w:t>1</w:t>
      </w:r>
      <w:r w:rsidRPr="00E34F27">
        <w:rPr>
          <w:rFonts w:ascii="Courier New" w:hAnsi="Courier New" w:cs="Courier New"/>
          <w:sz w:val="20"/>
          <w:szCs w:val="20"/>
        </w:rPr>
        <w:tab/>
        <w:t>A</w:t>
      </w:r>
      <w:r w:rsidRPr="00E34F27">
        <w:rPr>
          <w:rFonts w:ascii="Courier New" w:hAnsi="Courier New" w:cs="Courier New"/>
          <w:sz w:val="20"/>
          <w:szCs w:val="20"/>
        </w:rPr>
        <w:tab/>
        <w:t>8</w:t>
      </w:r>
      <w:r w:rsidRPr="00E34F27">
        <w:rPr>
          <w:rFonts w:ascii="Courier New" w:hAnsi="Courier New" w:cs="Courier New"/>
          <w:sz w:val="20"/>
          <w:szCs w:val="20"/>
        </w:rPr>
        <w:tab/>
        <w:t>22</w:t>
      </w:r>
      <w:r w:rsidRPr="00E34F27">
        <w:rPr>
          <w:rFonts w:ascii="Courier New" w:hAnsi="Courier New" w:cs="Courier New"/>
          <w:sz w:val="20"/>
          <w:szCs w:val="20"/>
        </w:rPr>
        <w:tab/>
        <w:t>gray</w:t>
      </w:r>
      <w:r w:rsidRPr="00E34F27">
        <w:rPr>
          <w:rFonts w:ascii="Courier New" w:hAnsi="Courier New" w:cs="Courier New"/>
          <w:sz w:val="20"/>
          <w:szCs w:val="20"/>
        </w:rPr>
        <w:tab/>
        <w:t>light</w:t>
      </w:r>
    </w:p>
    <w:p w14:paraId="2EB9BF16"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A</w:t>
      </w:r>
      <w:r w:rsidRPr="00E34F27">
        <w:rPr>
          <w:rFonts w:ascii="Courier New" w:hAnsi="Courier New" w:cs="Courier New"/>
          <w:sz w:val="20"/>
          <w:szCs w:val="20"/>
        </w:rPr>
        <w:tab/>
        <w:t>rs11</w:t>
      </w:r>
      <w:r w:rsidRPr="00E34F27">
        <w:rPr>
          <w:rFonts w:ascii="Courier New" w:hAnsi="Courier New" w:cs="Courier New"/>
          <w:sz w:val="20"/>
          <w:szCs w:val="20"/>
        </w:rPr>
        <w:tab/>
        <w:t>1</w:t>
      </w:r>
      <w:r w:rsidRPr="00E34F27">
        <w:rPr>
          <w:rFonts w:ascii="Courier New" w:hAnsi="Courier New" w:cs="Courier New"/>
          <w:sz w:val="20"/>
          <w:szCs w:val="20"/>
        </w:rPr>
        <w:tab/>
        <w:t>A</w:t>
      </w:r>
      <w:r w:rsidRPr="00E34F27">
        <w:rPr>
          <w:rFonts w:ascii="Courier New" w:hAnsi="Courier New" w:cs="Courier New"/>
          <w:sz w:val="20"/>
          <w:szCs w:val="20"/>
        </w:rPr>
        <w:tab/>
        <w:t>8</w:t>
      </w:r>
      <w:r w:rsidRPr="00E34F27">
        <w:rPr>
          <w:rFonts w:ascii="Courier New" w:hAnsi="Courier New" w:cs="Courier New"/>
          <w:sz w:val="20"/>
          <w:szCs w:val="20"/>
        </w:rPr>
        <w:tab/>
        <w:t>22</w:t>
      </w:r>
      <w:r w:rsidRPr="00E34F27">
        <w:rPr>
          <w:rFonts w:ascii="Courier New" w:hAnsi="Courier New" w:cs="Courier New"/>
          <w:sz w:val="20"/>
          <w:szCs w:val="20"/>
        </w:rPr>
        <w:tab/>
        <w:t>cyan</w:t>
      </w:r>
      <w:r w:rsidRPr="00E34F27">
        <w:rPr>
          <w:rFonts w:ascii="Courier New" w:hAnsi="Courier New" w:cs="Courier New"/>
          <w:sz w:val="20"/>
          <w:szCs w:val="20"/>
        </w:rPr>
        <w:tab/>
        <w:t>paint</w:t>
      </w:r>
    </w:p>
    <w:p w14:paraId="26E486E3"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A</w:t>
      </w:r>
      <w:r w:rsidRPr="00E34F27">
        <w:rPr>
          <w:rFonts w:ascii="Courier New" w:hAnsi="Courier New" w:cs="Courier New"/>
          <w:sz w:val="20"/>
          <w:szCs w:val="20"/>
        </w:rPr>
        <w:tab/>
        <w:t>rs12</w:t>
      </w:r>
      <w:r w:rsidRPr="00E34F27">
        <w:rPr>
          <w:rFonts w:ascii="Courier New" w:hAnsi="Courier New" w:cs="Courier New"/>
          <w:sz w:val="20"/>
          <w:szCs w:val="20"/>
        </w:rPr>
        <w:tab/>
        <w:t>1</w:t>
      </w:r>
      <w:r w:rsidRPr="00E34F27">
        <w:rPr>
          <w:rFonts w:ascii="Courier New" w:hAnsi="Courier New" w:cs="Courier New"/>
          <w:sz w:val="20"/>
          <w:szCs w:val="20"/>
        </w:rPr>
        <w:tab/>
        <w:t>A</w:t>
      </w:r>
      <w:r w:rsidRPr="00E34F27">
        <w:rPr>
          <w:rFonts w:ascii="Courier New" w:hAnsi="Courier New" w:cs="Courier New"/>
          <w:sz w:val="20"/>
          <w:szCs w:val="20"/>
        </w:rPr>
        <w:tab/>
        <w:t>8</w:t>
      </w:r>
      <w:r w:rsidRPr="00E34F27">
        <w:rPr>
          <w:rFonts w:ascii="Courier New" w:hAnsi="Courier New" w:cs="Courier New"/>
          <w:sz w:val="20"/>
          <w:szCs w:val="20"/>
        </w:rPr>
        <w:tab/>
        <w:t>22</w:t>
      </w:r>
      <w:r w:rsidRPr="00E34F27">
        <w:rPr>
          <w:rFonts w:ascii="Courier New" w:hAnsi="Courier New" w:cs="Courier New"/>
          <w:sz w:val="20"/>
          <w:szCs w:val="20"/>
        </w:rPr>
        <w:tab/>
        <w:t>red</w:t>
      </w:r>
      <w:r w:rsidRPr="00E34F27">
        <w:rPr>
          <w:rFonts w:ascii="Courier New" w:hAnsi="Courier New" w:cs="Courier New"/>
          <w:sz w:val="20"/>
          <w:szCs w:val="20"/>
        </w:rPr>
        <w:tab/>
        <w:t>light</w:t>
      </w:r>
    </w:p>
    <w:p w14:paraId="2817686A"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A</w:t>
      </w:r>
      <w:r w:rsidRPr="00E34F27">
        <w:rPr>
          <w:rFonts w:ascii="Courier New" w:hAnsi="Courier New" w:cs="Courier New"/>
          <w:sz w:val="20"/>
          <w:szCs w:val="20"/>
        </w:rPr>
        <w:tab/>
        <w:t>rs12</w:t>
      </w:r>
      <w:r w:rsidRPr="00E34F27">
        <w:rPr>
          <w:rFonts w:ascii="Courier New" w:hAnsi="Courier New" w:cs="Courier New"/>
          <w:sz w:val="20"/>
          <w:szCs w:val="20"/>
        </w:rPr>
        <w:tab/>
        <w:t>1</w:t>
      </w:r>
      <w:r w:rsidRPr="00E34F27">
        <w:rPr>
          <w:rFonts w:ascii="Courier New" w:hAnsi="Courier New" w:cs="Courier New"/>
          <w:sz w:val="20"/>
          <w:szCs w:val="20"/>
        </w:rPr>
        <w:tab/>
        <w:t>A</w:t>
      </w:r>
      <w:r w:rsidRPr="00E34F27">
        <w:rPr>
          <w:rFonts w:ascii="Courier New" w:hAnsi="Courier New" w:cs="Courier New"/>
          <w:sz w:val="20"/>
          <w:szCs w:val="20"/>
        </w:rPr>
        <w:tab/>
        <w:t>8</w:t>
      </w:r>
      <w:r w:rsidRPr="00E34F27">
        <w:rPr>
          <w:rFonts w:ascii="Courier New" w:hAnsi="Courier New" w:cs="Courier New"/>
          <w:sz w:val="20"/>
          <w:szCs w:val="20"/>
        </w:rPr>
        <w:tab/>
        <w:t>22</w:t>
      </w:r>
      <w:r w:rsidRPr="00E34F27">
        <w:rPr>
          <w:rFonts w:ascii="Courier New" w:hAnsi="Courier New" w:cs="Courier New"/>
          <w:sz w:val="20"/>
          <w:szCs w:val="20"/>
        </w:rPr>
        <w:tab/>
        <w:t>green</w:t>
      </w:r>
      <w:r w:rsidRPr="00E34F27">
        <w:rPr>
          <w:rFonts w:ascii="Courier New" w:hAnsi="Courier New" w:cs="Courier New"/>
          <w:sz w:val="20"/>
          <w:szCs w:val="20"/>
        </w:rPr>
        <w:tab/>
        <w:t>light</w:t>
      </w:r>
    </w:p>
    <w:p w14:paraId="250D7BF5"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A</w:t>
      </w:r>
      <w:r w:rsidRPr="00E34F27">
        <w:rPr>
          <w:rFonts w:ascii="Courier New" w:hAnsi="Courier New" w:cs="Courier New"/>
          <w:sz w:val="20"/>
          <w:szCs w:val="20"/>
        </w:rPr>
        <w:tab/>
        <w:t>rs12</w:t>
      </w:r>
      <w:r w:rsidRPr="00E34F27">
        <w:rPr>
          <w:rFonts w:ascii="Courier New" w:hAnsi="Courier New" w:cs="Courier New"/>
          <w:sz w:val="20"/>
          <w:szCs w:val="20"/>
        </w:rPr>
        <w:tab/>
        <w:t>1</w:t>
      </w:r>
      <w:r w:rsidRPr="00E34F27">
        <w:rPr>
          <w:rFonts w:ascii="Courier New" w:hAnsi="Courier New" w:cs="Courier New"/>
          <w:sz w:val="20"/>
          <w:szCs w:val="20"/>
        </w:rPr>
        <w:tab/>
        <w:t>A</w:t>
      </w:r>
      <w:r w:rsidRPr="00E34F27">
        <w:rPr>
          <w:rFonts w:ascii="Courier New" w:hAnsi="Courier New" w:cs="Courier New"/>
          <w:sz w:val="20"/>
          <w:szCs w:val="20"/>
        </w:rPr>
        <w:tab/>
        <w:t>8</w:t>
      </w:r>
      <w:r w:rsidRPr="00E34F27">
        <w:rPr>
          <w:rFonts w:ascii="Courier New" w:hAnsi="Courier New" w:cs="Courier New"/>
          <w:sz w:val="20"/>
          <w:szCs w:val="20"/>
        </w:rPr>
        <w:tab/>
        <w:t>22</w:t>
      </w:r>
      <w:r w:rsidRPr="00E34F27">
        <w:rPr>
          <w:rFonts w:ascii="Courier New" w:hAnsi="Courier New" w:cs="Courier New"/>
          <w:sz w:val="20"/>
          <w:szCs w:val="20"/>
        </w:rPr>
        <w:tab/>
        <w:t>blue</w:t>
      </w:r>
      <w:r w:rsidRPr="00E34F27">
        <w:rPr>
          <w:rFonts w:ascii="Courier New" w:hAnsi="Courier New" w:cs="Courier New"/>
          <w:sz w:val="20"/>
          <w:szCs w:val="20"/>
        </w:rPr>
        <w:tab/>
        <w:t>light</w:t>
      </w:r>
    </w:p>
    <w:p w14:paraId="11592A7E"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A</w:t>
      </w:r>
      <w:r w:rsidRPr="00E34F27">
        <w:rPr>
          <w:rFonts w:ascii="Courier New" w:hAnsi="Courier New" w:cs="Courier New"/>
          <w:sz w:val="20"/>
          <w:szCs w:val="20"/>
        </w:rPr>
        <w:tab/>
        <w:t>rs12</w:t>
      </w:r>
      <w:r w:rsidRPr="00E34F27">
        <w:rPr>
          <w:rFonts w:ascii="Courier New" w:hAnsi="Courier New" w:cs="Courier New"/>
          <w:sz w:val="20"/>
          <w:szCs w:val="20"/>
        </w:rPr>
        <w:tab/>
        <w:t>1</w:t>
      </w:r>
      <w:r w:rsidRPr="00E34F27">
        <w:rPr>
          <w:rFonts w:ascii="Courier New" w:hAnsi="Courier New" w:cs="Courier New"/>
          <w:sz w:val="20"/>
          <w:szCs w:val="20"/>
        </w:rPr>
        <w:tab/>
        <w:t>A</w:t>
      </w:r>
      <w:r w:rsidRPr="00E34F27">
        <w:rPr>
          <w:rFonts w:ascii="Courier New" w:hAnsi="Courier New" w:cs="Courier New"/>
          <w:sz w:val="20"/>
          <w:szCs w:val="20"/>
        </w:rPr>
        <w:tab/>
        <w:t>8</w:t>
      </w:r>
      <w:r w:rsidRPr="00E34F27">
        <w:rPr>
          <w:rFonts w:ascii="Courier New" w:hAnsi="Courier New" w:cs="Courier New"/>
          <w:sz w:val="20"/>
          <w:szCs w:val="20"/>
        </w:rPr>
        <w:tab/>
        <w:t>22</w:t>
      </w:r>
      <w:r w:rsidRPr="00E34F27">
        <w:rPr>
          <w:rFonts w:ascii="Courier New" w:hAnsi="Courier New" w:cs="Courier New"/>
          <w:sz w:val="20"/>
          <w:szCs w:val="20"/>
        </w:rPr>
        <w:tab/>
        <w:t>gray</w:t>
      </w:r>
      <w:r w:rsidRPr="00E34F27">
        <w:rPr>
          <w:rFonts w:ascii="Courier New" w:hAnsi="Courier New" w:cs="Courier New"/>
          <w:sz w:val="20"/>
          <w:szCs w:val="20"/>
        </w:rPr>
        <w:tab/>
        <w:t>light</w:t>
      </w:r>
    </w:p>
    <w:p w14:paraId="24BFD800"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A</w:t>
      </w:r>
      <w:r w:rsidRPr="00E34F27">
        <w:rPr>
          <w:rFonts w:ascii="Courier New" w:hAnsi="Courier New" w:cs="Courier New"/>
          <w:sz w:val="20"/>
          <w:szCs w:val="20"/>
        </w:rPr>
        <w:tab/>
        <w:t>rs12</w:t>
      </w:r>
      <w:r w:rsidRPr="00E34F27">
        <w:rPr>
          <w:rFonts w:ascii="Courier New" w:hAnsi="Courier New" w:cs="Courier New"/>
          <w:sz w:val="20"/>
          <w:szCs w:val="20"/>
        </w:rPr>
        <w:tab/>
        <w:t>1</w:t>
      </w:r>
      <w:r w:rsidRPr="00E34F27">
        <w:rPr>
          <w:rFonts w:ascii="Courier New" w:hAnsi="Courier New" w:cs="Courier New"/>
          <w:sz w:val="20"/>
          <w:szCs w:val="20"/>
        </w:rPr>
        <w:tab/>
        <w:t>A</w:t>
      </w:r>
      <w:r w:rsidRPr="00E34F27">
        <w:rPr>
          <w:rFonts w:ascii="Courier New" w:hAnsi="Courier New" w:cs="Courier New"/>
          <w:sz w:val="20"/>
          <w:szCs w:val="20"/>
        </w:rPr>
        <w:tab/>
        <w:t>8</w:t>
      </w:r>
      <w:r w:rsidRPr="00E34F27">
        <w:rPr>
          <w:rFonts w:ascii="Courier New" w:hAnsi="Courier New" w:cs="Courier New"/>
          <w:sz w:val="20"/>
          <w:szCs w:val="20"/>
        </w:rPr>
        <w:tab/>
        <w:t>22</w:t>
      </w:r>
      <w:r w:rsidRPr="00E34F27">
        <w:rPr>
          <w:rFonts w:ascii="Courier New" w:hAnsi="Courier New" w:cs="Courier New"/>
          <w:sz w:val="20"/>
          <w:szCs w:val="20"/>
        </w:rPr>
        <w:tab/>
        <w:t>cyan</w:t>
      </w:r>
      <w:r w:rsidRPr="00E34F27">
        <w:rPr>
          <w:rFonts w:ascii="Courier New" w:hAnsi="Courier New" w:cs="Courier New"/>
          <w:sz w:val="20"/>
          <w:szCs w:val="20"/>
        </w:rPr>
        <w:tab/>
        <w:t>paint</w:t>
      </w:r>
    </w:p>
    <w:p w14:paraId="6ECE42A0"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B</w:t>
      </w:r>
      <w:r w:rsidRPr="00E34F27">
        <w:rPr>
          <w:rFonts w:ascii="Courier New" w:hAnsi="Courier New" w:cs="Courier New"/>
          <w:sz w:val="20"/>
          <w:szCs w:val="20"/>
        </w:rPr>
        <w:tab/>
        <w:t>rs13</w:t>
      </w:r>
      <w:r w:rsidRPr="00E34F27">
        <w:rPr>
          <w:rFonts w:ascii="Courier New" w:hAnsi="Courier New" w:cs="Courier New"/>
          <w:sz w:val="20"/>
          <w:szCs w:val="20"/>
        </w:rPr>
        <w:tab/>
        <w:t>1</w:t>
      </w:r>
      <w:r w:rsidRPr="00E34F27">
        <w:rPr>
          <w:rFonts w:ascii="Courier New" w:hAnsi="Courier New" w:cs="Courier New"/>
          <w:sz w:val="20"/>
          <w:szCs w:val="20"/>
        </w:rPr>
        <w:tab/>
        <w:t>B</w:t>
      </w:r>
      <w:r w:rsidRPr="00E34F27">
        <w:rPr>
          <w:rFonts w:ascii="Courier New" w:hAnsi="Courier New" w:cs="Courier New"/>
          <w:sz w:val="20"/>
          <w:szCs w:val="20"/>
        </w:rPr>
        <w:tab/>
        <w:t>28</w:t>
      </w:r>
      <w:r w:rsidRPr="00E34F27">
        <w:rPr>
          <w:rFonts w:ascii="Courier New" w:hAnsi="Courier New" w:cs="Courier New"/>
          <w:sz w:val="20"/>
          <w:szCs w:val="20"/>
        </w:rPr>
        <w:tab/>
        <w:t>52</w:t>
      </w:r>
      <w:r w:rsidRPr="00E34F27">
        <w:rPr>
          <w:rFonts w:ascii="Courier New" w:hAnsi="Courier New" w:cs="Courier New"/>
          <w:sz w:val="20"/>
          <w:szCs w:val="20"/>
        </w:rPr>
        <w:tab/>
        <w:t>red</w:t>
      </w:r>
      <w:r w:rsidRPr="00E34F27">
        <w:rPr>
          <w:rFonts w:ascii="Courier New" w:hAnsi="Courier New" w:cs="Courier New"/>
          <w:sz w:val="20"/>
          <w:szCs w:val="20"/>
        </w:rPr>
        <w:tab/>
        <w:t>light</w:t>
      </w:r>
    </w:p>
    <w:p w14:paraId="79DEF107"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B</w:t>
      </w:r>
      <w:r w:rsidRPr="00E34F27">
        <w:rPr>
          <w:rFonts w:ascii="Courier New" w:hAnsi="Courier New" w:cs="Courier New"/>
          <w:sz w:val="20"/>
          <w:szCs w:val="20"/>
        </w:rPr>
        <w:tab/>
        <w:t>rs13</w:t>
      </w:r>
      <w:r w:rsidRPr="00E34F27">
        <w:rPr>
          <w:rFonts w:ascii="Courier New" w:hAnsi="Courier New" w:cs="Courier New"/>
          <w:sz w:val="20"/>
          <w:szCs w:val="20"/>
        </w:rPr>
        <w:tab/>
        <w:t>1</w:t>
      </w:r>
      <w:r w:rsidRPr="00E34F27">
        <w:rPr>
          <w:rFonts w:ascii="Courier New" w:hAnsi="Courier New" w:cs="Courier New"/>
          <w:sz w:val="20"/>
          <w:szCs w:val="20"/>
        </w:rPr>
        <w:tab/>
        <w:t>B</w:t>
      </w:r>
      <w:r w:rsidRPr="00E34F27">
        <w:rPr>
          <w:rFonts w:ascii="Courier New" w:hAnsi="Courier New" w:cs="Courier New"/>
          <w:sz w:val="20"/>
          <w:szCs w:val="20"/>
        </w:rPr>
        <w:tab/>
        <w:t>28</w:t>
      </w:r>
      <w:r w:rsidRPr="00E34F27">
        <w:rPr>
          <w:rFonts w:ascii="Courier New" w:hAnsi="Courier New" w:cs="Courier New"/>
          <w:sz w:val="20"/>
          <w:szCs w:val="20"/>
        </w:rPr>
        <w:tab/>
        <w:t>52</w:t>
      </w:r>
      <w:r w:rsidRPr="00E34F27">
        <w:rPr>
          <w:rFonts w:ascii="Courier New" w:hAnsi="Courier New" w:cs="Courier New"/>
          <w:sz w:val="20"/>
          <w:szCs w:val="20"/>
        </w:rPr>
        <w:tab/>
        <w:t>green</w:t>
      </w:r>
      <w:r w:rsidRPr="00E34F27">
        <w:rPr>
          <w:rFonts w:ascii="Courier New" w:hAnsi="Courier New" w:cs="Courier New"/>
          <w:sz w:val="20"/>
          <w:szCs w:val="20"/>
        </w:rPr>
        <w:tab/>
        <w:t>light</w:t>
      </w:r>
    </w:p>
    <w:p w14:paraId="78D191F3"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B</w:t>
      </w:r>
      <w:r w:rsidRPr="00E34F27">
        <w:rPr>
          <w:rFonts w:ascii="Courier New" w:hAnsi="Courier New" w:cs="Courier New"/>
          <w:sz w:val="20"/>
          <w:szCs w:val="20"/>
        </w:rPr>
        <w:tab/>
        <w:t>rs13</w:t>
      </w:r>
      <w:r w:rsidRPr="00E34F27">
        <w:rPr>
          <w:rFonts w:ascii="Courier New" w:hAnsi="Courier New" w:cs="Courier New"/>
          <w:sz w:val="20"/>
          <w:szCs w:val="20"/>
        </w:rPr>
        <w:tab/>
        <w:t>1</w:t>
      </w:r>
      <w:r w:rsidRPr="00E34F27">
        <w:rPr>
          <w:rFonts w:ascii="Courier New" w:hAnsi="Courier New" w:cs="Courier New"/>
          <w:sz w:val="20"/>
          <w:szCs w:val="20"/>
        </w:rPr>
        <w:tab/>
        <w:t>B</w:t>
      </w:r>
      <w:r w:rsidRPr="00E34F27">
        <w:rPr>
          <w:rFonts w:ascii="Courier New" w:hAnsi="Courier New" w:cs="Courier New"/>
          <w:sz w:val="20"/>
          <w:szCs w:val="20"/>
        </w:rPr>
        <w:tab/>
        <w:t>28</w:t>
      </w:r>
      <w:r w:rsidRPr="00E34F27">
        <w:rPr>
          <w:rFonts w:ascii="Courier New" w:hAnsi="Courier New" w:cs="Courier New"/>
          <w:sz w:val="20"/>
          <w:szCs w:val="20"/>
        </w:rPr>
        <w:tab/>
        <w:t>52</w:t>
      </w:r>
      <w:r w:rsidRPr="00E34F27">
        <w:rPr>
          <w:rFonts w:ascii="Courier New" w:hAnsi="Courier New" w:cs="Courier New"/>
          <w:sz w:val="20"/>
          <w:szCs w:val="20"/>
        </w:rPr>
        <w:tab/>
        <w:t>gray</w:t>
      </w:r>
      <w:r w:rsidRPr="00E34F27">
        <w:rPr>
          <w:rFonts w:ascii="Courier New" w:hAnsi="Courier New" w:cs="Courier New"/>
          <w:sz w:val="20"/>
          <w:szCs w:val="20"/>
        </w:rPr>
        <w:tab/>
        <w:t>light</w:t>
      </w:r>
    </w:p>
    <w:p w14:paraId="1AD91396"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B</w:t>
      </w:r>
      <w:r w:rsidRPr="00E34F27">
        <w:rPr>
          <w:rFonts w:ascii="Courier New" w:hAnsi="Courier New" w:cs="Courier New"/>
          <w:sz w:val="20"/>
          <w:szCs w:val="20"/>
        </w:rPr>
        <w:tab/>
        <w:t>rs14</w:t>
      </w:r>
      <w:r w:rsidRPr="00E34F27">
        <w:rPr>
          <w:rFonts w:ascii="Courier New" w:hAnsi="Courier New" w:cs="Courier New"/>
          <w:sz w:val="20"/>
          <w:szCs w:val="20"/>
        </w:rPr>
        <w:tab/>
        <w:t>1</w:t>
      </w:r>
      <w:r w:rsidRPr="00E34F27">
        <w:rPr>
          <w:rFonts w:ascii="Courier New" w:hAnsi="Courier New" w:cs="Courier New"/>
          <w:sz w:val="20"/>
          <w:szCs w:val="20"/>
        </w:rPr>
        <w:tab/>
        <w:t>B</w:t>
      </w:r>
      <w:r w:rsidRPr="00E34F27">
        <w:rPr>
          <w:rFonts w:ascii="Courier New" w:hAnsi="Courier New" w:cs="Courier New"/>
          <w:sz w:val="20"/>
          <w:szCs w:val="20"/>
        </w:rPr>
        <w:tab/>
        <w:t>28</w:t>
      </w:r>
      <w:r w:rsidRPr="00E34F27">
        <w:rPr>
          <w:rFonts w:ascii="Courier New" w:hAnsi="Courier New" w:cs="Courier New"/>
          <w:sz w:val="20"/>
          <w:szCs w:val="20"/>
        </w:rPr>
        <w:tab/>
        <w:t>52</w:t>
      </w:r>
      <w:r w:rsidRPr="00E34F27">
        <w:rPr>
          <w:rFonts w:ascii="Courier New" w:hAnsi="Courier New" w:cs="Courier New"/>
          <w:sz w:val="20"/>
          <w:szCs w:val="20"/>
        </w:rPr>
        <w:tab/>
        <w:t>red</w:t>
      </w:r>
      <w:r w:rsidRPr="00E34F27">
        <w:rPr>
          <w:rFonts w:ascii="Courier New" w:hAnsi="Courier New" w:cs="Courier New"/>
          <w:sz w:val="20"/>
          <w:szCs w:val="20"/>
        </w:rPr>
        <w:tab/>
        <w:t>light</w:t>
      </w:r>
    </w:p>
    <w:p w14:paraId="14D12229"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B</w:t>
      </w:r>
      <w:r w:rsidRPr="00E34F27">
        <w:rPr>
          <w:rFonts w:ascii="Courier New" w:hAnsi="Courier New" w:cs="Courier New"/>
          <w:sz w:val="20"/>
          <w:szCs w:val="20"/>
        </w:rPr>
        <w:tab/>
        <w:t>rs14</w:t>
      </w:r>
      <w:r w:rsidRPr="00E34F27">
        <w:rPr>
          <w:rFonts w:ascii="Courier New" w:hAnsi="Courier New" w:cs="Courier New"/>
          <w:sz w:val="20"/>
          <w:szCs w:val="20"/>
        </w:rPr>
        <w:tab/>
        <w:t>1</w:t>
      </w:r>
      <w:r w:rsidRPr="00E34F27">
        <w:rPr>
          <w:rFonts w:ascii="Courier New" w:hAnsi="Courier New" w:cs="Courier New"/>
          <w:sz w:val="20"/>
          <w:szCs w:val="20"/>
        </w:rPr>
        <w:tab/>
        <w:t>B</w:t>
      </w:r>
      <w:r w:rsidRPr="00E34F27">
        <w:rPr>
          <w:rFonts w:ascii="Courier New" w:hAnsi="Courier New" w:cs="Courier New"/>
          <w:sz w:val="20"/>
          <w:szCs w:val="20"/>
        </w:rPr>
        <w:tab/>
        <w:t>28</w:t>
      </w:r>
      <w:r w:rsidRPr="00E34F27">
        <w:rPr>
          <w:rFonts w:ascii="Courier New" w:hAnsi="Courier New" w:cs="Courier New"/>
          <w:sz w:val="20"/>
          <w:szCs w:val="20"/>
        </w:rPr>
        <w:tab/>
        <w:t>52</w:t>
      </w:r>
      <w:r w:rsidRPr="00E34F27">
        <w:rPr>
          <w:rFonts w:ascii="Courier New" w:hAnsi="Courier New" w:cs="Courier New"/>
          <w:sz w:val="20"/>
          <w:szCs w:val="20"/>
        </w:rPr>
        <w:tab/>
        <w:t>green</w:t>
      </w:r>
      <w:r w:rsidRPr="00E34F27">
        <w:rPr>
          <w:rFonts w:ascii="Courier New" w:hAnsi="Courier New" w:cs="Courier New"/>
          <w:sz w:val="20"/>
          <w:szCs w:val="20"/>
        </w:rPr>
        <w:tab/>
        <w:t>light</w:t>
      </w:r>
    </w:p>
    <w:p w14:paraId="36182901"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B</w:t>
      </w:r>
      <w:r w:rsidRPr="00E34F27">
        <w:rPr>
          <w:rFonts w:ascii="Courier New" w:hAnsi="Courier New" w:cs="Courier New"/>
          <w:sz w:val="20"/>
          <w:szCs w:val="20"/>
        </w:rPr>
        <w:tab/>
        <w:t>rs14</w:t>
      </w:r>
      <w:r w:rsidRPr="00E34F27">
        <w:rPr>
          <w:rFonts w:ascii="Courier New" w:hAnsi="Courier New" w:cs="Courier New"/>
          <w:sz w:val="20"/>
          <w:szCs w:val="20"/>
        </w:rPr>
        <w:tab/>
        <w:t>1</w:t>
      </w:r>
      <w:r w:rsidRPr="00E34F27">
        <w:rPr>
          <w:rFonts w:ascii="Courier New" w:hAnsi="Courier New" w:cs="Courier New"/>
          <w:sz w:val="20"/>
          <w:szCs w:val="20"/>
        </w:rPr>
        <w:tab/>
        <w:t>B</w:t>
      </w:r>
      <w:r w:rsidRPr="00E34F27">
        <w:rPr>
          <w:rFonts w:ascii="Courier New" w:hAnsi="Courier New" w:cs="Courier New"/>
          <w:sz w:val="20"/>
          <w:szCs w:val="20"/>
        </w:rPr>
        <w:tab/>
        <w:t>28</w:t>
      </w:r>
      <w:r w:rsidRPr="00E34F27">
        <w:rPr>
          <w:rFonts w:ascii="Courier New" w:hAnsi="Courier New" w:cs="Courier New"/>
          <w:sz w:val="20"/>
          <w:szCs w:val="20"/>
        </w:rPr>
        <w:tab/>
        <w:t>52</w:t>
      </w:r>
      <w:r w:rsidRPr="00E34F27">
        <w:rPr>
          <w:rFonts w:ascii="Courier New" w:hAnsi="Courier New" w:cs="Courier New"/>
          <w:sz w:val="20"/>
          <w:szCs w:val="20"/>
        </w:rPr>
        <w:tab/>
        <w:t>gray</w:t>
      </w:r>
      <w:r w:rsidRPr="00E34F27">
        <w:rPr>
          <w:rFonts w:ascii="Courier New" w:hAnsi="Courier New" w:cs="Courier New"/>
          <w:sz w:val="20"/>
          <w:szCs w:val="20"/>
        </w:rPr>
        <w:tab/>
        <w:t>light</w:t>
      </w:r>
    </w:p>
    <w:p w14:paraId="57E9E859"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B</w:t>
      </w:r>
      <w:r w:rsidRPr="00E34F27">
        <w:rPr>
          <w:rFonts w:ascii="Courier New" w:hAnsi="Courier New" w:cs="Courier New"/>
          <w:sz w:val="20"/>
          <w:szCs w:val="20"/>
        </w:rPr>
        <w:tab/>
        <w:t>rs15</w:t>
      </w:r>
      <w:r w:rsidRPr="00E34F27">
        <w:rPr>
          <w:rFonts w:ascii="Courier New" w:hAnsi="Courier New" w:cs="Courier New"/>
          <w:sz w:val="20"/>
          <w:szCs w:val="20"/>
        </w:rPr>
        <w:tab/>
        <w:t>1</w:t>
      </w:r>
      <w:r w:rsidRPr="00E34F27">
        <w:rPr>
          <w:rFonts w:ascii="Courier New" w:hAnsi="Courier New" w:cs="Courier New"/>
          <w:sz w:val="20"/>
          <w:szCs w:val="20"/>
        </w:rPr>
        <w:tab/>
        <w:t>B</w:t>
      </w:r>
      <w:r w:rsidRPr="00E34F27">
        <w:rPr>
          <w:rFonts w:ascii="Courier New" w:hAnsi="Courier New" w:cs="Courier New"/>
          <w:sz w:val="20"/>
          <w:szCs w:val="20"/>
        </w:rPr>
        <w:tab/>
        <w:t>28</w:t>
      </w:r>
      <w:r w:rsidRPr="00E34F27">
        <w:rPr>
          <w:rFonts w:ascii="Courier New" w:hAnsi="Courier New" w:cs="Courier New"/>
          <w:sz w:val="20"/>
          <w:szCs w:val="20"/>
        </w:rPr>
        <w:tab/>
        <w:t>52</w:t>
      </w:r>
      <w:r w:rsidRPr="00E34F27">
        <w:rPr>
          <w:rFonts w:ascii="Courier New" w:hAnsi="Courier New" w:cs="Courier New"/>
          <w:sz w:val="20"/>
          <w:szCs w:val="20"/>
        </w:rPr>
        <w:tab/>
        <w:t>red</w:t>
      </w:r>
      <w:r w:rsidRPr="00E34F27">
        <w:rPr>
          <w:rFonts w:ascii="Courier New" w:hAnsi="Courier New" w:cs="Courier New"/>
          <w:sz w:val="20"/>
          <w:szCs w:val="20"/>
        </w:rPr>
        <w:tab/>
        <w:t>light</w:t>
      </w:r>
    </w:p>
    <w:p w14:paraId="43838822"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B</w:t>
      </w:r>
      <w:r w:rsidRPr="00E34F27">
        <w:rPr>
          <w:rFonts w:ascii="Courier New" w:hAnsi="Courier New" w:cs="Courier New"/>
          <w:sz w:val="20"/>
          <w:szCs w:val="20"/>
        </w:rPr>
        <w:tab/>
        <w:t>rs15</w:t>
      </w:r>
      <w:r w:rsidRPr="00E34F27">
        <w:rPr>
          <w:rFonts w:ascii="Courier New" w:hAnsi="Courier New" w:cs="Courier New"/>
          <w:sz w:val="20"/>
          <w:szCs w:val="20"/>
        </w:rPr>
        <w:tab/>
        <w:t>1</w:t>
      </w:r>
      <w:r w:rsidRPr="00E34F27">
        <w:rPr>
          <w:rFonts w:ascii="Courier New" w:hAnsi="Courier New" w:cs="Courier New"/>
          <w:sz w:val="20"/>
          <w:szCs w:val="20"/>
        </w:rPr>
        <w:tab/>
        <w:t>B</w:t>
      </w:r>
      <w:r w:rsidRPr="00E34F27">
        <w:rPr>
          <w:rFonts w:ascii="Courier New" w:hAnsi="Courier New" w:cs="Courier New"/>
          <w:sz w:val="20"/>
          <w:szCs w:val="20"/>
        </w:rPr>
        <w:tab/>
        <w:t>28</w:t>
      </w:r>
      <w:r w:rsidRPr="00E34F27">
        <w:rPr>
          <w:rFonts w:ascii="Courier New" w:hAnsi="Courier New" w:cs="Courier New"/>
          <w:sz w:val="20"/>
          <w:szCs w:val="20"/>
        </w:rPr>
        <w:tab/>
        <w:t>52</w:t>
      </w:r>
      <w:r w:rsidRPr="00E34F27">
        <w:rPr>
          <w:rFonts w:ascii="Courier New" w:hAnsi="Courier New" w:cs="Courier New"/>
          <w:sz w:val="20"/>
          <w:szCs w:val="20"/>
        </w:rPr>
        <w:tab/>
        <w:t>green</w:t>
      </w:r>
      <w:r w:rsidRPr="00E34F27">
        <w:rPr>
          <w:rFonts w:ascii="Courier New" w:hAnsi="Courier New" w:cs="Courier New"/>
          <w:sz w:val="20"/>
          <w:szCs w:val="20"/>
        </w:rPr>
        <w:tab/>
        <w:t>light</w:t>
      </w:r>
    </w:p>
    <w:p w14:paraId="280A461D"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B</w:t>
      </w:r>
      <w:r w:rsidRPr="00E34F27">
        <w:rPr>
          <w:rFonts w:ascii="Courier New" w:hAnsi="Courier New" w:cs="Courier New"/>
          <w:sz w:val="20"/>
          <w:szCs w:val="20"/>
        </w:rPr>
        <w:tab/>
        <w:t>rs15</w:t>
      </w:r>
      <w:r w:rsidRPr="00E34F27">
        <w:rPr>
          <w:rFonts w:ascii="Courier New" w:hAnsi="Courier New" w:cs="Courier New"/>
          <w:sz w:val="20"/>
          <w:szCs w:val="20"/>
        </w:rPr>
        <w:tab/>
        <w:t>1</w:t>
      </w:r>
      <w:r w:rsidRPr="00E34F27">
        <w:rPr>
          <w:rFonts w:ascii="Courier New" w:hAnsi="Courier New" w:cs="Courier New"/>
          <w:sz w:val="20"/>
          <w:szCs w:val="20"/>
        </w:rPr>
        <w:tab/>
        <w:t>B</w:t>
      </w:r>
      <w:r w:rsidRPr="00E34F27">
        <w:rPr>
          <w:rFonts w:ascii="Courier New" w:hAnsi="Courier New" w:cs="Courier New"/>
          <w:sz w:val="20"/>
          <w:szCs w:val="20"/>
        </w:rPr>
        <w:tab/>
        <w:t>28</w:t>
      </w:r>
      <w:r w:rsidRPr="00E34F27">
        <w:rPr>
          <w:rFonts w:ascii="Courier New" w:hAnsi="Courier New" w:cs="Courier New"/>
          <w:sz w:val="20"/>
          <w:szCs w:val="20"/>
        </w:rPr>
        <w:tab/>
        <w:t>52</w:t>
      </w:r>
      <w:r w:rsidRPr="00E34F27">
        <w:rPr>
          <w:rFonts w:ascii="Courier New" w:hAnsi="Courier New" w:cs="Courier New"/>
          <w:sz w:val="20"/>
          <w:szCs w:val="20"/>
        </w:rPr>
        <w:tab/>
        <w:t>gray</w:t>
      </w:r>
      <w:r w:rsidRPr="00E34F27">
        <w:rPr>
          <w:rFonts w:ascii="Courier New" w:hAnsi="Courier New" w:cs="Courier New"/>
          <w:sz w:val="20"/>
          <w:szCs w:val="20"/>
        </w:rPr>
        <w:tab/>
        <w:t>light</w:t>
      </w:r>
    </w:p>
    <w:p w14:paraId="2D307E22"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C</w:t>
      </w:r>
      <w:r w:rsidRPr="00E34F27">
        <w:rPr>
          <w:rFonts w:ascii="Courier New" w:hAnsi="Courier New" w:cs="Courier New"/>
          <w:sz w:val="20"/>
          <w:szCs w:val="20"/>
        </w:rPr>
        <w:tab/>
        <w:t>rs15</w:t>
      </w:r>
      <w:r w:rsidRPr="00E34F27">
        <w:rPr>
          <w:rFonts w:ascii="Courier New" w:hAnsi="Courier New" w:cs="Courier New"/>
          <w:sz w:val="20"/>
          <w:szCs w:val="20"/>
        </w:rPr>
        <w:tab/>
        <w:t>1</w:t>
      </w:r>
      <w:r w:rsidRPr="00E34F27">
        <w:rPr>
          <w:rFonts w:ascii="Courier New" w:hAnsi="Courier New" w:cs="Courier New"/>
          <w:sz w:val="20"/>
          <w:szCs w:val="20"/>
        </w:rPr>
        <w:tab/>
        <w:t>C</w:t>
      </w:r>
      <w:r w:rsidRPr="00E34F27">
        <w:rPr>
          <w:rFonts w:ascii="Courier New" w:hAnsi="Courier New" w:cs="Courier New"/>
          <w:sz w:val="20"/>
          <w:szCs w:val="20"/>
        </w:rPr>
        <w:tab/>
        <w:t>54</w:t>
      </w:r>
      <w:r w:rsidRPr="00E34F27">
        <w:rPr>
          <w:rFonts w:ascii="Courier New" w:hAnsi="Courier New" w:cs="Courier New"/>
          <w:sz w:val="20"/>
          <w:szCs w:val="20"/>
        </w:rPr>
        <w:tab/>
        <w:t>62</w:t>
      </w:r>
      <w:r w:rsidRPr="00E34F27">
        <w:rPr>
          <w:rFonts w:ascii="Courier New" w:hAnsi="Courier New" w:cs="Courier New"/>
          <w:sz w:val="20"/>
          <w:szCs w:val="20"/>
        </w:rPr>
        <w:tab/>
        <w:t>blue</w:t>
      </w:r>
      <w:r w:rsidRPr="00E34F27">
        <w:rPr>
          <w:rFonts w:ascii="Courier New" w:hAnsi="Courier New" w:cs="Courier New"/>
          <w:sz w:val="20"/>
          <w:szCs w:val="20"/>
        </w:rPr>
        <w:tab/>
        <w:t>light</w:t>
      </w:r>
    </w:p>
    <w:p w14:paraId="3863AFA6"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C</w:t>
      </w:r>
      <w:r w:rsidRPr="00E34F27">
        <w:rPr>
          <w:rFonts w:ascii="Courier New" w:hAnsi="Courier New" w:cs="Courier New"/>
          <w:sz w:val="20"/>
          <w:szCs w:val="20"/>
        </w:rPr>
        <w:tab/>
        <w:t>rs15</w:t>
      </w:r>
      <w:r w:rsidRPr="00E34F27">
        <w:rPr>
          <w:rFonts w:ascii="Courier New" w:hAnsi="Courier New" w:cs="Courier New"/>
          <w:sz w:val="20"/>
          <w:szCs w:val="20"/>
        </w:rPr>
        <w:tab/>
        <w:t>1</w:t>
      </w:r>
      <w:r w:rsidRPr="00E34F27">
        <w:rPr>
          <w:rFonts w:ascii="Courier New" w:hAnsi="Courier New" w:cs="Courier New"/>
          <w:sz w:val="20"/>
          <w:szCs w:val="20"/>
        </w:rPr>
        <w:tab/>
        <w:t>C</w:t>
      </w:r>
      <w:r w:rsidRPr="00E34F27">
        <w:rPr>
          <w:rFonts w:ascii="Courier New" w:hAnsi="Courier New" w:cs="Courier New"/>
          <w:sz w:val="20"/>
          <w:szCs w:val="20"/>
        </w:rPr>
        <w:tab/>
        <w:t>54</w:t>
      </w:r>
      <w:r w:rsidRPr="00E34F27">
        <w:rPr>
          <w:rFonts w:ascii="Courier New" w:hAnsi="Courier New" w:cs="Courier New"/>
          <w:sz w:val="20"/>
          <w:szCs w:val="20"/>
        </w:rPr>
        <w:tab/>
        <w:t>62</w:t>
      </w:r>
      <w:r w:rsidRPr="00E34F27">
        <w:rPr>
          <w:rFonts w:ascii="Courier New" w:hAnsi="Courier New" w:cs="Courier New"/>
          <w:sz w:val="20"/>
          <w:szCs w:val="20"/>
        </w:rPr>
        <w:tab/>
        <w:t>gray</w:t>
      </w:r>
      <w:r w:rsidRPr="00E34F27">
        <w:rPr>
          <w:rFonts w:ascii="Courier New" w:hAnsi="Courier New" w:cs="Courier New"/>
          <w:sz w:val="20"/>
          <w:szCs w:val="20"/>
        </w:rPr>
        <w:tab/>
        <w:t>light</w:t>
      </w:r>
    </w:p>
    <w:p w14:paraId="63565037"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C</w:t>
      </w:r>
      <w:r w:rsidRPr="00E34F27">
        <w:rPr>
          <w:rFonts w:ascii="Courier New" w:hAnsi="Courier New" w:cs="Courier New"/>
          <w:sz w:val="20"/>
          <w:szCs w:val="20"/>
        </w:rPr>
        <w:tab/>
        <w:t>rs15</w:t>
      </w:r>
      <w:r w:rsidRPr="00E34F27">
        <w:rPr>
          <w:rFonts w:ascii="Courier New" w:hAnsi="Courier New" w:cs="Courier New"/>
          <w:sz w:val="20"/>
          <w:szCs w:val="20"/>
        </w:rPr>
        <w:tab/>
        <w:t>1</w:t>
      </w:r>
      <w:r w:rsidRPr="00E34F27">
        <w:rPr>
          <w:rFonts w:ascii="Courier New" w:hAnsi="Courier New" w:cs="Courier New"/>
          <w:sz w:val="20"/>
          <w:szCs w:val="20"/>
        </w:rPr>
        <w:tab/>
        <w:t>C</w:t>
      </w:r>
      <w:r w:rsidRPr="00E34F27">
        <w:rPr>
          <w:rFonts w:ascii="Courier New" w:hAnsi="Courier New" w:cs="Courier New"/>
          <w:sz w:val="20"/>
          <w:szCs w:val="20"/>
        </w:rPr>
        <w:tab/>
        <w:t>54</w:t>
      </w:r>
      <w:r w:rsidRPr="00E34F27">
        <w:rPr>
          <w:rFonts w:ascii="Courier New" w:hAnsi="Courier New" w:cs="Courier New"/>
          <w:sz w:val="20"/>
          <w:szCs w:val="20"/>
        </w:rPr>
        <w:tab/>
        <w:t>62</w:t>
      </w:r>
      <w:r w:rsidRPr="00E34F27">
        <w:rPr>
          <w:rFonts w:ascii="Courier New" w:hAnsi="Courier New" w:cs="Courier New"/>
          <w:sz w:val="20"/>
          <w:szCs w:val="20"/>
        </w:rPr>
        <w:tab/>
        <w:t>cyan</w:t>
      </w:r>
      <w:r w:rsidRPr="00E34F27">
        <w:rPr>
          <w:rFonts w:ascii="Courier New" w:hAnsi="Courier New" w:cs="Courier New"/>
          <w:sz w:val="20"/>
          <w:szCs w:val="20"/>
        </w:rPr>
        <w:tab/>
        <w:t>paint</w:t>
      </w:r>
    </w:p>
    <w:p w14:paraId="015030D1"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C</w:t>
      </w:r>
      <w:r w:rsidRPr="00E34F27">
        <w:rPr>
          <w:rFonts w:ascii="Courier New" w:hAnsi="Courier New" w:cs="Courier New"/>
          <w:sz w:val="20"/>
          <w:szCs w:val="20"/>
        </w:rPr>
        <w:tab/>
        <w:t>rs16</w:t>
      </w:r>
      <w:r w:rsidRPr="00E34F27">
        <w:rPr>
          <w:rFonts w:ascii="Courier New" w:hAnsi="Courier New" w:cs="Courier New"/>
          <w:sz w:val="20"/>
          <w:szCs w:val="20"/>
        </w:rPr>
        <w:tab/>
        <w:t>1</w:t>
      </w:r>
      <w:r w:rsidRPr="00E34F27">
        <w:rPr>
          <w:rFonts w:ascii="Courier New" w:hAnsi="Courier New" w:cs="Courier New"/>
          <w:sz w:val="20"/>
          <w:szCs w:val="20"/>
        </w:rPr>
        <w:tab/>
        <w:t>C</w:t>
      </w:r>
      <w:r w:rsidRPr="00E34F27">
        <w:rPr>
          <w:rFonts w:ascii="Courier New" w:hAnsi="Courier New" w:cs="Courier New"/>
          <w:sz w:val="20"/>
          <w:szCs w:val="20"/>
        </w:rPr>
        <w:tab/>
        <w:t>54</w:t>
      </w:r>
      <w:r w:rsidRPr="00E34F27">
        <w:rPr>
          <w:rFonts w:ascii="Courier New" w:hAnsi="Courier New" w:cs="Courier New"/>
          <w:sz w:val="20"/>
          <w:szCs w:val="20"/>
        </w:rPr>
        <w:tab/>
        <w:t>62</w:t>
      </w:r>
      <w:r w:rsidRPr="00E34F27">
        <w:rPr>
          <w:rFonts w:ascii="Courier New" w:hAnsi="Courier New" w:cs="Courier New"/>
          <w:sz w:val="20"/>
          <w:szCs w:val="20"/>
        </w:rPr>
        <w:tab/>
        <w:t>blue</w:t>
      </w:r>
      <w:r w:rsidRPr="00E34F27">
        <w:rPr>
          <w:rFonts w:ascii="Courier New" w:hAnsi="Courier New" w:cs="Courier New"/>
          <w:sz w:val="20"/>
          <w:szCs w:val="20"/>
        </w:rPr>
        <w:tab/>
        <w:t>light</w:t>
      </w:r>
    </w:p>
    <w:p w14:paraId="7C6D6570"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C</w:t>
      </w:r>
      <w:r w:rsidRPr="00E34F27">
        <w:rPr>
          <w:rFonts w:ascii="Courier New" w:hAnsi="Courier New" w:cs="Courier New"/>
          <w:sz w:val="20"/>
          <w:szCs w:val="20"/>
        </w:rPr>
        <w:tab/>
        <w:t>rs16</w:t>
      </w:r>
      <w:r w:rsidRPr="00E34F27">
        <w:rPr>
          <w:rFonts w:ascii="Courier New" w:hAnsi="Courier New" w:cs="Courier New"/>
          <w:sz w:val="20"/>
          <w:szCs w:val="20"/>
        </w:rPr>
        <w:tab/>
        <w:t>1</w:t>
      </w:r>
      <w:r w:rsidRPr="00E34F27">
        <w:rPr>
          <w:rFonts w:ascii="Courier New" w:hAnsi="Courier New" w:cs="Courier New"/>
          <w:sz w:val="20"/>
          <w:szCs w:val="20"/>
        </w:rPr>
        <w:tab/>
        <w:t>C</w:t>
      </w:r>
      <w:r w:rsidRPr="00E34F27">
        <w:rPr>
          <w:rFonts w:ascii="Courier New" w:hAnsi="Courier New" w:cs="Courier New"/>
          <w:sz w:val="20"/>
          <w:szCs w:val="20"/>
        </w:rPr>
        <w:tab/>
        <w:t>54</w:t>
      </w:r>
      <w:r w:rsidRPr="00E34F27">
        <w:rPr>
          <w:rFonts w:ascii="Courier New" w:hAnsi="Courier New" w:cs="Courier New"/>
          <w:sz w:val="20"/>
          <w:szCs w:val="20"/>
        </w:rPr>
        <w:tab/>
        <w:t>62</w:t>
      </w:r>
      <w:r w:rsidRPr="00E34F27">
        <w:rPr>
          <w:rFonts w:ascii="Courier New" w:hAnsi="Courier New" w:cs="Courier New"/>
          <w:sz w:val="20"/>
          <w:szCs w:val="20"/>
        </w:rPr>
        <w:tab/>
        <w:t>gray</w:t>
      </w:r>
      <w:r w:rsidRPr="00E34F27">
        <w:rPr>
          <w:rFonts w:ascii="Courier New" w:hAnsi="Courier New" w:cs="Courier New"/>
          <w:sz w:val="20"/>
          <w:szCs w:val="20"/>
        </w:rPr>
        <w:tab/>
        <w:t>light</w:t>
      </w:r>
    </w:p>
    <w:p w14:paraId="0BD97DA4"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C</w:t>
      </w:r>
      <w:r w:rsidRPr="00E34F27">
        <w:rPr>
          <w:rFonts w:ascii="Courier New" w:hAnsi="Courier New" w:cs="Courier New"/>
          <w:sz w:val="20"/>
          <w:szCs w:val="20"/>
        </w:rPr>
        <w:tab/>
        <w:t>rs16</w:t>
      </w:r>
      <w:r w:rsidRPr="00E34F27">
        <w:rPr>
          <w:rFonts w:ascii="Courier New" w:hAnsi="Courier New" w:cs="Courier New"/>
          <w:sz w:val="20"/>
          <w:szCs w:val="20"/>
        </w:rPr>
        <w:tab/>
        <w:t>1</w:t>
      </w:r>
      <w:r w:rsidRPr="00E34F27">
        <w:rPr>
          <w:rFonts w:ascii="Courier New" w:hAnsi="Courier New" w:cs="Courier New"/>
          <w:sz w:val="20"/>
          <w:szCs w:val="20"/>
        </w:rPr>
        <w:tab/>
        <w:t>C</w:t>
      </w:r>
      <w:r w:rsidRPr="00E34F27">
        <w:rPr>
          <w:rFonts w:ascii="Courier New" w:hAnsi="Courier New" w:cs="Courier New"/>
          <w:sz w:val="20"/>
          <w:szCs w:val="20"/>
        </w:rPr>
        <w:tab/>
        <w:t>54</w:t>
      </w:r>
      <w:r w:rsidRPr="00E34F27">
        <w:rPr>
          <w:rFonts w:ascii="Courier New" w:hAnsi="Courier New" w:cs="Courier New"/>
          <w:sz w:val="20"/>
          <w:szCs w:val="20"/>
        </w:rPr>
        <w:tab/>
        <w:t>62</w:t>
      </w:r>
      <w:r w:rsidRPr="00E34F27">
        <w:rPr>
          <w:rFonts w:ascii="Courier New" w:hAnsi="Courier New" w:cs="Courier New"/>
          <w:sz w:val="20"/>
          <w:szCs w:val="20"/>
        </w:rPr>
        <w:tab/>
        <w:t>cyan</w:t>
      </w:r>
      <w:r w:rsidRPr="00E34F27">
        <w:rPr>
          <w:rFonts w:ascii="Courier New" w:hAnsi="Courier New" w:cs="Courier New"/>
          <w:sz w:val="20"/>
          <w:szCs w:val="20"/>
        </w:rPr>
        <w:tab/>
        <w:t>paint</w:t>
      </w:r>
    </w:p>
    <w:p w14:paraId="31B5B6A6"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D</w:t>
      </w:r>
      <w:r w:rsidRPr="00E34F27">
        <w:rPr>
          <w:rFonts w:ascii="Courier New" w:hAnsi="Courier New" w:cs="Courier New"/>
          <w:sz w:val="20"/>
          <w:szCs w:val="20"/>
        </w:rPr>
        <w:tab/>
        <w:t>rs16</w:t>
      </w:r>
      <w:r w:rsidRPr="00E34F27">
        <w:rPr>
          <w:rFonts w:ascii="Courier New" w:hAnsi="Courier New" w:cs="Courier New"/>
          <w:sz w:val="20"/>
          <w:szCs w:val="20"/>
        </w:rPr>
        <w:tab/>
        <w:t>1</w:t>
      </w:r>
      <w:r w:rsidRPr="00E34F27">
        <w:rPr>
          <w:rFonts w:ascii="Courier New" w:hAnsi="Courier New" w:cs="Courier New"/>
          <w:sz w:val="20"/>
          <w:szCs w:val="20"/>
        </w:rPr>
        <w:tab/>
        <w:t>D</w:t>
      </w:r>
      <w:r w:rsidRPr="00E34F27">
        <w:rPr>
          <w:rFonts w:ascii="Courier New" w:hAnsi="Courier New" w:cs="Courier New"/>
          <w:sz w:val="20"/>
          <w:szCs w:val="20"/>
        </w:rPr>
        <w:tab/>
        <w:t>58</w:t>
      </w:r>
      <w:r w:rsidRPr="00E34F27">
        <w:rPr>
          <w:rFonts w:ascii="Courier New" w:hAnsi="Courier New" w:cs="Courier New"/>
          <w:sz w:val="20"/>
          <w:szCs w:val="20"/>
        </w:rPr>
        <w:tab/>
        <w:t>72</w:t>
      </w:r>
      <w:r w:rsidRPr="00E34F27">
        <w:rPr>
          <w:rFonts w:ascii="Courier New" w:hAnsi="Courier New" w:cs="Courier New"/>
          <w:sz w:val="20"/>
          <w:szCs w:val="20"/>
        </w:rPr>
        <w:tab/>
        <w:t>gray</w:t>
      </w:r>
      <w:r w:rsidRPr="00E34F27">
        <w:rPr>
          <w:rFonts w:ascii="Courier New" w:hAnsi="Courier New" w:cs="Courier New"/>
          <w:sz w:val="20"/>
          <w:szCs w:val="20"/>
        </w:rPr>
        <w:tab/>
        <w:t>light</w:t>
      </w:r>
    </w:p>
    <w:p w14:paraId="232CCF61"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D</w:t>
      </w:r>
      <w:r w:rsidRPr="00E34F27">
        <w:rPr>
          <w:rFonts w:ascii="Courier New" w:hAnsi="Courier New" w:cs="Courier New"/>
          <w:sz w:val="20"/>
          <w:szCs w:val="20"/>
        </w:rPr>
        <w:tab/>
        <w:t>rs17</w:t>
      </w:r>
      <w:r w:rsidRPr="00E34F27">
        <w:rPr>
          <w:rFonts w:ascii="Courier New" w:hAnsi="Courier New" w:cs="Courier New"/>
          <w:sz w:val="20"/>
          <w:szCs w:val="20"/>
        </w:rPr>
        <w:tab/>
        <w:t>1</w:t>
      </w:r>
      <w:r w:rsidRPr="00E34F27">
        <w:rPr>
          <w:rFonts w:ascii="Courier New" w:hAnsi="Courier New" w:cs="Courier New"/>
          <w:sz w:val="20"/>
          <w:szCs w:val="20"/>
        </w:rPr>
        <w:tab/>
        <w:t>D</w:t>
      </w:r>
      <w:r w:rsidRPr="00E34F27">
        <w:rPr>
          <w:rFonts w:ascii="Courier New" w:hAnsi="Courier New" w:cs="Courier New"/>
          <w:sz w:val="20"/>
          <w:szCs w:val="20"/>
        </w:rPr>
        <w:tab/>
        <w:t>58</w:t>
      </w:r>
      <w:r w:rsidRPr="00E34F27">
        <w:rPr>
          <w:rFonts w:ascii="Courier New" w:hAnsi="Courier New" w:cs="Courier New"/>
          <w:sz w:val="20"/>
          <w:szCs w:val="20"/>
        </w:rPr>
        <w:tab/>
        <w:t>72</w:t>
      </w:r>
      <w:r w:rsidRPr="00E34F27">
        <w:rPr>
          <w:rFonts w:ascii="Courier New" w:hAnsi="Courier New" w:cs="Courier New"/>
          <w:sz w:val="20"/>
          <w:szCs w:val="20"/>
        </w:rPr>
        <w:tab/>
        <w:t>gray</w:t>
      </w:r>
      <w:r w:rsidRPr="00E34F27">
        <w:rPr>
          <w:rFonts w:ascii="Courier New" w:hAnsi="Courier New" w:cs="Courier New"/>
          <w:sz w:val="20"/>
          <w:szCs w:val="20"/>
        </w:rPr>
        <w:tab/>
        <w:t>light</w:t>
      </w:r>
    </w:p>
    <w:p w14:paraId="091C8440" w14:textId="77777777" w:rsidR="003C548A" w:rsidRPr="00E34F27" w:rsidRDefault="003C548A" w:rsidP="003C548A">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sidRPr="00E34F27">
        <w:rPr>
          <w:rFonts w:ascii="Courier New" w:hAnsi="Courier New" w:cs="Courier New"/>
          <w:sz w:val="20"/>
          <w:szCs w:val="20"/>
        </w:rPr>
        <w:t>E</w:t>
      </w:r>
      <w:r w:rsidRPr="00E34F27">
        <w:rPr>
          <w:rFonts w:ascii="Courier New" w:hAnsi="Courier New" w:cs="Courier New"/>
          <w:sz w:val="20"/>
          <w:szCs w:val="20"/>
        </w:rPr>
        <w:tab/>
        <w:t>rs18</w:t>
      </w:r>
      <w:r w:rsidRPr="00E34F27">
        <w:rPr>
          <w:rFonts w:ascii="Courier New" w:hAnsi="Courier New" w:cs="Courier New"/>
          <w:sz w:val="20"/>
          <w:szCs w:val="20"/>
        </w:rPr>
        <w:tab/>
        <w:t>1</w:t>
      </w:r>
      <w:r w:rsidRPr="00E34F27">
        <w:rPr>
          <w:rFonts w:ascii="Courier New" w:hAnsi="Courier New" w:cs="Courier New"/>
          <w:sz w:val="20"/>
          <w:szCs w:val="20"/>
        </w:rPr>
        <w:tab/>
        <w:t>E</w:t>
      </w:r>
      <w:r w:rsidRPr="00E34F27">
        <w:rPr>
          <w:rFonts w:ascii="Courier New" w:hAnsi="Courier New" w:cs="Courier New"/>
          <w:sz w:val="20"/>
          <w:szCs w:val="20"/>
        </w:rPr>
        <w:tab/>
        <w:t>78</w:t>
      </w:r>
      <w:r w:rsidRPr="00E34F27">
        <w:rPr>
          <w:rFonts w:ascii="Courier New" w:hAnsi="Courier New" w:cs="Courier New"/>
          <w:sz w:val="20"/>
          <w:szCs w:val="20"/>
        </w:rPr>
        <w:tab/>
        <w:t>82</w:t>
      </w:r>
      <w:r w:rsidRPr="00E34F27">
        <w:rPr>
          <w:rFonts w:ascii="Courier New" w:hAnsi="Courier New" w:cs="Courier New"/>
          <w:sz w:val="20"/>
          <w:szCs w:val="20"/>
        </w:rPr>
        <w:tab/>
        <w:t>gray</w:t>
      </w:r>
      <w:r w:rsidRPr="00E34F27">
        <w:rPr>
          <w:rFonts w:ascii="Courier New" w:hAnsi="Courier New" w:cs="Courier New"/>
          <w:sz w:val="20"/>
          <w:szCs w:val="20"/>
        </w:rPr>
        <w:tab/>
        <w:t>light</w:t>
      </w:r>
    </w:p>
    <w:p w14:paraId="6F88B499" w14:textId="5B39DA99" w:rsidR="003C548A" w:rsidRPr="009E5135" w:rsidRDefault="003C548A" w:rsidP="003C548A">
      <w:pPr>
        <w:pBdr>
          <w:top w:val="single" w:sz="4" w:space="1" w:color="auto"/>
          <w:left w:val="single" w:sz="4" w:space="4" w:color="auto"/>
          <w:bottom w:val="single" w:sz="4" w:space="1" w:color="auto"/>
          <w:right w:val="single" w:sz="4" w:space="4" w:color="auto"/>
        </w:pBdr>
      </w:pPr>
      <w:r w:rsidRPr="00E34F27">
        <w:rPr>
          <w:rFonts w:ascii="Courier New" w:hAnsi="Courier New" w:cs="Courier New"/>
          <w:sz w:val="20"/>
          <w:szCs w:val="20"/>
        </w:rPr>
        <w:t>E</w:t>
      </w:r>
      <w:r w:rsidRPr="00E34F27">
        <w:rPr>
          <w:rFonts w:ascii="Courier New" w:hAnsi="Courier New" w:cs="Courier New"/>
          <w:sz w:val="20"/>
          <w:szCs w:val="20"/>
        </w:rPr>
        <w:tab/>
        <w:t>rs19</w:t>
      </w:r>
      <w:r w:rsidRPr="00E34F27">
        <w:rPr>
          <w:rFonts w:ascii="Courier New" w:hAnsi="Courier New" w:cs="Courier New"/>
          <w:sz w:val="20"/>
          <w:szCs w:val="20"/>
        </w:rPr>
        <w:tab/>
        <w:t>1</w:t>
      </w:r>
      <w:r w:rsidRPr="00E34F27">
        <w:rPr>
          <w:rFonts w:ascii="Courier New" w:hAnsi="Courier New" w:cs="Courier New"/>
          <w:sz w:val="20"/>
          <w:szCs w:val="20"/>
        </w:rPr>
        <w:tab/>
        <w:t>E</w:t>
      </w:r>
      <w:r w:rsidRPr="00E34F27">
        <w:rPr>
          <w:rFonts w:ascii="Courier New" w:hAnsi="Courier New" w:cs="Courier New"/>
          <w:sz w:val="20"/>
          <w:szCs w:val="20"/>
        </w:rPr>
        <w:tab/>
        <w:t>84</w:t>
      </w:r>
      <w:r w:rsidRPr="00E34F27">
        <w:rPr>
          <w:rFonts w:ascii="Courier New" w:hAnsi="Courier New" w:cs="Courier New"/>
          <w:sz w:val="20"/>
          <w:szCs w:val="20"/>
        </w:rPr>
        <w:tab/>
        <w:t>92</w:t>
      </w:r>
      <w:r w:rsidRPr="00E34F27">
        <w:rPr>
          <w:rFonts w:ascii="Courier New" w:hAnsi="Courier New" w:cs="Courier New"/>
          <w:sz w:val="20"/>
          <w:szCs w:val="20"/>
        </w:rPr>
        <w:tab/>
        <w:t>gray</w:t>
      </w:r>
      <w:r w:rsidRPr="00E34F27">
        <w:rPr>
          <w:rFonts w:ascii="Courier New" w:hAnsi="Courier New" w:cs="Courier New"/>
          <w:sz w:val="20"/>
          <w:szCs w:val="20"/>
        </w:rPr>
        <w:tab/>
        <w:t>light</w:t>
      </w:r>
    </w:p>
    <w:p w14:paraId="3F55F4F3" w14:textId="77777777" w:rsidR="003B534B" w:rsidRDefault="003B534B" w:rsidP="003B534B"/>
    <w:p w14:paraId="000867AB" w14:textId="77777777" w:rsidR="003B534B" w:rsidRDefault="003B534B" w:rsidP="003B534B"/>
    <w:p w14:paraId="69C70B1D" w14:textId="24747CD5" w:rsidR="0002790E" w:rsidRDefault="0002790E" w:rsidP="00943DD1">
      <w:pPr>
        <w:pStyle w:val="Heading2"/>
      </w:pPr>
      <w:bookmarkStart w:id="1078" w:name="_Toc338422209"/>
      <w:r>
        <w:lastRenderedPageBreak/>
        <w:t>Modeling Example</w:t>
      </w:r>
      <w:bookmarkEnd w:id="1078"/>
    </w:p>
    <w:p w14:paraId="35B98431" w14:textId="77777777" w:rsidR="0002790E" w:rsidRDefault="0002790E"/>
    <w:p w14:paraId="2E37B6E3" w14:textId="3ADD09A6" w:rsidR="0002790E" w:rsidRDefault="0002790E" w:rsidP="0002790E">
      <w:pPr>
        <w:rPr>
          <w:rFonts w:cs="Times New Roman"/>
          <w:bCs/>
        </w:rPr>
      </w:pPr>
      <w:r>
        <w:rPr>
          <w:rFonts w:cs="Times New Roman"/>
          <w:bCs/>
        </w:rPr>
        <w:t>Here we present an example with two sources and eight pathways shown in the below figure, to explain how Biofilter can generate pairwise SNP-SNP and Gene-Gene models. In further sections we explain other options for how model generation can be performed in Biofilter 2.0.</w:t>
      </w:r>
    </w:p>
    <w:p w14:paraId="4CC80463" w14:textId="77777777" w:rsidR="0002790E" w:rsidRDefault="0002790E" w:rsidP="0002790E">
      <w:pPr>
        <w:rPr>
          <w:rFonts w:cs="Times New Roman"/>
          <w:bCs/>
        </w:rPr>
      </w:pPr>
    </w:p>
    <w:p w14:paraId="2A6FE9F3" w14:textId="77777777" w:rsidR="0002790E" w:rsidRDefault="0002790E" w:rsidP="0002790E">
      <w:pPr>
        <w:jc w:val="center"/>
      </w:pPr>
      <w:r>
        <w:rPr>
          <w:noProof/>
          <w:lang w:eastAsia="en-US" w:bidi="ar-SA"/>
        </w:rPr>
        <w:drawing>
          <wp:inline distT="0" distB="0" distL="0" distR="0" wp14:anchorId="627DA431" wp14:editId="0910D381">
            <wp:extent cx="5943600" cy="4541649"/>
            <wp:effectExtent l="0" t="0" r="0" b="0"/>
            <wp:docPr id="5" name="Picture 5" descr="\\afs\bx.psu.edu#user.djw5057\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fs\bx.psu.edu#user.djw5057\Desktop\Picture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541649"/>
                    </a:xfrm>
                    <a:prstGeom prst="rect">
                      <a:avLst/>
                    </a:prstGeom>
                    <a:noFill/>
                    <a:ln>
                      <a:noFill/>
                    </a:ln>
                  </pic:spPr>
                </pic:pic>
              </a:graphicData>
            </a:graphic>
          </wp:inline>
        </w:drawing>
      </w:r>
    </w:p>
    <w:p w14:paraId="226ECDB2" w14:textId="77777777" w:rsidR="0002790E" w:rsidRDefault="0002790E" w:rsidP="0002790E">
      <w:pPr>
        <w:rPr>
          <w:rFonts w:cs="Times New Roman"/>
          <w:b/>
        </w:rPr>
      </w:pPr>
    </w:p>
    <w:p w14:paraId="179C754A" w14:textId="77777777" w:rsidR="003B534B" w:rsidRPr="00943DD1" w:rsidRDefault="0002790E" w:rsidP="00943DD1">
      <w:pPr>
        <w:pStyle w:val="Heading3"/>
        <w:rPr>
          <w:rStyle w:val="Heading3Char"/>
          <w:b/>
          <w:i/>
        </w:rPr>
      </w:pPr>
      <w:bookmarkStart w:id="1079" w:name="_Toc338422210"/>
      <w:r w:rsidRPr="00943DD1">
        <w:rPr>
          <w:rStyle w:val="Heading3Char"/>
          <w:b/>
          <w:i/>
        </w:rPr>
        <w:t>Step 1</w:t>
      </w:r>
      <w:bookmarkEnd w:id="1079"/>
    </w:p>
    <w:p w14:paraId="0FD5E4E8" w14:textId="684C49EF" w:rsidR="0002790E" w:rsidRDefault="0002790E" w:rsidP="0002790E">
      <w:pPr>
        <w:rPr>
          <w:rFonts w:cs="Times New Roman"/>
        </w:rPr>
      </w:pPr>
      <w:r>
        <w:rPr>
          <w:rFonts w:cs="Times New Roman"/>
        </w:rPr>
        <w:t>Map the input list of SNPs to genes within Biofilter; for this example, we will use all of the SNPs on the first chromosome. Note that Gene F does not contain any SNPs.</w:t>
      </w:r>
    </w:p>
    <w:p w14:paraId="1BBB5773" w14:textId="77777777" w:rsidR="0002790E" w:rsidRDefault="0002790E" w:rsidP="0002790E">
      <w:pPr>
        <w:rPr>
          <w:rFonts w:cs="Times New Roman"/>
        </w:rPr>
      </w:pPr>
    </w:p>
    <w:p w14:paraId="7D168EF8" w14:textId="5D508C9C" w:rsidR="0002790E" w:rsidRDefault="0002790E" w:rsidP="0002790E">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Pr>
          <w:rFonts w:ascii="Courier New" w:hAnsi="Courier New" w:cs="Courier New"/>
          <w:sz w:val="20"/>
          <w:szCs w:val="20"/>
        </w:rPr>
        <w:t>$ biofilter-2 --knowledge test.db --snp 11 12 13 14 15 16 17 18 19 --filter gene</w:t>
      </w:r>
    </w:p>
    <w:p w14:paraId="6577C923" w14:textId="77777777" w:rsidR="0002790E" w:rsidRDefault="0002790E" w:rsidP="0002790E">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
    <w:p w14:paraId="3F6C2619" w14:textId="77777777" w:rsidR="0002790E" w:rsidRDefault="0002790E" w:rsidP="0002790E">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Pr>
          <w:rFonts w:ascii="Courier New" w:hAnsi="Courier New" w:cs="Courier New"/>
          <w:sz w:val="20"/>
          <w:szCs w:val="20"/>
        </w:rPr>
        <w:t>#gene</w:t>
      </w:r>
    </w:p>
    <w:p w14:paraId="32FE5384" w14:textId="77777777" w:rsidR="0002790E" w:rsidRDefault="0002790E" w:rsidP="0002790E">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Pr>
          <w:rFonts w:ascii="Courier New" w:hAnsi="Courier New" w:cs="Courier New"/>
          <w:sz w:val="20"/>
          <w:szCs w:val="20"/>
        </w:rPr>
        <w:t>A</w:t>
      </w:r>
    </w:p>
    <w:p w14:paraId="61D6BEE6" w14:textId="77777777" w:rsidR="0002790E" w:rsidRDefault="0002790E" w:rsidP="0002790E">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Pr>
          <w:rFonts w:ascii="Courier New" w:hAnsi="Courier New" w:cs="Courier New"/>
          <w:sz w:val="20"/>
          <w:szCs w:val="20"/>
        </w:rPr>
        <w:t>B</w:t>
      </w:r>
    </w:p>
    <w:p w14:paraId="0666767E" w14:textId="77777777" w:rsidR="0002790E" w:rsidRDefault="0002790E" w:rsidP="0002790E">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Pr>
          <w:rFonts w:ascii="Courier New" w:hAnsi="Courier New" w:cs="Courier New"/>
          <w:sz w:val="20"/>
          <w:szCs w:val="20"/>
        </w:rPr>
        <w:t>C</w:t>
      </w:r>
    </w:p>
    <w:p w14:paraId="23DC79B2" w14:textId="77777777" w:rsidR="0002790E" w:rsidRDefault="0002790E" w:rsidP="0002790E">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Pr>
          <w:rFonts w:ascii="Courier New" w:hAnsi="Courier New" w:cs="Courier New"/>
          <w:sz w:val="20"/>
          <w:szCs w:val="20"/>
        </w:rPr>
        <w:t>D</w:t>
      </w:r>
    </w:p>
    <w:p w14:paraId="5C3564CC" w14:textId="77777777" w:rsidR="0002790E" w:rsidRDefault="0002790E" w:rsidP="0002790E">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Pr>
          <w:rFonts w:ascii="Courier New" w:hAnsi="Courier New" w:cs="Courier New"/>
          <w:sz w:val="20"/>
          <w:szCs w:val="20"/>
        </w:rPr>
        <w:t>E</w:t>
      </w:r>
    </w:p>
    <w:p w14:paraId="5BB57FAE" w14:textId="77777777" w:rsidR="0002790E" w:rsidRDefault="0002790E" w:rsidP="0002790E">
      <w:pPr>
        <w:rPr>
          <w:rFonts w:cs="Times New Roman"/>
          <w:b/>
        </w:rPr>
      </w:pPr>
    </w:p>
    <w:p w14:paraId="2521AC24" w14:textId="77777777" w:rsidR="003B534B" w:rsidRPr="003B534B" w:rsidRDefault="0002790E" w:rsidP="00943DD1">
      <w:pPr>
        <w:pStyle w:val="Heading3"/>
        <w:rPr>
          <w:rStyle w:val="Heading3Char"/>
          <w:b/>
          <w:i/>
        </w:rPr>
      </w:pPr>
      <w:bookmarkStart w:id="1080" w:name="_Toc338422211"/>
      <w:r w:rsidRPr="00943DD1">
        <w:rPr>
          <w:rStyle w:val="Heading3Char"/>
          <w:b/>
          <w:i/>
        </w:rPr>
        <w:lastRenderedPageBreak/>
        <w:t>Step 2</w:t>
      </w:r>
      <w:bookmarkEnd w:id="1080"/>
    </w:p>
    <w:p w14:paraId="5CF02135" w14:textId="17D5A5DD" w:rsidR="0002790E" w:rsidRDefault="0002790E" w:rsidP="0002790E">
      <w:pPr>
        <w:rPr>
          <w:rFonts w:cs="Times New Roman"/>
        </w:rPr>
      </w:pPr>
      <w:r>
        <w:rPr>
          <w:rFonts w:cs="Times New Roman"/>
        </w:rPr>
        <w:t>Connect, pairwise, the genes that contain SNPs in the input list of SNPs.</w:t>
      </w:r>
    </w:p>
    <w:p w14:paraId="0336D6C8" w14:textId="77777777" w:rsidR="0002790E" w:rsidRDefault="0002790E" w:rsidP="0002790E">
      <w:pPr>
        <w:rPr>
          <w:rFonts w:cs="Times New Roman"/>
        </w:rPr>
      </w:pPr>
    </w:p>
    <w:p w14:paraId="69DA790A" w14:textId="11A9EEBD" w:rsidR="0002790E" w:rsidRDefault="0002790E" w:rsidP="0002790E">
      <w:pPr>
        <w:pBdr>
          <w:top w:val="single" w:sz="4" w:space="0" w:color="auto"/>
          <w:left w:val="single" w:sz="4" w:space="4" w:color="auto"/>
          <w:bottom w:val="single" w:sz="4" w:space="1" w:color="auto"/>
          <w:right w:val="single" w:sz="4" w:space="4" w:color="auto"/>
        </w:pBdr>
        <w:rPr>
          <w:rFonts w:ascii="Courier New" w:hAnsi="Courier New" w:cs="Courier New"/>
          <w:sz w:val="20"/>
          <w:szCs w:val="20"/>
        </w:rPr>
      </w:pPr>
      <w:r>
        <w:rPr>
          <w:rFonts w:ascii="Courier New" w:hAnsi="Courier New" w:cs="Courier New"/>
          <w:sz w:val="20"/>
          <w:szCs w:val="20"/>
        </w:rPr>
        <w:t>$ biofilter-2 --knowledge test.db --gene A B C D E --model gene</w:t>
      </w:r>
    </w:p>
    <w:p w14:paraId="7D627249" w14:textId="77777777" w:rsidR="0002790E" w:rsidRDefault="0002790E" w:rsidP="0002790E">
      <w:pPr>
        <w:pBdr>
          <w:top w:val="single" w:sz="4" w:space="0" w:color="auto"/>
          <w:left w:val="single" w:sz="4" w:space="4" w:color="auto"/>
          <w:bottom w:val="single" w:sz="4" w:space="1" w:color="auto"/>
          <w:right w:val="single" w:sz="4" w:space="4" w:color="auto"/>
        </w:pBdr>
        <w:rPr>
          <w:rFonts w:ascii="Courier New" w:hAnsi="Courier New" w:cs="Courier New"/>
          <w:sz w:val="20"/>
          <w:szCs w:val="20"/>
        </w:rPr>
      </w:pPr>
    </w:p>
    <w:p w14:paraId="44C762D0" w14:textId="77777777" w:rsidR="0002790E" w:rsidRDefault="0002790E" w:rsidP="0002790E">
      <w:pPr>
        <w:pBdr>
          <w:top w:val="single" w:sz="4" w:space="0" w:color="auto"/>
          <w:left w:val="single" w:sz="4" w:space="4" w:color="auto"/>
          <w:bottom w:val="single" w:sz="4" w:space="1" w:color="auto"/>
          <w:right w:val="single" w:sz="4" w:space="4" w:color="auto"/>
        </w:pBdr>
        <w:rPr>
          <w:rFonts w:ascii="Courier New" w:hAnsi="Courier New" w:cs="Courier New"/>
          <w:sz w:val="20"/>
          <w:szCs w:val="20"/>
        </w:rPr>
      </w:pPr>
      <w:r>
        <w:rPr>
          <w:rFonts w:ascii="Courier New" w:hAnsi="Courier New" w:cs="Courier New"/>
          <w:sz w:val="20"/>
          <w:szCs w:val="20"/>
        </w:rPr>
        <w:t>#gene1</w:t>
      </w:r>
      <w:r>
        <w:rPr>
          <w:rFonts w:ascii="Courier New" w:hAnsi="Courier New" w:cs="Courier New"/>
          <w:sz w:val="20"/>
          <w:szCs w:val="20"/>
        </w:rPr>
        <w:tab/>
        <w:t>gene2</w:t>
      </w:r>
      <w:r>
        <w:rPr>
          <w:rFonts w:ascii="Courier New" w:hAnsi="Courier New" w:cs="Courier New"/>
          <w:sz w:val="20"/>
          <w:szCs w:val="20"/>
        </w:rPr>
        <w:tab/>
        <w:t>score(src-grp)</w:t>
      </w:r>
    </w:p>
    <w:p w14:paraId="3026AEFD" w14:textId="77777777" w:rsidR="0002790E" w:rsidRDefault="0002790E" w:rsidP="0002790E">
      <w:pPr>
        <w:pBdr>
          <w:top w:val="single" w:sz="4" w:space="0" w:color="auto"/>
          <w:left w:val="single" w:sz="4" w:space="4" w:color="auto"/>
          <w:bottom w:val="single" w:sz="4" w:space="1" w:color="auto"/>
          <w:right w:val="single" w:sz="4" w:space="4" w:color="auto"/>
        </w:pBdr>
        <w:rPr>
          <w:rFonts w:ascii="Courier New" w:hAnsi="Courier New" w:cs="Courier New"/>
          <w:sz w:val="20"/>
          <w:szCs w:val="20"/>
        </w:rPr>
      </w:pPr>
      <w:r>
        <w:rPr>
          <w:rFonts w:ascii="Courier New" w:hAnsi="Courier New" w:cs="Courier New"/>
          <w:sz w:val="20"/>
          <w:szCs w:val="20"/>
        </w:rPr>
        <w:t>A</w:t>
      </w:r>
      <w:r>
        <w:rPr>
          <w:rFonts w:ascii="Courier New" w:hAnsi="Courier New" w:cs="Courier New"/>
          <w:sz w:val="20"/>
          <w:szCs w:val="20"/>
        </w:rPr>
        <w:tab/>
        <w:t>C</w:t>
      </w:r>
      <w:r>
        <w:rPr>
          <w:rFonts w:ascii="Courier New" w:hAnsi="Courier New" w:cs="Courier New"/>
          <w:sz w:val="20"/>
          <w:szCs w:val="20"/>
        </w:rPr>
        <w:tab/>
        <w:t>2-3</w:t>
      </w:r>
    </w:p>
    <w:p w14:paraId="5713E930" w14:textId="77777777" w:rsidR="0002790E" w:rsidRDefault="0002790E" w:rsidP="0002790E">
      <w:pPr>
        <w:rPr>
          <w:rFonts w:cs="Times New Roman"/>
        </w:rPr>
      </w:pPr>
    </w:p>
    <w:p w14:paraId="31E5C901" w14:textId="77777777" w:rsidR="0002790E" w:rsidRDefault="0002790E" w:rsidP="0002790E">
      <w:pPr>
        <w:jc w:val="center"/>
        <w:rPr>
          <w:rFonts w:cs="Times New Roman"/>
        </w:rPr>
      </w:pPr>
      <w:r w:rsidRPr="000D051E">
        <w:rPr>
          <w:rFonts w:cs="Times New Roman"/>
          <w:noProof/>
          <w:lang w:eastAsia="en-US" w:bidi="ar-SA"/>
        </w:rPr>
        <w:drawing>
          <wp:inline distT="0" distB="0" distL="0" distR="0" wp14:anchorId="658EBE53" wp14:editId="3028546A">
            <wp:extent cx="5238750" cy="3152775"/>
            <wp:effectExtent l="0" t="0" r="0" b="0"/>
            <wp:docPr id="6" name="Picture 6" descr="\\afs\bx.psu.edu#user.djw5057\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s\bx.psu.edu#user.djw5057\Desktop\Picture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38750" cy="3152775"/>
                    </a:xfrm>
                    <a:prstGeom prst="rect">
                      <a:avLst/>
                    </a:prstGeom>
                    <a:noFill/>
                    <a:ln>
                      <a:noFill/>
                    </a:ln>
                  </pic:spPr>
                </pic:pic>
              </a:graphicData>
            </a:graphic>
          </wp:inline>
        </w:drawing>
      </w:r>
    </w:p>
    <w:p w14:paraId="575CFAC9" w14:textId="77777777" w:rsidR="0002790E" w:rsidRDefault="0002790E" w:rsidP="0002790E">
      <w:pPr>
        <w:rPr>
          <w:rFonts w:cs="Times New Roman"/>
        </w:rPr>
      </w:pPr>
    </w:p>
    <w:p w14:paraId="250DDF8A" w14:textId="40FD1FA7" w:rsidR="0002790E" w:rsidRDefault="0002790E" w:rsidP="0002790E">
      <w:pPr>
        <w:rPr>
          <w:rFonts w:cs="Times New Roman"/>
        </w:rPr>
      </w:pPr>
      <w:r>
        <w:rPr>
          <w:rFonts w:cs="Times New Roman"/>
        </w:rPr>
        <w:t xml:space="preserve">Biofilter has determined that genes A and C are found together in three groups across two sources.  In other words, both the </w:t>
      </w:r>
      <w:r>
        <w:rPr>
          <w:rFonts w:cs="Times New Roman"/>
          <w:i/>
        </w:rPr>
        <w:t xml:space="preserve">light </w:t>
      </w:r>
      <w:r>
        <w:rPr>
          <w:rFonts w:cs="Times New Roman"/>
        </w:rPr>
        <w:t xml:space="preserve">and </w:t>
      </w:r>
      <w:r>
        <w:rPr>
          <w:rFonts w:cs="Times New Roman"/>
          <w:i/>
        </w:rPr>
        <w:t>paint</w:t>
      </w:r>
      <w:r>
        <w:rPr>
          <w:rFonts w:cs="Times New Roman"/>
        </w:rPr>
        <w:t xml:space="preserve"> sources contain groups—blue, gray, and cyan—that suggest a relationship between genes A and C.</w:t>
      </w:r>
    </w:p>
    <w:p w14:paraId="204587E7" w14:textId="77777777" w:rsidR="0002790E" w:rsidRDefault="0002790E" w:rsidP="0002790E">
      <w:pPr>
        <w:rPr>
          <w:rFonts w:cs="Times New Roman"/>
        </w:rPr>
      </w:pPr>
    </w:p>
    <w:p w14:paraId="17E274DB" w14:textId="6264FD21" w:rsidR="0002790E" w:rsidRDefault="0002790E" w:rsidP="0002790E">
      <w:pPr>
        <w:rPr>
          <w:rFonts w:cs="Times New Roman"/>
        </w:rPr>
      </w:pPr>
      <w:r>
        <w:rPr>
          <w:rFonts w:cs="Times New Roman"/>
        </w:rPr>
        <w:t>This relationship is summarized by the implication score “2-3,” which gives the number of sources followed by the number of groups which support this gene model. Each time the same pairwise model of genes is found in another source, the left-hand index of the implication score for that pairwise model increases by one; each time it is found in another group from the same source, the right-hand index increases by one.</w:t>
      </w:r>
      <w:r w:rsidR="003B534B">
        <w:rPr>
          <w:rFonts w:cs="Times New Roman"/>
        </w:rPr>
        <w:t xml:space="preserve"> </w:t>
      </w:r>
    </w:p>
    <w:p w14:paraId="21AA551F" w14:textId="77777777" w:rsidR="003B534B" w:rsidRDefault="0002790E" w:rsidP="00943DD1">
      <w:pPr>
        <w:pStyle w:val="Heading3"/>
      </w:pPr>
      <w:bookmarkStart w:id="1081" w:name="_Toc338422212"/>
      <w:r>
        <w:t>Step 3</w:t>
      </w:r>
      <w:bookmarkEnd w:id="1081"/>
    </w:p>
    <w:p w14:paraId="65A9C282" w14:textId="1E90565D" w:rsidR="0002790E" w:rsidRDefault="0002790E" w:rsidP="0002790E">
      <w:pPr>
        <w:rPr>
          <w:rFonts w:cs="Times New Roman"/>
        </w:rPr>
      </w:pPr>
      <w:r>
        <w:rPr>
          <w:rFonts w:cs="Times New Roman"/>
        </w:rPr>
        <w:t xml:space="preserve">Break down the gene-gene models into all pairwise combinations of SNPs across the genes within sources </w:t>
      </w:r>
      <w:r>
        <w:rPr>
          <w:rFonts w:cs="Times New Roman"/>
          <w:i/>
        </w:rPr>
        <w:t>light</w:t>
      </w:r>
      <w:r>
        <w:rPr>
          <w:rFonts w:cs="Times New Roman"/>
        </w:rPr>
        <w:t xml:space="preserve"> and </w:t>
      </w:r>
      <w:r>
        <w:rPr>
          <w:rFonts w:cs="Times New Roman"/>
          <w:i/>
        </w:rPr>
        <w:t>paint</w:t>
      </w:r>
      <w:r>
        <w:rPr>
          <w:rFonts w:cs="Times New Roman"/>
        </w:rPr>
        <w:t>.</w:t>
      </w:r>
    </w:p>
    <w:p w14:paraId="3C97E3F9" w14:textId="77777777" w:rsidR="0002790E" w:rsidRDefault="0002790E" w:rsidP="0002790E">
      <w:pPr>
        <w:rPr>
          <w:rFonts w:cs="Times New Roman"/>
        </w:rPr>
      </w:pPr>
    </w:p>
    <w:p w14:paraId="2E17F781" w14:textId="7A082DBE" w:rsidR="0002790E" w:rsidRDefault="0002790E" w:rsidP="0002790E">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Pr>
          <w:rFonts w:ascii="Courier New" w:hAnsi="Courier New" w:cs="Courier New"/>
          <w:sz w:val="20"/>
          <w:szCs w:val="20"/>
        </w:rPr>
        <w:t>$ biofilter-2 --knowledge test.db –-source light paint --model snp</w:t>
      </w:r>
    </w:p>
    <w:p w14:paraId="687EEA99" w14:textId="77777777" w:rsidR="0002790E" w:rsidRDefault="0002790E" w:rsidP="0002790E">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p>
    <w:p w14:paraId="67FAEE82" w14:textId="77777777" w:rsidR="0002790E" w:rsidRDefault="0002790E" w:rsidP="0002790E">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Pr>
          <w:rFonts w:ascii="Courier New" w:hAnsi="Courier New" w:cs="Courier New"/>
          <w:sz w:val="20"/>
          <w:szCs w:val="20"/>
        </w:rPr>
        <w:t>#snp1</w:t>
      </w:r>
      <w:r>
        <w:rPr>
          <w:rFonts w:ascii="Courier New" w:hAnsi="Courier New" w:cs="Courier New"/>
          <w:sz w:val="20"/>
          <w:szCs w:val="20"/>
        </w:rPr>
        <w:tab/>
        <w:t>snp2</w:t>
      </w:r>
      <w:r>
        <w:rPr>
          <w:rFonts w:ascii="Courier New" w:hAnsi="Courier New" w:cs="Courier New"/>
          <w:sz w:val="20"/>
          <w:szCs w:val="20"/>
        </w:rPr>
        <w:tab/>
        <w:t>score(src-grp)</w:t>
      </w:r>
    </w:p>
    <w:p w14:paraId="209CE5E4" w14:textId="77777777" w:rsidR="0002790E" w:rsidRDefault="0002790E" w:rsidP="0002790E">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Pr>
          <w:rFonts w:ascii="Courier New" w:hAnsi="Courier New" w:cs="Courier New"/>
          <w:sz w:val="20"/>
          <w:szCs w:val="20"/>
        </w:rPr>
        <w:t>rs11</w:t>
      </w:r>
      <w:r>
        <w:rPr>
          <w:rFonts w:ascii="Courier New" w:hAnsi="Courier New" w:cs="Courier New"/>
          <w:sz w:val="20"/>
          <w:szCs w:val="20"/>
        </w:rPr>
        <w:tab/>
        <w:t>rs15</w:t>
      </w:r>
      <w:r>
        <w:rPr>
          <w:rFonts w:ascii="Courier New" w:hAnsi="Courier New" w:cs="Courier New"/>
          <w:sz w:val="20"/>
          <w:szCs w:val="20"/>
        </w:rPr>
        <w:tab/>
        <w:t>2-3</w:t>
      </w:r>
    </w:p>
    <w:p w14:paraId="3E2C2E8D" w14:textId="77777777" w:rsidR="0002790E" w:rsidRDefault="0002790E" w:rsidP="0002790E">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Pr>
          <w:rFonts w:ascii="Courier New" w:hAnsi="Courier New" w:cs="Courier New"/>
          <w:sz w:val="20"/>
          <w:szCs w:val="20"/>
        </w:rPr>
        <w:t>rs11</w:t>
      </w:r>
      <w:r>
        <w:rPr>
          <w:rFonts w:ascii="Courier New" w:hAnsi="Courier New" w:cs="Courier New"/>
          <w:sz w:val="20"/>
          <w:szCs w:val="20"/>
        </w:rPr>
        <w:tab/>
        <w:t>rs16</w:t>
      </w:r>
      <w:r>
        <w:rPr>
          <w:rFonts w:ascii="Courier New" w:hAnsi="Courier New" w:cs="Courier New"/>
          <w:sz w:val="20"/>
          <w:szCs w:val="20"/>
        </w:rPr>
        <w:tab/>
        <w:t>2-3</w:t>
      </w:r>
    </w:p>
    <w:p w14:paraId="40029F14" w14:textId="77777777" w:rsidR="0002790E" w:rsidRDefault="0002790E" w:rsidP="0002790E">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Pr>
          <w:rFonts w:ascii="Courier New" w:hAnsi="Courier New" w:cs="Courier New"/>
          <w:sz w:val="20"/>
          <w:szCs w:val="20"/>
        </w:rPr>
        <w:t>rs12</w:t>
      </w:r>
      <w:r>
        <w:rPr>
          <w:rFonts w:ascii="Courier New" w:hAnsi="Courier New" w:cs="Courier New"/>
          <w:sz w:val="20"/>
          <w:szCs w:val="20"/>
        </w:rPr>
        <w:tab/>
        <w:t>rs15</w:t>
      </w:r>
      <w:r>
        <w:rPr>
          <w:rFonts w:ascii="Courier New" w:hAnsi="Courier New" w:cs="Courier New"/>
          <w:sz w:val="20"/>
          <w:szCs w:val="20"/>
        </w:rPr>
        <w:tab/>
        <w:t>2-3</w:t>
      </w:r>
    </w:p>
    <w:p w14:paraId="3F9DA386" w14:textId="77777777" w:rsidR="0002790E" w:rsidRDefault="0002790E" w:rsidP="0002790E">
      <w:pPr>
        <w:pBdr>
          <w:top w:val="single" w:sz="4" w:space="1" w:color="auto"/>
          <w:left w:val="single" w:sz="4" w:space="4" w:color="auto"/>
          <w:bottom w:val="single" w:sz="4" w:space="1" w:color="auto"/>
          <w:right w:val="single" w:sz="4" w:space="4" w:color="auto"/>
        </w:pBdr>
        <w:rPr>
          <w:rFonts w:ascii="Courier New" w:hAnsi="Courier New" w:cs="Courier New"/>
          <w:sz w:val="20"/>
          <w:szCs w:val="20"/>
        </w:rPr>
      </w:pPr>
      <w:r>
        <w:rPr>
          <w:rFonts w:ascii="Courier New" w:hAnsi="Courier New" w:cs="Courier New"/>
          <w:sz w:val="20"/>
          <w:szCs w:val="20"/>
        </w:rPr>
        <w:t>rs12</w:t>
      </w:r>
      <w:r>
        <w:rPr>
          <w:rFonts w:ascii="Courier New" w:hAnsi="Courier New" w:cs="Courier New"/>
          <w:sz w:val="20"/>
          <w:szCs w:val="20"/>
        </w:rPr>
        <w:tab/>
        <w:t>rs16</w:t>
      </w:r>
      <w:r>
        <w:rPr>
          <w:rFonts w:ascii="Courier New" w:hAnsi="Courier New" w:cs="Courier New"/>
          <w:sz w:val="20"/>
          <w:szCs w:val="20"/>
        </w:rPr>
        <w:tab/>
        <w:t>2-3</w:t>
      </w:r>
    </w:p>
    <w:p w14:paraId="1D971CAE" w14:textId="77777777" w:rsidR="0002790E" w:rsidRDefault="0002790E" w:rsidP="0002790E"/>
    <w:p w14:paraId="49340040" w14:textId="77777777" w:rsidR="0002790E" w:rsidRDefault="0002790E" w:rsidP="0002790E">
      <w:r w:rsidRPr="000D051E">
        <w:rPr>
          <w:rFonts w:cs="Times New Roman"/>
          <w:noProof/>
          <w:lang w:eastAsia="en-US" w:bidi="ar-SA"/>
        </w:rPr>
        <w:drawing>
          <wp:inline distT="0" distB="0" distL="0" distR="0" wp14:anchorId="163B2D51" wp14:editId="774648D9">
            <wp:extent cx="5695950" cy="5153025"/>
            <wp:effectExtent l="0" t="0" r="0" b="9525"/>
            <wp:docPr id="7" name="Picture 7" descr="\\afs\bx.psu.edu#user.djw5057\Desktop\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s\bx.psu.edu#user.djw5057\Desktop\Picture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5950" cy="5153025"/>
                    </a:xfrm>
                    <a:prstGeom prst="rect">
                      <a:avLst/>
                    </a:prstGeom>
                    <a:noFill/>
                    <a:ln>
                      <a:noFill/>
                    </a:ln>
                  </pic:spPr>
                </pic:pic>
              </a:graphicData>
            </a:graphic>
          </wp:inline>
        </w:drawing>
      </w:r>
    </w:p>
    <w:p w14:paraId="6AFA6433" w14:textId="77777777" w:rsidR="0002790E" w:rsidRDefault="0002790E" w:rsidP="0002790E"/>
    <w:p w14:paraId="22E2E746" w14:textId="77777777" w:rsidR="0002790E" w:rsidRDefault="0002790E" w:rsidP="0002790E"/>
    <w:p w14:paraId="75CF2DE3" w14:textId="77777777" w:rsidR="0002790E" w:rsidRDefault="0002790E" w:rsidP="00943DD1">
      <w:pPr>
        <w:pStyle w:val="Heading3"/>
      </w:pPr>
      <w:bookmarkStart w:id="1082" w:name="_Toc338422213"/>
      <w:r>
        <w:t>Changes in Biofilter 2.0 Modeling</w:t>
      </w:r>
      <w:bookmarkEnd w:id="1082"/>
    </w:p>
    <w:p w14:paraId="282045EB" w14:textId="77777777" w:rsidR="0002790E" w:rsidRDefault="0002790E" w:rsidP="0002790E"/>
    <w:p w14:paraId="792703F0" w14:textId="42ADA5E4" w:rsidR="0002790E" w:rsidRDefault="0002790E" w:rsidP="0002790E">
      <w:r>
        <w:t>Although this three-step strategy will work in the new version of Biofilter, the strategy can be simplified. Biofilter 2.0 will automatically generate gene models prior to generating SNP models and there is no need to specify that step separately. It is possible to generate the SNP models with a single command.</w:t>
      </w:r>
    </w:p>
    <w:p w14:paraId="68CEF789" w14:textId="77777777" w:rsidR="0002790E" w:rsidRDefault="0002790E" w:rsidP="0002790E"/>
    <w:p w14:paraId="66FB2B98" w14:textId="6DD9DC17" w:rsidR="0002790E" w:rsidRDefault="0002790E" w:rsidP="0002790E">
      <w:pPr>
        <w:pBdr>
          <w:top w:val="single" w:sz="4" w:space="0" w:color="auto"/>
          <w:left w:val="single" w:sz="4" w:space="4" w:color="auto"/>
          <w:bottom w:val="single" w:sz="4" w:space="1" w:color="auto"/>
          <w:right w:val="single" w:sz="4" w:space="4" w:color="auto"/>
        </w:pBdr>
        <w:rPr>
          <w:rFonts w:ascii="Courier New" w:hAnsi="Courier New" w:cs="Courier New"/>
          <w:sz w:val="20"/>
          <w:szCs w:val="20"/>
        </w:rPr>
      </w:pPr>
      <w:r>
        <w:rPr>
          <w:rFonts w:ascii="Courier New" w:hAnsi="Courier New" w:cs="Courier New"/>
          <w:sz w:val="20"/>
          <w:szCs w:val="20"/>
        </w:rPr>
        <w:t>$ biofilter-2 --knowledge test.db --snp 11 12 13 14 15 16 17 18 19 --model snp</w:t>
      </w:r>
    </w:p>
    <w:p w14:paraId="4CC4447A" w14:textId="77777777" w:rsidR="0002790E" w:rsidRDefault="0002790E" w:rsidP="0002790E">
      <w:pPr>
        <w:pBdr>
          <w:top w:val="single" w:sz="4" w:space="0" w:color="auto"/>
          <w:left w:val="single" w:sz="4" w:space="4" w:color="auto"/>
          <w:bottom w:val="single" w:sz="4" w:space="1" w:color="auto"/>
          <w:right w:val="single" w:sz="4" w:space="4" w:color="auto"/>
        </w:pBdr>
        <w:rPr>
          <w:rFonts w:ascii="Courier New" w:hAnsi="Courier New" w:cs="Courier New"/>
          <w:sz w:val="20"/>
          <w:szCs w:val="20"/>
        </w:rPr>
      </w:pPr>
    </w:p>
    <w:p w14:paraId="2083E97E" w14:textId="77777777" w:rsidR="0002790E" w:rsidRDefault="0002790E" w:rsidP="0002790E">
      <w:pPr>
        <w:pBdr>
          <w:top w:val="single" w:sz="4" w:space="0" w:color="auto"/>
          <w:left w:val="single" w:sz="4" w:space="4" w:color="auto"/>
          <w:bottom w:val="single" w:sz="4" w:space="1" w:color="auto"/>
          <w:right w:val="single" w:sz="4" w:space="4" w:color="auto"/>
        </w:pBdr>
        <w:rPr>
          <w:rFonts w:ascii="Courier New" w:hAnsi="Courier New" w:cs="Courier New"/>
          <w:sz w:val="20"/>
          <w:szCs w:val="20"/>
        </w:rPr>
      </w:pPr>
      <w:r>
        <w:rPr>
          <w:rFonts w:ascii="Courier New" w:hAnsi="Courier New" w:cs="Courier New"/>
          <w:sz w:val="20"/>
          <w:szCs w:val="20"/>
        </w:rPr>
        <w:t>#snp1</w:t>
      </w:r>
      <w:r>
        <w:rPr>
          <w:rFonts w:ascii="Courier New" w:hAnsi="Courier New" w:cs="Courier New"/>
          <w:sz w:val="20"/>
          <w:szCs w:val="20"/>
        </w:rPr>
        <w:tab/>
        <w:t>snp2</w:t>
      </w:r>
      <w:r>
        <w:rPr>
          <w:rFonts w:ascii="Courier New" w:hAnsi="Courier New" w:cs="Courier New"/>
          <w:sz w:val="20"/>
          <w:szCs w:val="20"/>
        </w:rPr>
        <w:tab/>
        <w:t>score(src-grp)</w:t>
      </w:r>
    </w:p>
    <w:p w14:paraId="7FA15332" w14:textId="77777777" w:rsidR="0002790E" w:rsidRDefault="0002790E" w:rsidP="0002790E">
      <w:pPr>
        <w:pBdr>
          <w:top w:val="single" w:sz="4" w:space="0" w:color="auto"/>
          <w:left w:val="single" w:sz="4" w:space="4" w:color="auto"/>
          <w:bottom w:val="single" w:sz="4" w:space="1" w:color="auto"/>
          <w:right w:val="single" w:sz="4" w:space="4" w:color="auto"/>
        </w:pBdr>
        <w:rPr>
          <w:rFonts w:ascii="Courier New" w:hAnsi="Courier New" w:cs="Courier New"/>
          <w:sz w:val="20"/>
          <w:szCs w:val="20"/>
        </w:rPr>
      </w:pPr>
      <w:r>
        <w:rPr>
          <w:rFonts w:ascii="Courier New" w:hAnsi="Courier New" w:cs="Courier New"/>
          <w:sz w:val="20"/>
          <w:szCs w:val="20"/>
        </w:rPr>
        <w:t>rs11</w:t>
      </w:r>
      <w:r>
        <w:rPr>
          <w:rFonts w:ascii="Courier New" w:hAnsi="Courier New" w:cs="Courier New"/>
          <w:sz w:val="20"/>
          <w:szCs w:val="20"/>
        </w:rPr>
        <w:tab/>
        <w:t>rs15</w:t>
      </w:r>
      <w:r>
        <w:rPr>
          <w:rFonts w:ascii="Courier New" w:hAnsi="Courier New" w:cs="Courier New"/>
          <w:sz w:val="20"/>
          <w:szCs w:val="20"/>
        </w:rPr>
        <w:tab/>
        <w:t>2-3</w:t>
      </w:r>
    </w:p>
    <w:p w14:paraId="6B01AFDB" w14:textId="77777777" w:rsidR="0002790E" w:rsidRDefault="0002790E" w:rsidP="0002790E">
      <w:pPr>
        <w:pBdr>
          <w:top w:val="single" w:sz="4" w:space="0" w:color="auto"/>
          <w:left w:val="single" w:sz="4" w:space="4" w:color="auto"/>
          <w:bottom w:val="single" w:sz="4" w:space="1" w:color="auto"/>
          <w:right w:val="single" w:sz="4" w:space="4" w:color="auto"/>
        </w:pBdr>
        <w:rPr>
          <w:rFonts w:ascii="Courier New" w:hAnsi="Courier New" w:cs="Courier New"/>
          <w:sz w:val="20"/>
          <w:szCs w:val="20"/>
        </w:rPr>
      </w:pPr>
      <w:r>
        <w:rPr>
          <w:rFonts w:ascii="Courier New" w:hAnsi="Courier New" w:cs="Courier New"/>
          <w:sz w:val="20"/>
          <w:szCs w:val="20"/>
        </w:rPr>
        <w:t>rs11</w:t>
      </w:r>
      <w:r>
        <w:rPr>
          <w:rFonts w:ascii="Courier New" w:hAnsi="Courier New" w:cs="Courier New"/>
          <w:sz w:val="20"/>
          <w:szCs w:val="20"/>
        </w:rPr>
        <w:tab/>
        <w:t>rs16</w:t>
      </w:r>
      <w:r>
        <w:rPr>
          <w:rFonts w:ascii="Courier New" w:hAnsi="Courier New" w:cs="Courier New"/>
          <w:sz w:val="20"/>
          <w:szCs w:val="20"/>
        </w:rPr>
        <w:tab/>
        <w:t>2-3</w:t>
      </w:r>
    </w:p>
    <w:p w14:paraId="3AC446CA" w14:textId="77777777" w:rsidR="0002790E" w:rsidRDefault="0002790E" w:rsidP="0002790E">
      <w:pPr>
        <w:pBdr>
          <w:top w:val="single" w:sz="4" w:space="0" w:color="auto"/>
          <w:left w:val="single" w:sz="4" w:space="4" w:color="auto"/>
          <w:bottom w:val="single" w:sz="4" w:space="1" w:color="auto"/>
          <w:right w:val="single" w:sz="4" w:space="4" w:color="auto"/>
        </w:pBdr>
        <w:rPr>
          <w:rFonts w:ascii="Courier New" w:hAnsi="Courier New" w:cs="Courier New"/>
          <w:sz w:val="20"/>
          <w:szCs w:val="20"/>
        </w:rPr>
      </w:pPr>
      <w:r>
        <w:rPr>
          <w:rFonts w:ascii="Courier New" w:hAnsi="Courier New" w:cs="Courier New"/>
          <w:sz w:val="20"/>
          <w:szCs w:val="20"/>
        </w:rPr>
        <w:t>rs12</w:t>
      </w:r>
      <w:r>
        <w:rPr>
          <w:rFonts w:ascii="Courier New" w:hAnsi="Courier New" w:cs="Courier New"/>
          <w:sz w:val="20"/>
          <w:szCs w:val="20"/>
        </w:rPr>
        <w:tab/>
        <w:t>rs15</w:t>
      </w:r>
      <w:r>
        <w:rPr>
          <w:rFonts w:ascii="Courier New" w:hAnsi="Courier New" w:cs="Courier New"/>
          <w:sz w:val="20"/>
          <w:szCs w:val="20"/>
        </w:rPr>
        <w:tab/>
        <w:t>2-3</w:t>
      </w:r>
    </w:p>
    <w:p w14:paraId="16DC9252" w14:textId="77777777" w:rsidR="0002790E" w:rsidDel="005F22AB" w:rsidRDefault="0002790E" w:rsidP="0002790E">
      <w:pPr>
        <w:pBdr>
          <w:top w:val="single" w:sz="4" w:space="0" w:color="auto"/>
          <w:left w:val="single" w:sz="4" w:space="4" w:color="auto"/>
          <w:bottom w:val="single" w:sz="4" w:space="1" w:color="auto"/>
          <w:right w:val="single" w:sz="4" w:space="4" w:color="auto"/>
        </w:pBdr>
        <w:rPr>
          <w:del w:id="1083" w:author="Alexander Thomas Frase" w:date="2012-10-19T14:54:00Z"/>
          <w:rFonts w:ascii="Courier New" w:hAnsi="Courier New" w:cs="Courier New"/>
          <w:sz w:val="20"/>
          <w:szCs w:val="20"/>
        </w:rPr>
      </w:pPr>
      <w:r>
        <w:rPr>
          <w:rFonts w:ascii="Courier New" w:hAnsi="Courier New" w:cs="Courier New"/>
          <w:sz w:val="20"/>
          <w:szCs w:val="20"/>
        </w:rPr>
        <w:t>rs12</w:t>
      </w:r>
      <w:r>
        <w:rPr>
          <w:rFonts w:ascii="Courier New" w:hAnsi="Courier New" w:cs="Courier New"/>
          <w:sz w:val="20"/>
          <w:szCs w:val="20"/>
        </w:rPr>
        <w:tab/>
        <w:t>rs16</w:t>
      </w:r>
      <w:r>
        <w:rPr>
          <w:rFonts w:ascii="Courier New" w:hAnsi="Courier New" w:cs="Courier New"/>
          <w:sz w:val="20"/>
          <w:szCs w:val="20"/>
        </w:rPr>
        <w:tab/>
        <w:t>2-3</w:t>
      </w:r>
    </w:p>
    <w:p w14:paraId="26E60C96" w14:textId="77777777" w:rsidR="0002790E" w:rsidRPr="007772C0" w:rsidRDefault="0002790E" w:rsidP="005F22AB">
      <w:pPr>
        <w:pBdr>
          <w:top w:val="single" w:sz="4" w:space="0" w:color="auto"/>
          <w:left w:val="single" w:sz="4" w:space="4" w:color="auto"/>
          <w:bottom w:val="single" w:sz="4" w:space="1" w:color="auto"/>
          <w:right w:val="single" w:sz="4" w:space="4" w:color="auto"/>
        </w:pBdr>
        <w:pPrChange w:id="1084" w:author="Alexander Thomas Frase" w:date="2012-10-19T14:54:00Z">
          <w:pPr/>
        </w:pPrChange>
      </w:pPr>
    </w:p>
    <w:p w14:paraId="753CC6AC" w14:textId="1C7A71C1" w:rsidR="00E440B3" w:rsidDel="00AA4A82" w:rsidRDefault="00E440B3" w:rsidP="00943DD1">
      <w:pPr>
        <w:pStyle w:val="Heading1"/>
      </w:pPr>
      <w:moveFromRangeStart w:id="1085" w:author="Alexander Thomas Frase" w:date="2012-10-19T14:02:00Z" w:name="move338418695"/>
      <w:moveFrom w:id="1086" w:author="Alexander Thomas Frase" w:date="2012-10-19T14:02:00Z">
        <w:r w:rsidDel="00AA4A82">
          <w:t xml:space="preserve">Appendix 1: LD </w:t>
        </w:r>
        <w:r w:rsidR="00325C38" w:rsidDel="00AA4A82">
          <w:t>Profiles</w:t>
        </w:r>
      </w:moveFrom>
    </w:p>
    <w:p w14:paraId="566A1E3C" w14:textId="206AC997" w:rsidR="00AC3B83" w:rsidDel="00AA4A82" w:rsidRDefault="00AC3B83"/>
    <w:p w14:paraId="314EA2C1" w14:textId="7F9078A7" w:rsidR="00325C38" w:rsidDel="00AA4A82" w:rsidRDefault="00325C38">
      <w:moveFrom w:id="1087" w:author="Alexander Thomas Frase" w:date="2012-10-19T14:02:00Z">
        <w:r w:rsidDel="00AA4A82">
          <w:t>Each LD profile is defined by two things: a reference population whose particular LD patterns are relevant to the user’s analysis, and a threshold value to specify what the user considers “high LD.” Every LOKI knowledge database file begins with a default, unnamed LD profile</w:t>
        </w:r>
        <w:r w:rsidR="00A90C30" w:rsidDel="00AA4A82">
          <w:t xml:space="preserve"> which contains the canonical gene region boundaries and therefore has no reference population or LD threshold. All other LD profiles are calculated based on these original boundaries, which means whenever the LOKI knowledge database is updated, the LD profiles must also be re-calculated to incorporate any changes in the original gene region boundaries.</w:t>
        </w:r>
      </w:moveFrom>
    </w:p>
    <w:p w14:paraId="3C4C28A2" w14:textId="6471A83C" w:rsidR="00325C38" w:rsidDel="00AA4A82" w:rsidRDefault="00325C38"/>
    <w:p w14:paraId="4415E12B" w14:textId="491E7E62" w:rsidR="00191F45" w:rsidDel="00AA4A82" w:rsidRDefault="00325C38">
      <w:moveFrom w:id="1088" w:author="Alexander Thomas Frase" w:date="2012-10-19T14:02:00Z">
        <w:r w:rsidDel="00AA4A82">
          <w:t xml:space="preserve">In order to </w:t>
        </w:r>
        <w:r w:rsidR="00293097" w:rsidDel="00AA4A82">
          <w:t xml:space="preserve">generate </w:t>
        </w:r>
        <w:r w:rsidDel="00AA4A82">
          <w:t>LD profiles</w:t>
        </w:r>
        <w:r w:rsidR="00A90C30" w:rsidDel="00AA4A82">
          <w:t xml:space="preserve">, Biofilter is distributed with a separate software tool called LD Spline. This tool </w:t>
        </w:r>
        <w:r w:rsidR="00616C9E" w:rsidDel="00AA4A82">
          <w:t xml:space="preserve">can use specific LD measurements from the HapMap project to extrapolate </w:t>
        </w:r>
        <w:r w:rsidR="000674F0" w:rsidDel="00AA4A82">
          <w:t>more general LD patterns</w:t>
        </w:r>
        <w:r w:rsidR="00A90C30" w:rsidDel="00AA4A82">
          <w:t xml:space="preserve">, which can in turn </w:t>
        </w:r>
        <w:r w:rsidR="000674F0" w:rsidDel="00AA4A82">
          <w:t xml:space="preserve">be </w:t>
        </w:r>
        <w:r w:rsidR="00A90C30" w:rsidDel="00AA4A82">
          <w:t xml:space="preserve">used to </w:t>
        </w:r>
        <w:r w:rsidR="00293097" w:rsidDel="00AA4A82">
          <w:t>calculate</w:t>
        </w:r>
        <w:r w:rsidR="00A90C30" w:rsidDel="00AA4A82">
          <w:t xml:space="preserve"> LD profiles containing adjusted gene region boundaries. </w:t>
        </w:r>
        <w:r w:rsidR="00AC3B83" w:rsidDel="00AA4A82">
          <w:t xml:space="preserve">More information about LD Spline is available from </w:t>
        </w:r>
        <w:r w:rsidR="0039150C" w:rsidDel="00AA4A82">
          <w:fldChar w:fldCharType="begin"/>
        </w:r>
        <w:r w:rsidR="0039150C" w:rsidDel="00AA4A82">
          <w:instrText xml:space="preserve"> HYPERLINK "http://www.ritchielab.psu.edu/" </w:instrText>
        </w:r>
        <w:r w:rsidR="0039150C" w:rsidDel="00AA4A82">
          <w:fldChar w:fldCharType="separate"/>
        </w:r>
        <w:r w:rsidR="00AC3B83" w:rsidDel="00AA4A82">
          <w:rPr>
            <w:rStyle w:val="Hyperlink"/>
            <w:i/>
          </w:rPr>
          <w:t>www.ritchielab.psu.edu</w:t>
        </w:r>
        <w:r w:rsidR="0039150C" w:rsidDel="00AA4A82">
          <w:rPr>
            <w:rStyle w:val="Hyperlink"/>
            <w:i/>
          </w:rPr>
          <w:fldChar w:fldCharType="end"/>
        </w:r>
        <w:r w:rsidR="00AC3B83" w:rsidDel="00AA4A82">
          <w:t>.</w:t>
        </w:r>
      </w:moveFrom>
    </w:p>
    <w:p w14:paraId="613E8896" w14:textId="31E33E95" w:rsidR="00F64197" w:rsidDel="00AA4A82" w:rsidRDefault="00F64197" w:rsidP="00943DD1">
      <w:pPr>
        <w:pStyle w:val="Heading2"/>
      </w:pPr>
      <w:moveFrom w:id="1089" w:author="Alexander Thomas Frase" w:date="2012-10-19T14:02:00Z">
        <w:r w:rsidDel="00AA4A82">
          <w:t>Installing LD Spline</w:t>
        </w:r>
      </w:moveFrom>
    </w:p>
    <w:p w14:paraId="01BC945C" w14:textId="75E4B0D1" w:rsidR="00E14A2A" w:rsidRPr="00E14A2A" w:rsidDel="00AA4A82" w:rsidRDefault="00E14A2A"/>
    <w:p w14:paraId="476B411C" w14:textId="3B2156EE" w:rsidR="00191F45" w:rsidDel="00AA4A82" w:rsidRDefault="00AC3B83">
      <w:moveFrom w:id="1090" w:author="Alexander Thomas Frase" w:date="2012-10-19T14:02:00Z">
        <w:r w:rsidDel="00AA4A82">
          <w:t>LD Spline is written in C and must therefore be compiled for your local computing environment before it can be used. To do this automatically as part of the Biofilter installation process, simply use the “</w:t>
        </w:r>
        <w:r w:rsidDel="00AA4A82">
          <w:noBreakHyphen/>
        </w:r>
        <w:r w:rsidDel="00AA4A82">
          <w:noBreakHyphen/>
          <w:t>ldprofile” option:</w:t>
        </w:r>
      </w:moveFrom>
    </w:p>
    <w:p w14:paraId="0F73B4E7" w14:textId="0910AEAC" w:rsidR="00AC3B83" w:rsidDel="00AA4A82" w:rsidRDefault="00AC3B83"/>
    <w:p w14:paraId="5C144998" w14:textId="6009B787" w:rsidR="00AC3B83" w:rsidRPr="00943DD1" w:rsidDel="00AA4A82" w:rsidRDefault="00AC3B83" w:rsidP="00943DD1">
      <w:pPr>
        <w:pStyle w:val="ListParagraph"/>
        <w:rPr>
          <w:rFonts w:ascii="Courier New" w:hAnsi="Courier New" w:cs="Courier New"/>
          <w:sz w:val="18"/>
          <w:szCs w:val="18"/>
        </w:rPr>
      </w:pPr>
      <w:moveFrom w:id="1091" w:author="Alexander Thomas Frase" w:date="2012-10-19T14:02:00Z">
        <w:r w:rsidRPr="00943DD1" w:rsidDel="00AA4A82">
          <w:rPr>
            <w:rFonts w:ascii="Courier New" w:hAnsi="Courier New" w:cs="Courier New"/>
            <w:sz w:val="18"/>
            <w:szCs w:val="18"/>
          </w:rPr>
          <w:t xml:space="preserve">python setup.py install </w:t>
        </w:r>
        <w:r w:rsidRPr="00943DD1" w:rsidDel="00AA4A82">
          <w:rPr>
            <w:rFonts w:ascii="Courier New" w:hAnsi="Courier New" w:cs="Courier New"/>
            <w:sz w:val="18"/>
            <w:szCs w:val="18"/>
          </w:rPr>
          <w:noBreakHyphen/>
        </w:r>
        <w:r w:rsidRPr="00943DD1" w:rsidDel="00AA4A82">
          <w:rPr>
            <w:rFonts w:ascii="Courier New" w:hAnsi="Courier New" w:cs="Courier New"/>
            <w:sz w:val="18"/>
            <w:szCs w:val="18"/>
          </w:rPr>
          <w:noBreakHyphen/>
          <w:t>ldprofile</w:t>
        </w:r>
      </w:moveFrom>
    </w:p>
    <w:p w14:paraId="67BDDC9D" w14:textId="6FD294F9" w:rsidR="00AC3B83" w:rsidDel="00AA4A82" w:rsidRDefault="00AC3B83"/>
    <w:p w14:paraId="16000AE3" w14:textId="6299F12A" w:rsidR="00F64197" w:rsidDel="00AA4A82" w:rsidRDefault="00AC3B83">
      <w:moveFrom w:id="1092" w:author="Alexander Thomas Frase" w:date="2012-10-19T14:02:00Z">
        <w:r w:rsidDel="00AA4A82">
          <w:t>This will compile and install the “ldspline” executable, along with a few supporting scripts whic</w:t>
        </w:r>
        <w:r w:rsidR="00F64197" w:rsidDel="00AA4A82">
          <w:t xml:space="preserve">h automate the process of generating </w:t>
        </w:r>
        <w:r w:rsidR="00293097" w:rsidDel="00AA4A82">
          <w:t>and storing LD profiles in</w:t>
        </w:r>
        <w:r w:rsidR="00F64197" w:rsidDel="00AA4A82">
          <w:t xml:space="preserve"> LOKI.</w:t>
        </w:r>
      </w:moveFrom>
    </w:p>
    <w:p w14:paraId="31F053DB" w14:textId="2B3404E6" w:rsidR="00F64197" w:rsidDel="00AA4A82" w:rsidRDefault="00E14A2A" w:rsidP="00943DD1">
      <w:pPr>
        <w:pStyle w:val="Heading2"/>
      </w:pPr>
      <w:moveFrom w:id="1093" w:author="Alexander Thomas Frase" w:date="2012-10-19T14:02:00Z">
        <w:r w:rsidDel="00AA4A82">
          <w:t>Generating LD Profiles</w:t>
        </w:r>
      </w:moveFrom>
    </w:p>
    <w:p w14:paraId="3A9435F5" w14:textId="05ACBF07" w:rsidR="00E14A2A" w:rsidDel="00AA4A82" w:rsidRDefault="00E14A2A"/>
    <w:p w14:paraId="65B5D53B" w14:textId="698596DD" w:rsidR="00AC3B83" w:rsidDel="00AA4A82" w:rsidRDefault="00F64197">
      <w:moveFrom w:id="1094" w:author="Alexander Thomas Frase" w:date="2012-10-19T14:02:00Z">
        <w:r w:rsidDel="00AA4A82">
          <w:t>The LOKI prior knowledge database file must be generated before the LD adjustment can be done; refer to the Biofilter installation instructions for details on this procedure. Once the knowledge file is available, use the “buildPopulations.py” script to generate additional LD profiles</w:t>
        </w:r>
        <w:r w:rsidR="00E14A2A" w:rsidDel="00AA4A82">
          <w:t>. For example:</w:t>
        </w:r>
      </w:moveFrom>
    </w:p>
    <w:p w14:paraId="3B0273B6" w14:textId="44F98855" w:rsidR="00F64197" w:rsidDel="00AA4A82" w:rsidRDefault="00F64197"/>
    <w:p w14:paraId="5D5A8060" w14:textId="189E6F6F" w:rsidR="00F64197" w:rsidRPr="00943DD1" w:rsidDel="00AA4A82" w:rsidRDefault="00F64197" w:rsidP="00943DD1">
      <w:pPr>
        <w:pStyle w:val="ListParagraph"/>
        <w:rPr>
          <w:rFonts w:ascii="Courier New" w:hAnsi="Courier New" w:cs="Courier New"/>
          <w:sz w:val="18"/>
          <w:szCs w:val="18"/>
        </w:rPr>
      </w:pPr>
      <w:moveFrom w:id="1095" w:author="Alexander Thomas Frase" w:date="2012-10-19T14:02:00Z">
        <w:r w:rsidRPr="00943DD1" w:rsidDel="00AA4A82">
          <w:rPr>
            <w:rFonts w:ascii="Courier New" w:hAnsi="Courier New" w:cs="Courier New"/>
            <w:sz w:val="18"/>
            <w:szCs w:val="18"/>
          </w:rPr>
          <w:t xml:space="preserve">buildPopulations.py </w:t>
        </w:r>
        <w:r w:rsidRPr="00943DD1" w:rsidDel="00AA4A82">
          <w:rPr>
            <w:rFonts w:ascii="Courier New" w:hAnsi="Courier New" w:cs="Courier New"/>
            <w:sz w:val="18"/>
            <w:szCs w:val="18"/>
          </w:rPr>
          <w:noBreakHyphen/>
        </w:r>
        <w:r w:rsidRPr="00943DD1" w:rsidDel="00AA4A82">
          <w:rPr>
            <w:rFonts w:ascii="Courier New" w:hAnsi="Courier New" w:cs="Courier New"/>
            <w:sz w:val="18"/>
            <w:szCs w:val="18"/>
          </w:rPr>
          <w:noBreakHyphen/>
          <w:t xml:space="preserve">db loki.db </w:t>
        </w:r>
        <w:r w:rsidRPr="00943DD1" w:rsidDel="00AA4A82">
          <w:rPr>
            <w:rFonts w:ascii="Courier New" w:hAnsi="Courier New" w:cs="Courier New"/>
            <w:sz w:val="18"/>
            <w:szCs w:val="18"/>
          </w:rPr>
          <w:noBreakHyphen/>
        </w:r>
        <w:r w:rsidRPr="00943DD1" w:rsidDel="00AA4A82">
          <w:rPr>
            <w:rFonts w:ascii="Courier New" w:hAnsi="Courier New" w:cs="Courier New"/>
            <w:sz w:val="18"/>
            <w:szCs w:val="18"/>
          </w:rPr>
          <w:noBreakHyphen/>
          <w:t xml:space="preserve">p CEU,YRI </w:t>
        </w:r>
        <w:r w:rsidRPr="00943DD1" w:rsidDel="00AA4A82">
          <w:rPr>
            <w:rFonts w:ascii="Courier New" w:hAnsi="Courier New" w:cs="Courier New"/>
            <w:sz w:val="18"/>
            <w:szCs w:val="18"/>
          </w:rPr>
          <w:noBreakHyphen/>
        </w:r>
        <w:r w:rsidRPr="00943DD1" w:rsidDel="00AA4A82">
          <w:rPr>
            <w:rFonts w:ascii="Courier New" w:hAnsi="Courier New" w:cs="Courier New"/>
            <w:sz w:val="18"/>
            <w:szCs w:val="18"/>
          </w:rPr>
          <w:noBreakHyphen/>
          <w:t xml:space="preserve">rsquared 0.9,1.0 </w:t>
        </w:r>
        <w:r w:rsidRPr="00943DD1" w:rsidDel="00AA4A82">
          <w:rPr>
            <w:rFonts w:ascii="Courier New" w:hAnsi="Courier New" w:cs="Courier New"/>
            <w:sz w:val="18"/>
            <w:szCs w:val="18"/>
          </w:rPr>
          <w:noBreakHyphen/>
        </w:r>
        <w:r w:rsidRPr="00943DD1" w:rsidDel="00AA4A82">
          <w:rPr>
            <w:rFonts w:ascii="Courier New" w:hAnsi="Courier New" w:cs="Courier New"/>
            <w:sz w:val="18"/>
            <w:szCs w:val="18"/>
          </w:rPr>
          <w:noBreakHyphen/>
          <w:t>dprime 0.9,1.0</w:t>
        </w:r>
      </w:moveFrom>
    </w:p>
    <w:p w14:paraId="36F1B0BE" w14:textId="1125AB80" w:rsidR="00F64197" w:rsidDel="00AA4A82" w:rsidRDefault="00F64197"/>
    <w:p w14:paraId="2FEFFD08" w14:textId="6DBEC237" w:rsidR="00E14A2A" w:rsidDel="00AA4A82" w:rsidRDefault="00E14A2A">
      <w:moveFrom w:id="1096" w:author="Alexander Thomas Frase" w:date="2012-10-19T14:02:00Z">
        <w:r w:rsidDel="00AA4A82">
          <w:t>This will generate 8 additional LD profiles for use in LOKI and Biofilter: four each for the CEU and YRI populations, of which two represent the LD pattern using R</w:t>
        </w:r>
        <w:r w:rsidRPr="00943DD1" w:rsidDel="00AA4A82">
          <w:rPr>
            <w:vertAlign w:val="superscript"/>
          </w:rPr>
          <w:t>2</w:t>
        </w:r>
        <w:r w:rsidDel="00AA4A82">
          <w:t xml:space="preserve"> cutoffs of 0.9 and 1.0, and the other two use the D’ metric with the same thresholds. With the modified knowledge database file, Biofilter can then make use of the alternate gene regions via the LDPROFILE option:</w:t>
        </w:r>
      </w:moveFrom>
    </w:p>
    <w:p w14:paraId="0B4C3A43" w14:textId="4A2D9950" w:rsidR="00E14A2A" w:rsidDel="00AA4A82" w:rsidRDefault="00E14A2A"/>
    <w:p w14:paraId="33869B97" w14:textId="525F6A1A" w:rsidR="00E14A2A" w:rsidRPr="00943DD1" w:rsidDel="00AA4A82" w:rsidRDefault="00E14A2A" w:rsidP="00943DD1">
      <w:pPr>
        <w:pStyle w:val="ListParagraph"/>
        <w:rPr>
          <w:rFonts w:ascii="Courier New" w:hAnsi="Courier New" w:cs="Courier New"/>
          <w:sz w:val="18"/>
          <w:szCs w:val="18"/>
        </w:rPr>
      </w:pPr>
      <w:moveFrom w:id="1097" w:author="Alexander Thomas Frase" w:date="2012-10-19T14:02:00Z">
        <w:r w:rsidRPr="00943DD1" w:rsidDel="00AA4A82">
          <w:rPr>
            <w:rFonts w:ascii="Courier New" w:hAnsi="Courier New" w:cs="Courier New"/>
            <w:sz w:val="18"/>
            <w:szCs w:val="18"/>
          </w:rPr>
          <w:t xml:space="preserve">biofilter.py </w:t>
        </w:r>
        <w:r w:rsidRPr="00943DD1" w:rsidDel="00AA4A82">
          <w:rPr>
            <w:rFonts w:ascii="Courier New" w:hAnsi="Courier New" w:cs="Courier New"/>
            <w:sz w:val="18"/>
            <w:szCs w:val="18"/>
          </w:rPr>
          <w:noBreakHyphen/>
        </w:r>
        <w:r w:rsidRPr="00943DD1" w:rsidDel="00AA4A82">
          <w:rPr>
            <w:rFonts w:ascii="Courier New" w:hAnsi="Courier New" w:cs="Courier New"/>
            <w:sz w:val="18"/>
            <w:szCs w:val="18"/>
          </w:rPr>
          <w:noBreakHyphen/>
          <w:t>ldprofile CEU-RS0.90</w:t>
        </w:r>
      </w:moveFrom>
    </w:p>
    <w:p w14:paraId="711639DF" w14:textId="317651B2" w:rsidR="00F64197" w:rsidDel="00AA4A82" w:rsidRDefault="00F64197"/>
    <w:p w14:paraId="24E24589" w14:textId="3DF1266F" w:rsidR="00A12C3F" w:rsidDel="00AA4A82" w:rsidRDefault="00293097">
      <w:moveFrom w:id="1098" w:author="Alexander Thomas Frase" w:date="2012-10-19T14:02:00Z">
        <w:r w:rsidDel="00AA4A82">
          <w:t>The “</w:t>
        </w:r>
        <w:r w:rsidDel="00AA4A82">
          <w:noBreakHyphen/>
        </w:r>
        <w:r w:rsidDel="00AA4A82">
          <w:noBreakHyphen/>
          <w:t>report</w:t>
        </w:r>
        <w:r w:rsidDel="00AA4A82">
          <w:noBreakHyphen/>
          <w:t>ld</w:t>
        </w:r>
        <w:r w:rsidDel="00AA4A82">
          <w:noBreakHyphen/>
          <w:t>profiles” option can be used to list the LD profiles available in a LOKI database file:</w:t>
        </w:r>
      </w:moveFrom>
    </w:p>
    <w:p w14:paraId="01C9E468" w14:textId="675C382E" w:rsidR="003B534B" w:rsidDel="00AA4A82" w:rsidRDefault="003B534B"/>
    <w:p w14:paraId="68EE6BAC" w14:textId="57E41DF7" w:rsidR="00293097" w:rsidDel="00AA4A82" w:rsidRDefault="00293097"/>
    <w:p w14:paraId="721DB8CB" w14:textId="655E8417" w:rsidR="00293097" w:rsidRPr="00943DD1" w:rsidDel="00AA4A82" w:rsidRDefault="00293097" w:rsidP="00943DD1">
      <w:pPr>
        <w:pStyle w:val="ListParagraph"/>
        <w:pBdr>
          <w:top w:val="single" w:sz="4" w:space="1" w:color="auto"/>
          <w:left w:val="single" w:sz="4" w:space="4" w:color="auto"/>
          <w:bottom w:val="single" w:sz="4" w:space="1" w:color="auto"/>
          <w:right w:val="single" w:sz="4" w:space="4" w:color="auto"/>
        </w:pBdr>
        <w:rPr>
          <w:rFonts w:ascii="Courier New" w:hAnsi="Courier New" w:cs="Courier New"/>
          <w:sz w:val="18"/>
          <w:szCs w:val="18"/>
        </w:rPr>
      </w:pPr>
      <w:moveFrom w:id="1099" w:author="Alexander Thomas Frase" w:date="2012-10-19T14:02:00Z">
        <w:r w:rsidRPr="00943DD1" w:rsidDel="00AA4A82">
          <w:rPr>
            <w:rFonts w:ascii="Courier New" w:hAnsi="Courier New" w:cs="Courier New"/>
            <w:sz w:val="18"/>
            <w:szCs w:val="18"/>
          </w:rPr>
          <w:lastRenderedPageBreak/>
          <w:t xml:space="preserve">$ biofilter.py </w:t>
        </w:r>
        <w:r w:rsidRPr="00943DD1" w:rsidDel="00AA4A82">
          <w:rPr>
            <w:rFonts w:ascii="Courier New" w:hAnsi="Courier New" w:cs="Courier New"/>
            <w:sz w:val="18"/>
            <w:szCs w:val="18"/>
          </w:rPr>
          <w:noBreakHyphen/>
        </w:r>
        <w:r w:rsidRPr="00943DD1" w:rsidDel="00AA4A82">
          <w:rPr>
            <w:rFonts w:ascii="Courier New" w:hAnsi="Courier New" w:cs="Courier New"/>
            <w:sz w:val="18"/>
            <w:szCs w:val="18"/>
          </w:rPr>
          <w:noBreakHyphen/>
          <w:t>knowledge withld.db –report</w:t>
        </w:r>
        <w:r w:rsidRPr="00943DD1" w:rsidDel="00AA4A82">
          <w:rPr>
            <w:rFonts w:ascii="Courier New" w:hAnsi="Courier New" w:cs="Courier New"/>
            <w:sz w:val="18"/>
            <w:szCs w:val="18"/>
          </w:rPr>
          <w:noBreakHyphen/>
          <w:t>ld</w:t>
        </w:r>
        <w:r w:rsidRPr="00943DD1" w:rsidDel="00AA4A82">
          <w:rPr>
            <w:rFonts w:ascii="Courier New" w:hAnsi="Courier New" w:cs="Courier New"/>
            <w:sz w:val="18"/>
            <w:szCs w:val="18"/>
          </w:rPr>
          <w:noBreakHyphen/>
          <w:t>profiles</w:t>
        </w:r>
      </w:moveFrom>
    </w:p>
    <w:p w14:paraId="32C23B92" w14:textId="75FE4DC1" w:rsidR="00293097" w:rsidRPr="00943DD1" w:rsidDel="00AA4A82" w:rsidRDefault="00293097" w:rsidP="00943DD1">
      <w:pPr>
        <w:pStyle w:val="ListParagraph"/>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4C2221BE" w14:textId="37F9D86E" w:rsidR="00293097" w:rsidRPr="00943DD1" w:rsidDel="00AA4A82" w:rsidRDefault="00293097" w:rsidP="00943DD1">
      <w:pPr>
        <w:pStyle w:val="ListParagraph"/>
        <w:pBdr>
          <w:top w:val="single" w:sz="4" w:space="1" w:color="auto"/>
          <w:left w:val="single" w:sz="4" w:space="4" w:color="auto"/>
          <w:bottom w:val="single" w:sz="4" w:space="1" w:color="auto"/>
          <w:right w:val="single" w:sz="4" w:space="4" w:color="auto"/>
        </w:pBdr>
        <w:rPr>
          <w:rFonts w:ascii="Courier New" w:hAnsi="Courier New" w:cs="Courier New"/>
          <w:sz w:val="18"/>
          <w:szCs w:val="18"/>
        </w:rPr>
      </w:pPr>
      <w:moveFrom w:id="1100" w:author="Alexander Thomas Frase" w:date="2012-10-19T14:02:00Z">
        <w:r w:rsidRPr="00943DD1" w:rsidDel="00AA4A82">
          <w:rPr>
            <w:rFonts w:ascii="Courier New" w:hAnsi="Courier New" w:cs="Courier New"/>
            <w:sz w:val="18"/>
            <w:szCs w:val="18"/>
          </w:rPr>
          <w:t>#ldprofile</w:t>
        </w:r>
        <w:r w:rsidRPr="00943DD1" w:rsidDel="00AA4A82">
          <w:rPr>
            <w:rFonts w:ascii="Courier New" w:hAnsi="Courier New" w:cs="Courier New"/>
            <w:sz w:val="18"/>
            <w:szCs w:val="18"/>
          </w:rPr>
          <w:tab/>
          <w:t>description</w:t>
        </w:r>
        <w:r w:rsidRPr="00943DD1" w:rsidDel="00AA4A82">
          <w:rPr>
            <w:rFonts w:ascii="Courier New" w:hAnsi="Courier New" w:cs="Courier New"/>
            <w:sz w:val="18"/>
            <w:szCs w:val="18"/>
          </w:rPr>
          <w:tab/>
          <w:t>metric</w:t>
        </w:r>
        <w:r w:rsidRPr="00943DD1" w:rsidDel="00AA4A82">
          <w:rPr>
            <w:rFonts w:ascii="Courier New" w:hAnsi="Courier New" w:cs="Courier New"/>
            <w:sz w:val="18"/>
            <w:szCs w:val="18"/>
          </w:rPr>
          <w:tab/>
          <w:t>value</w:t>
        </w:r>
      </w:moveFrom>
    </w:p>
    <w:p w14:paraId="5A36E58A" w14:textId="06F0BC6C" w:rsidR="00293097" w:rsidRPr="00943DD1" w:rsidDel="00AA4A82" w:rsidRDefault="00293097" w:rsidP="00943DD1">
      <w:pPr>
        <w:pStyle w:val="ListParagraph"/>
        <w:pBdr>
          <w:top w:val="single" w:sz="4" w:space="1" w:color="auto"/>
          <w:left w:val="single" w:sz="4" w:space="4" w:color="auto"/>
          <w:bottom w:val="single" w:sz="4" w:space="1" w:color="auto"/>
          <w:right w:val="single" w:sz="4" w:space="4" w:color="auto"/>
        </w:pBdr>
        <w:rPr>
          <w:rFonts w:ascii="Courier New" w:hAnsi="Courier New" w:cs="Courier New"/>
          <w:sz w:val="18"/>
          <w:szCs w:val="18"/>
        </w:rPr>
      </w:pPr>
      <w:moveFrom w:id="1101" w:author="Alexander Thomas Frase" w:date="2012-10-19T14:02:00Z">
        <w:r w:rsidRPr="00943DD1" w:rsidDel="00AA4A82">
          <w:rPr>
            <w:rFonts w:ascii="Courier New" w:hAnsi="Courier New" w:cs="Courier New"/>
            <w:sz w:val="18"/>
            <w:szCs w:val="18"/>
          </w:rPr>
          <w:t>no LD adjustment</w:t>
        </w:r>
        <w:r w:rsidRPr="00943DD1" w:rsidDel="00AA4A82">
          <w:rPr>
            <w:rFonts w:ascii="Courier New" w:hAnsi="Courier New" w:cs="Courier New"/>
            <w:sz w:val="18"/>
            <w:szCs w:val="18"/>
          </w:rPr>
          <w:tab/>
        </w:r>
        <w:r w:rsidRPr="00943DD1" w:rsidDel="00AA4A82">
          <w:rPr>
            <w:rFonts w:ascii="Courier New" w:hAnsi="Courier New" w:cs="Courier New"/>
            <w:sz w:val="18"/>
            <w:szCs w:val="18"/>
          </w:rPr>
          <w:tab/>
        </w:r>
      </w:moveFrom>
    </w:p>
    <w:p w14:paraId="0710CE1B" w14:textId="5C792126" w:rsidR="00293097" w:rsidRPr="00943DD1" w:rsidDel="00AA4A82" w:rsidRDefault="00293097" w:rsidP="00943DD1">
      <w:pPr>
        <w:pStyle w:val="ListParagraph"/>
        <w:pBdr>
          <w:top w:val="single" w:sz="4" w:space="1" w:color="auto"/>
          <w:left w:val="single" w:sz="4" w:space="4" w:color="auto"/>
          <w:bottom w:val="single" w:sz="4" w:space="1" w:color="auto"/>
          <w:right w:val="single" w:sz="4" w:space="4" w:color="auto"/>
        </w:pBdr>
        <w:rPr>
          <w:rFonts w:ascii="Courier New" w:hAnsi="Courier New" w:cs="Courier New"/>
          <w:sz w:val="18"/>
          <w:szCs w:val="18"/>
        </w:rPr>
      </w:pPr>
      <w:moveFrom w:id="1102" w:author="Alexander Thomas Frase" w:date="2012-10-19T14:02:00Z">
        <w:r w:rsidRPr="00943DD1" w:rsidDel="00AA4A82">
          <w:rPr>
            <w:rFonts w:ascii="Courier New" w:hAnsi="Courier New" w:cs="Courier New"/>
            <w:sz w:val="18"/>
            <w:szCs w:val="18"/>
          </w:rPr>
          <w:t>CEU-RS0.90</w:t>
        </w:r>
        <w:r w:rsidRPr="00943DD1" w:rsidDel="00AA4A82">
          <w:rPr>
            <w:rFonts w:ascii="Courier New" w:hAnsi="Courier New" w:cs="Courier New"/>
            <w:sz w:val="18"/>
            <w:szCs w:val="18"/>
          </w:rPr>
          <w:tab/>
          <w:t>CEU population from HapMap with rsquared cutoff 0.9</w:t>
        </w:r>
        <w:r w:rsidRPr="00943DD1" w:rsidDel="00AA4A82">
          <w:rPr>
            <w:rFonts w:ascii="Courier New" w:hAnsi="Courier New" w:cs="Courier New"/>
            <w:sz w:val="18"/>
            <w:szCs w:val="18"/>
          </w:rPr>
          <w:tab/>
          <w:t>rsquared</w:t>
        </w:r>
        <w:r w:rsidRPr="00943DD1" w:rsidDel="00AA4A82">
          <w:rPr>
            <w:rFonts w:ascii="Courier New" w:hAnsi="Courier New" w:cs="Courier New"/>
            <w:sz w:val="18"/>
            <w:szCs w:val="18"/>
          </w:rPr>
          <w:tab/>
          <w:t>0.9</w:t>
        </w:r>
      </w:moveFrom>
    </w:p>
    <w:p w14:paraId="2ABF95A9" w14:textId="5877B990" w:rsidR="00293097" w:rsidRPr="00943DD1" w:rsidDel="00AA4A82" w:rsidRDefault="00293097" w:rsidP="00943DD1">
      <w:pPr>
        <w:pStyle w:val="ListParagraph"/>
        <w:pBdr>
          <w:top w:val="single" w:sz="4" w:space="1" w:color="auto"/>
          <w:left w:val="single" w:sz="4" w:space="4" w:color="auto"/>
          <w:bottom w:val="single" w:sz="4" w:space="1" w:color="auto"/>
          <w:right w:val="single" w:sz="4" w:space="4" w:color="auto"/>
        </w:pBdr>
        <w:rPr>
          <w:rFonts w:ascii="Courier New" w:hAnsi="Courier New" w:cs="Courier New"/>
          <w:sz w:val="18"/>
          <w:szCs w:val="18"/>
        </w:rPr>
      </w:pPr>
      <w:moveFrom w:id="1103" w:author="Alexander Thomas Frase" w:date="2012-10-19T14:02:00Z">
        <w:r w:rsidRPr="00943DD1" w:rsidDel="00AA4A82">
          <w:rPr>
            <w:rFonts w:ascii="Courier New" w:hAnsi="Courier New" w:cs="Courier New"/>
            <w:sz w:val="18"/>
            <w:szCs w:val="18"/>
          </w:rPr>
          <w:t>CEU-RS0.80</w:t>
        </w:r>
        <w:r w:rsidRPr="00943DD1" w:rsidDel="00AA4A82">
          <w:rPr>
            <w:rFonts w:ascii="Courier New" w:hAnsi="Courier New" w:cs="Courier New"/>
            <w:sz w:val="18"/>
            <w:szCs w:val="18"/>
          </w:rPr>
          <w:tab/>
          <w:t>CEU population from HapMap with rsquared cutoff 0.8</w:t>
        </w:r>
        <w:r w:rsidRPr="00943DD1" w:rsidDel="00AA4A82">
          <w:rPr>
            <w:rFonts w:ascii="Courier New" w:hAnsi="Courier New" w:cs="Courier New"/>
            <w:sz w:val="18"/>
            <w:szCs w:val="18"/>
          </w:rPr>
          <w:tab/>
          <w:t>rsquared</w:t>
        </w:r>
        <w:r w:rsidRPr="00943DD1" w:rsidDel="00AA4A82">
          <w:rPr>
            <w:rFonts w:ascii="Courier New" w:hAnsi="Courier New" w:cs="Courier New"/>
            <w:sz w:val="18"/>
            <w:szCs w:val="18"/>
          </w:rPr>
          <w:tab/>
          <w:t>0.8</w:t>
        </w:r>
      </w:moveFrom>
    </w:p>
    <w:p w14:paraId="12DD428C" w14:textId="0416A075" w:rsidR="00293097" w:rsidRPr="00943DD1" w:rsidDel="00AA4A82" w:rsidRDefault="00293097" w:rsidP="00943DD1">
      <w:pPr>
        <w:pStyle w:val="ListParagraph"/>
        <w:pBdr>
          <w:top w:val="single" w:sz="4" w:space="1" w:color="auto"/>
          <w:left w:val="single" w:sz="4" w:space="4" w:color="auto"/>
          <w:bottom w:val="single" w:sz="4" w:space="1" w:color="auto"/>
          <w:right w:val="single" w:sz="4" w:space="4" w:color="auto"/>
        </w:pBdr>
        <w:rPr>
          <w:rFonts w:ascii="Courier New" w:hAnsi="Courier New" w:cs="Courier New"/>
          <w:sz w:val="18"/>
          <w:szCs w:val="18"/>
        </w:rPr>
      </w:pPr>
      <w:moveFrom w:id="1104" w:author="Alexander Thomas Frase" w:date="2012-10-19T14:02:00Z">
        <w:r w:rsidRPr="00943DD1" w:rsidDel="00AA4A82">
          <w:rPr>
            <w:rFonts w:ascii="Courier New" w:hAnsi="Courier New" w:cs="Courier New"/>
            <w:sz w:val="18"/>
            <w:szCs w:val="18"/>
          </w:rPr>
          <w:t>CEU-DP0.90</w:t>
        </w:r>
        <w:r w:rsidRPr="00943DD1" w:rsidDel="00AA4A82">
          <w:rPr>
            <w:rFonts w:ascii="Courier New" w:hAnsi="Courier New" w:cs="Courier New"/>
            <w:sz w:val="18"/>
            <w:szCs w:val="18"/>
          </w:rPr>
          <w:tab/>
          <w:t>CEU population from HapMap with dprime cutoff 0.9</w:t>
        </w:r>
        <w:r w:rsidRPr="00943DD1" w:rsidDel="00AA4A82">
          <w:rPr>
            <w:rFonts w:ascii="Courier New" w:hAnsi="Courier New" w:cs="Courier New"/>
            <w:sz w:val="18"/>
            <w:szCs w:val="18"/>
          </w:rPr>
          <w:tab/>
          <w:t>dprime</w:t>
        </w:r>
        <w:r w:rsidRPr="00943DD1" w:rsidDel="00AA4A82">
          <w:rPr>
            <w:rFonts w:ascii="Courier New" w:hAnsi="Courier New" w:cs="Courier New"/>
            <w:sz w:val="18"/>
            <w:szCs w:val="18"/>
          </w:rPr>
          <w:tab/>
          <w:t>0.9</w:t>
        </w:r>
      </w:moveFrom>
    </w:p>
    <w:p w14:paraId="2556304A" w14:textId="7316657E" w:rsidR="00293097" w:rsidRPr="00943DD1" w:rsidDel="00AA4A82" w:rsidRDefault="00293097" w:rsidP="00943DD1">
      <w:pPr>
        <w:pStyle w:val="ListParagraph"/>
        <w:pBdr>
          <w:top w:val="single" w:sz="4" w:space="1" w:color="auto"/>
          <w:left w:val="single" w:sz="4" w:space="4" w:color="auto"/>
          <w:bottom w:val="single" w:sz="4" w:space="1" w:color="auto"/>
          <w:right w:val="single" w:sz="4" w:space="4" w:color="auto"/>
        </w:pBdr>
        <w:rPr>
          <w:rFonts w:ascii="Courier New" w:hAnsi="Courier New" w:cs="Courier New"/>
          <w:sz w:val="18"/>
          <w:szCs w:val="18"/>
        </w:rPr>
      </w:pPr>
      <w:moveFrom w:id="1105" w:author="Alexander Thomas Frase" w:date="2012-10-19T14:02:00Z">
        <w:r w:rsidRPr="00943DD1" w:rsidDel="00AA4A82">
          <w:rPr>
            <w:rFonts w:ascii="Courier New" w:hAnsi="Courier New" w:cs="Courier New"/>
            <w:sz w:val="18"/>
            <w:szCs w:val="18"/>
          </w:rPr>
          <w:t>CEU-DP0.80</w:t>
        </w:r>
        <w:r w:rsidRPr="00943DD1" w:rsidDel="00AA4A82">
          <w:rPr>
            <w:rFonts w:ascii="Courier New" w:hAnsi="Courier New" w:cs="Courier New"/>
            <w:sz w:val="18"/>
            <w:szCs w:val="18"/>
          </w:rPr>
          <w:tab/>
          <w:t>CEU population from HapMap with dprime cutoff 0.8</w:t>
        </w:r>
        <w:r w:rsidRPr="00943DD1" w:rsidDel="00AA4A82">
          <w:rPr>
            <w:rFonts w:ascii="Courier New" w:hAnsi="Courier New" w:cs="Courier New"/>
            <w:sz w:val="18"/>
            <w:szCs w:val="18"/>
          </w:rPr>
          <w:tab/>
          <w:t>dprime</w:t>
        </w:r>
        <w:r w:rsidRPr="00943DD1" w:rsidDel="00AA4A82">
          <w:rPr>
            <w:rFonts w:ascii="Courier New" w:hAnsi="Courier New" w:cs="Courier New"/>
            <w:sz w:val="18"/>
            <w:szCs w:val="18"/>
          </w:rPr>
          <w:tab/>
          <w:t>0.8</w:t>
        </w:r>
      </w:moveFrom>
    </w:p>
    <w:p w14:paraId="20BDF73A" w14:textId="3D408D6E" w:rsidR="00293097" w:rsidRPr="00293097" w:rsidDel="00AA4A82" w:rsidRDefault="00293097"/>
    <w:p w14:paraId="6FCA405C" w14:textId="707E9C22" w:rsidR="00A12C3F" w:rsidDel="00AA4A82" w:rsidRDefault="00A12C3F" w:rsidP="003B534B">
      <w:pPr>
        <w:pStyle w:val="Heading3"/>
      </w:pPr>
      <w:moveFrom w:id="1106" w:author="Alexander Thomas Frase" w:date="2012-10-19T14:02:00Z">
        <w:r w:rsidDel="00AA4A82">
          <w:t>Population Build Script Options</w:t>
        </w:r>
      </w:moveFrom>
    </w:p>
    <w:p w14:paraId="3D13F94A" w14:textId="4438C920" w:rsidR="00A12C3F" w:rsidRPr="003543D6" w:rsidDel="00AA4A82" w:rsidRDefault="00A12C3F" w:rsidP="00A12C3F"/>
    <w:p w14:paraId="424F6D11" w14:textId="023CF1B3" w:rsidR="00A12C3F" w:rsidRPr="00143E9A" w:rsidDel="00AA4A82" w:rsidRDefault="00A12C3F" w:rsidP="00A12C3F">
      <w:pPr>
        <w:rPr>
          <w:b/>
          <w:i/>
        </w:rPr>
      </w:pPr>
      <w:moveFrom w:id="1107" w:author="Alexander Thomas Frase" w:date="2012-10-19T14:02:00Z">
        <w:r w:rsidDel="00AA4A82">
          <w:t>--</w:t>
        </w:r>
        <w:r w:rsidRPr="00143E9A" w:rsidDel="00AA4A82">
          <w:rPr>
            <w:b/>
            <w:i/>
          </w:rPr>
          <w:t>help</w:t>
        </w:r>
      </w:moveFrom>
    </w:p>
    <w:p w14:paraId="7C17EF34" w14:textId="66D53A23" w:rsidR="00A12C3F" w:rsidDel="00AA4A82" w:rsidRDefault="00A12C3F" w:rsidP="00A12C3F">
      <w:moveFrom w:id="1108" w:author="Alexander Thomas Frase" w:date="2012-10-19T14:02:00Z">
        <w:r w:rsidDel="00AA4A82">
          <w:t>Displays the program usage and immediately exits.</w:t>
        </w:r>
      </w:moveFrom>
    </w:p>
    <w:p w14:paraId="1B62443C" w14:textId="1D243CD7" w:rsidR="00A12C3F" w:rsidDel="00AA4A82" w:rsidRDefault="00A12C3F" w:rsidP="00A12C3F"/>
    <w:p w14:paraId="23E070D0" w14:textId="123EBBB5" w:rsidR="00A12C3F" w:rsidRPr="00943DD1" w:rsidDel="00AA4A82" w:rsidRDefault="00A12C3F" w:rsidP="00A12C3F">
      <w:pPr>
        <w:rPr>
          <w:b/>
          <w:i/>
        </w:rPr>
      </w:pPr>
      <w:moveFrom w:id="1109" w:author="Alexander Thomas Frase" w:date="2012-10-19T14:02:00Z">
        <w:r w:rsidRPr="00943DD1" w:rsidDel="00AA4A82">
          <w:rPr>
            <w:b/>
            <w:i/>
          </w:rPr>
          <w:noBreakHyphen/>
        </w:r>
        <w:r w:rsidRPr="00943DD1" w:rsidDel="00AA4A82">
          <w:rPr>
            <w:b/>
            <w:i/>
          </w:rPr>
          <w:noBreakHyphen/>
          <w:t>populations</w:t>
        </w:r>
      </w:moveFrom>
    </w:p>
    <w:p w14:paraId="09C1693E" w14:textId="08E771DA" w:rsidR="00A12C3F" w:rsidDel="00AA4A82" w:rsidRDefault="00B47D93" w:rsidP="00A12C3F">
      <w:moveFrom w:id="1110" w:author="Alexander Thomas Frase" w:date="2012-10-19T14:02:00Z">
        <w:r w:rsidDel="00AA4A82">
          <w:t>A comma-separated list of the 3-letter population identifiers from the HapMap project (i.e. “CEU”, “JPT”, “YRI”, etc.)</w:t>
        </w:r>
      </w:moveFrom>
    </w:p>
    <w:p w14:paraId="57352AB6" w14:textId="320774AA" w:rsidR="00A12C3F" w:rsidDel="00AA4A82" w:rsidRDefault="00A12C3F" w:rsidP="00A12C3F"/>
    <w:p w14:paraId="7454AC2F" w14:textId="631367A3" w:rsidR="00A12C3F" w:rsidRPr="00943DD1" w:rsidDel="00AA4A82" w:rsidRDefault="00A12C3F" w:rsidP="00A12C3F">
      <w:pPr>
        <w:rPr>
          <w:b/>
          <w:i/>
        </w:rPr>
      </w:pPr>
      <w:moveFrom w:id="1111" w:author="Alexander Thomas Frase" w:date="2012-10-19T14:02:00Z">
        <w:r w:rsidRPr="00943DD1" w:rsidDel="00AA4A82">
          <w:rPr>
            <w:b/>
            <w:i/>
          </w:rPr>
          <w:noBreakHyphen/>
        </w:r>
        <w:r w:rsidRPr="00943DD1" w:rsidDel="00AA4A82">
          <w:rPr>
            <w:b/>
            <w:i/>
          </w:rPr>
          <w:noBreakHyphen/>
          <w:t>rsquared</w:t>
        </w:r>
      </w:moveFrom>
    </w:p>
    <w:p w14:paraId="00E76CCD" w14:textId="6C245016" w:rsidR="00B47D93" w:rsidDel="00AA4A82" w:rsidRDefault="00B47D93" w:rsidP="00A12C3F">
      <w:moveFrom w:id="1112" w:author="Alexander Thomas Frase" w:date="2012-10-19T14:02:00Z">
        <w:r w:rsidDel="00AA4A82">
          <w:t>A comma-separated list of R</w:t>
        </w:r>
        <w:r w:rsidRPr="00943DD1" w:rsidDel="00AA4A82">
          <w:rPr>
            <w:vertAlign w:val="superscript"/>
          </w:rPr>
          <w:t>2</w:t>
        </w:r>
        <w:r w:rsidDel="00AA4A82">
          <w:t xml:space="preserve"> threshold values for which to generate LD profiles. Each value must be a decimal between 0 and 1.</w:t>
        </w:r>
      </w:moveFrom>
    </w:p>
    <w:p w14:paraId="5594FB93" w14:textId="48213E86" w:rsidR="00A12C3F" w:rsidDel="00AA4A82" w:rsidRDefault="00A12C3F" w:rsidP="00A12C3F"/>
    <w:p w14:paraId="15482545" w14:textId="3E686F20" w:rsidR="00A12C3F" w:rsidRPr="00943DD1" w:rsidDel="00AA4A82" w:rsidRDefault="00A12C3F" w:rsidP="00A12C3F">
      <w:pPr>
        <w:rPr>
          <w:b/>
          <w:i/>
        </w:rPr>
      </w:pPr>
      <w:moveFrom w:id="1113" w:author="Alexander Thomas Frase" w:date="2012-10-19T14:02:00Z">
        <w:r w:rsidRPr="00943DD1" w:rsidDel="00AA4A82">
          <w:rPr>
            <w:b/>
            <w:i/>
          </w:rPr>
          <w:noBreakHyphen/>
        </w:r>
        <w:r w:rsidRPr="00943DD1" w:rsidDel="00AA4A82">
          <w:rPr>
            <w:b/>
            <w:i/>
          </w:rPr>
          <w:noBreakHyphen/>
          <w:t>dprime</w:t>
        </w:r>
      </w:moveFrom>
    </w:p>
    <w:p w14:paraId="26F5F80E" w14:textId="477BED4D" w:rsidR="00B47D93" w:rsidDel="00AA4A82" w:rsidRDefault="00B47D93" w:rsidP="00A12C3F">
      <w:moveFrom w:id="1114" w:author="Alexander Thomas Frase" w:date="2012-10-19T14:02:00Z">
        <w:r w:rsidDel="00AA4A82">
          <w:t>A comma-separated list of D’ threshold values for which to generate LD profiles. Each value must be a decimal between 0 and 1.</w:t>
        </w:r>
      </w:moveFrom>
    </w:p>
    <w:p w14:paraId="53FCB32C" w14:textId="784B722B" w:rsidR="00A12C3F" w:rsidDel="00AA4A82" w:rsidRDefault="00A12C3F" w:rsidP="00A12C3F"/>
    <w:p w14:paraId="75DAA829" w14:textId="0167DB9A" w:rsidR="00A12C3F" w:rsidRPr="00943DD1" w:rsidDel="00AA4A82" w:rsidRDefault="00A12C3F" w:rsidP="00A12C3F">
      <w:pPr>
        <w:rPr>
          <w:b/>
          <w:i/>
        </w:rPr>
      </w:pPr>
      <w:moveFrom w:id="1115" w:author="Alexander Thomas Frase" w:date="2012-10-19T14:02:00Z">
        <w:r w:rsidRPr="00943DD1" w:rsidDel="00AA4A82">
          <w:rPr>
            <w:b/>
            <w:i/>
          </w:rPr>
          <w:noBreakHyphen/>
        </w:r>
        <w:r w:rsidRPr="00943DD1" w:rsidDel="00AA4A82">
          <w:rPr>
            <w:b/>
            <w:i/>
          </w:rPr>
          <w:noBreakHyphen/>
          <w:t>liftover</w:t>
        </w:r>
      </w:moveFrom>
    </w:p>
    <w:p w14:paraId="785D6674" w14:textId="7444AEDE" w:rsidR="00B47D93" w:rsidDel="00AA4A82" w:rsidRDefault="00B47D93" w:rsidP="00A12C3F">
      <w:moveFrom w:id="1116" w:author="Alexander Thomas Frase" w:date="2012-10-19T14:02:00Z">
        <w:r w:rsidDel="00AA4A82">
          <w:t>The location of UCSC’s liftOver utility, which is needed to convert HapMap’s LD measurements to the current reference genome build. If omitted, liftOver must be available on the path.</w:t>
        </w:r>
      </w:moveFrom>
    </w:p>
    <w:p w14:paraId="6C0808CE" w14:textId="09F5799E" w:rsidR="00A12C3F" w:rsidDel="00AA4A82" w:rsidRDefault="00A12C3F" w:rsidP="00A12C3F"/>
    <w:p w14:paraId="14F443F5" w14:textId="2947611D" w:rsidR="00A12C3F" w:rsidRPr="00943DD1" w:rsidDel="00AA4A82" w:rsidRDefault="00A12C3F" w:rsidP="00A12C3F">
      <w:pPr>
        <w:rPr>
          <w:b/>
          <w:i/>
        </w:rPr>
      </w:pPr>
      <w:moveFrom w:id="1117" w:author="Alexander Thomas Frase" w:date="2012-10-19T14:02:00Z">
        <w:r w:rsidRPr="00943DD1" w:rsidDel="00AA4A82">
          <w:rPr>
            <w:b/>
            <w:i/>
          </w:rPr>
          <w:noBreakHyphen/>
        </w:r>
        <w:r w:rsidRPr="00943DD1" w:rsidDel="00AA4A82">
          <w:rPr>
            <w:b/>
            <w:i/>
          </w:rPr>
          <w:noBreakHyphen/>
          <w:t>ldspline</w:t>
        </w:r>
      </w:moveFrom>
    </w:p>
    <w:p w14:paraId="4623AB1D" w14:textId="789F6558" w:rsidR="00B47D93" w:rsidDel="00AA4A82" w:rsidRDefault="00B47D93" w:rsidP="00A12C3F">
      <w:moveFrom w:id="1118" w:author="Alexander Thomas Frase" w:date="2012-10-19T14:02:00Z">
        <w:r w:rsidDel="00AA4A82">
          <w:t>The location of the LD Spline utility, which will be installed by the Biofilter installer if given the “</w:t>
        </w:r>
        <w:r w:rsidDel="00AA4A82">
          <w:noBreakHyphen/>
        </w:r>
        <w:r w:rsidDel="00AA4A82">
          <w:noBreakHyphen/>
          <w:t>ldprofile” option. If omitted, ldspline must be available on the path.</w:t>
        </w:r>
      </w:moveFrom>
    </w:p>
    <w:p w14:paraId="45BEB32F" w14:textId="15FFE765" w:rsidR="00A12C3F" w:rsidDel="00AA4A82" w:rsidRDefault="00A12C3F" w:rsidP="00A12C3F"/>
    <w:p w14:paraId="174DC606" w14:textId="155CBC13" w:rsidR="00A12C3F" w:rsidRPr="00943DD1" w:rsidDel="00AA4A82" w:rsidRDefault="00A12C3F" w:rsidP="00A12C3F">
      <w:pPr>
        <w:rPr>
          <w:b/>
          <w:i/>
        </w:rPr>
      </w:pPr>
      <w:moveFrom w:id="1119" w:author="Alexander Thomas Frase" w:date="2012-10-19T14:02:00Z">
        <w:r w:rsidRPr="00943DD1" w:rsidDel="00AA4A82">
          <w:rPr>
            <w:b/>
            <w:i/>
          </w:rPr>
          <w:noBreakHyphen/>
        </w:r>
        <w:r w:rsidRPr="00943DD1" w:rsidDel="00AA4A82">
          <w:rPr>
            <w:b/>
            <w:i/>
          </w:rPr>
          <w:noBreakHyphen/>
          <w:t>poploader</w:t>
        </w:r>
      </w:moveFrom>
    </w:p>
    <w:p w14:paraId="58C5F0D6" w14:textId="41A5D612" w:rsidR="00B47D93" w:rsidDel="00AA4A82" w:rsidRDefault="00B47D93" w:rsidP="00A12C3F">
      <w:moveFrom w:id="1120" w:author="Alexander Thomas Frase" w:date="2012-10-19T14:02:00Z">
        <w:r w:rsidDel="00AA4A82">
          <w:t>The location of the pop_loader helper script, which will be installed by the Biofilter installer if given the “</w:t>
        </w:r>
        <w:r w:rsidDel="00AA4A82">
          <w:noBreakHyphen/>
        </w:r>
        <w:r w:rsidDel="00AA4A82">
          <w:noBreakHyphen/>
          <w:t>ldprofile” option. If omitted, pop_loader must be available on the path.</w:t>
        </w:r>
      </w:moveFrom>
    </w:p>
    <w:p w14:paraId="17CF6E83" w14:textId="12124BA8" w:rsidR="00A12C3F" w:rsidDel="00AA4A82" w:rsidRDefault="00A12C3F" w:rsidP="00A12C3F"/>
    <w:p w14:paraId="661EFD49" w14:textId="62ED1AB6" w:rsidR="00A12C3F" w:rsidRPr="00943DD1" w:rsidDel="00AA4A82" w:rsidRDefault="00A12C3F" w:rsidP="00A12C3F">
      <w:pPr>
        <w:rPr>
          <w:b/>
          <w:i/>
        </w:rPr>
      </w:pPr>
      <w:moveFrom w:id="1121" w:author="Alexander Thomas Frase" w:date="2012-10-19T14:02:00Z">
        <w:r w:rsidRPr="00943DD1" w:rsidDel="00AA4A82">
          <w:rPr>
            <w:b/>
            <w:i/>
          </w:rPr>
          <w:noBreakHyphen/>
        </w:r>
        <w:r w:rsidRPr="00943DD1" w:rsidDel="00AA4A82">
          <w:rPr>
            <w:b/>
            <w:i/>
          </w:rPr>
          <w:noBreakHyphen/>
          <w:t>db</w:t>
        </w:r>
      </w:moveFrom>
    </w:p>
    <w:p w14:paraId="16CC74C2" w14:textId="3D26982D" w:rsidR="00B47D93" w:rsidDel="00AA4A82" w:rsidRDefault="00B47D93" w:rsidP="00A12C3F">
      <w:moveFrom w:id="1122" w:author="Alexander Thomas Frase" w:date="2012-10-19T14:02:00Z">
        <w:r w:rsidDel="00AA4A82">
          <w:t>The LOKI prior knowledge database file in which to generate LD-adjusted gene regions. The database must already contain the canonical gene regions.</w:t>
        </w:r>
      </w:moveFrom>
    </w:p>
    <w:p w14:paraId="404FDFCF" w14:textId="0CA8CAF2" w:rsidR="00A12C3F" w:rsidDel="00AA4A82" w:rsidRDefault="00A12C3F" w:rsidP="00A12C3F"/>
    <w:p w14:paraId="50BB3559" w14:textId="427E5C2A" w:rsidR="00A12C3F" w:rsidRPr="00943DD1" w:rsidDel="00AA4A82" w:rsidRDefault="00A12C3F" w:rsidP="00A12C3F">
      <w:pPr>
        <w:rPr>
          <w:b/>
          <w:i/>
        </w:rPr>
      </w:pPr>
      <w:moveFrom w:id="1123" w:author="Alexander Thomas Frase" w:date="2012-10-19T14:02:00Z">
        <w:r w:rsidRPr="00943DD1" w:rsidDel="00AA4A82">
          <w:rPr>
            <w:b/>
            <w:i/>
          </w:rPr>
          <w:noBreakHyphen/>
        </w:r>
        <w:r w:rsidRPr="00943DD1" w:rsidDel="00AA4A82">
          <w:rPr>
            <w:b/>
            <w:i/>
          </w:rPr>
          <w:noBreakHyphen/>
          <w:t>keep-data</w:t>
        </w:r>
      </w:moveFrom>
    </w:p>
    <w:p w14:paraId="0471D0A7" w14:textId="2FEEB20F" w:rsidR="00A12C3F" w:rsidDel="00AA4A82" w:rsidRDefault="00B47D93">
      <w:moveFrom w:id="1124" w:author="Alexander Thomas Frase" w:date="2012-10-19T14:02:00Z">
        <w:r w:rsidDel="00AA4A82">
          <w:t>Generating LD profiles requires many intermediate files such as original LD data from HapMap and extrapolated LD data from LD Spline. By default these intermediate files are deleted after use; if this option is specified, they will be left in place.</w:t>
        </w:r>
      </w:moveFrom>
    </w:p>
    <w:p w14:paraId="46F0D388" w14:textId="1B5D89EF" w:rsidR="005C16D5" w:rsidRDefault="005C16D5" w:rsidP="00943DD1">
      <w:pPr>
        <w:pStyle w:val="Heading1"/>
      </w:pPr>
      <w:bookmarkStart w:id="1125" w:name="_Toc338422214"/>
      <w:moveFromRangeEnd w:id="1085"/>
      <w:r>
        <w:lastRenderedPageBreak/>
        <w:t xml:space="preserve">Appendix </w:t>
      </w:r>
      <w:del w:id="1126" w:author="Sarah Pendergrass" w:date="2012-10-19T14:11:00Z">
        <w:r>
          <w:delText>2</w:delText>
        </w:r>
      </w:del>
      <w:del w:id="1127" w:author="Alexander Thomas Frase" w:date="2012-10-19T14:03:00Z">
        <w:r w:rsidDel="00AA4A82">
          <w:delText>2</w:delText>
        </w:r>
      </w:del>
      <w:ins w:id="1128" w:author="Alexander Thomas Frase" w:date="2012-10-19T14:03:00Z">
        <w:r w:rsidR="00AA4A82">
          <w:t>1</w:t>
        </w:r>
      </w:ins>
      <w:r>
        <w:t>: Ambiguity</w:t>
      </w:r>
      <w:r w:rsidR="00F63843">
        <w:t xml:space="preserve"> in Prior Knowledge</w:t>
      </w:r>
      <w:bookmarkEnd w:id="1125"/>
    </w:p>
    <w:p w14:paraId="10BBAEB7" w14:textId="77777777" w:rsidR="00D678DD" w:rsidRDefault="00D678DD"/>
    <w:p w14:paraId="4268993E" w14:textId="743435E2" w:rsidR="006C769A" w:rsidRDefault="00F63843">
      <w:r>
        <w:t>When an ambiguous gene or group identifier appears in a user input file, Biofilter has two straightforward options: either include all genes or groups with which the identifier is associated, or none of them.</w:t>
      </w:r>
    </w:p>
    <w:p w14:paraId="22623AE5" w14:textId="77777777" w:rsidR="00F63843" w:rsidRDefault="00F63843"/>
    <w:p w14:paraId="41CF9841" w14:textId="79145BCF" w:rsidR="00F63843" w:rsidRDefault="00F63843">
      <w:r>
        <w:t xml:space="preserve">When processing the bulk downloads from prior knowledge sources, however, the situation can become more complicated. This is due to the fact that in many cases, the data provided by a source is formatted in a way which allows multiple identifiers to be provided for the same </w:t>
      </w:r>
      <w:r w:rsidR="00561808">
        <w:t>member of a group</w:t>
      </w:r>
      <w:r>
        <w:t xml:space="preserve">. </w:t>
      </w:r>
      <w:r w:rsidR="009E5135">
        <w:t>Ideally all such identifiers are known to refer to the same single gene, but occasionally this is not the case</w:t>
      </w:r>
      <w:r w:rsidR="00FD4C54">
        <w:t>. Sometimes one of the identifiers is an alias of more than one gene, making it inherently ambiguous; other times, even if every identifier refers to only one gene, they might not all agree on which gene that is.</w:t>
      </w:r>
    </w:p>
    <w:p w14:paraId="44FD7D68" w14:textId="77777777" w:rsidR="00FD4C54" w:rsidRDefault="00FD4C54"/>
    <w:p w14:paraId="3DF8B7D1" w14:textId="2B5AA69F" w:rsidR="00FD4C54" w:rsidRDefault="00FD4C54">
      <w:pPr>
        <w:rPr>
          <w:ins w:id="1129" w:author="Alexander Thomas Frase" w:date="2012-10-19T14:44:00Z"/>
        </w:rPr>
      </w:pPr>
      <w:r>
        <w:t xml:space="preserve">The testing </w:t>
      </w:r>
      <w:r w:rsidR="001352B7">
        <w:t>knowledge</w:t>
      </w:r>
      <w:r>
        <w:t xml:space="preserve"> included with Biofilter contains several examples of these kinds of situations</w:t>
      </w:r>
      <w:r w:rsidR="0054196A">
        <w:t xml:space="preserve">, depicted in </w:t>
      </w:r>
      <w:commentRangeStart w:id="1130"/>
      <w:commentRangeStart w:id="1131"/>
      <w:r w:rsidR="0054196A">
        <w:t>the diagram below</w:t>
      </w:r>
      <w:commentRangeEnd w:id="1130"/>
      <w:r w:rsidR="00F15A80">
        <w:rPr>
          <w:rStyle w:val="CommentReference"/>
        </w:rPr>
        <w:commentReference w:id="1130"/>
      </w:r>
      <w:commentRangeEnd w:id="1131"/>
      <w:r w:rsidR="005502FB">
        <w:rPr>
          <w:rStyle w:val="CommentReference"/>
        </w:rPr>
        <w:commentReference w:id="1131"/>
      </w:r>
      <w:r w:rsidR="0054196A">
        <w:t>. Note that this diagram reflects the fact that there may be multiple names for the same gene (i.e. “D” and “DE” both refer to gene D), and some names may be associated with multiple genes (i.e. “DE” refers to both genes D and E).</w:t>
      </w:r>
    </w:p>
    <w:p w14:paraId="6C9026AD" w14:textId="77777777" w:rsidR="00E27634" w:rsidRDefault="00E27634"/>
    <w:p w14:paraId="7128A2C5" w14:textId="77777777" w:rsidR="00E27634" w:rsidRDefault="00D04624">
      <w:pPr>
        <w:rPr>
          <w:ins w:id="1132" w:author="Alexander Thomas Frase" w:date="2012-10-19T14:44:00Z"/>
        </w:rPr>
      </w:pPr>
      <w:r>
        <w:rPr>
          <w:noProof/>
          <w:lang w:eastAsia="en-US" w:bidi="ar-SA"/>
        </w:rPr>
        <w:drawing>
          <wp:anchor distT="0" distB="0" distL="114300" distR="114300" simplePos="0" relativeHeight="251680768" behindDoc="0" locked="0" layoutInCell="1" allowOverlap="1" wp14:anchorId="57D80A70" wp14:editId="33DE2918">
            <wp:simplePos x="733425" y="3914775"/>
            <wp:positionH relativeFrom="column">
              <wp:align>center</wp:align>
            </wp:positionH>
            <wp:positionV relativeFrom="line">
              <wp:align>top</wp:align>
            </wp:positionV>
            <wp:extent cx="4507992" cy="2743200"/>
            <wp:effectExtent l="0" t="0" r="698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big1.emf"/>
                    <pic:cNvPicPr/>
                  </pic:nvPicPr>
                  <pic:blipFill>
                    <a:blip r:embed="rId38">
                      <a:extLst>
                        <a:ext uri="{28A0092B-C50C-407E-A947-70E740481C1C}">
                          <a14:useLocalDpi xmlns:a14="http://schemas.microsoft.com/office/drawing/2010/main" val="0"/>
                        </a:ext>
                      </a:extLst>
                    </a:blip>
                    <a:stretch>
                      <a:fillRect/>
                    </a:stretch>
                  </pic:blipFill>
                  <pic:spPr>
                    <a:xfrm>
                      <a:off x="0" y="0"/>
                      <a:ext cx="4507992" cy="2743200"/>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p>
    <w:p w14:paraId="69CF63EE" w14:textId="3EF95D5F" w:rsidR="00FD4C54" w:rsidRDefault="00FD4C54">
      <w:r>
        <w:t>The “cyan” group contains three genes, of which the third is ambiguous</w:t>
      </w:r>
      <w:r w:rsidR="00E35B0E">
        <w:t xml:space="preserve"> because w</w:t>
      </w:r>
      <w:r>
        <w:t xml:space="preserve">e are given two identifiers for </w:t>
      </w:r>
      <w:r w:rsidR="00E35B0E">
        <w:t>it, but one of them refers to two different genes.</w:t>
      </w:r>
      <w:r w:rsidR="00E618E6">
        <w:t xml:space="preserve"> The “magenta”, “yellow” and </w:t>
      </w:r>
      <w:r w:rsidR="00B43711">
        <w:t>“gray/black” groups each contain</w:t>
      </w:r>
      <w:r w:rsidR="00E618E6">
        <w:t xml:space="preserve"> only one gene, but in each case we are given three different names for that gene which agree or dis</w:t>
      </w:r>
      <w:r w:rsidR="005D7F93">
        <w:t>agree with each other in varying</w:t>
      </w:r>
      <w:r w:rsidR="00E618E6">
        <w:t xml:space="preserve"> ways.</w:t>
      </w:r>
      <w:r w:rsidR="003D15E0">
        <w:t xml:space="preserve"> Because of the ambiguity in the provided identifiers, the genes which are considered members of these groups will appear to vary depending on the </w:t>
      </w:r>
      <w:r w:rsidR="00D678DD">
        <w:t xml:space="preserve">user’s choice for the </w:t>
      </w:r>
      <w:r w:rsidR="003D15E0">
        <w:t>ALLOW_AMBIGUOUS_KNOWLEDGE and REDUCE_AMBIGUOUS_KNOWLEDGE options.</w:t>
      </w:r>
    </w:p>
    <w:p w14:paraId="08799E67" w14:textId="41190A61" w:rsidR="003D15E0" w:rsidRDefault="003D15E0" w:rsidP="00943DD1">
      <w:pPr>
        <w:pStyle w:val="Heading2"/>
      </w:pPr>
      <w:bookmarkStart w:id="1133" w:name="_Toc338422215"/>
      <w:r>
        <w:lastRenderedPageBreak/>
        <w:t>Ambiguity Reduction Heur</w:t>
      </w:r>
      <w:r w:rsidR="00FF329D">
        <w:t>i</w:t>
      </w:r>
      <w:r>
        <w:t>st</w:t>
      </w:r>
      <w:r w:rsidR="00FF329D">
        <w:t>i</w:t>
      </w:r>
      <w:r>
        <w:t>cs</w:t>
      </w:r>
      <w:bookmarkEnd w:id="1133"/>
    </w:p>
    <w:p w14:paraId="44138219" w14:textId="77777777" w:rsidR="00F45477" w:rsidRDefault="00F45477" w:rsidP="00943DD1">
      <w:pPr>
        <w:tabs>
          <w:tab w:val="left" w:pos="2280"/>
        </w:tabs>
      </w:pPr>
    </w:p>
    <w:p w14:paraId="62E514F4" w14:textId="41F3190A" w:rsidR="005D7F93" w:rsidRDefault="00E618E6" w:rsidP="00943DD1">
      <w:pPr>
        <w:tabs>
          <w:tab w:val="left" w:pos="2280"/>
        </w:tabs>
      </w:pPr>
      <w:r>
        <w:t>Biofilter</w:t>
      </w:r>
      <w:r w:rsidR="005D7F93">
        <w:t xml:space="preserve"> and LOKI currently support two heuristic strategies for reducing ambiguity. These strategies make what is essentially an educated guess about what the original data source intended by the set of identifiers it provided. The first heuristic is called “implication” and it rates the likelihood of each potential gene being the intended </w:t>
      </w:r>
      <w:r w:rsidR="00EC453E">
        <w:t>o</w:t>
      </w:r>
      <w:r w:rsidR="005D7F93">
        <w:t xml:space="preserve">ne by counting the number of identifiers which implicate that gene. The </w:t>
      </w:r>
      <w:r w:rsidR="00B43711">
        <w:t>second</w:t>
      </w:r>
      <w:r w:rsidR="005D7F93">
        <w:t xml:space="preserve"> heuristic, called “quality,” is similar except that it also considers the number of genes that each identifier refers to as a measure of that identifier’s quality</w:t>
      </w:r>
      <w:r w:rsidR="00CA44EF">
        <w:t>;</w:t>
      </w:r>
      <w:r w:rsidR="005D7F93">
        <w:t xml:space="preserve"> a high-quality identifier (which refers to only one or two genes) is </w:t>
      </w:r>
      <w:r w:rsidR="00CA44EF">
        <w:t xml:space="preserve">then </w:t>
      </w:r>
      <w:r w:rsidR="005D7F93">
        <w:t>given more weight than a low-quality identifier (which refers to many genes).</w:t>
      </w:r>
    </w:p>
    <w:p w14:paraId="03EDF0AB" w14:textId="77777777" w:rsidR="005D7F93" w:rsidRDefault="005D7F93" w:rsidP="00943DD1">
      <w:pPr>
        <w:tabs>
          <w:tab w:val="left" w:pos="2280"/>
        </w:tabs>
      </w:pPr>
    </w:p>
    <w:p w14:paraId="7A723598" w14:textId="1CF590F8" w:rsidR="005D7F93" w:rsidRDefault="005D7F93" w:rsidP="00943DD1">
      <w:pPr>
        <w:tabs>
          <w:tab w:val="left" w:pos="2280"/>
        </w:tabs>
      </w:pPr>
      <w:r>
        <w:t xml:space="preserve">In practice, these two heuristic strategies will </w:t>
      </w:r>
      <w:r w:rsidR="00B43711">
        <w:t>often</w:t>
      </w:r>
      <w:r>
        <w:t xml:space="preserve"> produce the same results; in fact,</w:t>
      </w:r>
      <w:r w:rsidR="00596D3E">
        <w:t xml:space="preserve"> when</w:t>
      </w:r>
      <w:r>
        <w:t xml:space="preserve"> using real data from our real prior knowledge sources, we have yet to find a case where they do not reach</w:t>
      </w:r>
      <w:r w:rsidR="001352B7">
        <w:t xml:space="preserve"> the same conclusion. I</w:t>
      </w:r>
      <w:r>
        <w:t>t is possible that such a case will arise</w:t>
      </w:r>
      <w:r w:rsidR="00B43711">
        <w:t xml:space="preserve"> in the future</w:t>
      </w:r>
      <w:r>
        <w:t xml:space="preserve">, </w:t>
      </w:r>
      <w:r w:rsidR="001352B7">
        <w:t xml:space="preserve">however, </w:t>
      </w:r>
      <w:r>
        <w:t xml:space="preserve">so the “magenta”, “yellow” and “gray/black” groups in the </w:t>
      </w:r>
      <w:r w:rsidR="001352B7">
        <w:t>testing knowledge have been specially crafted to highlight these potential differences.</w:t>
      </w:r>
    </w:p>
    <w:p w14:paraId="51DCDA68" w14:textId="248E967B" w:rsidR="0094622A" w:rsidRDefault="0094622A" w:rsidP="00943DD1">
      <w:pPr>
        <w:pStyle w:val="Heading2"/>
      </w:pPr>
      <w:bookmarkStart w:id="1134" w:name="_Toc338422216"/>
      <w:r>
        <w:t>Ambiguity Options</w:t>
      </w:r>
      <w:bookmarkEnd w:id="1134"/>
    </w:p>
    <w:p w14:paraId="20B39602" w14:textId="77777777" w:rsidR="0094622A" w:rsidRDefault="0094622A" w:rsidP="00943DD1">
      <w:pPr>
        <w:tabs>
          <w:tab w:val="left" w:pos="2280"/>
        </w:tabs>
      </w:pPr>
    </w:p>
    <w:p w14:paraId="78B00FA4" w14:textId="7DD09EB3" w:rsidR="00FF329D" w:rsidRDefault="00FF329D" w:rsidP="00943DD1">
      <w:pPr>
        <w:tabs>
          <w:tab w:val="left" w:pos="2280"/>
        </w:tabs>
      </w:pPr>
      <w:r>
        <w:t xml:space="preserve">The REDUCE_AMBIGUOUS_KNOWLEDGE option </w:t>
      </w:r>
      <w:r w:rsidR="00D678DD">
        <w:t>tells Biofilter which heuristics, if any, should be employed</w:t>
      </w:r>
      <w:r w:rsidR="0094622A">
        <w:t xml:space="preserve"> to mitigate ambiguity in the prior knowledge database</w:t>
      </w:r>
      <w:r w:rsidR="00D678DD">
        <w:t xml:space="preserve">. </w:t>
      </w:r>
      <w:r w:rsidR="0094622A">
        <w:t xml:space="preserve">The permissible values for this option are the name of any of the heuristic strategies, or “no” or “any”. </w:t>
      </w:r>
      <w:r>
        <w:t>When set to “no”</w:t>
      </w:r>
      <w:r w:rsidR="0094622A">
        <w:t xml:space="preserve"> then</w:t>
      </w:r>
      <w:r>
        <w:t xml:space="preserve"> no attempt is made to reduce ambiguity and all genes which are implicated by any of the provided identifiers are considered equally likely interpretations</w:t>
      </w:r>
      <w:r w:rsidR="0094622A">
        <w:t xml:space="preserve">.  When </w:t>
      </w:r>
      <w:r w:rsidR="00596D3E">
        <w:t xml:space="preserve">set to “any” then all heuristics </w:t>
      </w:r>
      <w:r w:rsidR="0094622A">
        <w:t>are</w:t>
      </w:r>
      <w:r w:rsidR="00596D3E">
        <w:t xml:space="preserve"> attempted simultaneously and the winner(s) from each one collectively be</w:t>
      </w:r>
      <w:r w:rsidR="0094622A">
        <w:t>come</w:t>
      </w:r>
      <w:r w:rsidR="00596D3E">
        <w:t xml:space="preserve"> the preferred choices.</w:t>
      </w:r>
    </w:p>
    <w:p w14:paraId="1554EFB5" w14:textId="77777777" w:rsidR="00FF329D" w:rsidRDefault="00FF329D" w:rsidP="00943DD1">
      <w:pPr>
        <w:tabs>
          <w:tab w:val="left" w:pos="2280"/>
        </w:tabs>
      </w:pPr>
    </w:p>
    <w:p w14:paraId="5084939F" w14:textId="1DED5167" w:rsidR="002478E9" w:rsidRDefault="0094622A" w:rsidP="00943DD1">
      <w:pPr>
        <w:tabs>
          <w:tab w:val="left" w:pos="2280"/>
        </w:tabs>
      </w:pPr>
      <w:r>
        <w:t xml:space="preserve">The ALLOW_AMBIGUOUS_KNOWLEDGE option tells Biofilter what to do when it has more than one </w:t>
      </w:r>
      <w:r w:rsidR="00B43711">
        <w:t>“best guess”</w:t>
      </w:r>
      <w:r>
        <w:t xml:space="preserve"> interpretation for an ambiguous member of a group. If no heuristics were used then this occurs for all cases of ambiguity, but i</w:t>
      </w:r>
      <w:r w:rsidR="002478E9">
        <w:t>t should also be noted</w:t>
      </w:r>
      <w:r w:rsidR="00596D3E">
        <w:t xml:space="preserve"> that any</w:t>
      </w:r>
      <w:r w:rsidR="002478E9">
        <w:t xml:space="preserve"> heuristic strategy might be only partly successful. For example, if a given set of identifiers collectively refer to three different genes</w:t>
      </w:r>
      <w:r w:rsidR="00456002">
        <w:t xml:space="preserve"> and the heuristic(s) can only eliminate one of them</w:t>
      </w:r>
      <w:r w:rsidR="002478E9">
        <w:t xml:space="preserve">, </w:t>
      </w:r>
      <w:r w:rsidR="00456002">
        <w:t xml:space="preserve">then </w:t>
      </w:r>
      <w:r w:rsidR="002478E9">
        <w:t xml:space="preserve">the other two </w:t>
      </w:r>
      <w:r w:rsidR="00456002">
        <w:t>remain</w:t>
      </w:r>
      <w:r w:rsidR="002478E9">
        <w:t xml:space="preserve"> equally likely possibilities</w:t>
      </w:r>
      <w:r>
        <w:t xml:space="preserve">. </w:t>
      </w:r>
      <w:r w:rsidR="002478E9">
        <w:t>In case</w:t>
      </w:r>
      <w:r>
        <w:t>s like this</w:t>
      </w:r>
      <w:r w:rsidR="002478E9">
        <w:t xml:space="preserve">, the user’s choice for ALLOW_AMBIGUOUS_KNOWLEDGE determines the result: when disabled (the strict option) none of the possible genes will be considered a member of the group, but when enabled (the permissive option) the </w:t>
      </w:r>
      <w:r>
        <w:t>most</w:t>
      </w:r>
      <w:r w:rsidR="002478E9">
        <w:t xml:space="preserve">-likely possibilities will </w:t>
      </w:r>
      <w:r>
        <w:t xml:space="preserve">all </w:t>
      </w:r>
      <w:r w:rsidR="002478E9">
        <w:t>be included</w:t>
      </w:r>
      <w:r>
        <w:t>,</w:t>
      </w:r>
      <w:r w:rsidR="00596D3E">
        <w:t xml:space="preserve"> without </w:t>
      </w:r>
      <w:r>
        <w:t xml:space="preserve">any of </w:t>
      </w:r>
      <w:r w:rsidR="00596D3E">
        <w:t xml:space="preserve">the </w:t>
      </w:r>
      <w:r>
        <w:t>less-likely possibilities</w:t>
      </w:r>
      <w:r w:rsidR="00456002">
        <w:t>.</w:t>
      </w:r>
    </w:p>
    <w:p w14:paraId="1435B933" w14:textId="6C0E95EB" w:rsidR="00AA5E44" w:rsidRDefault="00AA5E44" w:rsidP="00943DD1">
      <w:pPr>
        <w:pStyle w:val="Heading2"/>
      </w:pPr>
      <w:bookmarkStart w:id="1135" w:name="_Toc338422217"/>
      <w:r>
        <w:t>Gene Ambiguity Examples</w:t>
      </w:r>
      <w:bookmarkEnd w:id="1135"/>
    </w:p>
    <w:p w14:paraId="09202B3C" w14:textId="7A4D8FCE" w:rsidR="002478E9" w:rsidRDefault="003D15E0" w:rsidP="00943DD1">
      <w:pPr>
        <w:pStyle w:val="Heading3"/>
      </w:pPr>
      <w:bookmarkStart w:id="1136" w:name="_Toc338422218"/>
      <w:r>
        <w:t>Example</w:t>
      </w:r>
      <w:r w:rsidR="00FF329D">
        <w:t xml:space="preserve"> 1: cyan</w:t>
      </w:r>
      <w:bookmarkEnd w:id="1136"/>
    </w:p>
    <w:p w14:paraId="18D00007" w14:textId="77777777" w:rsidR="003D15E0" w:rsidRDefault="003D15E0" w:rsidP="00943DD1">
      <w:pPr>
        <w:tabs>
          <w:tab w:val="left" w:pos="2280"/>
        </w:tabs>
      </w:pPr>
    </w:p>
    <w:p w14:paraId="19331802" w14:textId="130F3CB1" w:rsidR="00FF329D" w:rsidRDefault="001352B7" w:rsidP="00943DD1">
      <w:pPr>
        <w:tabs>
          <w:tab w:val="left" w:pos="2280"/>
        </w:tabs>
      </w:pPr>
      <w:r>
        <w:t>T</w:t>
      </w:r>
      <w:r w:rsidR="005D7F93">
        <w:t>he “cyan” group</w:t>
      </w:r>
      <w:r>
        <w:t xml:space="preserve"> is a typical</w:t>
      </w:r>
      <w:r w:rsidR="00FF329D">
        <w:t xml:space="preserve"> case of ambiguity which can be fully resolved by either of the heuristic strategies.</w:t>
      </w:r>
      <w:r w:rsidR="00821302">
        <w:t xml:space="preserve"> Its first two members (genes A and C) are unambiguous and will always be included, but the correct third member of the group is open to interpretation.</w:t>
      </w:r>
    </w:p>
    <w:p w14:paraId="46A37490" w14:textId="77777777" w:rsidR="00FF329D" w:rsidRDefault="00FF329D" w:rsidP="00943DD1">
      <w:pPr>
        <w:tabs>
          <w:tab w:val="left" w:pos="2280"/>
        </w:tabs>
      </w:pPr>
    </w:p>
    <w:p w14:paraId="41D1749E" w14:textId="0FB7DF70" w:rsidR="00FF329D" w:rsidRDefault="00FF329D" w:rsidP="00943DD1">
      <w:pPr>
        <w:tabs>
          <w:tab w:val="left" w:pos="2280"/>
        </w:tabs>
      </w:pPr>
      <w:r>
        <w:t>The implication heuristic will declare D as the correct interpretation since it is implicated by both of the provided identifiers, while gene E is only implicated by one</w:t>
      </w:r>
      <w:r w:rsidR="00DB6AC0">
        <w:t xml:space="preserve"> of them</w:t>
      </w:r>
      <w:r>
        <w:t>.</w:t>
      </w:r>
    </w:p>
    <w:p w14:paraId="3D60AD25" w14:textId="77777777" w:rsidR="00FF329D" w:rsidRDefault="00FF329D" w:rsidP="00943DD1">
      <w:pPr>
        <w:tabs>
          <w:tab w:val="left" w:pos="2280"/>
        </w:tabs>
      </w:pPr>
    </w:p>
    <w:p w14:paraId="507355AC" w14:textId="21FC8779" w:rsidR="00FF329D" w:rsidRDefault="00FF329D" w:rsidP="00943DD1">
      <w:pPr>
        <w:tabs>
          <w:tab w:val="left" w:pos="2280"/>
        </w:tabs>
      </w:pPr>
      <w:r>
        <w:t xml:space="preserve">The quality heuristic will also choose D, but its reasoning is a little more involved. The “DE” identifier refers to two different genes, so it gets a quality score of </w:t>
      </w:r>
      <w:r w:rsidR="00DB6AC0">
        <w:t xml:space="preserve">1/2 or </w:t>
      </w:r>
      <w:r>
        <w:t>0.5; the “D” identifier, on the other hand, gets a quality score of 1 because it refers to only one gene. Gene E therefore receives only 0.5 points, while gene D wins with 1.5 total points.</w:t>
      </w:r>
    </w:p>
    <w:p w14:paraId="6E8F2610" w14:textId="77777777" w:rsidR="00FF329D" w:rsidRDefault="00FF329D" w:rsidP="00943DD1">
      <w:pPr>
        <w:tabs>
          <w:tab w:val="left" w:pos="2280"/>
        </w:tabs>
      </w:pPr>
    </w:p>
    <w:p w14:paraId="3E63214C" w14:textId="6C3DC603" w:rsidR="00F45477" w:rsidRDefault="00BD65A6" w:rsidP="00943DD1">
      <w:pPr>
        <w:tabs>
          <w:tab w:val="left" w:pos="2280"/>
        </w:tabs>
      </w:pPr>
      <w:r>
        <w:t>B</w:t>
      </w:r>
      <w:r w:rsidR="00FF329D">
        <w:t xml:space="preserve">ecause the ambiguity </w:t>
      </w:r>
      <w:r w:rsidR="00CE33FE">
        <w:t>can be</w:t>
      </w:r>
      <w:r w:rsidR="00FF329D">
        <w:t xml:space="preserve"> fully resolved by </w:t>
      </w:r>
      <w:r w:rsidR="00CE33FE">
        <w:t>either</w:t>
      </w:r>
      <w:r w:rsidR="00FF329D">
        <w:t xml:space="preserve"> heuristic, the ALLOW_AMBIGUOUS_KNOWLEDGE option will only have an effect </w:t>
      </w:r>
      <w:r w:rsidR="00CE33FE">
        <w:t xml:space="preserve">if no heuristics are used at all. In that case, the group will contain </w:t>
      </w:r>
      <w:r w:rsidR="00821302">
        <w:t>all four possible genes (A, C, D and E)</w:t>
      </w:r>
      <w:r w:rsidR="00CE33FE">
        <w:t xml:space="preserve"> if the option </w:t>
      </w:r>
      <w:r w:rsidR="00821302">
        <w:t>is enabled, but only A and C</w:t>
      </w:r>
      <w:r w:rsidR="00CE33FE">
        <w:t xml:space="preserve"> if it is disabled.</w:t>
      </w:r>
    </w:p>
    <w:p w14:paraId="394428FA" w14:textId="140B0090" w:rsidR="00BD65A6" w:rsidRDefault="00BD65A6" w:rsidP="00943DD1">
      <w:pPr>
        <w:pStyle w:val="Heading3"/>
      </w:pPr>
      <w:bookmarkStart w:id="1137" w:name="_Toc338422219"/>
      <w:r>
        <w:t>Example 2: magenta</w:t>
      </w:r>
      <w:bookmarkEnd w:id="1137"/>
    </w:p>
    <w:p w14:paraId="06E4D6A4" w14:textId="77777777" w:rsidR="00BD65A6" w:rsidRDefault="00BD65A6" w:rsidP="00943DD1">
      <w:pPr>
        <w:tabs>
          <w:tab w:val="left" w:pos="2280"/>
        </w:tabs>
      </w:pPr>
    </w:p>
    <w:p w14:paraId="05214385" w14:textId="16BB1A04" w:rsidR="00BD65A6" w:rsidRDefault="00BD65A6" w:rsidP="00943DD1">
      <w:pPr>
        <w:tabs>
          <w:tab w:val="left" w:pos="2280"/>
        </w:tabs>
      </w:pPr>
      <w:r>
        <w:t>The “magenta” group demonstrates ambiguity which can only be resolved by the implication heuri</w:t>
      </w:r>
      <w:r w:rsidR="00EE5A3F">
        <w:t>s</w:t>
      </w:r>
      <w:r>
        <w:t>t</w:t>
      </w:r>
      <w:r w:rsidR="00EE5A3F">
        <w:t>ic: gene E is implicated by two identifiers (“DE” and “EF”) while genes D, F and G are each only implicated by one identifier.</w:t>
      </w:r>
    </w:p>
    <w:p w14:paraId="22E1DBEE" w14:textId="77777777" w:rsidR="00EE5A3F" w:rsidRDefault="00EE5A3F" w:rsidP="00943DD1">
      <w:pPr>
        <w:tabs>
          <w:tab w:val="left" w:pos="2280"/>
        </w:tabs>
      </w:pPr>
    </w:p>
    <w:p w14:paraId="4DBEF015" w14:textId="4D756A69" w:rsidR="00EE5A3F" w:rsidRDefault="00EE5A3F" w:rsidP="00943DD1">
      <w:pPr>
        <w:tabs>
          <w:tab w:val="left" w:pos="2280"/>
        </w:tabs>
      </w:pPr>
      <w:r>
        <w:t>The quality heuristic will discard genes D and F (0.5 points each), but cannot pick a winner between E and G because they both have a score of 1.0: gene E gets 0.5 each from the “DE” and “EF” identifiers, while gene G gets 1 full point from “G”.</w:t>
      </w:r>
    </w:p>
    <w:p w14:paraId="2C80167D" w14:textId="77777777" w:rsidR="00EE5A3F" w:rsidRDefault="00EE5A3F" w:rsidP="00943DD1">
      <w:pPr>
        <w:tabs>
          <w:tab w:val="left" w:pos="2280"/>
        </w:tabs>
      </w:pPr>
    </w:p>
    <w:p w14:paraId="48EB72CE" w14:textId="6BD1E865" w:rsidR="00EE5A3F" w:rsidRDefault="00EE5A3F" w:rsidP="00943DD1">
      <w:pPr>
        <w:tabs>
          <w:tab w:val="left" w:pos="2280"/>
        </w:tabs>
      </w:pPr>
      <w:r>
        <w:t>With no heuristics, the ALLOW_AMBIGUOUS_KNOWLEDGE option will either include all four genes or none of them. With the quality heuristic, it can either include both winners (E and G) or nothing. With the implication heuristic it has no effect</w:t>
      </w:r>
      <w:r w:rsidR="00CA7B3F">
        <w:t xml:space="preserve"> here</w:t>
      </w:r>
      <w:r>
        <w:t>, since the ambiguity was eliminated with that strategy.</w:t>
      </w:r>
    </w:p>
    <w:p w14:paraId="6ECD4AD2" w14:textId="592D626A" w:rsidR="00CA7B3F" w:rsidRDefault="00CA7B3F" w:rsidP="00943DD1">
      <w:pPr>
        <w:pStyle w:val="Heading3"/>
      </w:pPr>
      <w:bookmarkStart w:id="1138" w:name="_Toc338422220"/>
      <w:r>
        <w:t>Example 3: yellow</w:t>
      </w:r>
      <w:bookmarkEnd w:id="1138"/>
    </w:p>
    <w:p w14:paraId="54BC5C4A" w14:textId="77777777" w:rsidR="00CA7B3F" w:rsidRDefault="00CA7B3F" w:rsidP="00943DD1">
      <w:pPr>
        <w:tabs>
          <w:tab w:val="left" w:pos="2280"/>
        </w:tabs>
      </w:pPr>
    </w:p>
    <w:p w14:paraId="3D256D0D" w14:textId="30066D83" w:rsidR="00CA7B3F" w:rsidRDefault="00CA7B3F" w:rsidP="00943DD1">
      <w:pPr>
        <w:tabs>
          <w:tab w:val="left" w:pos="2280"/>
        </w:tabs>
      </w:pPr>
      <w:r>
        <w:t>The “yellow” group demonstrates ambiguity which can only be resolved by the quality heuristic: gene G wins with a score of 1.5 (0.5 from “FG” plus 1.0 from “G”).</w:t>
      </w:r>
    </w:p>
    <w:p w14:paraId="76C649B4" w14:textId="77777777" w:rsidR="00CA7B3F" w:rsidRDefault="00CA7B3F" w:rsidP="00943DD1">
      <w:pPr>
        <w:tabs>
          <w:tab w:val="left" w:pos="2280"/>
        </w:tabs>
      </w:pPr>
    </w:p>
    <w:p w14:paraId="01A3FC75" w14:textId="5A96FC75" w:rsidR="00CA7B3F" w:rsidRDefault="00CA7B3F" w:rsidP="00943DD1">
      <w:pPr>
        <w:tabs>
          <w:tab w:val="left" w:pos="2280"/>
        </w:tabs>
      </w:pPr>
      <w:r>
        <w:t>The implication heuristic will discard gene E (implicated by only one identifier), but cannot choose between F and G because they</w:t>
      </w:r>
      <w:r w:rsidR="004A37AB">
        <w:t xml:space="preserve"> a</w:t>
      </w:r>
      <w:r>
        <w:t>re implicated by two identifiers each: “EF and “FG”, or “FG and “G”.</w:t>
      </w:r>
    </w:p>
    <w:p w14:paraId="7DAF3432" w14:textId="77777777" w:rsidR="00CA7B3F" w:rsidRDefault="00CA7B3F" w:rsidP="00943DD1">
      <w:pPr>
        <w:tabs>
          <w:tab w:val="left" w:pos="2280"/>
        </w:tabs>
      </w:pPr>
    </w:p>
    <w:p w14:paraId="45725122" w14:textId="25B23159" w:rsidR="00CA7B3F" w:rsidRDefault="00CA7B3F" w:rsidP="00943DD1">
      <w:pPr>
        <w:tabs>
          <w:tab w:val="left" w:pos="2280"/>
        </w:tabs>
      </w:pPr>
      <w:r>
        <w:t>With no heuristics, as always ALLOW_AMBIGUOUS_KNOWLEDGE will either include every possibility or none of them. With the implication heuristic it can either include both F and G or nothing, and with the quality heuristic it has no effect.</w:t>
      </w:r>
    </w:p>
    <w:p w14:paraId="08C91834" w14:textId="0A98EC02" w:rsidR="00CA7B3F" w:rsidRDefault="00CA7B3F" w:rsidP="00943DD1">
      <w:pPr>
        <w:pStyle w:val="Heading3"/>
      </w:pPr>
      <w:bookmarkStart w:id="1139" w:name="_Toc338422221"/>
      <w:r>
        <w:t>Example 4: gray/black</w:t>
      </w:r>
      <w:bookmarkEnd w:id="1139"/>
    </w:p>
    <w:p w14:paraId="14AB7A6D" w14:textId="77777777" w:rsidR="00CA7B3F" w:rsidRDefault="00CA7B3F" w:rsidP="00943DD1">
      <w:pPr>
        <w:tabs>
          <w:tab w:val="left" w:pos="2280"/>
        </w:tabs>
      </w:pPr>
    </w:p>
    <w:p w14:paraId="3D515704" w14:textId="77777777" w:rsidR="009C1641" w:rsidRDefault="00CA7B3F" w:rsidP="00943DD1">
      <w:pPr>
        <w:tabs>
          <w:tab w:val="left" w:pos="2280"/>
        </w:tabs>
      </w:pPr>
      <w:r>
        <w:t xml:space="preserve">The “gray/black” group is an example of ambiguity which cannot be resolved by either heuristic: genes F and G </w:t>
      </w:r>
      <w:r w:rsidR="009C1641">
        <w:t>are entirely comparable, both being referenced by one specific identifier plus one (shared) ambiguous identifier. No matter which heuristic is used, if any, this group will always contain both F and G if ALLOW_AMBIGUOUS_KNOWLEDGE is enabled, or neither if it is disabled.</w:t>
      </w:r>
    </w:p>
    <w:p w14:paraId="0F8A2858" w14:textId="77777777" w:rsidR="003B534B" w:rsidRDefault="003B534B" w:rsidP="00943DD1">
      <w:pPr>
        <w:tabs>
          <w:tab w:val="left" w:pos="2280"/>
        </w:tabs>
      </w:pPr>
    </w:p>
    <w:p w14:paraId="6ADE365B" w14:textId="0BF7CBBC" w:rsidR="00CA7B3F" w:rsidRDefault="002C6643" w:rsidP="00943DD1">
      <w:pPr>
        <w:pStyle w:val="Heading2"/>
      </w:pPr>
      <w:bookmarkStart w:id="1140" w:name="_Toc338422222"/>
      <w:r>
        <w:lastRenderedPageBreak/>
        <w:t>Protein Identifiers</w:t>
      </w:r>
      <w:bookmarkEnd w:id="1140"/>
    </w:p>
    <w:p w14:paraId="70A24EC8" w14:textId="77777777" w:rsidR="002C6643" w:rsidRDefault="002C6643" w:rsidP="00943DD1">
      <w:pPr>
        <w:tabs>
          <w:tab w:val="left" w:pos="2280"/>
        </w:tabs>
      </w:pPr>
    </w:p>
    <w:p w14:paraId="4F65A241" w14:textId="04A2CC4B" w:rsidR="002C6643" w:rsidRDefault="002C6643" w:rsidP="00943DD1">
      <w:pPr>
        <w:tabs>
          <w:tab w:val="left" w:pos="2280"/>
        </w:tabs>
      </w:pPr>
      <w:r>
        <w:t xml:space="preserve">So far, our depiction of ambiguity in the knowledge database has </w:t>
      </w:r>
      <w:r w:rsidR="00AD0500">
        <w:t>implied that groups always contain genes</w:t>
      </w:r>
      <w:r w:rsidR="003A13FC">
        <w:t xml:space="preserve">. This allows for the convenient assumption that </w:t>
      </w:r>
      <w:r w:rsidR="00AD0500">
        <w:t>when we are given more than one identifier for something in a group, we are expecting all of those identifiers to refer to one (and only one) gene.</w:t>
      </w:r>
    </w:p>
    <w:p w14:paraId="40ECDF30" w14:textId="77777777" w:rsidR="00AD0500" w:rsidRDefault="00AD0500" w:rsidP="00943DD1">
      <w:pPr>
        <w:tabs>
          <w:tab w:val="left" w:pos="2280"/>
        </w:tabs>
      </w:pPr>
    </w:p>
    <w:p w14:paraId="28CD3261" w14:textId="253AD430" w:rsidR="00AD0500" w:rsidRDefault="00AD0500" w:rsidP="00943DD1">
      <w:pPr>
        <w:tabs>
          <w:tab w:val="left" w:pos="2280"/>
        </w:tabs>
      </w:pPr>
      <w:r>
        <w:t>The reality is, of course, a little more complicated: some sources provide groups which actually contain proteins. In order to make this knowledge compatible with the rest of the pri</w:t>
      </w:r>
      <w:r w:rsidR="003A13FC">
        <w:t>or knowledge, LOKI</w:t>
      </w:r>
      <w:r>
        <w:t xml:space="preserve"> must translate these protein references into genes, but this breaks </w:t>
      </w:r>
      <w:r w:rsidR="003A13FC">
        <w:t>that convenient assumption. I</w:t>
      </w:r>
      <w:r>
        <w:t>f a group contains genes then we can reasonably expect each member of the group to be a single gene, but if the group contains proteins, then we must be prepared for a single protein-membe</w:t>
      </w:r>
      <w:r w:rsidR="003A13FC">
        <w:t>r to correspond to many genes.</w:t>
      </w:r>
    </w:p>
    <w:p w14:paraId="6D4C7845" w14:textId="7330CBAD" w:rsidR="003A13FC" w:rsidRDefault="00EA3B77" w:rsidP="00943DD1">
      <w:pPr>
        <w:tabs>
          <w:tab w:val="left" w:pos="3675"/>
        </w:tabs>
      </w:pPr>
      <w:r>
        <w:tab/>
      </w:r>
    </w:p>
    <w:p w14:paraId="6959DE19" w14:textId="77777777" w:rsidR="00E9267F" w:rsidRDefault="003A13FC" w:rsidP="00943DD1">
      <w:pPr>
        <w:tabs>
          <w:tab w:val="left" w:pos="2280"/>
        </w:tabs>
      </w:pPr>
      <w:r>
        <w:t>To account for this, LOKI differentiates between identifiers which refer directly to genes (such as symbolic abbreviations or Entrez Gene ID numbers) and identifiers which refer to proteins (such as UniProt ID numbers) that may in turn correspond to many genes.</w:t>
      </w:r>
    </w:p>
    <w:p w14:paraId="1CB7CD51" w14:textId="77777777" w:rsidR="00E9267F" w:rsidRDefault="00E9267F" w:rsidP="00943DD1">
      <w:pPr>
        <w:tabs>
          <w:tab w:val="left" w:pos="2280"/>
        </w:tabs>
      </w:pPr>
    </w:p>
    <w:p w14:paraId="3F556D94" w14:textId="367A35F3" w:rsidR="003A13FC" w:rsidRDefault="003A13FC" w:rsidP="00943DD1">
      <w:pPr>
        <w:tabs>
          <w:tab w:val="left" w:pos="2280"/>
        </w:tabs>
      </w:pPr>
      <w:r>
        <w:t>If any of the identifiers provided for one member of a group is a protein identifier, LOKI</w:t>
      </w:r>
      <w:r w:rsidR="00E9267F">
        <w:t xml:space="preserve"> disregards any non-protein identifiers. If there is only one protein identifier, then LOKI considers all genes which correspond to that protein to be members of the group, with no ambiguity. If there are multiple protein identifiers then there may be ambiguity if they do not correspond to the same set of genes.</w:t>
      </w:r>
    </w:p>
    <w:p w14:paraId="068AB7C0" w14:textId="77777777" w:rsidR="00E9267F" w:rsidRDefault="00E9267F" w:rsidP="00943DD1">
      <w:pPr>
        <w:tabs>
          <w:tab w:val="left" w:pos="2280"/>
        </w:tabs>
      </w:pPr>
    </w:p>
    <w:p w14:paraId="33C2A208" w14:textId="6CF2AE9B" w:rsidR="00E9267F" w:rsidRDefault="00E9267F" w:rsidP="00943DD1">
      <w:pPr>
        <w:tabs>
          <w:tab w:val="left" w:pos="2280"/>
        </w:tabs>
      </w:pPr>
      <w:r>
        <w:t>Since protein identifiers are expected to correspond to multiple genes, the concept of an identifier’s “quality” no longer has meaning; consequently, whenever protein identifiers are involved, the implication and quality heuristic strategies become functionally equivalent.</w:t>
      </w:r>
      <w:r w:rsidR="000A37E5">
        <w:t xml:space="preserve"> In both cases, a gene’s likelihood of being associated with a group is proportional to the number of protein identifiers which implicated it. When no heuristics are used, then all genes which are implicated by any of the protein identifiers are considered equally likely to belong in the group.</w:t>
      </w:r>
    </w:p>
    <w:p w14:paraId="4790663B" w14:textId="77777777" w:rsidR="000A37E5" w:rsidRDefault="000A37E5" w:rsidP="00943DD1">
      <w:pPr>
        <w:tabs>
          <w:tab w:val="left" w:pos="2280"/>
        </w:tabs>
      </w:pPr>
    </w:p>
    <w:p w14:paraId="34EE5DC2" w14:textId="58F0D065" w:rsidR="00573F39" w:rsidRDefault="00573F39" w:rsidP="00573F39">
      <w:commentRangeStart w:id="1141"/>
      <w:r>
        <w:t>The testing knowledge included with Biofilter also contains several examples of groups with protein identifiers</w:t>
      </w:r>
      <w:r w:rsidR="0054196A">
        <w:t>:</w:t>
      </w:r>
      <w:commentRangeEnd w:id="1141"/>
      <w:r w:rsidR="00760F4C">
        <w:rPr>
          <w:rStyle w:val="CommentReference"/>
        </w:rPr>
        <w:commentReference w:id="1141"/>
      </w:r>
    </w:p>
    <w:p w14:paraId="51DEDB54" w14:textId="77777777" w:rsidR="001E62D0" w:rsidRDefault="001E62D0" w:rsidP="00573F39"/>
    <w:p w14:paraId="52E93DB3" w14:textId="6592355F" w:rsidR="0054196A" w:rsidRDefault="001E62D0" w:rsidP="00573F39">
      <w:r>
        <w:rPr>
          <w:noProof/>
          <w:lang w:eastAsia="en-US" w:bidi="ar-SA"/>
        </w:rPr>
        <w:drawing>
          <wp:anchor distT="0" distB="0" distL="114300" distR="114300" simplePos="0" relativeHeight="251681792" behindDoc="0" locked="0" layoutInCell="1" allowOverlap="1" wp14:anchorId="201D535B" wp14:editId="6CDB486B">
            <wp:simplePos x="733425" y="1095375"/>
            <wp:positionH relativeFrom="column">
              <wp:align>center</wp:align>
            </wp:positionH>
            <wp:positionV relativeFrom="line">
              <wp:align>top</wp:align>
            </wp:positionV>
            <wp:extent cx="4407408" cy="27432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big2.emf"/>
                    <pic:cNvPicPr/>
                  </pic:nvPicPr>
                  <pic:blipFill>
                    <a:blip r:embed="rId39">
                      <a:extLst>
                        <a:ext uri="{28A0092B-C50C-407E-A947-70E740481C1C}">
                          <a14:useLocalDpi xmlns:a14="http://schemas.microsoft.com/office/drawing/2010/main" val="0"/>
                        </a:ext>
                      </a:extLst>
                    </a:blip>
                    <a:stretch>
                      <a:fillRect/>
                    </a:stretch>
                  </pic:blipFill>
                  <pic:spPr>
                    <a:xfrm>
                      <a:off x="0" y="0"/>
                      <a:ext cx="4407408" cy="2743200"/>
                    </a:xfrm>
                    <a:prstGeom prst="rect">
                      <a:avLst/>
                    </a:prstGeom>
                  </pic:spPr>
                </pic:pic>
              </a:graphicData>
            </a:graphic>
            <wp14:sizeRelH relativeFrom="margin">
              <wp14:pctWidth>0</wp14:pctWidth>
            </wp14:sizeRelH>
            <wp14:sizeRelV relativeFrom="margin">
              <wp14:pctHeight>0</wp14:pctHeight>
            </wp14:sizeRelV>
          </wp:anchor>
        </w:drawing>
      </w:r>
    </w:p>
    <w:p w14:paraId="069A41A6" w14:textId="66D538B9" w:rsidR="00AA5E44" w:rsidRDefault="00AA5E44" w:rsidP="00943DD1">
      <w:pPr>
        <w:pStyle w:val="Heading2"/>
      </w:pPr>
      <w:bookmarkStart w:id="1142" w:name="_Toc338422223"/>
      <w:r>
        <w:lastRenderedPageBreak/>
        <w:t>Protein Ambiguity Examples</w:t>
      </w:r>
      <w:bookmarkEnd w:id="1142"/>
    </w:p>
    <w:p w14:paraId="18749DE6" w14:textId="58E4A500" w:rsidR="00573F39" w:rsidRDefault="00AA5E44" w:rsidP="00943DD1">
      <w:pPr>
        <w:pStyle w:val="Heading3"/>
      </w:pPr>
      <w:bookmarkStart w:id="1143" w:name="_Toc338422224"/>
      <w:r>
        <w:t>Example 1</w:t>
      </w:r>
      <w:r w:rsidR="00573F39">
        <w:t>: orange</w:t>
      </w:r>
      <w:bookmarkEnd w:id="1143"/>
    </w:p>
    <w:p w14:paraId="378FACED" w14:textId="77777777" w:rsidR="00573F39" w:rsidRDefault="00573F39" w:rsidP="00573F39"/>
    <w:p w14:paraId="4DA620A5" w14:textId="27E52C68" w:rsidR="00573F39" w:rsidRPr="00943DD1" w:rsidRDefault="00511420" w:rsidP="00573F39">
      <w:r>
        <w:t xml:space="preserve">The “orange” group contains a simple, unambiguous </w:t>
      </w:r>
      <w:r w:rsidR="00B337A6">
        <w:t>use</w:t>
      </w:r>
      <w:r>
        <w:t xml:space="preserve"> of protein identifier</w:t>
      </w:r>
      <w:r w:rsidR="00B337A6">
        <w:t>s. No matter what options are used, this group will always contain the genes P, Q and R.</w:t>
      </w:r>
    </w:p>
    <w:p w14:paraId="3F58D312" w14:textId="0ADA71FD" w:rsidR="00573F39" w:rsidRDefault="00573F39" w:rsidP="00943DD1">
      <w:pPr>
        <w:pStyle w:val="Heading3"/>
      </w:pPr>
      <w:bookmarkStart w:id="1144" w:name="_Toc338422225"/>
      <w:r>
        <w:t xml:space="preserve">Example </w:t>
      </w:r>
      <w:r w:rsidR="00AA5E44">
        <w:t>2</w:t>
      </w:r>
      <w:r>
        <w:t>: indigo</w:t>
      </w:r>
      <w:bookmarkEnd w:id="1144"/>
    </w:p>
    <w:p w14:paraId="1DE554B2" w14:textId="77777777" w:rsidR="00B337A6" w:rsidRPr="00943DD1" w:rsidRDefault="00B337A6"/>
    <w:p w14:paraId="0ADD185F" w14:textId="4B1FB10E" w:rsidR="00573F39" w:rsidRPr="00943DD1" w:rsidRDefault="00B337A6" w:rsidP="00573F39">
      <w:r>
        <w:t>The “indigo” group demonstrates a more complicated but still unambiguous situation. The two protein identifiers</w:t>
      </w:r>
      <w:r w:rsidR="00E260BA">
        <w:t xml:space="preserve"> agree with each other, so the group will always contain the genes P, Q and R no matter what options are used. However there is an extraneous gene identifier which is ignored, even though it does not appear to match the protein identifiers. In practice, this is rarely the case; when a source provides both protein and gene identifiers, the latter usually agree with the former.</w:t>
      </w:r>
    </w:p>
    <w:p w14:paraId="5EFCB1E0" w14:textId="1A912012" w:rsidR="00573F39" w:rsidRDefault="00573F39" w:rsidP="00943DD1">
      <w:pPr>
        <w:pStyle w:val="Heading3"/>
      </w:pPr>
      <w:bookmarkStart w:id="1145" w:name="_Toc338422226"/>
      <w:r>
        <w:t xml:space="preserve">Example </w:t>
      </w:r>
      <w:r w:rsidR="00AA5E44">
        <w:t>3</w:t>
      </w:r>
      <w:r>
        <w:t>: violet</w:t>
      </w:r>
      <w:bookmarkEnd w:id="1145"/>
    </w:p>
    <w:p w14:paraId="01EEEC03" w14:textId="5E91AFA9" w:rsidR="00B337A6" w:rsidRPr="00943DD1" w:rsidRDefault="00B337A6"/>
    <w:p w14:paraId="2BDA95D9" w14:textId="0E80CE6C" w:rsidR="00573F39" w:rsidRDefault="00E260BA" w:rsidP="00943DD1">
      <w:pPr>
        <w:tabs>
          <w:tab w:val="left" w:pos="2280"/>
        </w:tabs>
      </w:pPr>
      <w:r>
        <w:t>In the “violet” group the two protei</w:t>
      </w:r>
      <w:r w:rsidR="0075709E">
        <w:t>n identifiers only partly agree: both of them correspond to genes Q and R, but one of them also matches P while the other also matches S.</w:t>
      </w:r>
    </w:p>
    <w:p w14:paraId="0773E9B6" w14:textId="77777777" w:rsidR="007A6B38" w:rsidRDefault="007A6B38" w:rsidP="00943DD1">
      <w:pPr>
        <w:tabs>
          <w:tab w:val="left" w:pos="2280"/>
        </w:tabs>
      </w:pPr>
    </w:p>
    <w:p w14:paraId="04D993A8" w14:textId="387705B2" w:rsidR="007A6B38" w:rsidRDefault="007A6B38" w:rsidP="00943DD1">
      <w:pPr>
        <w:tabs>
          <w:tab w:val="left" w:pos="2280"/>
        </w:tabs>
        <w:rPr>
          <w:ins w:id="1146" w:author="Alexander Thomas Frase" w:date="2012-10-19T14:02:00Z"/>
        </w:rPr>
      </w:pPr>
      <w:r>
        <w:t>If ALLOW_AMBIGUOUS_KNOWLEDGE is enabled then all four genes will be included in the group. If it is disabled, then any heuristic strategy will include genes Q and R but not P or S</w:t>
      </w:r>
      <w:r w:rsidR="00855798">
        <w:t>. I</w:t>
      </w:r>
      <w:r>
        <w:t>f no heuristics are used either, then the group will appear empty.</w:t>
      </w:r>
    </w:p>
    <w:p w14:paraId="52B9D21F" w14:textId="18D76C2C" w:rsidR="00AA4A82" w:rsidRDefault="00AA4A82" w:rsidP="00AA4A82">
      <w:pPr>
        <w:pStyle w:val="Heading1"/>
      </w:pPr>
      <w:bookmarkStart w:id="1147" w:name="_Toc338422227"/>
      <w:moveToRangeStart w:id="1148" w:author="Alexander Thomas Frase" w:date="2012-10-19T14:02:00Z" w:name="move338418695"/>
      <w:moveTo w:id="1149" w:author="Alexander Thomas Frase" w:date="2012-10-19T14:02:00Z">
        <w:r>
          <w:t xml:space="preserve">Appendix </w:t>
        </w:r>
        <w:del w:id="1150" w:author="Alexander Thomas Frase" w:date="2012-10-19T14:02:00Z">
          <w:r w:rsidDel="00AA4A82">
            <w:delText>1</w:delText>
          </w:r>
        </w:del>
      </w:moveTo>
      <w:ins w:id="1151" w:author="Alexander Thomas Frase" w:date="2012-10-19T14:02:00Z">
        <w:r>
          <w:t>2</w:t>
        </w:r>
      </w:ins>
      <w:moveTo w:id="1152" w:author="Alexander Thomas Frase" w:date="2012-10-19T14:02:00Z">
        <w:r>
          <w:t>: LD Profiles</w:t>
        </w:r>
        <w:bookmarkEnd w:id="1147"/>
      </w:moveTo>
    </w:p>
    <w:p w14:paraId="3DBEC8CD" w14:textId="77777777" w:rsidR="00AA4A82" w:rsidRDefault="00AA4A82" w:rsidP="00AA4A82"/>
    <w:p w14:paraId="5B2A3CA2" w14:textId="77777777" w:rsidR="00AA4A82" w:rsidRDefault="00AA4A82" w:rsidP="00AA4A82">
      <w:moveTo w:id="1153" w:author="Alexander Thomas Frase" w:date="2012-10-19T14:02:00Z">
        <w:r>
          <w:t>Each LD profile is defined by two things: a reference population whose particular LD patterns are relevant to the user’s analysis, and a threshold value to specify what the user considers “high LD.” Every LOKI knowledge database file begins with a default, unnamed LD profile which contains the canonical gene region boundaries and therefore has no reference population or LD threshold. All other LD profiles are calculated based on these original boundaries, which means whenever the LOKI knowledge database is updated, the LD profiles must also be re-calculated to incorporate any changes in the original gene region boundaries.</w:t>
        </w:r>
      </w:moveTo>
    </w:p>
    <w:p w14:paraId="7E64FCB9" w14:textId="77777777" w:rsidR="00AA4A82" w:rsidRDefault="00AA4A82" w:rsidP="00AA4A82"/>
    <w:p w14:paraId="0340384D" w14:textId="77777777" w:rsidR="00AA4A82" w:rsidRDefault="00AA4A82" w:rsidP="00AA4A82">
      <w:moveTo w:id="1154" w:author="Alexander Thomas Frase" w:date="2012-10-19T14:02:00Z">
        <w:r>
          <w:t xml:space="preserve">In order to generate LD profiles, Biofilter is distributed with a separate software tool called LD Spline. This tool can use specific LD measurements from the HapMap project to extrapolate more general LD patterns, which can in turn be used to calculate LD profiles containing adjusted gene region boundaries. More information about LD Spline is available from </w:t>
        </w:r>
        <w:r>
          <w:fldChar w:fldCharType="begin"/>
        </w:r>
        <w:r>
          <w:instrText xml:space="preserve"> HYPERLINK "http://www.ritchielab.psu.edu/" </w:instrText>
        </w:r>
        <w:r>
          <w:fldChar w:fldCharType="separate"/>
        </w:r>
        <w:r>
          <w:rPr>
            <w:rStyle w:val="Hyperlink"/>
            <w:i/>
          </w:rPr>
          <w:t>www.ritchielab.psu.edu</w:t>
        </w:r>
        <w:r>
          <w:rPr>
            <w:rStyle w:val="Hyperlink"/>
            <w:i/>
          </w:rPr>
          <w:fldChar w:fldCharType="end"/>
        </w:r>
        <w:r>
          <w:t>.</w:t>
        </w:r>
      </w:moveTo>
    </w:p>
    <w:p w14:paraId="51BC9573" w14:textId="77777777" w:rsidR="00AA4A82" w:rsidRDefault="00AA4A82" w:rsidP="00AA4A82">
      <w:pPr>
        <w:pStyle w:val="Heading2"/>
      </w:pPr>
      <w:bookmarkStart w:id="1155" w:name="_Toc338422228"/>
      <w:moveTo w:id="1156" w:author="Alexander Thomas Frase" w:date="2012-10-19T14:02:00Z">
        <w:r>
          <w:t>Installing LD Spline</w:t>
        </w:r>
        <w:bookmarkEnd w:id="1155"/>
      </w:moveTo>
    </w:p>
    <w:p w14:paraId="4ABE2E74" w14:textId="77777777" w:rsidR="00AA4A82" w:rsidRPr="00E14A2A" w:rsidRDefault="00AA4A82" w:rsidP="00AA4A82"/>
    <w:p w14:paraId="7D08E22B" w14:textId="77777777" w:rsidR="00AA4A82" w:rsidRDefault="00AA4A82" w:rsidP="00AA4A82">
      <w:moveTo w:id="1157" w:author="Alexander Thomas Frase" w:date="2012-10-19T14:02:00Z">
        <w:r>
          <w:t>LD Spline is written in C and must therefore be compiled for your local computing environment before it can be used. To do this automatically as part of the Biofilter installation process, simply use the “</w:t>
        </w:r>
        <w:r>
          <w:noBreakHyphen/>
        </w:r>
        <w:r>
          <w:noBreakHyphen/>
          <w:t>ldprofile” option:</w:t>
        </w:r>
      </w:moveTo>
    </w:p>
    <w:p w14:paraId="58D97724" w14:textId="77777777" w:rsidR="00AA4A82" w:rsidRDefault="00AA4A82" w:rsidP="00AA4A82"/>
    <w:p w14:paraId="29BC9318" w14:textId="77777777" w:rsidR="00AA4A82" w:rsidRPr="00943DD1" w:rsidRDefault="00AA4A82" w:rsidP="00AA4A82">
      <w:pPr>
        <w:pStyle w:val="ListParagraph"/>
        <w:rPr>
          <w:rFonts w:ascii="Courier New" w:hAnsi="Courier New" w:cs="Courier New"/>
          <w:sz w:val="18"/>
          <w:szCs w:val="18"/>
        </w:rPr>
      </w:pPr>
      <w:moveTo w:id="1158" w:author="Alexander Thomas Frase" w:date="2012-10-19T14:02:00Z">
        <w:r w:rsidRPr="00943DD1">
          <w:rPr>
            <w:rFonts w:ascii="Courier New" w:hAnsi="Courier New" w:cs="Courier New"/>
            <w:sz w:val="18"/>
            <w:szCs w:val="18"/>
          </w:rPr>
          <w:t xml:space="preserve">python setup.py install </w:t>
        </w:r>
        <w:r w:rsidRPr="00943DD1">
          <w:rPr>
            <w:rFonts w:ascii="Courier New" w:hAnsi="Courier New" w:cs="Courier New"/>
            <w:sz w:val="18"/>
            <w:szCs w:val="18"/>
          </w:rPr>
          <w:noBreakHyphen/>
        </w:r>
        <w:r w:rsidRPr="00943DD1">
          <w:rPr>
            <w:rFonts w:ascii="Courier New" w:hAnsi="Courier New" w:cs="Courier New"/>
            <w:sz w:val="18"/>
            <w:szCs w:val="18"/>
          </w:rPr>
          <w:noBreakHyphen/>
          <w:t>ldprofile</w:t>
        </w:r>
      </w:moveTo>
    </w:p>
    <w:p w14:paraId="4263D297" w14:textId="77777777" w:rsidR="00AA4A82" w:rsidRDefault="00AA4A82" w:rsidP="00AA4A82"/>
    <w:p w14:paraId="0A92C0A7" w14:textId="77777777" w:rsidR="00AA4A82" w:rsidRDefault="00AA4A82" w:rsidP="00AA4A82">
      <w:moveTo w:id="1159" w:author="Alexander Thomas Frase" w:date="2012-10-19T14:02:00Z">
        <w:r>
          <w:t>This will compile and install the “ldspline” executable, along with a few supporting scripts which automate the process of generating and storing LD profiles in LOKI.</w:t>
        </w:r>
      </w:moveTo>
    </w:p>
    <w:p w14:paraId="3AF57952" w14:textId="77777777" w:rsidR="00AA4A82" w:rsidRDefault="00AA4A82" w:rsidP="00AA4A82">
      <w:pPr>
        <w:pStyle w:val="Heading2"/>
      </w:pPr>
      <w:bookmarkStart w:id="1160" w:name="_Toc338422229"/>
      <w:moveTo w:id="1161" w:author="Alexander Thomas Frase" w:date="2012-10-19T14:02:00Z">
        <w:r>
          <w:t>Generating LD Profiles</w:t>
        </w:r>
        <w:bookmarkEnd w:id="1160"/>
      </w:moveTo>
    </w:p>
    <w:p w14:paraId="763C1088" w14:textId="77777777" w:rsidR="00AA4A82" w:rsidRDefault="00AA4A82" w:rsidP="00AA4A82"/>
    <w:p w14:paraId="79533820" w14:textId="77777777" w:rsidR="00AA4A82" w:rsidRDefault="00AA4A82" w:rsidP="00AA4A82">
      <w:moveTo w:id="1162" w:author="Alexander Thomas Frase" w:date="2012-10-19T14:02:00Z">
        <w:r>
          <w:t>The LOKI prior knowledge database file must be generated before the LD adjustment can be done; refer to the Biofilter installation instructions for details on this procedure. Once the knowledge file is available, use the “buildPopulations.py” script to generate additional LD profiles. For example:</w:t>
        </w:r>
      </w:moveTo>
    </w:p>
    <w:p w14:paraId="089D143F" w14:textId="77777777" w:rsidR="00AA4A82" w:rsidRDefault="00AA4A82" w:rsidP="00AA4A82"/>
    <w:p w14:paraId="0D1E68AA" w14:textId="77777777" w:rsidR="00AA4A82" w:rsidRPr="00943DD1" w:rsidRDefault="00AA4A82" w:rsidP="00AA4A82">
      <w:pPr>
        <w:pStyle w:val="ListParagraph"/>
        <w:rPr>
          <w:rFonts w:ascii="Courier New" w:hAnsi="Courier New" w:cs="Courier New"/>
          <w:sz w:val="18"/>
          <w:szCs w:val="18"/>
        </w:rPr>
      </w:pPr>
      <w:moveTo w:id="1163" w:author="Alexander Thomas Frase" w:date="2012-10-19T14:02:00Z">
        <w:r w:rsidRPr="00943DD1">
          <w:rPr>
            <w:rFonts w:ascii="Courier New" w:hAnsi="Courier New" w:cs="Courier New"/>
            <w:sz w:val="18"/>
            <w:szCs w:val="18"/>
          </w:rPr>
          <w:t xml:space="preserve">buildPopulations.py </w:t>
        </w:r>
        <w:r w:rsidRPr="00943DD1">
          <w:rPr>
            <w:rFonts w:ascii="Courier New" w:hAnsi="Courier New" w:cs="Courier New"/>
            <w:sz w:val="18"/>
            <w:szCs w:val="18"/>
          </w:rPr>
          <w:noBreakHyphen/>
        </w:r>
        <w:r w:rsidRPr="00943DD1">
          <w:rPr>
            <w:rFonts w:ascii="Courier New" w:hAnsi="Courier New" w:cs="Courier New"/>
            <w:sz w:val="18"/>
            <w:szCs w:val="18"/>
          </w:rPr>
          <w:noBreakHyphen/>
          <w:t xml:space="preserve">db loki.db </w:t>
        </w:r>
        <w:r w:rsidRPr="00943DD1">
          <w:rPr>
            <w:rFonts w:ascii="Courier New" w:hAnsi="Courier New" w:cs="Courier New"/>
            <w:sz w:val="18"/>
            <w:szCs w:val="18"/>
          </w:rPr>
          <w:noBreakHyphen/>
        </w:r>
        <w:r w:rsidRPr="00943DD1">
          <w:rPr>
            <w:rFonts w:ascii="Courier New" w:hAnsi="Courier New" w:cs="Courier New"/>
            <w:sz w:val="18"/>
            <w:szCs w:val="18"/>
          </w:rPr>
          <w:noBreakHyphen/>
          <w:t xml:space="preserve">p CEU,YRI </w:t>
        </w:r>
        <w:r w:rsidRPr="00943DD1">
          <w:rPr>
            <w:rFonts w:ascii="Courier New" w:hAnsi="Courier New" w:cs="Courier New"/>
            <w:sz w:val="18"/>
            <w:szCs w:val="18"/>
          </w:rPr>
          <w:noBreakHyphen/>
        </w:r>
        <w:r w:rsidRPr="00943DD1">
          <w:rPr>
            <w:rFonts w:ascii="Courier New" w:hAnsi="Courier New" w:cs="Courier New"/>
            <w:sz w:val="18"/>
            <w:szCs w:val="18"/>
          </w:rPr>
          <w:noBreakHyphen/>
          <w:t xml:space="preserve">rsquared 0.9,1.0 </w:t>
        </w:r>
        <w:r w:rsidRPr="00943DD1">
          <w:rPr>
            <w:rFonts w:ascii="Courier New" w:hAnsi="Courier New" w:cs="Courier New"/>
            <w:sz w:val="18"/>
            <w:szCs w:val="18"/>
          </w:rPr>
          <w:noBreakHyphen/>
        </w:r>
        <w:r w:rsidRPr="00943DD1">
          <w:rPr>
            <w:rFonts w:ascii="Courier New" w:hAnsi="Courier New" w:cs="Courier New"/>
            <w:sz w:val="18"/>
            <w:szCs w:val="18"/>
          </w:rPr>
          <w:noBreakHyphen/>
          <w:t>dprime 0.9,1.0</w:t>
        </w:r>
      </w:moveTo>
    </w:p>
    <w:p w14:paraId="62A208F0" w14:textId="77777777" w:rsidR="00AA4A82" w:rsidRDefault="00AA4A82" w:rsidP="00AA4A82"/>
    <w:p w14:paraId="7D3DCE74" w14:textId="77777777" w:rsidR="00AA4A82" w:rsidRDefault="00AA4A82" w:rsidP="00AA4A82">
      <w:moveTo w:id="1164" w:author="Alexander Thomas Frase" w:date="2012-10-19T14:02:00Z">
        <w:r>
          <w:t>This will generate 8 additional LD profiles for use in LOKI and Biofilter: four each for the CEU and YRI populations, of which two represent the LD pattern using R</w:t>
        </w:r>
        <w:r w:rsidRPr="00943DD1">
          <w:rPr>
            <w:vertAlign w:val="superscript"/>
          </w:rPr>
          <w:t>2</w:t>
        </w:r>
        <w:r>
          <w:t xml:space="preserve"> cutoffs of 0.9 and 1.0, and the other two use the D’ metric with the same thresholds. With the modified knowledge database file, Biofilter can then make use of the alternate gene regions via the LDPROFILE option:</w:t>
        </w:r>
      </w:moveTo>
    </w:p>
    <w:p w14:paraId="47262E3A" w14:textId="77777777" w:rsidR="00AA4A82" w:rsidRDefault="00AA4A82" w:rsidP="00AA4A82"/>
    <w:p w14:paraId="1EC84B1A" w14:textId="77777777" w:rsidR="00AA4A82" w:rsidRPr="00943DD1" w:rsidRDefault="00AA4A82" w:rsidP="00AA4A82">
      <w:pPr>
        <w:pStyle w:val="ListParagraph"/>
        <w:rPr>
          <w:rFonts w:ascii="Courier New" w:hAnsi="Courier New" w:cs="Courier New"/>
          <w:sz w:val="18"/>
          <w:szCs w:val="18"/>
        </w:rPr>
      </w:pPr>
      <w:moveTo w:id="1165" w:author="Alexander Thomas Frase" w:date="2012-10-19T14:02:00Z">
        <w:r w:rsidRPr="00943DD1">
          <w:rPr>
            <w:rFonts w:ascii="Courier New" w:hAnsi="Courier New" w:cs="Courier New"/>
            <w:sz w:val="18"/>
            <w:szCs w:val="18"/>
          </w:rPr>
          <w:t xml:space="preserve">biofilter.py </w:t>
        </w:r>
        <w:r w:rsidRPr="00943DD1">
          <w:rPr>
            <w:rFonts w:ascii="Courier New" w:hAnsi="Courier New" w:cs="Courier New"/>
            <w:sz w:val="18"/>
            <w:szCs w:val="18"/>
          </w:rPr>
          <w:noBreakHyphen/>
        </w:r>
        <w:r w:rsidRPr="00943DD1">
          <w:rPr>
            <w:rFonts w:ascii="Courier New" w:hAnsi="Courier New" w:cs="Courier New"/>
            <w:sz w:val="18"/>
            <w:szCs w:val="18"/>
          </w:rPr>
          <w:noBreakHyphen/>
          <w:t>ldprofile CEU-RS0.90</w:t>
        </w:r>
      </w:moveTo>
    </w:p>
    <w:p w14:paraId="04F5EABB" w14:textId="77777777" w:rsidR="00AA4A82" w:rsidRDefault="00AA4A82" w:rsidP="00AA4A82"/>
    <w:p w14:paraId="693AC9F1" w14:textId="77777777" w:rsidR="00AA4A82" w:rsidRDefault="00AA4A82" w:rsidP="00AA4A82">
      <w:moveTo w:id="1166" w:author="Alexander Thomas Frase" w:date="2012-10-19T14:02:00Z">
        <w:r>
          <w:t>The “</w:t>
        </w:r>
        <w:r>
          <w:noBreakHyphen/>
        </w:r>
        <w:r>
          <w:noBreakHyphen/>
          <w:t>report</w:t>
        </w:r>
        <w:r>
          <w:noBreakHyphen/>
          <w:t>ld</w:t>
        </w:r>
        <w:r>
          <w:noBreakHyphen/>
          <w:t>profiles” option can be used to list the LD profiles available in a LOKI database file:</w:t>
        </w:r>
      </w:moveTo>
    </w:p>
    <w:p w14:paraId="0F6223BB" w14:textId="77777777" w:rsidR="00AA4A82" w:rsidRDefault="00AA4A82" w:rsidP="00AA4A82"/>
    <w:p w14:paraId="4301761B" w14:textId="77777777" w:rsidR="00AA4A82" w:rsidRDefault="00AA4A82" w:rsidP="00AA4A82"/>
    <w:p w14:paraId="2A1CB3FD" w14:textId="77777777" w:rsidR="00AA4A82" w:rsidRPr="00943DD1" w:rsidRDefault="00AA4A82" w:rsidP="00AA4A82">
      <w:pPr>
        <w:pStyle w:val="ListParagraph"/>
        <w:pBdr>
          <w:top w:val="single" w:sz="4" w:space="1" w:color="auto"/>
          <w:left w:val="single" w:sz="4" w:space="4" w:color="auto"/>
          <w:bottom w:val="single" w:sz="4" w:space="1" w:color="auto"/>
          <w:right w:val="single" w:sz="4" w:space="4" w:color="auto"/>
        </w:pBdr>
        <w:rPr>
          <w:rFonts w:ascii="Courier New" w:hAnsi="Courier New" w:cs="Courier New"/>
          <w:sz w:val="18"/>
          <w:szCs w:val="18"/>
        </w:rPr>
      </w:pPr>
      <w:moveTo w:id="1167" w:author="Alexander Thomas Frase" w:date="2012-10-19T14:02:00Z">
        <w:r w:rsidRPr="00943DD1">
          <w:rPr>
            <w:rFonts w:ascii="Courier New" w:hAnsi="Courier New" w:cs="Courier New"/>
            <w:sz w:val="18"/>
            <w:szCs w:val="18"/>
          </w:rPr>
          <w:t xml:space="preserve">$ biofilter.py </w:t>
        </w:r>
        <w:r w:rsidRPr="00943DD1">
          <w:rPr>
            <w:rFonts w:ascii="Courier New" w:hAnsi="Courier New" w:cs="Courier New"/>
            <w:sz w:val="18"/>
            <w:szCs w:val="18"/>
          </w:rPr>
          <w:noBreakHyphen/>
        </w:r>
        <w:r w:rsidRPr="00943DD1">
          <w:rPr>
            <w:rFonts w:ascii="Courier New" w:hAnsi="Courier New" w:cs="Courier New"/>
            <w:sz w:val="18"/>
            <w:szCs w:val="18"/>
          </w:rPr>
          <w:noBreakHyphen/>
          <w:t>knowledge withld.db –report</w:t>
        </w:r>
        <w:r w:rsidRPr="00943DD1">
          <w:rPr>
            <w:rFonts w:ascii="Courier New" w:hAnsi="Courier New" w:cs="Courier New"/>
            <w:sz w:val="18"/>
            <w:szCs w:val="18"/>
          </w:rPr>
          <w:noBreakHyphen/>
          <w:t>ld</w:t>
        </w:r>
        <w:r w:rsidRPr="00943DD1">
          <w:rPr>
            <w:rFonts w:ascii="Courier New" w:hAnsi="Courier New" w:cs="Courier New"/>
            <w:sz w:val="18"/>
            <w:szCs w:val="18"/>
          </w:rPr>
          <w:noBreakHyphen/>
          <w:t>profiles</w:t>
        </w:r>
      </w:moveTo>
    </w:p>
    <w:p w14:paraId="2A31C402" w14:textId="77777777" w:rsidR="00AA4A82" w:rsidRPr="00943DD1" w:rsidRDefault="00AA4A82" w:rsidP="00AA4A82">
      <w:pPr>
        <w:pStyle w:val="ListParagraph"/>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239450F" w14:textId="77777777" w:rsidR="00AA4A82" w:rsidRPr="00943DD1" w:rsidRDefault="00AA4A82" w:rsidP="00AA4A82">
      <w:pPr>
        <w:pStyle w:val="ListParagraph"/>
        <w:pBdr>
          <w:top w:val="single" w:sz="4" w:space="1" w:color="auto"/>
          <w:left w:val="single" w:sz="4" w:space="4" w:color="auto"/>
          <w:bottom w:val="single" w:sz="4" w:space="1" w:color="auto"/>
          <w:right w:val="single" w:sz="4" w:space="4" w:color="auto"/>
        </w:pBdr>
        <w:rPr>
          <w:rFonts w:ascii="Courier New" w:hAnsi="Courier New" w:cs="Courier New"/>
          <w:sz w:val="18"/>
          <w:szCs w:val="18"/>
        </w:rPr>
      </w:pPr>
      <w:moveTo w:id="1168" w:author="Alexander Thomas Frase" w:date="2012-10-19T14:02:00Z">
        <w:r w:rsidRPr="00943DD1">
          <w:rPr>
            <w:rFonts w:ascii="Courier New" w:hAnsi="Courier New" w:cs="Courier New"/>
            <w:sz w:val="18"/>
            <w:szCs w:val="18"/>
          </w:rPr>
          <w:t>#ldprofile</w:t>
        </w:r>
        <w:r w:rsidRPr="00943DD1">
          <w:rPr>
            <w:rFonts w:ascii="Courier New" w:hAnsi="Courier New" w:cs="Courier New"/>
            <w:sz w:val="18"/>
            <w:szCs w:val="18"/>
          </w:rPr>
          <w:tab/>
          <w:t>description</w:t>
        </w:r>
        <w:r w:rsidRPr="00943DD1">
          <w:rPr>
            <w:rFonts w:ascii="Courier New" w:hAnsi="Courier New" w:cs="Courier New"/>
            <w:sz w:val="18"/>
            <w:szCs w:val="18"/>
          </w:rPr>
          <w:tab/>
          <w:t>metric</w:t>
        </w:r>
        <w:r w:rsidRPr="00943DD1">
          <w:rPr>
            <w:rFonts w:ascii="Courier New" w:hAnsi="Courier New" w:cs="Courier New"/>
            <w:sz w:val="18"/>
            <w:szCs w:val="18"/>
          </w:rPr>
          <w:tab/>
          <w:t>value</w:t>
        </w:r>
      </w:moveTo>
    </w:p>
    <w:p w14:paraId="7A1B4376" w14:textId="77777777" w:rsidR="00AA4A82" w:rsidRPr="00943DD1" w:rsidRDefault="00AA4A82" w:rsidP="00AA4A82">
      <w:pPr>
        <w:pStyle w:val="ListParagraph"/>
        <w:pBdr>
          <w:top w:val="single" w:sz="4" w:space="1" w:color="auto"/>
          <w:left w:val="single" w:sz="4" w:space="4" w:color="auto"/>
          <w:bottom w:val="single" w:sz="4" w:space="1" w:color="auto"/>
          <w:right w:val="single" w:sz="4" w:space="4" w:color="auto"/>
        </w:pBdr>
        <w:rPr>
          <w:rFonts w:ascii="Courier New" w:hAnsi="Courier New" w:cs="Courier New"/>
          <w:sz w:val="18"/>
          <w:szCs w:val="18"/>
        </w:rPr>
      </w:pPr>
      <w:moveTo w:id="1169" w:author="Alexander Thomas Frase" w:date="2012-10-19T14:02:00Z">
        <w:r w:rsidRPr="00943DD1">
          <w:rPr>
            <w:rFonts w:ascii="Courier New" w:hAnsi="Courier New" w:cs="Courier New"/>
            <w:sz w:val="18"/>
            <w:szCs w:val="18"/>
          </w:rPr>
          <w:t>no LD adjustment</w:t>
        </w:r>
        <w:r w:rsidRPr="00943DD1">
          <w:rPr>
            <w:rFonts w:ascii="Courier New" w:hAnsi="Courier New" w:cs="Courier New"/>
            <w:sz w:val="18"/>
            <w:szCs w:val="18"/>
          </w:rPr>
          <w:tab/>
        </w:r>
        <w:r w:rsidRPr="00943DD1">
          <w:rPr>
            <w:rFonts w:ascii="Courier New" w:hAnsi="Courier New" w:cs="Courier New"/>
            <w:sz w:val="18"/>
            <w:szCs w:val="18"/>
          </w:rPr>
          <w:tab/>
        </w:r>
      </w:moveTo>
    </w:p>
    <w:p w14:paraId="02F7FF1B" w14:textId="77777777" w:rsidR="00AA4A82" w:rsidRPr="00943DD1" w:rsidRDefault="00AA4A82" w:rsidP="00AA4A82">
      <w:pPr>
        <w:pStyle w:val="ListParagraph"/>
        <w:pBdr>
          <w:top w:val="single" w:sz="4" w:space="1" w:color="auto"/>
          <w:left w:val="single" w:sz="4" w:space="4" w:color="auto"/>
          <w:bottom w:val="single" w:sz="4" w:space="1" w:color="auto"/>
          <w:right w:val="single" w:sz="4" w:space="4" w:color="auto"/>
        </w:pBdr>
        <w:rPr>
          <w:rFonts w:ascii="Courier New" w:hAnsi="Courier New" w:cs="Courier New"/>
          <w:sz w:val="18"/>
          <w:szCs w:val="18"/>
        </w:rPr>
      </w:pPr>
      <w:moveTo w:id="1170" w:author="Alexander Thomas Frase" w:date="2012-10-19T14:02:00Z">
        <w:r w:rsidRPr="00943DD1">
          <w:rPr>
            <w:rFonts w:ascii="Courier New" w:hAnsi="Courier New" w:cs="Courier New"/>
            <w:sz w:val="18"/>
            <w:szCs w:val="18"/>
          </w:rPr>
          <w:t>CEU-RS0.90</w:t>
        </w:r>
        <w:r w:rsidRPr="00943DD1">
          <w:rPr>
            <w:rFonts w:ascii="Courier New" w:hAnsi="Courier New" w:cs="Courier New"/>
            <w:sz w:val="18"/>
            <w:szCs w:val="18"/>
          </w:rPr>
          <w:tab/>
          <w:t>CEU population from HapMap with rsquared cutoff 0.9</w:t>
        </w:r>
        <w:r w:rsidRPr="00943DD1">
          <w:rPr>
            <w:rFonts w:ascii="Courier New" w:hAnsi="Courier New" w:cs="Courier New"/>
            <w:sz w:val="18"/>
            <w:szCs w:val="18"/>
          </w:rPr>
          <w:tab/>
          <w:t>rsquared</w:t>
        </w:r>
        <w:r w:rsidRPr="00943DD1">
          <w:rPr>
            <w:rFonts w:ascii="Courier New" w:hAnsi="Courier New" w:cs="Courier New"/>
            <w:sz w:val="18"/>
            <w:szCs w:val="18"/>
          </w:rPr>
          <w:tab/>
          <w:t>0.9</w:t>
        </w:r>
      </w:moveTo>
    </w:p>
    <w:p w14:paraId="7F025E62" w14:textId="77777777" w:rsidR="00AA4A82" w:rsidRPr="00943DD1" w:rsidRDefault="00AA4A82" w:rsidP="00AA4A82">
      <w:pPr>
        <w:pStyle w:val="ListParagraph"/>
        <w:pBdr>
          <w:top w:val="single" w:sz="4" w:space="1" w:color="auto"/>
          <w:left w:val="single" w:sz="4" w:space="4" w:color="auto"/>
          <w:bottom w:val="single" w:sz="4" w:space="1" w:color="auto"/>
          <w:right w:val="single" w:sz="4" w:space="4" w:color="auto"/>
        </w:pBdr>
        <w:rPr>
          <w:rFonts w:ascii="Courier New" w:hAnsi="Courier New" w:cs="Courier New"/>
          <w:sz w:val="18"/>
          <w:szCs w:val="18"/>
        </w:rPr>
      </w:pPr>
      <w:moveTo w:id="1171" w:author="Alexander Thomas Frase" w:date="2012-10-19T14:02:00Z">
        <w:r w:rsidRPr="00943DD1">
          <w:rPr>
            <w:rFonts w:ascii="Courier New" w:hAnsi="Courier New" w:cs="Courier New"/>
            <w:sz w:val="18"/>
            <w:szCs w:val="18"/>
          </w:rPr>
          <w:t>CEU-RS0.80</w:t>
        </w:r>
        <w:r w:rsidRPr="00943DD1">
          <w:rPr>
            <w:rFonts w:ascii="Courier New" w:hAnsi="Courier New" w:cs="Courier New"/>
            <w:sz w:val="18"/>
            <w:szCs w:val="18"/>
          </w:rPr>
          <w:tab/>
          <w:t>CEU population from HapMap with rsquared cutoff 0.8</w:t>
        </w:r>
        <w:r w:rsidRPr="00943DD1">
          <w:rPr>
            <w:rFonts w:ascii="Courier New" w:hAnsi="Courier New" w:cs="Courier New"/>
            <w:sz w:val="18"/>
            <w:szCs w:val="18"/>
          </w:rPr>
          <w:tab/>
          <w:t>rsquared</w:t>
        </w:r>
        <w:r w:rsidRPr="00943DD1">
          <w:rPr>
            <w:rFonts w:ascii="Courier New" w:hAnsi="Courier New" w:cs="Courier New"/>
            <w:sz w:val="18"/>
            <w:szCs w:val="18"/>
          </w:rPr>
          <w:tab/>
          <w:t>0.8</w:t>
        </w:r>
      </w:moveTo>
    </w:p>
    <w:p w14:paraId="18EBE2EC" w14:textId="77777777" w:rsidR="00AA4A82" w:rsidRPr="00943DD1" w:rsidRDefault="00AA4A82" w:rsidP="00AA4A82">
      <w:pPr>
        <w:pStyle w:val="ListParagraph"/>
        <w:pBdr>
          <w:top w:val="single" w:sz="4" w:space="1" w:color="auto"/>
          <w:left w:val="single" w:sz="4" w:space="4" w:color="auto"/>
          <w:bottom w:val="single" w:sz="4" w:space="1" w:color="auto"/>
          <w:right w:val="single" w:sz="4" w:space="4" w:color="auto"/>
        </w:pBdr>
        <w:rPr>
          <w:rFonts w:ascii="Courier New" w:hAnsi="Courier New" w:cs="Courier New"/>
          <w:sz w:val="18"/>
          <w:szCs w:val="18"/>
        </w:rPr>
      </w:pPr>
      <w:moveTo w:id="1172" w:author="Alexander Thomas Frase" w:date="2012-10-19T14:02:00Z">
        <w:r w:rsidRPr="00943DD1">
          <w:rPr>
            <w:rFonts w:ascii="Courier New" w:hAnsi="Courier New" w:cs="Courier New"/>
            <w:sz w:val="18"/>
            <w:szCs w:val="18"/>
          </w:rPr>
          <w:t>CEU-DP0.90</w:t>
        </w:r>
        <w:r w:rsidRPr="00943DD1">
          <w:rPr>
            <w:rFonts w:ascii="Courier New" w:hAnsi="Courier New" w:cs="Courier New"/>
            <w:sz w:val="18"/>
            <w:szCs w:val="18"/>
          </w:rPr>
          <w:tab/>
          <w:t>CEU population from HapMap with dprime cutoff 0.9</w:t>
        </w:r>
        <w:r w:rsidRPr="00943DD1">
          <w:rPr>
            <w:rFonts w:ascii="Courier New" w:hAnsi="Courier New" w:cs="Courier New"/>
            <w:sz w:val="18"/>
            <w:szCs w:val="18"/>
          </w:rPr>
          <w:tab/>
          <w:t>dprime</w:t>
        </w:r>
        <w:r w:rsidRPr="00943DD1">
          <w:rPr>
            <w:rFonts w:ascii="Courier New" w:hAnsi="Courier New" w:cs="Courier New"/>
            <w:sz w:val="18"/>
            <w:szCs w:val="18"/>
          </w:rPr>
          <w:tab/>
          <w:t>0.9</w:t>
        </w:r>
      </w:moveTo>
    </w:p>
    <w:p w14:paraId="2C6D31F5" w14:textId="77777777" w:rsidR="00AA4A82" w:rsidRPr="00943DD1" w:rsidRDefault="00AA4A82" w:rsidP="00AA4A82">
      <w:pPr>
        <w:pStyle w:val="ListParagraph"/>
        <w:pBdr>
          <w:top w:val="single" w:sz="4" w:space="1" w:color="auto"/>
          <w:left w:val="single" w:sz="4" w:space="4" w:color="auto"/>
          <w:bottom w:val="single" w:sz="4" w:space="1" w:color="auto"/>
          <w:right w:val="single" w:sz="4" w:space="4" w:color="auto"/>
        </w:pBdr>
        <w:rPr>
          <w:rFonts w:ascii="Courier New" w:hAnsi="Courier New" w:cs="Courier New"/>
          <w:sz w:val="18"/>
          <w:szCs w:val="18"/>
        </w:rPr>
      </w:pPr>
      <w:moveTo w:id="1173" w:author="Alexander Thomas Frase" w:date="2012-10-19T14:02:00Z">
        <w:r w:rsidRPr="00943DD1">
          <w:rPr>
            <w:rFonts w:ascii="Courier New" w:hAnsi="Courier New" w:cs="Courier New"/>
            <w:sz w:val="18"/>
            <w:szCs w:val="18"/>
          </w:rPr>
          <w:t>CEU-DP0.80</w:t>
        </w:r>
        <w:r w:rsidRPr="00943DD1">
          <w:rPr>
            <w:rFonts w:ascii="Courier New" w:hAnsi="Courier New" w:cs="Courier New"/>
            <w:sz w:val="18"/>
            <w:szCs w:val="18"/>
          </w:rPr>
          <w:tab/>
          <w:t>CEU population from HapMap with dprime cutoff 0.8</w:t>
        </w:r>
        <w:r w:rsidRPr="00943DD1">
          <w:rPr>
            <w:rFonts w:ascii="Courier New" w:hAnsi="Courier New" w:cs="Courier New"/>
            <w:sz w:val="18"/>
            <w:szCs w:val="18"/>
          </w:rPr>
          <w:tab/>
          <w:t>dprime</w:t>
        </w:r>
        <w:r w:rsidRPr="00943DD1">
          <w:rPr>
            <w:rFonts w:ascii="Courier New" w:hAnsi="Courier New" w:cs="Courier New"/>
            <w:sz w:val="18"/>
            <w:szCs w:val="18"/>
          </w:rPr>
          <w:tab/>
          <w:t>0.8</w:t>
        </w:r>
      </w:moveTo>
    </w:p>
    <w:p w14:paraId="74223CA6" w14:textId="77777777" w:rsidR="00AA4A82" w:rsidRPr="00293097" w:rsidRDefault="00AA4A82" w:rsidP="00AA4A82"/>
    <w:p w14:paraId="607D926E" w14:textId="77777777" w:rsidR="00AA4A82" w:rsidRDefault="00AA4A82" w:rsidP="00AA4A82">
      <w:pPr>
        <w:pStyle w:val="Heading3"/>
      </w:pPr>
      <w:bookmarkStart w:id="1174" w:name="_Toc338422230"/>
      <w:moveTo w:id="1175" w:author="Alexander Thomas Frase" w:date="2012-10-19T14:02:00Z">
        <w:r>
          <w:t>Population Build Script Options</w:t>
        </w:r>
        <w:bookmarkEnd w:id="1174"/>
      </w:moveTo>
    </w:p>
    <w:p w14:paraId="4C6775FA" w14:textId="77777777" w:rsidR="00AA4A82" w:rsidRPr="003543D6" w:rsidRDefault="00AA4A82" w:rsidP="00AA4A82"/>
    <w:p w14:paraId="3825E6DD" w14:textId="77777777" w:rsidR="00AA4A82" w:rsidRPr="00143E9A" w:rsidRDefault="00AA4A82" w:rsidP="00AA4A82">
      <w:pPr>
        <w:rPr>
          <w:b/>
          <w:i/>
        </w:rPr>
      </w:pPr>
      <w:moveTo w:id="1176" w:author="Alexander Thomas Frase" w:date="2012-10-19T14:02:00Z">
        <w:r>
          <w:t>--</w:t>
        </w:r>
        <w:r w:rsidRPr="00143E9A">
          <w:rPr>
            <w:b/>
            <w:i/>
          </w:rPr>
          <w:t>help</w:t>
        </w:r>
      </w:moveTo>
    </w:p>
    <w:p w14:paraId="21168D78" w14:textId="77777777" w:rsidR="00AA4A82" w:rsidRDefault="00AA4A82" w:rsidP="00AA4A82">
      <w:moveTo w:id="1177" w:author="Alexander Thomas Frase" w:date="2012-10-19T14:02:00Z">
        <w:r>
          <w:t>Displays the program usage and immediately exits.</w:t>
        </w:r>
      </w:moveTo>
    </w:p>
    <w:p w14:paraId="793DFE9F" w14:textId="77777777" w:rsidR="00AA4A82" w:rsidRDefault="00AA4A82" w:rsidP="00AA4A82"/>
    <w:p w14:paraId="5A5E0548" w14:textId="77777777" w:rsidR="00AA4A82" w:rsidRPr="00943DD1" w:rsidRDefault="00AA4A82" w:rsidP="00AA4A82">
      <w:pPr>
        <w:rPr>
          <w:b/>
          <w:i/>
        </w:rPr>
      </w:pPr>
      <w:moveTo w:id="1178" w:author="Alexander Thomas Frase" w:date="2012-10-19T14:02:00Z">
        <w:r w:rsidRPr="00943DD1">
          <w:rPr>
            <w:b/>
            <w:i/>
          </w:rPr>
          <w:noBreakHyphen/>
        </w:r>
        <w:r w:rsidRPr="00943DD1">
          <w:rPr>
            <w:b/>
            <w:i/>
          </w:rPr>
          <w:noBreakHyphen/>
          <w:t>populations</w:t>
        </w:r>
      </w:moveTo>
    </w:p>
    <w:p w14:paraId="63FD8E2B" w14:textId="77777777" w:rsidR="00AA4A82" w:rsidRDefault="00AA4A82" w:rsidP="00AA4A82">
      <w:moveTo w:id="1179" w:author="Alexander Thomas Frase" w:date="2012-10-19T14:02:00Z">
        <w:r>
          <w:t>A comma-separated list of the 3-letter population identifiers from the HapMap project (i.e. “CEU”, “JPT”, “YRI”, etc.)</w:t>
        </w:r>
      </w:moveTo>
    </w:p>
    <w:p w14:paraId="114400DC" w14:textId="77777777" w:rsidR="00AA4A82" w:rsidRDefault="00AA4A82" w:rsidP="00AA4A82"/>
    <w:p w14:paraId="78E1A759" w14:textId="77777777" w:rsidR="00AA4A82" w:rsidRPr="00943DD1" w:rsidRDefault="00AA4A82" w:rsidP="00AA4A82">
      <w:pPr>
        <w:rPr>
          <w:b/>
          <w:i/>
        </w:rPr>
      </w:pPr>
      <w:moveTo w:id="1180" w:author="Alexander Thomas Frase" w:date="2012-10-19T14:02:00Z">
        <w:r w:rsidRPr="00943DD1">
          <w:rPr>
            <w:b/>
            <w:i/>
          </w:rPr>
          <w:noBreakHyphen/>
        </w:r>
        <w:r w:rsidRPr="00943DD1">
          <w:rPr>
            <w:b/>
            <w:i/>
          </w:rPr>
          <w:noBreakHyphen/>
          <w:t>rsquared</w:t>
        </w:r>
      </w:moveTo>
    </w:p>
    <w:p w14:paraId="03DE00B7" w14:textId="77777777" w:rsidR="00AA4A82" w:rsidRDefault="00AA4A82" w:rsidP="00AA4A82">
      <w:moveTo w:id="1181" w:author="Alexander Thomas Frase" w:date="2012-10-19T14:02:00Z">
        <w:r>
          <w:t>A comma-separated list of R</w:t>
        </w:r>
        <w:r w:rsidRPr="00943DD1">
          <w:rPr>
            <w:vertAlign w:val="superscript"/>
          </w:rPr>
          <w:t>2</w:t>
        </w:r>
        <w:r>
          <w:t xml:space="preserve"> threshold values for which to generate LD profiles. Each value must be a decimal between 0 and 1.</w:t>
        </w:r>
      </w:moveTo>
    </w:p>
    <w:p w14:paraId="76CE17DC" w14:textId="77777777" w:rsidR="00AA4A82" w:rsidRDefault="00AA4A82" w:rsidP="00AA4A82"/>
    <w:p w14:paraId="5B7659A4" w14:textId="77777777" w:rsidR="00AA4A82" w:rsidRPr="00943DD1" w:rsidRDefault="00AA4A82" w:rsidP="00AA4A82">
      <w:pPr>
        <w:rPr>
          <w:b/>
          <w:i/>
        </w:rPr>
      </w:pPr>
      <w:moveTo w:id="1182" w:author="Alexander Thomas Frase" w:date="2012-10-19T14:02:00Z">
        <w:r w:rsidRPr="00943DD1">
          <w:rPr>
            <w:b/>
            <w:i/>
          </w:rPr>
          <w:noBreakHyphen/>
        </w:r>
        <w:r w:rsidRPr="00943DD1">
          <w:rPr>
            <w:b/>
            <w:i/>
          </w:rPr>
          <w:noBreakHyphen/>
          <w:t>dprime</w:t>
        </w:r>
      </w:moveTo>
    </w:p>
    <w:p w14:paraId="6659D931" w14:textId="77777777" w:rsidR="00AA4A82" w:rsidRDefault="00AA4A82" w:rsidP="00AA4A82">
      <w:moveTo w:id="1183" w:author="Alexander Thomas Frase" w:date="2012-10-19T14:02:00Z">
        <w:r>
          <w:t>A comma-separated list of D’ threshold values for which to generate LD profiles. Each value must be a decimal between 0 and 1.</w:t>
        </w:r>
      </w:moveTo>
    </w:p>
    <w:p w14:paraId="1FEE2D3B" w14:textId="77777777" w:rsidR="00AA4A82" w:rsidRDefault="00AA4A82" w:rsidP="00AA4A82"/>
    <w:p w14:paraId="0F49F0A7" w14:textId="77777777" w:rsidR="00AA4A82" w:rsidRPr="00943DD1" w:rsidRDefault="00AA4A82" w:rsidP="00AA4A82">
      <w:pPr>
        <w:rPr>
          <w:b/>
          <w:i/>
        </w:rPr>
      </w:pPr>
      <w:moveTo w:id="1184" w:author="Alexander Thomas Frase" w:date="2012-10-19T14:02:00Z">
        <w:r w:rsidRPr="00943DD1">
          <w:rPr>
            <w:b/>
            <w:i/>
          </w:rPr>
          <w:lastRenderedPageBreak/>
          <w:noBreakHyphen/>
        </w:r>
        <w:r w:rsidRPr="00943DD1">
          <w:rPr>
            <w:b/>
            <w:i/>
          </w:rPr>
          <w:noBreakHyphen/>
          <w:t>liftover</w:t>
        </w:r>
      </w:moveTo>
    </w:p>
    <w:p w14:paraId="22A1DD55" w14:textId="77777777" w:rsidR="00AA4A82" w:rsidRDefault="00AA4A82" w:rsidP="00AA4A82">
      <w:moveTo w:id="1185" w:author="Alexander Thomas Frase" w:date="2012-10-19T14:02:00Z">
        <w:r>
          <w:t>The location of UCSC’s liftOver utility, which is needed to convert HapMap’s LD measurements to the current reference genome build. If omitted, liftOver must be available on the path.</w:t>
        </w:r>
      </w:moveTo>
    </w:p>
    <w:p w14:paraId="36B4D53B" w14:textId="77777777" w:rsidR="00AA4A82" w:rsidRDefault="00AA4A82" w:rsidP="00AA4A82"/>
    <w:p w14:paraId="5264F99F" w14:textId="77777777" w:rsidR="00AA4A82" w:rsidRPr="00943DD1" w:rsidRDefault="00AA4A82" w:rsidP="00AA4A82">
      <w:pPr>
        <w:rPr>
          <w:b/>
          <w:i/>
        </w:rPr>
      </w:pPr>
      <w:moveTo w:id="1186" w:author="Alexander Thomas Frase" w:date="2012-10-19T14:02:00Z">
        <w:r w:rsidRPr="00943DD1">
          <w:rPr>
            <w:b/>
            <w:i/>
          </w:rPr>
          <w:noBreakHyphen/>
        </w:r>
        <w:r w:rsidRPr="00943DD1">
          <w:rPr>
            <w:b/>
            <w:i/>
          </w:rPr>
          <w:noBreakHyphen/>
          <w:t>ldspline</w:t>
        </w:r>
      </w:moveTo>
    </w:p>
    <w:p w14:paraId="06C923A7" w14:textId="77777777" w:rsidR="00AA4A82" w:rsidRDefault="00AA4A82" w:rsidP="00AA4A82">
      <w:moveTo w:id="1187" w:author="Alexander Thomas Frase" w:date="2012-10-19T14:02:00Z">
        <w:r>
          <w:t>The location of the LD Spline utility, which will be installed by the Biofilter installer if given the “</w:t>
        </w:r>
        <w:r>
          <w:noBreakHyphen/>
        </w:r>
        <w:r>
          <w:noBreakHyphen/>
          <w:t>ldprofile” option. If omitted, ldspline must be available on the path.</w:t>
        </w:r>
      </w:moveTo>
    </w:p>
    <w:p w14:paraId="6D697DCE" w14:textId="77777777" w:rsidR="00AA4A82" w:rsidRDefault="00AA4A82" w:rsidP="00AA4A82"/>
    <w:p w14:paraId="030C3443" w14:textId="77777777" w:rsidR="00AA4A82" w:rsidRPr="00943DD1" w:rsidRDefault="00AA4A82" w:rsidP="00AA4A82">
      <w:pPr>
        <w:rPr>
          <w:b/>
          <w:i/>
        </w:rPr>
      </w:pPr>
      <w:moveTo w:id="1188" w:author="Alexander Thomas Frase" w:date="2012-10-19T14:02:00Z">
        <w:r w:rsidRPr="00943DD1">
          <w:rPr>
            <w:b/>
            <w:i/>
          </w:rPr>
          <w:noBreakHyphen/>
        </w:r>
        <w:r w:rsidRPr="00943DD1">
          <w:rPr>
            <w:b/>
            <w:i/>
          </w:rPr>
          <w:noBreakHyphen/>
          <w:t>poploader</w:t>
        </w:r>
      </w:moveTo>
    </w:p>
    <w:p w14:paraId="063D9B87" w14:textId="77777777" w:rsidR="00AA4A82" w:rsidRDefault="00AA4A82" w:rsidP="00AA4A82">
      <w:moveTo w:id="1189" w:author="Alexander Thomas Frase" w:date="2012-10-19T14:02:00Z">
        <w:r>
          <w:t>The location of the pop_loader helper script, which will be installed by the Biofilter installer if given the “</w:t>
        </w:r>
        <w:r>
          <w:noBreakHyphen/>
        </w:r>
        <w:r>
          <w:noBreakHyphen/>
          <w:t>ldprofile” option. If omitted, pop_loader must be available on the path.</w:t>
        </w:r>
      </w:moveTo>
    </w:p>
    <w:p w14:paraId="04842B78" w14:textId="77777777" w:rsidR="00AA4A82" w:rsidRDefault="00AA4A82" w:rsidP="00AA4A82"/>
    <w:p w14:paraId="5D843F26" w14:textId="77777777" w:rsidR="00AA4A82" w:rsidRPr="00943DD1" w:rsidRDefault="00AA4A82" w:rsidP="00AA4A82">
      <w:pPr>
        <w:rPr>
          <w:b/>
          <w:i/>
        </w:rPr>
      </w:pPr>
      <w:moveTo w:id="1190" w:author="Alexander Thomas Frase" w:date="2012-10-19T14:02:00Z">
        <w:r w:rsidRPr="00943DD1">
          <w:rPr>
            <w:b/>
            <w:i/>
          </w:rPr>
          <w:noBreakHyphen/>
        </w:r>
        <w:r w:rsidRPr="00943DD1">
          <w:rPr>
            <w:b/>
            <w:i/>
          </w:rPr>
          <w:noBreakHyphen/>
          <w:t>db</w:t>
        </w:r>
      </w:moveTo>
    </w:p>
    <w:p w14:paraId="357777F7" w14:textId="77777777" w:rsidR="00AA4A82" w:rsidRDefault="00AA4A82" w:rsidP="00AA4A82">
      <w:moveTo w:id="1191" w:author="Alexander Thomas Frase" w:date="2012-10-19T14:02:00Z">
        <w:r>
          <w:t>The LOKI prior knowledge database file in which to generate LD-adjusted gene regions. The database must already contain the canonical gene regions.</w:t>
        </w:r>
      </w:moveTo>
    </w:p>
    <w:p w14:paraId="4342058A" w14:textId="77777777" w:rsidR="00AA4A82" w:rsidRDefault="00AA4A82" w:rsidP="00AA4A82"/>
    <w:p w14:paraId="56DB4B8F" w14:textId="77777777" w:rsidR="00AA4A82" w:rsidRPr="00943DD1" w:rsidRDefault="00AA4A82" w:rsidP="00AA4A82">
      <w:pPr>
        <w:rPr>
          <w:b/>
          <w:i/>
        </w:rPr>
      </w:pPr>
      <w:moveTo w:id="1192" w:author="Alexander Thomas Frase" w:date="2012-10-19T14:02:00Z">
        <w:r w:rsidRPr="00943DD1">
          <w:rPr>
            <w:b/>
            <w:i/>
          </w:rPr>
          <w:noBreakHyphen/>
        </w:r>
        <w:r w:rsidRPr="00943DD1">
          <w:rPr>
            <w:b/>
            <w:i/>
          </w:rPr>
          <w:noBreakHyphen/>
          <w:t>keep-data</w:t>
        </w:r>
      </w:moveTo>
    </w:p>
    <w:p w14:paraId="35EE9147" w14:textId="77777777" w:rsidR="00AA4A82" w:rsidRDefault="00AA4A82" w:rsidP="00AA4A82">
      <w:moveTo w:id="1193" w:author="Alexander Thomas Frase" w:date="2012-10-19T14:02:00Z">
        <w:r>
          <w:t>Generating LD profiles requires many intermediate files such as original LD data from HapMap and extrapolated LD data from LD Spline. By default these intermediate files are deleted after use; if this option is specified, they will be left in place.</w:t>
        </w:r>
      </w:moveTo>
    </w:p>
    <w:moveToRangeEnd w:id="1148"/>
    <w:p w14:paraId="7331A5FD" w14:textId="77777777" w:rsidR="00AA4A82" w:rsidRPr="00FD4C54" w:rsidRDefault="00AA4A82" w:rsidP="00943DD1">
      <w:pPr>
        <w:tabs>
          <w:tab w:val="left" w:pos="2280"/>
        </w:tabs>
      </w:pPr>
    </w:p>
    <w:sectPr w:rsidR="00AA4A82" w:rsidRPr="00FD4C54" w:rsidSect="001B057E">
      <w:pgSz w:w="12240" w:h="15840"/>
      <w:pgMar w:top="1728" w:right="1152" w:bottom="1138" w:left="1152"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31" w:author="Sarah Pendergrass" w:date="2012-10-19T14:11:00Z" w:initials="SP">
    <w:p w14:paraId="3EF8E815" w14:textId="4E6F9C56" w:rsidR="00696002" w:rsidRDefault="00696002">
      <w:pPr>
        <w:pStyle w:val="CommentText"/>
      </w:pPr>
      <w:r>
        <w:rPr>
          <w:rStyle w:val="CommentReference"/>
        </w:rPr>
        <w:annotationRef/>
      </w:r>
      <w:r>
        <w:t>Confusing!</w:t>
      </w:r>
    </w:p>
  </w:comment>
  <w:comment w:id="841" w:author="Sarah Pendergrass" w:date="2012-10-19T14:11:00Z" w:initials="SP">
    <w:p w14:paraId="29590721" w14:textId="2718B815" w:rsidR="00696002" w:rsidRDefault="00696002">
      <w:pPr>
        <w:pStyle w:val="CommentText"/>
      </w:pPr>
      <w:r>
        <w:rPr>
          <w:rStyle w:val="CommentReference"/>
        </w:rPr>
        <w:annotationRef/>
      </w:r>
      <w:r>
        <w:t>Confusing – the user must specify which dataset it should be added to?</w:t>
      </w:r>
    </w:p>
  </w:comment>
  <w:comment w:id="842" w:author="Alexander Thomas Frase" w:date="2012-10-19T14:11:00Z" w:initials="ATF">
    <w:p w14:paraId="31EDCB30" w14:textId="5239A554" w:rsidR="00696002" w:rsidRDefault="00696002">
      <w:pPr>
        <w:pStyle w:val="CommentText"/>
      </w:pPr>
      <w:r>
        <w:rPr>
          <w:rStyle w:val="CommentReference"/>
        </w:rPr>
        <w:annotationRef/>
      </w:r>
      <w:r>
        <w:t>Yes, by choosing either SNP or ALT_SNP for example.</w:t>
      </w:r>
    </w:p>
  </w:comment>
  <w:comment w:id="843" w:author="Sarah Pendergrass" w:date="2012-10-19T14:11:00Z" w:initials="SP">
    <w:p w14:paraId="7A5AD2E5" w14:textId="3ECD437B" w:rsidR="00696002" w:rsidRDefault="00696002">
      <w:pPr>
        <w:pStyle w:val="CommentText"/>
      </w:pPr>
      <w:r>
        <w:rPr>
          <w:rStyle w:val="CommentReference"/>
        </w:rPr>
        <w:annotationRef/>
      </w:r>
      <w:r>
        <w:t>? I don’t understand</w:t>
      </w:r>
    </w:p>
  </w:comment>
  <w:comment w:id="844" w:author="Alexander Thomas Frase" w:date="2012-10-19T14:11:00Z" w:initials="ATF">
    <w:p w14:paraId="08885C6A" w14:textId="69266EEE" w:rsidR="00696002" w:rsidRDefault="00696002">
      <w:pPr>
        <w:pStyle w:val="CommentText"/>
      </w:pPr>
      <w:r>
        <w:rPr>
          <w:rStyle w:val="CommentReference"/>
        </w:rPr>
        <w:annotationRef/>
      </w:r>
      <w:r>
        <w:t>If you were to use ALT_SNP for your input and do filtering, it would be like you didn’t put in any input at all.</w:t>
      </w:r>
    </w:p>
  </w:comment>
  <w:comment w:id="845" w:author="Sarah Pendergrass" w:date="2012-10-19T14:11:00Z" w:initials="SP">
    <w:p w14:paraId="3506A40A" w14:textId="6B6DB09D" w:rsidR="00696002" w:rsidRDefault="00696002">
      <w:pPr>
        <w:pStyle w:val="CommentText"/>
      </w:pPr>
      <w:r>
        <w:rPr>
          <w:rStyle w:val="CommentReference"/>
        </w:rPr>
        <w:annotationRef/>
      </w:r>
      <w:r>
        <w:t>The “right hand” “left hand” side of the model I need a reminder of –  I think this is the only place we refer to “left hand” “right hand” side of models….</w:t>
      </w:r>
    </w:p>
  </w:comment>
  <w:comment w:id="872" w:author="Sarah Pendergrass" w:date="2012-10-19T14:11:00Z" w:initials="SP">
    <w:p w14:paraId="61E7ED15" w14:textId="578E2366" w:rsidR="00696002" w:rsidRDefault="00696002">
      <w:pPr>
        <w:pStyle w:val="CommentText"/>
      </w:pPr>
      <w:r>
        <w:rPr>
          <w:rStyle w:val="CommentReference"/>
        </w:rPr>
        <w:annotationRef/>
      </w:r>
      <w:r>
        <w:t>This is to specify the name of the prior knowledge file? Confusing…</w:t>
      </w:r>
    </w:p>
  </w:comment>
  <w:comment w:id="873" w:author="Alexander Thomas Frase" w:date="2012-10-19T14:11:00Z" w:initials="ATF">
    <w:p w14:paraId="6BDC71A8" w14:textId="7E38B3A9" w:rsidR="00696002" w:rsidRDefault="00696002">
      <w:pPr>
        <w:pStyle w:val="CommentText"/>
      </w:pPr>
      <w:r>
        <w:rPr>
          <w:rStyle w:val="CommentReference"/>
        </w:rPr>
        <w:annotationRef/>
      </w:r>
      <w:r>
        <w:t>Yes. For convenience within the lab, I installed Biofilter in a way that made this option unnecessary because it would use the latest knowledge file by default, but in general this is a required option because otherwise Biofilter can’t know where the LOKI database file is.</w:t>
      </w:r>
    </w:p>
  </w:comment>
  <w:comment w:id="876" w:author="Sarah Pendergrass" w:date="2012-10-19T14:11:00Z" w:initials="SP">
    <w:p w14:paraId="78C1407C" w14:textId="5FF0FDDB" w:rsidR="00696002" w:rsidRDefault="00696002">
      <w:pPr>
        <w:pStyle w:val="CommentText"/>
      </w:pPr>
      <w:r>
        <w:rPr>
          <w:rStyle w:val="CommentReference"/>
        </w:rPr>
        <w:annotationRef/>
      </w:r>
      <w:r>
        <w:t>Make this Appendix 2, and the ambiguity section Appendix 1</w:t>
      </w:r>
    </w:p>
  </w:comment>
  <w:comment w:id="975" w:author="Sarah Pendergrass" w:date="2012-10-19T14:11:00Z" w:initials="SP">
    <w:p w14:paraId="489B4A9C" w14:textId="410BE474" w:rsidR="00696002" w:rsidRDefault="00696002">
      <w:pPr>
        <w:pStyle w:val="CommentText"/>
      </w:pPr>
      <w:r>
        <w:rPr>
          <w:rStyle w:val="CommentReference"/>
        </w:rPr>
        <w:annotationRef/>
      </w:r>
      <w:r>
        <w:t>Not clear to me – the word identifier is used a bunch here!</w:t>
      </w:r>
    </w:p>
  </w:comment>
  <w:comment w:id="976" w:author="Alexander Thomas Frase" w:date="2012-10-19T14:12:00Z" w:initials="ATF">
    <w:p w14:paraId="35F00645" w14:textId="5B16C8A1" w:rsidR="00696002" w:rsidRDefault="00696002">
      <w:pPr>
        <w:pStyle w:val="CommentText"/>
      </w:pPr>
      <w:r>
        <w:rPr>
          <w:rStyle w:val="CommentReference"/>
        </w:rPr>
        <w:annotationRef/>
      </w:r>
      <w:r>
        <w:t>I separated the two separate ideas in that paragraph; what remains is talking about special values, i.e. “entrez_gid” means Entrez Gene IDs, but “-“ means the primary label of the gene and “” (empty) means to try matching any identifier type.</w:t>
      </w:r>
    </w:p>
  </w:comment>
  <w:comment w:id="984" w:author="Sarah Pendergrass" w:date="2012-10-19T14:11:00Z" w:initials="SP">
    <w:p w14:paraId="00480BCA" w14:textId="01D9DCA0" w:rsidR="00696002" w:rsidRDefault="00696002">
      <w:pPr>
        <w:pStyle w:val="CommentText"/>
      </w:pPr>
      <w:r>
        <w:rPr>
          <w:rStyle w:val="CommentReference"/>
        </w:rPr>
        <w:annotationRef/>
      </w:r>
      <w:r>
        <w:t>There is no ambiguity to consider? This was not clear to me</w:t>
      </w:r>
    </w:p>
  </w:comment>
  <w:comment w:id="985" w:author="Alexander Thomas Frase" w:date="2012-10-19T14:12:00Z" w:initials="ATF">
    <w:p w14:paraId="141BA5C7" w14:textId="1A415BE5" w:rsidR="00696002" w:rsidRDefault="00696002">
      <w:pPr>
        <w:pStyle w:val="CommentText"/>
      </w:pPr>
      <w:r>
        <w:rPr>
          <w:rStyle w:val="CommentReference"/>
        </w:rPr>
        <w:annotationRef/>
      </w:r>
      <w:r>
        <w:t>Right, no ambiguity for sources. “go” is GO, “kegg” is KEGG, etc – sources have only one name, there are no aliases or conflicts.</w:t>
      </w:r>
    </w:p>
  </w:comment>
  <w:comment w:id="986" w:author="Sarah Pendergrass" w:date="2012-10-19T14:11:00Z" w:initials="SP">
    <w:p w14:paraId="31086D6C" w14:textId="4F9DFDD9" w:rsidR="00696002" w:rsidRDefault="00696002">
      <w:pPr>
        <w:pStyle w:val="CommentText"/>
      </w:pPr>
      <w:r>
        <w:rPr>
          <w:rStyle w:val="CommentReference"/>
        </w:rPr>
        <w:annotationRef/>
      </w:r>
      <w:r>
        <w:t>Confusing sentence</w:t>
      </w:r>
    </w:p>
  </w:comment>
  <w:comment w:id="987" w:author="Alexander Thomas Frase" w:date="2012-10-19T14:14:00Z" w:initials="ATF">
    <w:p w14:paraId="586F2C3E" w14:textId="3F7516DC" w:rsidR="00696002" w:rsidRDefault="00696002">
      <w:pPr>
        <w:pStyle w:val="CommentText"/>
      </w:pPr>
      <w:r>
        <w:rPr>
          <w:rStyle w:val="CommentReference"/>
        </w:rPr>
        <w:annotationRef/>
      </w:r>
      <w:r>
        <w:t>Yeah, not sure how to explain this better. I added it because I’ve gotten questions about it in the lab, where people used i.e. “—source entrez” and got zero results, because Biofilter interprets that as “—group (all-groups-in-entrez)” and there aren’t any groups in entrez.</w:t>
      </w:r>
    </w:p>
  </w:comment>
  <w:comment w:id="991" w:author="Sarah Pendergrass" w:date="2012-10-19T14:11:00Z" w:initials="SP">
    <w:p w14:paraId="69140465" w14:textId="63725422" w:rsidR="00696002" w:rsidRDefault="00696002">
      <w:pPr>
        <w:pStyle w:val="CommentText"/>
      </w:pPr>
      <w:r>
        <w:rPr>
          <w:rStyle w:val="CommentReference"/>
        </w:rPr>
        <w:annotationRef/>
      </w:r>
      <w:r>
        <w:t>Please fix these columns</w:t>
      </w:r>
    </w:p>
  </w:comment>
  <w:comment w:id="1006" w:author="Sarah Pendergrass" w:date="2012-10-19T14:11:00Z" w:initials="SP">
    <w:p w14:paraId="341275F8" w14:textId="6C9929BC" w:rsidR="00696002" w:rsidRDefault="00696002">
      <w:pPr>
        <w:pStyle w:val="CommentText"/>
      </w:pPr>
      <w:r>
        <w:rPr>
          <w:rStyle w:val="CommentReference"/>
        </w:rPr>
        <w:annotationRef/>
      </w:r>
      <w:r>
        <w:t>Not clear to me…. Maybe actual example here?</w:t>
      </w:r>
    </w:p>
  </w:comment>
  <w:comment w:id="1037" w:author="Sarah Pendergrass" w:date="2012-10-19T14:11:00Z" w:initials="SP">
    <w:p w14:paraId="4AE30D61" w14:textId="23680A64" w:rsidR="00696002" w:rsidRDefault="00696002">
      <w:pPr>
        <w:pStyle w:val="CommentText"/>
      </w:pPr>
      <w:r>
        <w:rPr>
          <w:rStyle w:val="CommentReference"/>
        </w:rPr>
        <w:annotationRef/>
      </w:r>
      <w:r>
        <w:t>Maybe actual example here?</w:t>
      </w:r>
    </w:p>
  </w:comment>
  <w:comment w:id="1044" w:author="Sarah Pendergrass" w:date="2012-10-19T14:11:00Z" w:initials="SP">
    <w:p w14:paraId="2331D2E8" w14:textId="43377F23" w:rsidR="00696002" w:rsidRDefault="00696002">
      <w:pPr>
        <w:pStyle w:val="CommentText"/>
      </w:pPr>
      <w:r>
        <w:rPr>
          <w:rStyle w:val="CommentReference"/>
        </w:rPr>
        <w:annotationRef/>
      </w:r>
      <w:r>
        <w:t>All of these have a “links: in the legend that don’t show a non dashed line, just the mysterious dashed lines here</w:t>
      </w:r>
    </w:p>
  </w:comment>
  <w:comment w:id="1045" w:author="Alexander Thomas Frase" w:date="2012-10-19T14:30:00Z" w:initials="ATF">
    <w:p w14:paraId="6604F2B0" w14:textId="6E741BDC" w:rsidR="00696002" w:rsidRDefault="00696002">
      <w:pPr>
        <w:pStyle w:val="CommentText"/>
      </w:pPr>
      <w:r>
        <w:rPr>
          <w:rStyle w:val="CommentReference"/>
        </w:rPr>
        <w:annotationRef/>
      </w:r>
      <w:r>
        <w:t>Yes, this does need to be explained; the dotted lines refer to gene-group connections which are ambiguous in the source data and will only show up when using non-default ambiguity options</w:t>
      </w:r>
    </w:p>
  </w:comment>
  <w:comment w:id="1130" w:author="Sarah Pendergrass" w:date="2012-10-19T14:11:00Z" w:initials="SP">
    <w:p w14:paraId="43153509" w14:textId="2A3DC1B8" w:rsidR="00696002" w:rsidRDefault="00696002">
      <w:pPr>
        <w:pStyle w:val="CommentText"/>
      </w:pPr>
      <w:r>
        <w:rPr>
          <w:rStyle w:val="CommentReference"/>
        </w:rPr>
        <w:annotationRef/>
      </w:r>
      <w:r>
        <w:t>Remove from the legend any symbols not used – the legend refers to things not in this diagram. Also, make it clear that this diagram is not matching the faux LOKI – this is a separate example</w:t>
      </w:r>
    </w:p>
  </w:comment>
  <w:comment w:id="1131" w:author="Alexander Thomas Frase" w:date="2012-10-19T14:32:00Z" w:initials="ATF">
    <w:p w14:paraId="775DC553" w14:textId="690CDF64" w:rsidR="00696002" w:rsidRDefault="00696002">
      <w:pPr>
        <w:pStyle w:val="CommentText"/>
      </w:pPr>
      <w:r>
        <w:rPr>
          <w:rStyle w:val="CommentReference"/>
        </w:rPr>
        <w:annotationRef/>
      </w:r>
      <w:r>
        <w:t>The legends are fixed, but these diagrams actually do represent exactly the same “faux LOKI” as before; the difference is that the earlier diagrams were simplified to remove the “gene aliases” layer, and any place there was ambiguity in the gene aliases, the group-gene line was dotted (as you noted earlier)</w:t>
      </w:r>
    </w:p>
  </w:comment>
  <w:comment w:id="1141" w:author="Sarah Pendergrass" w:date="2012-10-19T14:11:00Z" w:initials="SP">
    <w:p w14:paraId="1E3D86D6" w14:textId="4E0F1D0F" w:rsidR="00696002" w:rsidRDefault="00696002">
      <w:pPr>
        <w:pStyle w:val="CommentText"/>
      </w:pPr>
      <w:r>
        <w:rPr>
          <w:rStyle w:val="CommentReference"/>
        </w:rPr>
        <w:annotationRef/>
      </w:r>
      <w:r>
        <w:t>Same thing as with the previous example, make it clear this does not match the faux LOKI, and remove from the legend, things not included in the diagram</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741D7E" w14:textId="77777777" w:rsidR="00696002" w:rsidRDefault="00696002" w:rsidP="00D26325">
      <w:r>
        <w:separator/>
      </w:r>
    </w:p>
  </w:endnote>
  <w:endnote w:type="continuationSeparator" w:id="0">
    <w:p w14:paraId="6A7801DA" w14:textId="77777777" w:rsidR="00696002" w:rsidRDefault="00696002" w:rsidP="00D26325">
      <w:r>
        <w:continuationSeparator/>
      </w:r>
    </w:p>
  </w:endnote>
  <w:endnote w:type="continuationNotice" w:id="1">
    <w:p w14:paraId="6DC3452E" w14:textId="77777777" w:rsidR="00696002" w:rsidRDefault="006960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DejaVu Sans">
    <w:altName w:val="MS Mincho"/>
    <w:charset w:val="80"/>
    <w:family w:val="auto"/>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ohit Devanagari">
    <w:altName w:val="MS Mincho"/>
    <w:charset w:val="80"/>
    <w:family w:val="auto"/>
    <w:pitch w:val="variable"/>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OpenSymbol">
    <w:altName w:val="Arial Unicode MS"/>
    <w:charset w:val="80"/>
    <w:family w:val="auto"/>
    <w:pitch w:val="default"/>
  </w:font>
  <w:font w:name="Arial">
    <w:panose1 w:val="020B0604020202020204"/>
    <w:charset w:val="00"/>
    <w:family w:val="swiss"/>
    <w:pitch w:val="variable"/>
    <w:sig w:usb0="E0002AFF" w:usb1="C0007843" w:usb2="00000009" w:usb3="00000000" w:csb0="000001FF" w:csb1="00000000"/>
  </w:font>
  <w:font w:name="DejaVu Sans Mono">
    <w:altName w:val="MS Mincho"/>
    <w:charset w:val="80"/>
    <w:family w:val="modern"/>
    <w:pitch w:val="fixed"/>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Didot">
    <w:charset w:val="00"/>
    <w:family w:val="auto"/>
    <w:pitch w:val="variable"/>
    <w:sig w:usb0="80000067" w:usb1="00000000" w:usb2="00000000" w:usb3="00000000" w:csb0="000001FB"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F94CD1" w14:textId="77777777" w:rsidR="00696002" w:rsidRDefault="00696002" w:rsidP="00D263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04D2B4" w14:textId="77777777" w:rsidR="00696002" w:rsidRDefault="00696002" w:rsidP="0048513E">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785DC0" w14:textId="77777777" w:rsidR="00696002" w:rsidRDefault="00696002" w:rsidP="00D263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32617">
      <w:rPr>
        <w:rStyle w:val="PageNumber"/>
        <w:noProof/>
      </w:rPr>
      <w:t>6</w:t>
    </w:r>
    <w:r>
      <w:rPr>
        <w:rStyle w:val="PageNumber"/>
      </w:rPr>
      <w:fldChar w:fldCharType="end"/>
    </w:r>
  </w:p>
  <w:p w14:paraId="15B149CC" w14:textId="77777777" w:rsidR="00696002" w:rsidRDefault="00696002" w:rsidP="0048513E">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ED370F" w14:textId="77777777" w:rsidR="00696002" w:rsidRDefault="00696002" w:rsidP="00D26325">
      <w:r>
        <w:separator/>
      </w:r>
    </w:p>
  </w:footnote>
  <w:footnote w:type="continuationSeparator" w:id="0">
    <w:p w14:paraId="4845A020" w14:textId="77777777" w:rsidR="00696002" w:rsidRDefault="00696002" w:rsidP="00D26325">
      <w:r>
        <w:continuationSeparator/>
      </w:r>
    </w:p>
  </w:footnote>
  <w:footnote w:type="continuationNotice" w:id="1">
    <w:p w14:paraId="7508BF58" w14:textId="77777777" w:rsidR="00696002" w:rsidRDefault="0069600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B366FE" w14:textId="77777777" w:rsidR="00696002" w:rsidRDefault="0069600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3"/>
    <w:multiLevelType w:val="multilevel"/>
    <w:tmpl w:val="0000000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2"/>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1B40AEA"/>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190B71F1"/>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1CAA4A61"/>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21E87041"/>
    <w:multiLevelType w:val="hybridMultilevel"/>
    <w:tmpl w:val="8460C0FC"/>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24B49C6"/>
    <w:multiLevelType w:val="hybridMultilevel"/>
    <w:tmpl w:val="49C0BCAA"/>
    <w:lvl w:ilvl="0" w:tplc="0409000F">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A0119C3"/>
    <w:multiLevelType w:val="hybridMultilevel"/>
    <w:tmpl w:val="CCF425F4"/>
    <w:lvl w:ilvl="0" w:tplc="6C242CBE">
      <w:numFmt w:val="bullet"/>
      <w:lvlText w:val="-"/>
      <w:lvlJc w:val="left"/>
      <w:pPr>
        <w:ind w:left="720" w:hanging="360"/>
      </w:pPr>
      <w:rPr>
        <w:rFonts w:ascii="Times New Roman" w:eastAsia="DejaVu San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34939D0"/>
    <w:multiLevelType w:val="hybridMultilevel"/>
    <w:tmpl w:val="1C94D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022F4E"/>
    <w:multiLevelType w:val="hybridMultilevel"/>
    <w:tmpl w:val="9BEE8C6A"/>
    <w:lvl w:ilvl="0" w:tplc="0409000F">
      <w:start w:val="2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9A373A"/>
    <w:multiLevelType w:val="hybridMultilevel"/>
    <w:tmpl w:val="CC9AB0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E3B0E11"/>
    <w:multiLevelType w:val="hybridMultilevel"/>
    <w:tmpl w:val="85B632A2"/>
    <w:lvl w:ilvl="0" w:tplc="96A8276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E481A4B"/>
    <w:multiLevelType w:val="hybridMultilevel"/>
    <w:tmpl w:val="909E792C"/>
    <w:lvl w:ilvl="0" w:tplc="B6F8DF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0B4102"/>
    <w:multiLevelType w:val="hybridMultilevel"/>
    <w:tmpl w:val="6A663C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nsid w:val="5911225F"/>
    <w:multiLevelType w:val="hybridMultilevel"/>
    <w:tmpl w:val="1C960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9E5329"/>
    <w:multiLevelType w:val="hybridMultilevel"/>
    <w:tmpl w:val="35E03E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54C7079"/>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68FA1B4E"/>
    <w:multiLevelType w:val="hybridMultilevel"/>
    <w:tmpl w:val="58701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BDF1AF6"/>
    <w:multiLevelType w:val="hybridMultilevel"/>
    <w:tmpl w:val="E6641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EE90955"/>
    <w:multiLevelType w:val="hybridMultilevel"/>
    <w:tmpl w:val="462A2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FBB0E39"/>
    <w:multiLevelType w:val="hybridMultilevel"/>
    <w:tmpl w:val="BAA85688"/>
    <w:lvl w:ilvl="0" w:tplc="3418E68A">
      <w:numFmt w:val="bullet"/>
      <w:lvlText w:val="-"/>
      <w:lvlJc w:val="left"/>
      <w:pPr>
        <w:ind w:left="720" w:hanging="360"/>
      </w:pPr>
      <w:rPr>
        <w:rFonts w:ascii="Times New Roman" w:eastAsia="DejaVu San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10"/>
  </w:num>
  <w:num w:numId="5">
    <w:abstractNumId w:val="6"/>
  </w:num>
  <w:num w:numId="6">
    <w:abstractNumId w:val="17"/>
  </w:num>
  <w:num w:numId="7">
    <w:abstractNumId w:val="3"/>
  </w:num>
  <w:num w:numId="8">
    <w:abstractNumId w:val="4"/>
  </w:num>
  <w:num w:numId="9">
    <w:abstractNumId w:val="12"/>
  </w:num>
  <w:num w:numId="10">
    <w:abstractNumId w:val="7"/>
  </w:num>
  <w:num w:numId="11">
    <w:abstractNumId w:val="5"/>
  </w:num>
  <w:num w:numId="12">
    <w:abstractNumId w:val="13"/>
  </w:num>
  <w:num w:numId="13">
    <w:abstractNumId w:val="14"/>
  </w:num>
  <w:num w:numId="14">
    <w:abstractNumId w:val="20"/>
  </w:num>
  <w:num w:numId="15">
    <w:abstractNumId w:val="16"/>
  </w:num>
  <w:num w:numId="16">
    <w:abstractNumId w:val="9"/>
  </w:num>
  <w:num w:numId="17">
    <w:abstractNumId w:val="18"/>
  </w:num>
  <w:num w:numId="18">
    <w:abstractNumId w:val="11"/>
  </w:num>
  <w:num w:numId="19">
    <w:abstractNumId w:val="8"/>
  </w:num>
  <w:num w:numId="20">
    <w:abstractNumId w:val="21"/>
  </w:num>
  <w:num w:numId="21">
    <w:abstractNumId w:val="15"/>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embedSystemFonts/>
  <w:revisionView w:markup="0"/>
  <w:trackRevisions/>
  <w:defaultTabStop w:val="706"/>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4097">
      <o:colormenu v:ext="edit" fillcolor="none [4]" strokecolor="none [1]" shadowcolor="none [2]"/>
    </o:shapedefaults>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4C48"/>
    <w:rsid w:val="00000047"/>
    <w:rsid w:val="000015D3"/>
    <w:rsid w:val="00001E15"/>
    <w:rsid w:val="00002D57"/>
    <w:rsid w:val="00003577"/>
    <w:rsid w:val="00004878"/>
    <w:rsid w:val="000049B6"/>
    <w:rsid w:val="00004C5D"/>
    <w:rsid w:val="000059D9"/>
    <w:rsid w:val="00005BEF"/>
    <w:rsid w:val="0000715E"/>
    <w:rsid w:val="00007259"/>
    <w:rsid w:val="00007663"/>
    <w:rsid w:val="00007B34"/>
    <w:rsid w:val="00007B99"/>
    <w:rsid w:val="000102C5"/>
    <w:rsid w:val="00012AE3"/>
    <w:rsid w:val="00013970"/>
    <w:rsid w:val="000142AF"/>
    <w:rsid w:val="00014A51"/>
    <w:rsid w:val="00017D99"/>
    <w:rsid w:val="00023351"/>
    <w:rsid w:val="000250ED"/>
    <w:rsid w:val="00026058"/>
    <w:rsid w:val="0002667D"/>
    <w:rsid w:val="00026B3D"/>
    <w:rsid w:val="0002790E"/>
    <w:rsid w:val="0002792C"/>
    <w:rsid w:val="00031E2C"/>
    <w:rsid w:val="00034208"/>
    <w:rsid w:val="000416AA"/>
    <w:rsid w:val="00045800"/>
    <w:rsid w:val="000471CB"/>
    <w:rsid w:val="0004765D"/>
    <w:rsid w:val="00050227"/>
    <w:rsid w:val="00051804"/>
    <w:rsid w:val="00053CF6"/>
    <w:rsid w:val="000541F3"/>
    <w:rsid w:val="00055221"/>
    <w:rsid w:val="00055679"/>
    <w:rsid w:val="00056770"/>
    <w:rsid w:val="00056F37"/>
    <w:rsid w:val="00060560"/>
    <w:rsid w:val="00065B25"/>
    <w:rsid w:val="00067185"/>
    <w:rsid w:val="000674F0"/>
    <w:rsid w:val="00067723"/>
    <w:rsid w:val="00070037"/>
    <w:rsid w:val="000712C2"/>
    <w:rsid w:val="000724C4"/>
    <w:rsid w:val="000757F0"/>
    <w:rsid w:val="00076E2D"/>
    <w:rsid w:val="000804B6"/>
    <w:rsid w:val="00080539"/>
    <w:rsid w:val="00080E1B"/>
    <w:rsid w:val="000821C7"/>
    <w:rsid w:val="000834BF"/>
    <w:rsid w:val="0008462D"/>
    <w:rsid w:val="00085F71"/>
    <w:rsid w:val="00086719"/>
    <w:rsid w:val="00090427"/>
    <w:rsid w:val="0009089D"/>
    <w:rsid w:val="0009289D"/>
    <w:rsid w:val="00092C58"/>
    <w:rsid w:val="000935B4"/>
    <w:rsid w:val="000944A9"/>
    <w:rsid w:val="000951E3"/>
    <w:rsid w:val="000A20FC"/>
    <w:rsid w:val="000A37E5"/>
    <w:rsid w:val="000A3982"/>
    <w:rsid w:val="000A39A4"/>
    <w:rsid w:val="000A4EDE"/>
    <w:rsid w:val="000B2150"/>
    <w:rsid w:val="000B6C71"/>
    <w:rsid w:val="000C19E0"/>
    <w:rsid w:val="000C427C"/>
    <w:rsid w:val="000C5E12"/>
    <w:rsid w:val="000C6A70"/>
    <w:rsid w:val="000C743D"/>
    <w:rsid w:val="000D051E"/>
    <w:rsid w:val="000D1BFF"/>
    <w:rsid w:val="000D30F3"/>
    <w:rsid w:val="000D47FD"/>
    <w:rsid w:val="000D5568"/>
    <w:rsid w:val="000D5813"/>
    <w:rsid w:val="000D5B2D"/>
    <w:rsid w:val="000D6F89"/>
    <w:rsid w:val="000D722A"/>
    <w:rsid w:val="000D7FCA"/>
    <w:rsid w:val="000E47EA"/>
    <w:rsid w:val="000E5170"/>
    <w:rsid w:val="000E5DC7"/>
    <w:rsid w:val="000E5F69"/>
    <w:rsid w:val="000E627C"/>
    <w:rsid w:val="000E6DF6"/>
    <w:rsid w:val="000E7C39"/>
    <w:rsid w:val="000E7F3C"/>
    <w:rsid w:val="000F0CE6"/>
    <w:rsid w:val="000F102E"/>
    <w:rsid w:val="000F1842"/>
    <w:rsid w:val="000F1E65"/>
    <w:rsid w:val="000F2DE4"/>
    <w:rsid w:val="000F2F2F"/>
    <w:rsid w:val="000F3BBC"/>
    <w:rsid w:val="000F4FCF"/>
    <w:rsid w:val="000F6212"/>
    <w:rsid w:val="000F6ACF"/>
    <w:rsid w:val="000F6D07"/>
    <w:rsid w:val="0010156F"/>
    <w:rsid w:val="0010165B"/>
    <w:rsid w:val="00101717"/>
    <w:rsid w:val="00105B80"/>
    <w:rsid w:val="00106278"/>
    <w:rsid w:val="001068BF"/>
    <w:rsid w:val="00106F29"/>
    <w:rsid w:val="001072E0"/>
    <w:rsid w:val="001072FF"/>
    <w:rsid w:val="00107472"/>
    <w:rsid w:val="00107CB0"/>
    <w:rsid w:val="001109DC"/>
    <w:rsid w:val="00111AFA"/>
    <w:rsid w:val="00112965"/>
    <w:rsid w:val="00113CC7"/>
    <w:rsid w:val="001150AB"/>
    <w:rsid w:val="0012558E"/>
    <w:rsid w:val="00130E8C"/>
    <w:rsid w:val="001312DB"/>
    <w:rsid w:val="00133AF8"/>
    <w:rsid w:val="00134524"/>
    <w:rsid w:val="001352B7"/>
    <w:rsid w:val="00135D6B"/>
    <w:rsid w:val="00141833"/>
    <w:rsid w:val="0014352C"/>
    <w:rsid w:val="001438D3"/>
    <w:rsid w:val="0014486B"/>
    <w:rsid w:val="001452B1"/>
    <w:rsid w:val="001456EF"/>
    <w:rsid w:val="00145D7B"/>
    <w:rsid w:val="00146312"/>
    <w:rsid w:val="00150CD7"/>
    <w:rsid w:val="001515A6"/>
    <w:rsid w:val="00151D01"/>
    <w:rsid w:val="0015401D"/>
    <w:rsid w:val="0015496A"/>
    <w:rsid w:val="00156063"/>
    <w:rsid w:val="00156F48"/>
    <w:rsid w:val="00161E89"/>
    <w:rsid w:val="001621EF"/>
    <w:rsid w:val="00162435"/>
    <w:rsid w:val="0016568D"/>
    <w:rsid w:val="00166263"/>
    <w:rsid w:val="00166776"/>
    <w:rsid w:val="0016690D"/>
    <w:rsid w:val="001702A4"/>
    <w:rsid w:val="00170AAA"/>
    <w:rsid w:val="001712F0"/>
    <w:rsid w:val="00171D43"/>
    <w:rsid w:val="0017220E"/>
    <w:rsid w:val="00172327"/>
    <w:rsid w:val="0017291F"/>
    <w:rsid w:val="0017583C"/>
    <w:rsid w:val="00176DBD"/>
    <w:rsid w:val="00177007"/>
    <w:rsid w:val="00180909"/>
    <w:rsid w:val="00180ADA"/>
    <w:rsid w:val="00181184"/>
    <w:rsid w:val="00183442"/>
    <w:rsid w:val="00191F45"/>
    <w:rsid w:val="00195550"/>
    <w:rsid w:val="00196FC8"/>
    <w:rsid w:val="001A05A1"/>
    <w:rsid w:val="001A22F3"/>
    <w:rsid w:val="001B057E"/>
    <w:rsid w:val="001B081A"/>
    <w:rsid w:val="001B1E95"/>
    <w:rsid w:val="001B4D12"/>
    <w:rsid w:val="001B5789"/>
    <w:rsid w:val="001B7146"/>
    <w:rsid w:val="001C23E5"/>
    <w:rsid w:val="001C2730"/>
    <w:rsid w:val="001C2FAA"/>
    <w:rsid w:val="001C3213"/>
    <w:rsid w:val="001C43D6"/>
    <w:rsid w:val="001C5F3F"/>
    <w:rsid w:val="001C7760"/>
    <w:rsid w:val="001D0150"/>
    <w:rsid w:val="001D1016"/>
    <w:rsid w:val="001D12B4"/>
    <w:rsid w:val="001D1478"/>
    <w:rsid w:val="001D2BF1"/>
    <w:rsid w:val="001D6E0C"/>
    <w:rsid w:val="001D75C6"/>
    <w:rsid w:val="001E10C2"/>
    <w:rsid w:val="001E1368"/>
    <w:rsid w:val="001E1DFE"/>
    <w:rsid w:val="001E301C"/>
    <w:rsid w:val="001E3B9E"/>
    <w:rsid w:val="001E3E73"/>
    <w:rsid w:val="001E457E"/>
    <w:rsid w:val="001E4D0E"/>
    <w:rsid w:val="001E62D0"/>
    <w:rsid w:val="001E70E4"/>
    <w:rsid w:val="001F0B61"/>
    <w:rsid w:val="001F1577"/>
    <w:rsid w:val="001F2CC2"/>
    <w:rsid w:val="001F3E20"/>
    <w:rsid w:val="001F4B3D"/>
    <w:rsid w:val="001F6156"/>
    <w:rsid w:val="001F6943"/>
    <w:rsid w:val="001F7E9B"/>
    <w:rsid w:val="00200BD8"/>
    <w:rsid w:val="00201556"/>
    <w:rsid w:val="002016D1"/>
    <w:rsid w:val="00201AFA"/>
    <w:rsid w:val="002046C4"/>
    <w:rsid w:val="00206689"/>
    <w:rsid w:val="002072D5"/>
    <w:rsid w:val="00210A6E"/>
    <w:rsid w:val="0021167F"/>
    <w:rsid w:val="00212805"/>
    <w:rsid w:val="0021311F"/>
    <w:rsid w:val="0021368E"/>
    <w:rsid w:val="00213A46"/>
    <w:rsid w:val="00213D87"/>
    <w:rsid w:val="00213DFB"/>
    <w:rsid w:val="002156B6"/>
    <w:rsid w:val="00215DD6"/>
    <w:rsid w:val="00217224"/>
    <w:rsid w:val="00220561"/>
    <w:rsid w:val="00220BF9"/>
    <w:rsid w:val="00226125"/>
    <w:rsid w:val="00227CD1"/>
    <w:rsid w:val="00233B81"/>
    <w:rsid w:val="002352C1"/>
    <w:rsid w:val="00235342"/>
    <w:rsid w:val="00236972"/>
    <w:rsid w:val="00236D3A"/>
    <w:rsid w:val="00237750"/>
    <w:rsid w:val="00243C40"/>
    <w:rsid w:val="00244CAE"/>
    <w:rsid w:val="00244CF7"/>
    <w:rsid w:val="0024713C"/>
    <w:rsid w:val="002478E9"/>
    <w:rsid w:val="00250D0C"/>
    <w:rsid w:val="002514A0"/>
    <w:rsid w:val="0025547D"/>
    <w:rsid w:val="00256361"/>
    <w:rsid w:val="00256A44"/>
    <w:rsid w:val="00257E60"/>
    <w:rsid w:val="00265B5A"/>
    <w:rsid w:val="0026723D"/>
    <w:rsid w:val="0026754F"/>
    <w:rsid w:val="00270C94"/>
    <w:rsid w:val="00274305"/>
    <w:rsid w:val="0027473E"/>
    <w:rsid w:val="00275465"/>
    <w:rsid w:val="002759B7"/>
    <w:rsid w:val="00276CDC"/>
    <w:rsid w:val="0027761E"/>
    <w:rsid w:val="00277720"/>
    <w:rsid w:val="0027788A"/>
    <w:rsid w:val="0028019E"/>
    <w:rsid w:val="0028094B"/>
    <w:rsid w:val="00282598"/>
    <w:rsid w:val="00283ABA"/>
    <w:rsid w:val="0028611B"/>
    <w:rsid w:val="00287EA1"/>
    <w:rsid w:val="00290026"/>
    <w:rsid w:val="002908B5"/>
    <w:rsid w:val="00290F64"/>
    <w:rsid w:val="00290F6D"/>
    <w:rsid w:val="00293097"/>
    <w:rsid w:val="002949E4"/>
    <w:rsid w:val="00294EDF"/>
    <w:rsid w:val="00295A31"/>
    <w:rsid w:val="00295A7C"/>
    <w:rsid w:val="00296082"/>
    <w:rsid w:val="00296A88"/>
    <w:rsid w:val="002A28CE"/>
    <w:rsid w:val="002A490D"/>
    <w:rsid w:val="002A55D1"/>
    <w:rsid w:val="002B24D6"/>
    <w:rsid w:val="002B36F6"/>
    <w:rsid w:val="002B4B82"/>
    <w:rsid w:val="002C12A6"/>
    <w:rsid w:val="002C1A77"/>
    <w:rsid w:val="002C4DE2"/>
    <w:rsid w:val="002C5262"/>
    <w:rsid w:val="002C600C"/>
    <w:rsid w:val="002C6643"/>
    <w:rsid w:val="002D0A68"/>
    <w:rsid w:val="002D3E2D"/>
    <w:rsid w:val="002D463C"/>
    <w:rsid w:val="002D60AC"/>
    <w:rsid w:val="002E1587"/>
    <w:rsid w:val="002E178B"/>
    <w:rsid w:val="002E423F"/>
    <w:rsid w:val="002E42D4"/>
    <w:rsid w:val="002E44AE"/>
    <w:rsid w:val="002E4C09"/>
    <w:rsid w:val="002E7FA8"/>
    <w:rsid w:val="002F01DE"/>
    <w:rsid w:val="002F0EDC"/>
    <w:rsid w:val="002F3899"/>
    <w:rsid w:val="002F3F6A"/>
    <w:rsid w:val="002F41FB"/>
    <w:rsid w:val="002F61FA"/>
    <w:rsid w:val="002F7464"/>
    <w:rsid w:val="002F7C79"/>
    <w:rsid w:val="00300494"/>
    <w:rsid w:val="00300DDC"/>
    <w:rsid w:val="00302881"/>
    <w:rsid w:val="00303047"/>
    <w:rsid w:val="0030319D"/>
    <w:rsid w:val="0030580A"/>
    <w:rsid w:val="00305A11"/>
    <w:rsid w:val="0030749A"/>
    <w:rsid w:val="00311781"/>
    <w:rsid w:val="00311DE7"/>
    <w:rsid w:val="003127BA"/>
    <w:rsid w:val="00312CD7"/>
    <w:rsid w:val="00312DBC"/>
    <w:rsid w:val="003134C6"/>
    <w:rsid w:val="003151F5"/>
    <w:rsid w:val="003159FD"/>
    <w:rsid w:val="00315A84"/>
    <w:rsid w:val="00315E77"/>
    <w:rsid w:val="00316E0E"/>
    <w:rsid w:val="003228AB"/>
    <w:rsid w:val="00323B01"/>
    <w:rsid w:val="00323D4E"/>
    <w:rsid w:val="00324103"/>
    <w:rsid w:val="00324D01"/>
    <w:rsid w:val="0032597D"/>
    <w:rsid w:val="00325C38"/>
    <w:rsid w:val="00327180"/>
    <w:rsid w:val="003301B5"/>
    <w:rsid w:val="003328F3"/>
    <w:rsid w:val="00333462"/>
    <w:rsid w:val="00335448"/>
    <w:rsid w:val="0033578D"/>
    <w:rsid w:val="00337147"/>
    <w:rsid w:val="00337CEF"/>
    <w:rsid w:val="003400A4"/>
    <w:rsid w:val="00342BA3"/>
    <w:rsid w:val="00345B3B"/>
    <w:rsid w:val="00351552"/>
    <w:rsid w:val="00351805"/>
    <w:rsid w:val="00352F16"/>
    <w:rsid w:val="00353651"/>
    <w:rsid w:val="003543D6"/>
    <w:rsid w:val="00356B7D"/>
    <w:rsid w:val="00357656"/>
    <w:rsid w:val="003600AA"/>
    <w:rsid w:val="003641D2"/>
    <w:rsid w:val="00364385"/>
    <w:rsid w:val="003643CF"/>
    <w:rsid w:val="003651E0"/>
    <w:rsid w:val="003669AA"/>
    <w:rsid w:val="00370BB2"/>
    <w:rsid w:val="00372567"/>
    <w:rsid w:val="00373DFF"/>
    <w:rsid w:val="00375FF1"/>
    <w:rsid w:val="003804F6"/>
    <w:rsid w:val="0038325C"/>
    <w:rsid w:val="00383A6B"/>
    <w:rsid w:val="003857D4"/>
    <w:rsid w:val="00390320"/>
    <w:rsid w:val="00390A1A"/>
    <w:rsid w:val="0039150C"/>
    <w:rsid w:val="003920C1"/>
    <w:rsid w:val="0039309E"/>
    <w:rsid w:val="003931AD"/>
    <w:rsid w:val="0039361B"/>
    <w:rsid w:val="0039546D"/>
    <w:rsid w:val="0039546E"/>
    <w:rsid w:val="003975FF"/>
    <w:rsid w:val="003A13FC"/>
    <w:rsid w:val="003A4444"/>
    <w:rsid w:val="003B08FC"/>
    <w:rsid w:val="003B1A29"/>
    <w:rsid w:val="003B438B"/>
    <w:rsid w:val="003B534B"/>
    <w:rsid w:val="003B59B9"/>
    <w:rsid w:val="003B6B16"/>
    <w:rsid w:val="003B6D79"/>
    <w:rsid w:val="003B76BD"/>
    <w:rsid w:val="003C09A7"/>
    <w:rsid w:val="003C16BA"/>
    <w:rsid w:val="003C1AFB"/>
    <w:rsid w:val="003C285A"/>
    <w:rsid w:val="003C3039"/>
    <w:rsid w:val="003C36E6"/>
    <w:rsid w:val="003C3A58"/>
    <w:rsid w:val="003C4331"/>
    <w:rsid w:val="003C548A"/>
    <w:rsid w:val="003C5558"/>
    <w:rsid w:val="003D15E0"/>
    <w:rsid w:val="003D247C"/>
    <w:rsid w:val="003D429E"/>
    <w:rsid w:val="003D4865"/>
    <w:rsid w:val="003E0090"/>
    <w:rsid w:val="003E03A9"/>
    <w:rsid w:val="003E0F1F"/>
    <w:rsid w:val="003E1404"/>
    <w:rsid w:val="003E31BA"/>
    <w:rsid w:val="003E53CF"/>
    <w:rsid w:val="003E6518"/>
    <w:rsid w:val="003E7514"/>
    <w:rsid w:val="003E7667"/>
    <w:rsid w:val="003E77B7"/>
    <w:rsid w:val="003F29F0"/>
    <w:rsid w:val="003F3604"/>
    <w:rsid w:val="003F370D"/>
    <w:rsid w:val="003F3784"/>
    <w:rsid w:val="003F3A7A"/>
    <w:rsid w:val="003F6458"/>
    <w:rsid w:val="003F7051"/>
    <w:rsid w:val="00400F57"/>
    <w:rsid w:val="00401C82"/>
    <w:rsid w:val="00405475"/>
    <w:rsid w:val="004056F0"/>
    <w:rsid w:val="00406834"/>
    <w:rsid w:val="00406EEB"/>
    <w:rsid w:val="00407983"/>
    <w:rsid w:val="00407D62"/>
    <w:rsid w:val="004105C0"/>
    <w:rsid w:val="004133ED"/>
    <w:rsid w:val="00413C4C"/>
    <w:rsid w:val="004172E3"/>
    <w:rsid w:val="00417648"/>
    <w:rsid w:val="00420491"/>
    <w:rsid w:val="0042063F"/>
    <w:rsid w:val="0042105B"/>
    <w:rsid w:val="00421120"/>
    <w:rsid w:val="00422D02"/>
    <w:rsid w:val="0042737F"/>
    <w:rsid w:val="00431728"/>
    <w:rsid w:val="0043189D"/>
    <w:rsid w:val="004338B7"/>
    <w:rsid w:val="00434255"/>
    <w:rsid w:val="00437441"/>
    <w:rsid w:val="00440879"/>
    <w:rsid w:val="004417B6"/>
    <w:rsid w:val="00442C81"/>
    <w:rsid w:val="00443DE0"/>
    <w:rsid w:val="00444E14"/>
    <w:rsid w:val="004502FA"/>
    <w:rsid w:val="00456002"/>
    <w:rsid w:val="004561BA"/>
    <w:rsid w:val="00456C53"/>
    <w:rsid w:val="00461EC4"/>
    <w:rsid w:val="004625E7"/>
    <w:rsid w:val="004653A8"/>
    <w:rsid w:val="004670F1"/>
    <w:rsid w:val="00467D68"/>
    <w:rsid w:val="00472DE9"/>
    <w:rsid w:val="0047343D"/>
    <w:rsid w:val="00473C5A"/>
    <w:rsid w:val="0047489E"/>
    <w:rsid w:val="00475615"/>
    <w:rsid w:val="00475D6B"/>
    <w:rsid w:val="0047613E"/>
    <w:rsid w:val="004769DF"/>
    <w:rsid w:val="00480862"/>
    <w:rsid w:val="0048513E"/>
    <w:rsid w:val="00485F05"/>
    <w:rsid w:val="00493807"/>
    <w:rsid w:val="004955F0"/>
    <w:rsid w:val="00496AF7"/>
    <w:rsid w:val="004A03AC"/>
    <w:rsid w:val="004A1B4B"/>
    <w:rsid w:val="004A1C7C"/>
    <w:rsid w:val="004A31C8"/>
    <w:rsid w:val="004A3485"/>
    <w:rsid w:val="004A37AB"/>
    <w:rsid w:val="004A414B"/>
    <w:rsid w:val="004A429A"/>
    <w:rsid w:val="004A4B0B"/>
    <w:rsid w:val="004A5087"/>
    <w:rsid w:val="004A5129"/>
    <w:rsid w:val="004A7322"/>
    <w:rsid w:val="004B1638"/>
    <w:rsid w:val="004B18E5"/>
    <w:rsid w:val="004B3D16"/>
    <w:rsid w:val="004B6307"/>
    <w:rsid w:val="004B76EE"/>
    <w:rsid w:val="004C07D7"/>
    <w:rsid w:val="004C0B49"/>
    <w:rsid w:val="004C1957"/>
    <w:rsid w:val="004C24EB"/>
    <w:rsid w:val="004C2D33"/>
    <w:rsid w:val="004D0CF8"/>
    <w:rsid w:val="004D2A55"/>
    <w:rsid w:val="004D3410"/>
    <w:rsid w:val="004D3565"/>
    <w:rsid w:val="004D4F92"/>
    <w:rsid w:val="004D6450"/>
    <w:rsid w:val="004E0008"/>
    <w:rsid w:val="004E0B28"/>
    <w:rsid w:val="004E211F"/>
    <w:rsid w:val="004E4068"/>
    <w:rsid w:val="004E4477"/>
    <w:rsid w:val="004E4CB5"/>
    <w:rsid w:val="004E5534"/>
    <w:rsid w:val="004E5C25"/>
    <w:rsid w:val="004E6E85"/>
    <w:rsid w:val="004F0F19"/>
    <w:rsid w:val="004F15D9"/>
    <w:rsid w:val="004F31F5"/>
    <w:rsid w:val="0050004E"/>
    <w:rsid w:val="00500C68"/>
    <w:rsid w:val="00502347"/>
    <w:rsid w:val="00503D58"/>
    <w:rsid w:val="00504514"/>
    <w:rsid w:val="0050535E"/>
    <w:rsid w:val="005108E6"/>
    <w:rsid w:val="00511420"/>
    <w:rsid w:val="0051225C"/>
    <w:rsid w:val="00512F79"/>
    <w:rsid w:val="00514148"/>
    <w:rsid w:val="005151D5"/>
    <w:rsid w:val="00517C93"/>
    <w:rsid w:val="00520A6B"/>
    <w:rsid w:val="00526ACB"/>
    <w:rsid w:val="00530AE4"/>
    <w:rsid w:val="00530CAD"/>
    <w:rsid w:val="005348D6"/>
    <w:rsid w:val="00536D0B"/>
    <w:rsid w:val="00540087"/>
    <w:rsid w:val="005402B4"/>
    <w:rsid w:val="0054196A"/>
    <w:rsid w:val="0054239F"/>
    <w:rsid w:val="005425D9"/>
    <w:rsid w:val="005461FB"/>
    <w:rsid w:val="005502FB"/>
    <w:rsid w:val="00550BB2"/>
    <w:rsid w:val="00556F4F"/>
    <w:rsid w:val="00560F03"/>
    <w:rsid w:val="00561449"/>
    <w:rsid w:val="00561808"/>
    <w:rsid w:val="00561914"/>
    <w:rsid w:val="0056379F"/>
    <w:rsid w:val="00563B26"/>
    <w:rsid w:val="00570090"/>
    <w:rsid w:val="00570EA8"/>
    <w:rsid w:val="00573F39"/>
    <w:rsid w:val="00576366"/>
    <w:rsid w:val="0058210A"/>
    <w:rsid w:val="00582DD4"/>
    <w:rsid w:val="00582EEE"/>
    <w:rsid w:val="005837C1"/>
    <w:rsid w:val="00584463"/>
    <w:rsid w:val="005921F1"/>
    <w:rsid w:val="00593948"/>
    <w:rsid w:val="00594E3A"/>
    <w:rsid w:val="0059664F"/>
    <w:rsid w:val="00596D3E"/>
    <w:rsid w:val="00597D16"/>
    <w:rsid w:val="005A35C0"/>
    <w:rsid w:val="005A4E2C"/>
    <w:rsid w:val="005A5104"/>
    <w:rsid w:val="005A7A6D"/>
    <w:rsid w:val="005B1288"/>
    <w:rsid w:val="005B262E"/>
    <w:rsid w:val="005B277E"/>
    <w:rsid w:val="005B2AEF"/>
    <w:rsid w:val="005B2DE5"/>
    <w:rsid w:val="005B3593"/>
    <w:rsid w:val="005B3B94"/>
    <w:rsid w:val="005B5CE3"/>
    <w:rsid w:val="005B6C4B"/>
    <w:rsid w:val="005C00BB"/>
    <w:rsid w:val="005C1260"/>
    <w:rsid w:val="005C16D5"/>
    <w:rsid w:val="005C6331"/>
    <w:rsid w:val="005C64C6"/>
    <w:rsid w:val="005D2509"/>
    <w:rsid w:val="005D5625"/>
    <w:rsid w:val="005D6652"/>
    <w:rsid w:val="005D7F93"/>
    <w:rsid w:val="005E175C"/>
    <w:rsid w:val="005E1996"/>
    <w:rsid w:val="005E229F"/>
    <w:rsid w:val="005E2816"/>
    <w:rsid w:val="005E4BE6"/>
    <w:rsid w:val="005E5385"/>
    <w:rsid w:val="005E5F9F"/>
    <w:rsid w:val="005E641C"/>
    <w:rsid w:val="005E67CC"/>
    <w:rsid w:val="005F0CEA"/>
    <w:rsid w:val="005F13E9"/>
    <w:rsid w:val="005F159E"/>
    <w:rsid w:val="005F22AB"/>
    <w:rsid w:val="005F23C4"/>
    <w:rsid w:val="005F7435"/>
    <w:rsid w:val="005F798C"/>
    <w:rsid w:val="00600876"/>
    <w:rsid w:val="00602506"/>
    <w:rsid w:val="006037F6"/>
    <w:rsid w:val="00605D8E"/>
    <w:rsid w:val="00606C8E"/>
    <w:rsid w:val="006078FB"/>
    <w:rsid w:val="00607C82"/>
    <w:rsid w:val="00610167"/>
    <w:rsid w:val="0061061E"/>
    <w:rsid w:val="0061214D"/>
    <w:rsid w:val="00612F04"/>
    <w:rsid w:val="00613338"/>
    <w:rsid w:val="006135F1"/>
    <w:rsid w:val="00614303"/>
    <w:rsid w:val="006150DD"/>
    <w:rsid w:val="00615758"/>
    <w:rsid w:val="00615EC3"/>
    <w:rsid w:val="00616C9E"/>
    <w:rsid w:val="006176D3"/>
    <w:rsid w:val="00617BB4"/>
    <w:rsid w:val="00620690"/>
    <w:rsid w:val="0062307E"/>
    <w:rsid w:val="00627680"/>
    <w:rsid w:val="00630E08"/>
    <w:rsid w:val="00631F25"/>
    <w:rsid w:val="00633BE8"/>
    <w:rsid w:val="0063493E"/>
    <w:rsid w:val="00636F20"/>
    <w:rsid w:val="00641A3A"/>
    <w:rsid w:val="006429DD"/>
    <w:rsid w:val="00643D58"/>
    <w:rsid w:val="006450AD"/>
    <w:rsid w:val="0064645A"/>
    <w:rsid w:val="0065037A"/>
    <w:rsid w:val="0065307A"/>
    <w:rsid w:val="006533B9"/>
    <w:rsid w:val="00653684"/>
    <w:rsid w:val="00655194"/>
    <w:rsid w:val="006561FD"/>
    <w:rsid w:val="006567BC"/>
    <w:rsid w:val="00656807"/>
    <w:rsid w:val="00665CC3"/>
    <w:rsid w:val="00666BFE"/>
    <w:rsid w:val="00672938"/>
    <w:rsid w:val="006760CF"/>
    <w:rsid w:val="00676C05"/>
    <w:rsid w:val="0067784E"/>
    <w:rsid w:val="00677907"/>
    <w:rsid w:val="00680785"/>
    <w:rsid w:val="006824D9"/>
    <w:rsid w:val="00685BB8"/>
    <w:rsid w:val="00686204"/>
    <w:rsid w:val="00686470"/>
    <w:rsid w:val="00686568"/>
    <w:rsid w:val="00687EF4"/>
    <w:rsid w:val="00691CAB"/>
    <w:rsid w:val="006924B0"/>
    <w:rsid w:val="00692998"/>
    <w:rsid w:val="006931DD"/>
    <w:rsid w:val="0069543B"/>
    <w:rsid w:val="006956D1"/>
    <w:rsid w:val="00696002"/>
    <w:rsid w:val="00696FCE"/>
    <w:rsid w:val="00697EC7"/>
    <w:rsid w:val="006A0487"/>
    <w:rsid w:val="006A1329"/>
    <w:rsid w:val="006A2A6B"/>
    <w:rsid w:val="006A52A8"/>
    <w:rsid w:val="006B08BE"/>
    <w:rsid w:val="006B0AED"/>
    <w:rsid w:val="006B1F4E"/>
    <w:rsid w:val="006B239F"/>
    <w:rsid w:val="006B3FD2"/>
    <w:rsid w:val="006B4409"/>
    <w:rsid w:val="006B72DA"/>
    <w:rsid w:val="006B7EC9"/>
    <w:rsid w:val="006C1430"/>
    <w:rsid w:val="006C40AD"/>
    <w:rsid w:val="006C769A"/>
    <w:rsid w:val="006D03C2"/>
    <w:rsid w:val="006D1946"/>
    <w:rsid w:val="006D3D3D"/>
    <w:rsid w:val="006D4406"/>
    <w:rsid w:val="006D7AAF"/>
    <w:rsid w:val="006D7CF5"/>
    <w:rsid w:val="006E22DF"/>
    <w:rsid w:val="006E2DB4"/>
    <w:rsid w:val="006E34FD"/>
    <w:rsid w:val="006E3BB7"/>
    <w:rsid w:val="006E7F94"/>
    <w:rsid w:val="006F180B"/>
    <w:rsid w:val="006F270E"/>
    <w:rsid w:val="006F2A4B"/>
    <w:rsid w:val="006F565A"/>
    <w:rsid w:val="006F6E2C"/>
    <w:rsid w:val="006F6FD1"/>
    <w:rsid w:val="00700E9F"/>
    <w:rsid w:val="0070101B"/>
    <w:rsid w:val="00701A53"/>
    <w:rsid w:val="00702043"/>
    <w:rsid w:val="007050EC"/>
    <w:rsid w:val="00706266"/>
    <w:rsid w:val="00707FD8"/>
    <w:rsid w:val="00711F6D"/>
    <w:rsid w:val="00713785"/>
    <w:rsid w:val="007138BD"/>
    <w:rsid w:val="00713D76"/>
    <w:rsid w:val="0071413E"/>
    <w:rsid w:val="00717630"/>
    <w:rsid w:val="00720EE7"/>
    <w:rsid w:val="00725E23"/>
    <w:rsid w:val="00726282"/>
    <w:rsid w:val="007276E1"/>
    <w:rsid w:val="0072786D"/>
    <w:rsid w:val="00727AA2"/>
    <w:rsid w:val="00732363"/>
    <w:rsid w:val="0073604B"/>
    <w:rsid w:val="00736136"/>
    <w:rsid w:val="007369FC"/>
    <w:rsid w:val="00740170"/>
    <w:rsid w:val="007409D1"/>
    <w:rsid w:val="0074136E"/>
    <w:rsid w:val="00741AD1"/>
    <w:rsid w:val="00742696"/>
    <w:rsid w:val="007426ED"/>
    <w:rsid w:val="0074455D"/>
    <w:rsid w:val="00744C3E"/>
    <w:rsid w:val="007454DA"/>
    <w:rsid w:val="0074574E"/>
    <w:rsid w:val="00745D26"/>
    <w:rsid w:val="00747C9C"/>
    <w:rsid w:val="007500A3"/>
    <w:rsid w:val="00751AD5"/>
    <w:rsid w:val="0075270D"/>
    <w:rsid w:val="0075356B"/>
    <w:rsid w:val="007550FB"/>
    <w:rsid w:val="0075709E"/>
    <w:rsid w:val="00760F4C"/>
    <w:rsid w:val="00762E43"/>
    <w:rsid w:val="00763A4D"/>
    <w:rsid w:val="007643DE"/>
    <w:rsid w:val="00764B6B"/>
    <w:rsid w:val="00765C0B"/>
    <w:rsid w:val="007675C3"/>
    <w:rsid w:val="00770367"/>
    <w:rsid w:val="00771807"/>
    <w:rsid w:val="007736F8"/>
    <w:rsid w:val="00773CB8"/>
    <w:rsid w:val="007744FA"/>
    <w:rsid w:val="00774B49"/>
    <w:rsid w:val="00775C9B"/>
    <w:rsid w:val="00776B8C"/>
    <w:rsid w:val="00776D5E"/>
    <w:rsid w:val="00776F40"/>
    <w:rsid w:val="00780907"/>
    <w:rsid w:val="00781419"/>
    <w:rsid w:val="0078275A"/>
    <w:rsid w:val="00787CED"/>
    <w:rsid w:val="00792CFD"/>
    <w:rsid w:val="00794551"/>
    <w:rsid w:val="007966D7"/>
    <w:rsid w:val="00797ECD"/>
    <w:rsid w:val="007A6B38"/>
    <w:rsid w:val="007B164B"/>
    <w:rsid w:val="007B2806"/>
    <w:rsid w:val="007B305C"/>
    <w:rsid w:val="007B51BB"/>
    <w:rsid w:val="007C0749"/>
    <w:rsid w:val="007C0940"/>
    <w:rsid w:val="007C25F5"/>
    <w:rsid w:val="007C272D"/>
    <w:rsid w:val="007C29F2"/>
    <w:rsid w:val="007C3692"/>
    <w:rsid w:val="007C5477"/>
    <w:rsid w:val="007C5A0E"/>
    <w:rsid w:val="007D0EC1"/>
    <w:rsid w:val="007D4776"/>
    <w:rsid w:val="007E138C"/>
    <w:rsid w:val="007E1E4B"/>
    <w:rsid w:val="007E32EA"/>
    <w:rsid w:val="007F0D21"/>
    <w:rsid w:val="007F0D82"/>
    <w:rsid w:val="007F1855"/>
    <w:rsid w:val="007F1D76"/>
    <w:rsid w:val="007F2A03"/>
    <w:rsid w:val="007F2C2F"/>
    <w:rsid w:val="00801029"/>
    <w:rsid w:val="008011EB"/>
    <w:rsid w:val="0080150E"/>
    <w:rsid w:val="00802388"/>
    <w:rsid w:val="008025F7"/>
    <w:rsid w:val="008035DE"/>
    <w:rsid w:val="00804966"/>
    <w:rsid w:val="00805D53"/>
    <w:rsid w:val="00807684"/>
    <w:rsid w:val="00807B03"/>
    <w:rsid w:val="008107AF"/>
    <w:rsid w:val="008107E8"/>
    <w:rsid w:val="00811A2D"/>
    <w:rsid w:val="008122E8"/>
    <w:rsid w:val="00812507"/>
    <w:rsid w:val="008167CF"/>
    <w:rsid w:val="00821302"/>
    <w:rsid w:val="00822F96"/>
    <w:rsid w:val="00824052"/>
    <w:rsid w:val="008269B9"/>
    <w:rsid w:val="008278E4"/>
    <w:rsid w:val="00827E13"/>
    <w:rsid w:val="00830F07"/>
    <w:rsid w:val="0083228D"/>
    <w:rsid w:val="00832617"/>
    <w:rsid w:val="00833665"/>
    <w:rsid w:val="00834538"/>
    <w:rsid w:val="00837855"/>
    <w:rsid w:val="00840887"/>
    <w:rsid w:val="00840D00"/>
    <w:rsid w:val="008427C2"/>
    <w:rsid w:val="008438C1"/>
    <w:rsid w:val="008465FE"/>
    <w:rsid w:val="00850718"/>
    <w:rsid w:val="00852204"/>
    <w:rsid w:val="0085428E"/>
    <w:rsid w:val="00854D47"/>
    <w:rsid w:val="008550BA"/>
    <w:rsid w:val="00855798"/>
    <w:rsid w:val="00856A65"/>
    <w:rsid w:val="00856AD4"/>
    <w:rsid w:val="00860754"/>
    <w:rsid w:val="00862552"/>
    <w:rsid w:val="00864F8E"/>
    <w:rsid w:val="00870AF1"/>
    <w:rsid w:val="00870D14"/>
    <w:rsid w:val="00871580"/>
    <w:rsid w:val="00871C8C"/>
    <w:rsid w:val="008723DD"/>
    <w:rsid w:val="00873B72"/>
    <w:rsid w:val="00875A03"/>
    <w:rsid w:val="0087726C"/>
    <w:rsid w:val="00877686"/>
    <w:rsid w:val="00880E20"/>
    <w:rsid w:val="00880FFB"/>
    <w:rsid w:val="008814EB"/>
    <w:rsid w:val="00882E2A"/>
    <w:rsid w:val="00884F87"/>
    <w:rsid w:val="0088642D"/>
    <w:rsid w:val="0089021B"/>
    <w:rsid w:val="008A0C7A"/>
    <w:rsid w:val="008A1AFE"/>
    <w:rsid w:val="008A21F8"/>
    <w:rsid w:val="008A3605"/>
    <w:rsid w:val="008A4839"/>
    <w:rsid w:val="008A52EC"/>
    <w:rsid w:val="008A589F"/>
    <w:rsid w:val="008A7112"/>
    <w:rsid w:val="008B0682"/>
    <w:rsid w:val="008B0CDA"/>
    <w:rsid w:val="008B14A2"/>
    <w:rsid w:val="008B2159"/>
    <w:rsid w:val="008B2573"/>
    <w:rsid w:val="008B3BEC"/>
    <w:rsid w:val="008B41B4"/>
    <w:rsid w:val="008B4C34"/>
    <w:rsid w:val="008C1AAE"/>
    <w:rsid w:val="008C1D68"/>
    <w:rsid w:val="008C2228"/>
    <w:rsid w:val="008C24C3"/>
    <w:rsid w:val="008C2CDD"/>
    <w:rsid w:val="008C3A9A"/>
    <w:rsid w:val="008C4073"/>
    <w:rsid w:val="008C6A8A"/>
    <w:rsid w:val="008C6D30"/>
    <w:rsid w:val="008D31DC"/>
    <w:rsid w:val="008D3205"/>
    <w:rsid w:val="008D364B"/>
    <w:rsid w:val="008D3C50"/>
    <w:rsid w:val="008D403A"/>
    <w:rsid w:val="008D65C8"/>
    <w:rsid w:val="008D78D3"/>
    <w:rsid w:val="008E00CA"/>
    <w:rsid w:val="008E19F4"/>
    <w:rsid w:val="008E2853"/>
    <w:rsid w:val="008E4D22"/>
    <w:rsid w:val="008E5662"/>
    <w:rsid w:val="008E66B3"/>
    <w:rsid w:val="008E690E"/>
    <w:rsid w:val="008E732F"/>
    <w:rsid w:val="008F008D"/>
    <w:rsid w:val="008F094D"/>
    <w:rsid w:val="008F2FAC"/>
    <w:rsid w:val="008F5C3B"/>
    <w:rsid w:val="008F6617"/>
    <w:rsid w:val="00902A5A"/>
    <w:rsid w:val="00903CBB"/>
    <w:rsid w:val="009048E6"/>
    <w:rsid w:val="00905D21"/>
    <w:rsid w:val="00906C9A"/>
    <w:rsid w:val="00907DF8"/>
    <w:rsid w:val="00913513"/>
    <w:rsid w:val="00913A5A"/>
    <w:rsid w:val="00914440"/>
    <w:rsid w:val="0091495F"/>
    <w:rsid w:val="00923470"/>
    <w:rsid w:val="00926667"/>
    <w:rsid w:val="009306D7"/>
    <w:rsid w:val="00930C61"/>
    <w:rsid w:val="00932E09"/>
    <w:rsid w:val="009335E3"/>
    <w:rsid w:val="00933ED3"/>
    <w:rsid w:val="0093430B"/>
    <w:rsid w:val="00934451"/>
    <w:rsid w:val="00934594"/>
    <w:rsid w:val="009349FA"/>
    <w:rsid w:val="009359A6"/>
    <w:rsid w:val="00935C8B"/>
    <w:rsid w:val="00936BAA"/>
    <w:rsid w:val="00941B7F"/>
    <w:rsid w:val="00941BA5"/>
    <w:rsid w:val="00943078"/>
    <w:rsid w:val="009439B4"/>
    <w:rsid w:val="00943DD1"/>
    <w:rsid w:val="009460F2"/>
    <w:rsid w:val="0094622A"/>
    <w:rsid w:val="00947C48"/>
    <w:rsid w:val="00947CA2"/>
    <w:rsid w:val="009505A4"/>
    <w:rsid w:val="00950EED"/>
    <w:rsid w:val="0095104E"/>
    <w:rsid w:val="00951A5D"/>
    <w:rsid w:val="009545B0"/>
    <w:rsid w:val="00954F19"/>
    <w:rsid w:val="00955394"/>
    <w:rsid w:val="0095554C"/>
    <w:rsid w:val="00955664"/>
    <w:rsid w:val="009558AE"/>
    <w:rsid w:val="0095629B"/>
    <w:rsid w:val="0096042A"/>
    <w:rsid w:val="009604E9"/>
    <w:rsid w:val="00961C16"/>
    <w:rsid w:val="009621C2"/>
    <w:rsid w:val="009627F2"/>
    <w:rsid w:val="00962E8A"/>
    <w:rsid w:val="00963D8C"/>
    <w:rsid w:val="00964AE0"/>
    <w:rsid w:val="00966538"/>
    <w:rsid w:val="00966D01"/>
    <w:rsid w:val="00967809"/>
    <w:rsid w:val="00970942"/>
    <w:rsid w:val="00971AFF"/>
    <w:rsid w:val="00974291"/>
    <w:rsid w:val="00975855"/>
    <w:rsid w:val="00975951"/>
    <w:rsid w:val="00980757"/>
    <w:rsid w:val="009833AC"/>
    <w:rsid w:val="00986D9A"/>
    <w:rsid w:val="00990473"/>
    <w:rsid w:val="0099060E"/>
    <w:rsid w:val="009908F8"/>
    <w:rsid w:val="009914B9"/>
    <w:rsid w:val="00994205"/>
    <w:rsid w:val="009A4825"/>
    <w:rsid w:val="009A64A0"/>
    <w:rsid w:val="009A6EFA"/>
    <w:rsid w:val="009A795C"/>
    <w:rsid w:val="009B12CC"/>
    <w:rsid w:val="009B17BA"/>
    <w:rsid w:val="009B19BA"/>
    <w:rsid w:val="009B40B0"/>
    <w:rsid w:val="009B4CAA"/>
    <w:rsid w:val="009B4D2E"/>
    <w:rsid w:val="009B57F5"/>
    <w:rsid w:val="009B59CE"/>
    <w:rsid w:val="009B6D6B"/>
    <w:rsid w:val="009B7BB9"/>
    <w:rsid w:val="009C1641"/>
    <w:rsid w:val="009C4827"/>
    <w:rsid w:val="009C559F"/>
    <w:rsid w:val="009C5D8E"/>
    <w:rsid w:val="009C5DD5"/>
    <w:rsid w:val="009C7625"/>
    <w:rsid w:val="009D06BB"/>
    <w:rsid w:val="009D102C"/>
    <w:rsid w:val="009D18FE"/>
    <w:rsid w:val="009D5E1B"/>
    <w:rsid w:val="009D7BCF"/>
    <w:rsid w:val="009E04D1"/>
    <w:rsid w:val="009E1CA0"/>
    <w:rsid w:val="009E2E45"/>
    <w:rsid w:val="009E2EC9"/>
    <w:rsid w:val="009E433C"/>
    <w:rsid w:val="009E48EA"/>
    <w:rsid w:val="009E5135"/>
    <w:rsid w:val="009F218F"/>
    <w:rsid w:val="009F2C35"/>
    <w:rsid w:val="009F6A19"/>
    <w:rsid w:val="009F77AA"/>
    <w:rsid w:val="00A00381"/>
    <w:rsid w:val="00A003FA"/>
    <w:rsid w:val="00A01CDC"/>
    <w:rsid w:val="00A025CF"/>
    <w:rsid w:val="00A045C0"/>
    <w:rsid w:val="00A0590D"/>
    <w:rsid w:val="00A0591D"/>
    <w:rsid w:val="00A0619E"/>
    <w:rsid w:val="00A063C2"/>
    <w:rsid w:val="00A10C9C"/>
    <w:rsid w:val="00A1177D"/>
    <w:rsid w:val="00A11A86"/>
    <w:rsid w:val="00A12C3F"/>
    <w:rsid w:val="00A1394C"/>
    <w:rsid w:val="00A15705"/>
    <w:rsid w:val="00A167BC"/>
    <w:rsid w:val="00A22B55"/>
    <w:rsid w:val="00A23854"/>
    <w:rsid w:val="00A24303"/>
    <w:rsid w:val="00A246E3"/>
    <w:rsid w:val="00A329B2"/>
    <w:rsid w:val="00A33347"/>
    <w:rsid w:val="00A34CA7"/>
    <w:rsid w:val="00A34E1A"/>
    <w:rsid w:val="00A356E2"/>
    <w:rsid w:val="00A3610A"/>
    <w:rsid w:val="00A372B1"/>
    <w:rsid w:val="00A4043A"/>
    <w:rsid w:val="00A40710"/>
    <w:rsid w:val="00A4218E"/>
    <w:rsid w:val="00A4464A"/>
    <w:rsid w:val="00A458AE"/>
    <w:rsid w:val="00A459D1"/>
    <w:rsid w:val="00A473F0"/>
    <w:rsid w:val="00A476A3"/>
    <w:rsid w:val="00A4783B"/>
    <w:rsid w:val="00A47EA8"/>
    <w:rsid w:val="00A5014B"/>
    <w:rsid w:val="00A5018F"/>
    <w:rsid w:val="00A51D98"/>
    <w:rsid w:val="00A53911"/>
    <w:rsid w:val="00A54FF6"/>
    <w:rsid w:val="00A55AD4"/>
    <w:rsid w:val="00A55E0B"/>
    <w:rsid w:val="00A56091"/>
    <w:rsid w:val="00A56EE7"/>
    <w:rsid w:val="00A57DF7"/>
    <w:rsid w:val="00A600B2"/>
    <w:rsid w:val="00A62F6C"/>
    <w:rsid w:val="00A63643"/>
    <w:rsid w:val="00A65377"/>
    <w:rsid w:val="00A65744"/>
    <w:rsid w:val="00A662AA"/>
    <w:rsid w:val="00A6735E"/>
    <w:rsid w:val="00A70536"/>
    <w:rsid w:val="00A70B69"/>
    <w:rsid w:val="00A7340C"/>
    <w:rsid w:val="00A7424B"/>
    <w:rsid w:val="00A75EA5"/>
    <w:rsid w:val="00A764C3"/>
    <w:rsid w:val="00A76B9A"/>
    <w:rsid w:val="00A82F38"/>
    <w:rsid w:val="00A84385"/>
    <w:rsid w:val="00A84B19"/>
    <w:rsid w:val="00A85390"/>
    <w:rsid w:val="00A86A64"/>
    <w:rsid w:val="00A87697"/>
    <w:rsid w:val="00A87ECF"/>
    <w:rsid w:val="00A90C30"/>
    <w:rsid w:val="00A90D33"/>
    <w:rsid w:val="00A92044"/>
    <w:rsid w:val="00A9284B"/>
    <w:rsid w:val="00A93805"/>
    <w:rsid w:val="00A957B2"/>
    <w:rsid w:val="00A976B0"/>
    <w:rsid w:val="00AA047F"/>
    <w:rsid w:val="00AA1169"/>
    <w:rsid w:val="00AA2486"/>
    <w:rsid w:val="00AA2B1A"/>
    <w:rsid w:val="00AA4593"/>
    <w:rsid w:val="00AA4A82"/>
    <w:rsid w:val="00AA5E44"/>
    <w:rsid w:val="00AA65EF"/>
    <w:rsid w:val="00AB0D93"/>
    <w:rsid w:val="00AB1525"/>
    <w:rsid w:val="00AB1869"/>
    <w:rsid w:val="00AB1FD7"/>
    <w:rsid w:val="00AB46EF"/>
    <w:rsid w:val="00AB56B8"/>
    <w:rsid w:val="00AB5B25"/>
    <w:rsid w:val="00AC0FC6"/>
    <w:rsid w:val="00AC1BBD"/>
    <w:rsid w:val="00AC3B83"/>
    <w:rsid w:val="00AC5A11"/>
    <w:rsid w:val="00AC600C"/>
    <w:rsid w:val="00AC631E"/>
    <w:rsid w:val="00AD0500"/>
    <w:rsid w:val="00AD1148"/>
    <w:rsid w:val="00AD30F6"/>
    <w:rsid w:val="00AD4364"/>
    <w:rsid w:val="00AD4CB0"/>
    <w:rsid w:val="00AD7332"/>
    <w:rsid w:val="00AD778C"/>
    <w:rsid w:val="00AE3705"/>
    <w:rsid w:val="00AE4684"/>
    <w:rsid w:val="00AE49A9"/>
    <w:rsid w:val="00AE4EAE"/>
    <w:rsid w:val="00AE63CF"/>
    <w:rsid w:val="00AE7884"/>
    <w:rsid w:val="00AE7A24"/>
    <w:rsid w:val="00AE7C98"/>
    <w:rsid w:val="00AF05BC"/>
    <w:rsid w:val="00AF0924"/>
    <w:rsid w:val="00AF1E5E"/>
    <w:rsid w:val="00AF2CA4"/>
    <w:rsid w:val="00AF52CD"/>
    <w:rsid w:val="00AF57A5"/>
    <w:rsid w:val="00AF6ADA"/>
    <w:rsid w:val="00AF7AFC"/>
    <w:rsid w:val="00B01164"/>
    <w:rsid w:val="00B01D59"/>
    <w:rsid w:val="00B0580C"/>
    <w:rsid w:val="00B05B1B"/>
    <w:rsid w:val="00B07216"/>
    <w:rsid w:val="00B11CE3"/>
    <w:rsid w:val="00B11FE7"/>
    <w:rsid w:val="00B1247B"/>
    <w:rsid w:val="00B1430B"/>
    <w:rsid w:val="00B15305"/>
    <w:rsid w:val="00B16930"/>
    <w:rsid w:val="00B17E01"/>
    <w:rsid w:val="00B22503"/>
    <w:rsid w:val="00B22FA6"/>
    <w:rsid w:val="00B236D8"/>
    <w:rsid w:val="00B240B9"/>
    <w:rsid w:val="00B2421E"/>
    <w:rsid w:val="00B24CA5"/>
    <w:rsid w:val="00B30C5C"/>
    <w:rsid w:val="00B337A6"/>
    <w:rsid w:val="00B34EA6"/>
    <w:rsid w:val="00B35C4F"/>
    <w:rsid w:val="00B3665B"/>
    <w:rsid w:val="00B41EE6"/>
    <w:rsid w:val="00B42AD6"/>
    <w:rsid w:val="00B43711"/>
    <w:rsid w:val="00B43FDF"/>
    <w:rsid w:val="00B44873"/>
    <w:rsid w:val="00B46A30"/>
    <w:rsid w:val="00B46D01"/>
    <w:rsid w:val="00B47D93"/>
    <w:rsid w:val="00B500CF"/>
    <w:rsid w:val="00B50390"/>
    <w:rsid w:val="00B514EB"/>
    <w:rsid w:val="00B53B44"/>
    <w:rsid w:val="00B54235"/>
    <w:rsid w:val="00B54F1A"/>
    <w:rsid w:val="00B564FB"/>
    <w:rsid w:val="00B5654A"/>
    <w:rsid w:val="00B60BD1"/>
    <w:rsid w:val="00B63B61"/>
    <w:rsid w:val="00B64490"/>
    <w:rsid w:val="00B64946"/>
    <w:rsid w:val="00B6587F"/>
    <w:rsid w:val="00B66352"/>
    <w:rsid w:val="00B67F85"/>
    <w:rsid w:val="00B730C3"/>
    <w:rsid w:val="00B73B19"/>
    <w:rsid w:val="00B73CF2"/>
    <w:rsid w:val="00B73E33"/>
    <w:rsid w:val="00B80743"/>
    <w:rsid w:val="00B83CEA"/>
    <w:rsid w:val="00B843D1"/>
    <w:rsid w:val="00B8472F"/>
    <w:rsid w:val="00B84AFE"/>
    <w:rsid w:val="00B84FF5"/>
    <w:rsid w:val="00B90A39"/>
    <w:rsid w:val="00B934E6"/>
    <w:rsid w:val="00B94448"/>
    <w:rsid w:val="00B97D10"/>
    <w:rsid w:val="00BA028D"/>
    <w:rsid w:val="00BA0AEE"/>
    <w:rsid w:val="00BA1D03"/>
    <w:rsid w:val="00BA578D"/>
    <w:rsid w:val="00BA658C"/>
    <w:rsid w:val="00BB306E"/>
    <w:rsid w:val="00BB38B6"/>
    <w:rsid w:val="00BB3D16"/>
    <w:rsid w:val="00BB4B1B"/>
    <w:rsid w:val="00BB4FED"/>
    <w:rsid w:val="00BB509F"/>
    <w:rsid w:val="00BB5DC4"/>
    <w:rsid w:val="00BB7A38"/>
    <w:rsid w:val="00BB7BCC"/>
    <w:rsid w:val="00BC0033"/>
    <w:rsid w:val="00BC2787"/>
    <w:rsid w:val="00BC53EB"/>
    <w:rsid w:val="00BC67DD"/>
    <w:rsid w:val="00BC7AC4"/>
    <w:rsid w:val="00BD2067"/>
    <w:rsid w:val="00BD24CD"/>
    <w:rsid w:val="00BD3D3F"/>
    <w:rsid w:val="00BD5AC2"/>
    <w:rsid w:val="00BD5EF8"/>
    <w:rsid w:val="00BD65A6"/>
    <w:rsid w:val="00BE076C"/>
    <w:rsid w:val="00BE156B"/>
    <w:rsid w:val="00BE25B6"/>
    <w:rsid w:val="00BE5454"/>
    <w:rsid w:val="00BE5799"/>
    <w:rsid w:val="00BE5978"/>
    <w:rsid w:val="00BE6225"/>
    <w:rsid w:val="00BE64E4"/>
    <w:rsid w:val="00BE7E72"/>
    <w:rsid w:val="00BF086A"/>
    <w:rsid w:val="00BF0AA9"/>
    <w:rsid w:val="00BF1191"/>
    <w:rsid w:val="00BF1A5C"/>
    <w:rsid w:val="00BF7D06"/>
    <w:rsid w:val="00C01B39"/>
    <w:rsid w:val="00C01C5F"/>
    <w:rsid w:val="00C0336A"/>
    <w:rsid w:val="00C057AB"/>
    <w:rsid w:val="00C075BA"/>
    <w:rsid w:val="00C07E87"/>
    <w:rsid w:val="00C11005"/>
    <w:rsid w:val="00C1152D"/>
    <w:rsid w:val="00C11EE3"/>
    <w:rsid w:val="00C120DE"/>
    <w:rsid w:val="00C12D1A"/>
    <w:rsid w:val="00C14612"/>
    <w:rsid w:val="00C14D24"/>
    <w:rsid w:val="00C15362"/>
    <w:rsid w:val="00C16BDF"/>
    <w:rsid w:val="00C20EF3"/>
    <w:rsid w:val="00C2103C"/>
    <w:rsid w:val="00C239FF"/>
    <w:rsid w:val="00C23A08"/>
    <w:rsid w:val="00C2439A"/>
    <w:rsid w:val="00C255EC"/>
    <w:rsid w:val="00C26D4D"/>
    <w:rsid w:val="00C27FB1"/>
    <w:rsid w:val="00C30943"/>
    <w:rsid w:val="00C349AF"/>
    <w:rsid w:val="00C3516F"/>
    <w:rsid w:val="00C35F52"/>
    <w:rsid w:val="00C37807"/>
    <w:rsid w:val="00C4019E"/>
    <w:rsid w:val="00C41465"/>
    <w:rsid w:val="00C43D7B"/>
    <w:rsid w:val="00C444FE"/>
    <w:rsid w:val="00C45B78"/>
    <w:rsid w:val="00C52633"/>
    <w:rsid w:val="00C5773D"/>
    <w:rsid w:val="00C66174"/>
    <w:rsid w:val="00C670D9"/>
    <w:rsid w:val="00C67419"/>
    <w:rsid w:val="00C67C9C"/>
    <w:rsid w:val="00C738D7"/>
    <w:rsid w:val="00C73EAB"/>
    <w:rsid w:val="00C74CD1"/>
    <w:rsid w:val="00C75967"/>
    <w:rsid w:val="00C75D40"/>
    <w:rsid w:val="00C768B6"/>
    <w:rsid w:val="00C83161"/>
    <w:rsid w:val="00C85FD7"/>
    <w:rsid w:val="00C9070B"/>
    <w:rsid w:val="00C91BFD"/>
    <w:rsid w:val="00C922B9"/>
    <w:rsid w:val="00C9238C"/>
    <w:rsid w:val="00C95998"/>
    <w:rsid w:val="00C95E33"/>
    <w:rsid w:val="00C97426"/>
    <w:rsid w:val="00C9743C"/>
    <w:rsid w:val="00CA1FA1"/>
    <w:rsid w:val="00CA44EF"/>
    <w:rsid w:val="00CA4AC5"/>
    <w:rsid w:val="00CA6AB9"/>
    <w:rsid w:val="00CA6D2D"/>
    <w:rsid w:val="00CA7B3F"/>
    <w:rsid w:val="00CB3EDF"/>
    <w:rsid w:val="00CB490F"/>
    <w:rsid w:val="00CB5177"/>
    <w:rsid w:val="00CB6686"/>
    <w:rsid w:val="00CB7658"/>
    <w:rsid w:val="00CC36AD"/>
    <w:rsid w:val="00CC5AAA"/>
    <w:rsid w:val="00CC7978"/>
    <w:rsid w:val="00CD027A"/>
    <w:rsid w:val="00CD14A2"/>
    <w:rsid w:val="00CD46A0"/>
    <w:rsid w:val="00CD56FB"/>
    <w:rsid w:val="00CD5A83"/>
    <w:rsid w:val="00CD6AAE"/>
    <w:rsid w:val="00CD7613"/>
    <w:rsid w:val="00CD7BFE"/>
    <w:rsid w:val="00CE1F8E"/>
    <w:rsid w:val="00CE33FE"/>
    <w:rsid w:val="00CE3494"/>
    <w:rsid w:val="00CE5E71"/>
    <w:rsid w:val="00CE6E6F"/>
    <w:rsid w:val="00CE776F"/>
    <w:rsid w:val="00CF04E7"/>
    <w:rsid w:val="00CF0910"/>
    <w:rsid w:val="00CF102B"/>
    <w:rsid w:val="00CF253B"/>
    <w:rsid w:val="00CF2CCC"/>
    <w:rsid w:val="00CF4D2F"/>
    <w:rsid w:val="00D01822"/>
    <w:rsid w:val="00D02EDD"/>
    <w:rsid w:val="00D04624"/>
    <w:rsid w:val="00D0517D"/>
    <w:rsid w:val="00D051D5"/>
    <w:rsid w:val="00D06369"/>
    <w:rsid w:val="00D07BCD"/>
    <w:rsid w:val="00D1050C"/>
    <w:rsid w:val="00D11B53"/>
    <w:rsid w:val="00D15BBC"/>
    <w:rsid w:val="00D21BAB"/>
    <w:rsid w:val="00D22001"/>
    <w:rsid w:val="00D228CC"/>
    <w:rsid w:val="00D26325"/>
    <w:rsid w:val="00D27E21"/>
    <w:rsid w:val="00D326A3"/>
    <w:rsid w:val="00D33736"/>
    <w:rsid w:val="00D34939"/>
    <w:rsid w:val="00D4207E"/>
    <w:rsid w:val="00D422CC"/>
    <w:rsid w:val="00D431AE"/>
    <w:rsid w:val="00D45F27"/>
    <w:rsid w:val="00D46348"/>
    <w:rsid w:val="00D4726E"/>
    <w:rsid w:val="00D52058"/>
    <w:rsid w:val="00D529C6"/>
    <w:rsid w:val="00D53FEC"/>
    <w:rsid w:val="00D54296"/>
    <w:rsid w:val="00D61332"/>
    <w:rsid w:val="00D61D83"/>
    <w:rsid w:val="00D630A6"/>
    <w:rsid w:val="00D630D9"/>
    <w:rsid w:val="00D64867"/>
    <w:rsid w:val="00D652ED"/>
    <w:rsid w:val="00D665E6"/>
    <w:rsid w:val="00D66BB8"/>
    <w:rsid w:val="00D672D3"/>
    <w:rsid w:val="00D678DD"/>
    <w:rsid w:val="00D721C8"/>
    <w:rsid w:val="00D72CC8"/>
    <w:rsid w:val="00D75E05"/>
    <w:rsid w:val="00D76454"/>
    <w:rsid w:val="00D779D9"/>
    <w:rsid w:val="00D77AED"/>
    <w:rsid w:val="00D800CA"/>
    <w:rsid w:val="00D81999"/>
    <w:rsid w:val="00D8234F"/>
    <w:rsid w:val="00D823D7"/>
    <w:rsid w:val="00D86E2D"/>
    <w:rsid w:val="00D87D8F"/>
    <w:rsid w:val="00D87E79"/>
    <w:rsid w:val="00D90A1C"/>
    <w:rsid w:val="00D933C9"/>
    <w:rsid w:val="00D959FE"/>
    <w:rsid w:val="00D969BB"/>
    <w:rsid w:val="00D9796E"/>
    <w:rsid w:val="00D97F40"/>
    <w:rsid w:val="00DA060F"/>
    <w:rsid w:val="00DA0A47"/>
    <w:rsid w:val="00DA112A"/>
    <w:rsid w:val="00DA1401"/>
    <w:rsid w:val="00DA190F"/>
    <w:rsid w:val="00DA2ECB"/>
    <w:rsid w:val="00DA3A78"/>
    <w:rsid w:val="00DA3EAC"/>
    <w:rsid w:val="00DA4F13"/>
    <w:rsid w:val="00DA5226"/>
    <w:rsid w:val="00DA591C"/>
    <w:rsid w:val="00DA5AEF"/>
    <w:rsid w:val="00DA5D98"/>
    <w:rsid w:val="00DA764A"/>
    <w:rsid w:val="00DB0B62"/>
    <w:rsid w:val="00DB1A2C"/>
    <w:rsid w:val="00DB4573"/>
    <w:rsid w:val="00DB46D9"/>
    <w:rsid w:val="00DB641C"/>
    <w:rsid w:val="00DB6AC0"/>
    <w:rsid w:val="00DB7C1C"/>
    <w:rsid w:val="00DB7EBD"/>
    <w:rsid w:val="00DC1FFA"/>
    <w:rsid w:val="00DC4829"/>
    <w:rsid w:val="00DC5100"/>
    <w:rsid w:val="00DD00AC"/>
    <w:rsid w:val="00DD09D7"/>
    <w:rsid w:val="00DD1186"/>
    <w:rsid w:val="00DD40D2"/>
    <w:rsid w:val="00DD4F38"/>
    <w:rsid w:val="00DD66B2"/>
    <w:rsid w:val="00DD74C1"/>
    <w:rsid w:val="00DE161C"/>
    <w:rsid w:val="00DE1AC8"/>
    <w:rsid w:val="00DE2826"/>
    <w:rsid w:val="00DE2A0F"/>
    <w:rsid w:val="00DE3B68"/>
    <w:rsid w:val="00DE43F3"/>
    <w:rsid w:val="00DE5FAA"/>
    <w:rsid w:val="00DE692B"/>
    <w:rsid w:val="00DE7D04"/>
    <w:rsid w:val="00DF1641"/>
    <w:rsid w:val="00DF2AFD"/>
    <w:rsid w:val="00DF479E"/>
    <w:rsid w:val="00DF7550"/>
    <w:rsid w:val="00DF7661"/>
    <w:rsid w:val="00E00698"/>
    <w:rsid w:val="00E02DBD"/>
    <w:rsid w:val="00E05227"/>
    <w:rsid w:val="00E06421"/>
    <w:rsid w:val="00E06E0A"/>
    <w:rsid w:val="00E10AE8"/>
    <w:rsid w:val="00E11FDC"/>
    <w:rsid w:val="00E14A2A"/>
    <w:rsid w:val="00E15DAD"/>
    <w:rsid w:val="00E15F70"/>
    <w:rsid w:val="00E17A1B"/>
    <w:rsid w:val="00E21079"/>
    <w:rsid w:val="00E222FF"/>
    <w:rsid w:val="00E23204"/>
    <w:rsid w:val="00E23745"/>
    <w:rsid w:val="00E2437E"/>
    <w:rsid w:val="00E251D1"/>
    <w:rsid w:val="00E260BA"/>
    <w:rsid w:val="00E268F6"/>
    <w:rsid w:val="00E27434"/>
    <w:rsid w:val="00E27634"/>
    <w:rsid w:val="00E33C15"/>
    <w:rsid w:val="00E3407D"/>
    <w:rsid w:val="00E35B0E"/>
    <w:rsid w:val="00E3738F"/>
    <w:rsid w:val="00E4219E"/>
    <w:rsid w:val="00E43730"/>
    <w:rsid w:val="00E43BD0"/>
    <w:rsid w:val="00E440B3"/>
    <w:rsid w:val="00E44318"/>
    <w:rsid w:val="00E44C48"/>
    <w:rsid w:val="00E4556A"/>
    <w:rsid w:val="00E45723"/>
    <w:rsid w:val="00E466AC"/>
    <w:rsid w:val="00E50BF0"/>
    <w:rsid w:val="00E5101B"/>
    <w:rsid w:val="00E53386"/>
    <w:rsid w:val="00E558DE"/>
    <w:rsid w:val="00E56FD9"/>
    <w:rsid w:val="00E603A8"/>
    <w:rsid w:val="00E60CA8"/>
    <w:rsid w:val="00E60D40"/>
    <w:rsid w:val="00E615F6"/>
    <w:rsid w:val="00E618E6"/>
    <w:rsid w:val="00E6227D"/>
    <w:rsid w:val="00E627D0"/>
    <w:rsid w:val="00E62F6E"/>
    <w:rsid w:val="00E65ECD"/>
    <w:rsid w:val="00E709F5"/>
    <w:rsid w:val="00E70CEB"/>
    <w:rsid w:val="00E74F93"/>
    <w:rsid w:val="00E76180"/>
    <w:rsid w:val="00E76925"/>
    <w:rsid w:val="00E7764D"/>
    <w:rsid w:val="00E82102"/>
    <w:rsid w:val="00E82595"/>
    <w:rsid w:val="00E826F3"/>
    <w:rsid w:val="00E832DD"/>
    <w:rsid w:val="00E8594B"/>
    <w:rsid w:val="00E86994"/>
    <w:rsid w:val="00E87EB6"/>
    <w:rsid w:val="00E91DC0"/>
    <w:rsid w:val="00E9267F"/>
    <w:rsid w:val="00E95207"/>
    <w:rsid w:val="00E95C9F"/>
    <w:rsid w:val="00E962F1"/>
    <w:rsid w:val="00E973E3"/>
    <w:rsid w:val="00E97902"/>
    <w:rsid w:val="00EA2FEE"/>
    <w:rsid w:val="00EA3B77"/>
    <w:rsid w:val="00EB104B"/>
    <w:rsid w:val="00EB3622"/>
    <w:rsid w:val="00EB3A66"/>
    <w:rsid w:val="00EB41FC"/>
    <w:rsid w:val="00EB4EEB"/>
    <w:rsid w:val="00EB579C"/>
    <w:rsid w:val="00EB60F0"/>
    <w:rsid w:val="00EB7EC2"/>
    <w:rsid w:val="00EC1860"/>
    <w:rsid w:val="00EC2EA8"/>
    <w:rsid w:val="00EC3718"/>
    <w:rsid w:val="00EC3B99"/>
    <w:rsid w:val="00EC453E"/>
    <w:rsid w:val="00EC4D92"/>
    <w:rsid w:val="00EC75AE"/>
    <w:rsid w:val="00ED10FB"/>
    <w:rsid w:val="00ED11D0"/>
    <w:rsid w:val="00ED18CD"/>
    <w:rsid w:val="00ED2674"/>
    <w:rsid w:val="00ED3F4F"/>
    <w:rsid w:val="00ED6501"/>
    <w:rsid w:val="00ED7ED2"/>
    <w:rsid w:val="00EE028F"/>
    <w:rsid w:val="00EE161E"/>
    <w:rsid w:val="00EE3257"/>
    <w:rsid w:val="00EE412F"/>
    <w:rsid w:val="00EE4FF9"/>
    <w:rsid w:val="00EE5A3F"/>
    <w:rsid w:val="00EE6A15"/>
    <w:rsid w:val="00EF0CEB"/>
    <w:rsid w:val="00EF2DCD"/>
    <w:rsid w:val="00EF34EB"/>
    <w:rsid w:val="00EF3663"/>
    <w:rsid w:val="00EF50D6"/>
    <w:rsid w:val="00EF6AC7"/>
    <w:rsid w:val="00EF76BD"/>
    <w:rsid w:val="00EF7DA3"/>
    <w:rsid w:val="00F00E52"/>
    <w:rsid w:val="00F022F0"/>
    <w:rsid w:val="00F03682"/>
    <w:rsid w:val="00F0390A"/>
    <w:rsid w:val="00F05C51"/>
    <w:rsid w:val="00F0773E"/>
    <w:rsid w:val="00F07E7F"/>
    <w:rsid w:val="00F07F7A"/>
    <w:rsid w:val="00F11306"/>
    <w:rsid w:val="00F115AA"/>
    <w:rsid w:val="00F118C7"/>
    <w:rsid w:val="00F139A5"/>
    <w:rsid w:val="00F1506A"/>
    <w:rsid w:val="00F15A80"/>
    <w:rsid w:val="00F16C5F"/>
    <w:rsid w:val="00F16F6F"/>
    <w:rsid w:val="00F21CE9"/>
    <w:rsid w:val="00F22163"/>
    <w:rsid w:val="00F2245F"/>
    <w:rsid w:val="00F2557C"/>
    <w:rsid w:val="00F27268"/>
    <w:rsid w:val="00F27858"/>
    <w:rsid w:val="00F2794B"/>
    <w:rsid w:val="00F32571"/>
    <w:rsid w:val="00F34495"/>
    <w:rsid w:val="00F347A4"/>
    <w:rsid w:val="00F40A1A"/>
    <w:rsid w:val="00F4101C"/>
    <w:rsid w:val="00F438C3"/>
    <w:rsid w:val="00F45477"/>
    <w:rsid w:val="00F46076"/>
    <w:rsid w:val="00F46171"/>
    <w:rsid w:val="00F47D72"/>
    <w:rsid w:val="00F527CC"/>
    <w:rsid w:val="00F54392"/>
    <w:rsid w:val="00F5484A"/>
    <w:rsid w:val="00F550F3"/>
    <w:rsid w:val="00F55413"/>
    <w:rsid w:val="00F560E7"/>
    <w:rsid w:val="00F5705F"/>
    <w:rsid w:val="00F62811"/>
    <w:rsid w:val="00F632F4"/>
    <w:rsid w:val="00F63843"/>
    <w:rsid w:val="00F63BEB"/>
    <w:rsid w:val="00F64197"/>
    <w:rsid w:val="00F657E9"/>
    <w:rsid w:val="00F66546"/>
    <w:rsid w:val="00F66998"/>
    <w:rsid w:val="00F70866"/>
    <w:rsid w:val="00F71EAC"/>
    <w:rsid w:val="00F736C7"/>
    <w:rsid w:val="00F7428D"/>
    <w:rsid w:val="00F7476D"/>
    <w:rsid w:val="00F765F3"/>
    <w:rsid w:val="00F77A3F"/>
    <w:rsid w:val="00F80079"/>
    <w:rsid w:val="00F81848"/>
    <w:rsid w:val="00F81B4C"/>
    <w:rsid w:val="00F81B63"/>
    <w:rsid w:val="00F84080"/>
    <w:rsid w:val="00F846F0"/>
    <w:rsid w:val="00F852F3"/>
    <w:rsid w:val="00F856FB"/>
    <w:rsid w:val="00F901DC"/>
    <w:rsid w:val="00F90837"/>
    <w:rsid w:val="00F92FF0"/>
    <w:rsid w:val="00F957EA"/>
    <w:rsid w:val="00F96BE1"/>
    <w:rsid w:val="00F96D9E"/>
    <w:rsid w:val="00FA1623"/>
    <w:rsid w:val="00FA1ECB"/>
    <w:rsid w:val="00FA5AC9"/>
    <w:rsid w:val="00FA7045"/>
    <w:rsid w:val="00FB2121"/>
    <w:rsid w:val="00FB2E53"/>
    <w:rsid w:val="00FB4D3E"/>
    <w:rsid w:val="00FB51E6"/>
    <w:rsid w:val="00FC0147"/>
    <w:rsid w:val="00FC1A25"/>
    <w:rsid w:val="00FC3C24"/>
    <w:rsid w:val="00FC685C"/>
    <w:rsid w:val="00FC6B4F"/>
    <w:rsid w:val="00FC7C5A"/>
    <w:rsid w:val="00FC7D63"/>
    <w:rsid w:val="00FD0610"/>
    <w:rsid w:val="00FD10F7"/>
    <w:rsid w:val="00FD1BD3"/>
    <w:rsid w:val="00FD42F8"/>
    <w:rsid w:val="00FD47EB"/>
    <w:rsid w:val="00FD4C54"/>
    <w:rsid w:val="00FE058A"/>
    <w:rsid w:val="00FE18A3"/>
    <w:rsid w:val="00FE1B9A"/>
    <w:rsid w:val="00FE1C09"/>
    <w:rsid w:val="00FE27FA"/>
    <w:rsid w:val="00FE3D05"/>
    <w:rsid w:val="00FE51D3"/>
    <w:rsid w:val="00FE619C"/>
    <w:rsid w:val="00FE6E34"/>
    <w:rsid w:val="00FF329D"/>
    <w:rsid w:val="00FF3A19"/>
    <w:rsid w:val="00FF46C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colormenu v:ext="edit" fillcolor="none [4]" strokecolor="none [1]" shadowcolor="none [2]"/>
    </o:shapedefaults>
    <o:shapelayout v:ext="edit">
      <o:idmap v:ext="edit" data="1"/>
    </o:shapelayout>
  </w:shapeDefaults>
  <w:doNotEmbedSmartTags/>
  <w:decimalSymbol w:val="."/>
  <w:listSeparator w:val=","/>
  <w14:docId w14:val="42BBD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pPr>
    <w:rPr>
      <w:rFonts w:eastAsia="DejaVu Sans" w:cs="Lohit Devanagari"/>
      <w:kern w:val="1"/>
      <w:sz w:val="24"/>
      <w:szCs w:val="24"/>
      <w:lang w:eastAsia="hi-IN" w:bidi="hi-IN"/>
    </w:rPr>
  </w:style>
  <w:style w:type="paragraph" w:styleId="Heading1">
    <w:name w:val="heading 1"/>
    <w:basedOn w:val="Heading"/>
    <w:next w:val="BodyText"/>
    <w:qFormat/>
    <w:rsid w:val="00D26325"/>
    <w:pPr>
      <w:outlineLvl w:val="0"/>
    </w:pPr>
    <w:rPr>
      <w:rFonts w:ascii="Times New Roman" w:hAnsi="Times New Roman"/>
      <w:b/>
      <w:bCs/>
      <w:sz w:val="40"/>
      <w:szCs w:val="48"/>
    </w:rPr>
  </w:style>
  <w:style w:type="paragraph" w:styleId="Heading2">
    <w:name w:val="heading 2"/>
    <w:basedOn w:val="Normal"/>
    <w:next w:val="Normal"/>
    <w:link w:val="Heading2Char"/>
    <w:uiPriority w:val="9"/>
    <w:unhideWhenUsed/>
    <w:qFormat/>
    <w:rsid w:val="00D26325"/>
    <w:pPr>
      <w:keepNext/>
      <w:keepLines/>
      <w:spacing w:before="200"/>
      <w:outlineLvl w:val="1"/>
    </w:pPr>
    <w:rPr>
      <w:rFonts w:eastAsiaTheme="majorEastAsia" w:cstheme="majorBidi"/>
      <w:b/>
      <w:bCs/>
      <w:i/>
      <w:color w:val="000000" w:themeColor="text1"/>
      <w:sz w:val="32"/>
      <w:szCs w:val="26"/>
    </w:rPr>
  </w:style>
  <w:style w:type="paragraph" w:styleId="Heading3">
    <w:name w:val="heading 3"/>
    <w:basedOn w:val="Normal"/>
    <w:next w:val="Normal"/>
    <w:link w:val="Heading3Char"/>
    <w:autoRedefine/>
    <w:uiPriority w:val="9"/>
    <w:unhideWhenUsed/>
    <w:qFormat/>
    <w:rsid w:val="003B534B"/>
    <w:pPr>
      <w:keepNext/>
      <w:keepLines/>
      <w:spacing w:before="200"/>
      <w:outlineLvl w:val="2"/>
    </w:pPr>
    <w:rPr>
      <w:rFonts w:eastAsiaTheme="majorEastAsia" w:cstheme="majorBidi"/>
      <w:b/>
      <w:bCs/>
      <w:i/>
      <w:color w:val="000000" w:themeColor="text1"/>
    </w:rPr>
  </w:style>
  <w:style w:type="paragraph" w:styleId="Heading4">
    <w:name w:val="heading 4"/>
    <w:basedOn w:val="Normal"/>
    <w:next w:val="Normal"/>
    <w:link w:val="Heading4Char"/>
    <w:uiPriority w:val="9"/>
    <w:unhideWhenUsed/>
    <w:qFormat/>
    <w:rsid w:val="00312DBC"/>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12DBC"/>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D051E"/>
    <w:pPr>
      <w:keepNext/>
      <w:keepLines/>
      <w:spacing w:before="200"/>
      <w:outlineLvl w:val="5"/>
    </w:pPr>
    <w:rPr>
      <w:rFonts w:asciiTheme="majorHAnsi" w:eastAsiaTheme="majorEastAsia" w:hAnsiTheme="majorHAnsi" w:cs="Mangal"/>
      <w:i/>
      <w:iCs/>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keepNext/>
      <w:spacing w:before="240" w:after="120"/>
    </w:pPr>
    <w:rPr>
      <w:rFonts w:ascii="Arial"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customStyle="1" w:styleId="PreformattedText">
    <w:name w:val="Preformatted Text"/>
    <w:basedOn w:val="Normal"/>
    <w:rPr>
      <w:rFonts w:ascii="DejaVu Sans Mono" w:eastAsia="DejaVu Sans Mono" w:hAnsi="DejaVu Sans Mono"/>
      <w:sz w:val="20"/>
      <w:szCs w:val="20"/>
    </w:rPr>
  </w:style>
  <w:style w:type="paragraph" w:customStyle="1" w:styleId="TableContents">
    <w:name w:val="Table Contents"/>
    <w:basedOn w:val="Normal"/>
    <w:pPr>
      <w:suppressLineNumbers/>
    </w:pPr>
  </w:style>
  <w:style w:type="paragraph" w:customStyle="1" w:styleId="Framecontents">
    <w:name w:val="Frame contents"/>
    <w:basedOn w:val="BodyText"/>
  </w:style>
  <w:style w:type="paragraph" w:customStyle="1" w:styleId="TableHeading">
    <w:name w:val="Table Heading"/>
    <w:basedOn w:val="TableContents"/>
    <w:pPr>
      <w:jc w:val="center"/>
    </w:pPr>
    <w:rPr>
      <w:b/>
      <w:bCs/>
    </w:rPr>
  </w:style>
  <w:style w:type="paragraph" w:customStyle="1" w:styleId="ContentsHeading">
    <w:name w:val="Contents Heading"/>
    <w:basedOn w:val="Heading"/>
    <w:pPr>
      <w:suppressLineNumbers/>
    </w:pPr>
    <w:rPr>
      <w:b/>
      <w:bCs/>
      <w:sz w:val="32"/>
      <w:szCs w:val="32"/>
    </w:rPr>
  </w:style>
  <w:style w:type="paragraph" w:styleId="TOC1">
    <w:name w:val="toc 1"/>
    <w:basedOn w:val="Index"/>
    <w:uiPriority w:val="39"/>
    <w:pPr>
      <w:suppressLineNumbers w:val="0"/>
      <w:spacing w:before="120"/>
    </w:pPr>
    <w:rPr>
      <w:rFonts w:asciiTheme="majorHAnsi" w:hAnsiTheme="majorHAnsi"/>
      <w:b/>
      <w:color w:val="548DD4"/>
    </w:rPr>
  </w:style>
  <w:style w:type="paragraph" w:styleId="TOC2">
    <w:name w:val="toc 2"/>
    <w:basedOn w:val="Index"/>
    <w:uiPriority w:val="39"/>
    <w:pPr>
      <w:suppressLineNumbers w:val="0"/>
    </w:pPr>
    <w:rPr>
      <w:rFonts w:asciiTheme="minorHAnsi" w:hAnsiTheme="minorHAnsi"/>
      <w:sz w:val="22"/>
      <w:szCs w:val="22"/>
    </w:rPr>
  </w:style>
  <w:style w:type="paragraph" w:styleId="TOC3">
    <w:name w:val="toc 3"/>
    <w:basedOn w:val="Index"/>
    <w:uiPriority w:val="39"/>
    <w:pPr>
      <w:suppressLineNumbers w:val="0"/>
      <w:ind w:left="240"/>
    </w:pPr>
    <w:rPr>
      <w:rFonts w:asciiTheme="minorHAnsi" w:hAnsiTheme="minorHAnsi"/>
      <w:i/>
      <w:sz w:val="22"/>
      <w:szCs w:val="22"/>
    </w:rPr>
  </w:style>
  <w:style w:type="paragraph" w:styleId="BalloonText">
    <w:name w:val="Balloon Text"/>
    <w:basedOn w:val="Normal"/>
    <w:link w:val="BalloonTextChar"/>
    <w:uiPriority w:val="99"/>
    <w:semiHidden/>
    <w:unhideWhenUsed/>
    <w:rsid w:val="0085220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52204"/>
    <w:rPr>
      <w:rFonts w:ascii="Lucida Grande" w:eastAsia="DejaVu Sans" w:hAnsi="Lucida Grande" w:cs="Lucida Grande"/>
      <w:kern w:val="1"/>
      <w:sz w:val="18"/>
      <w:szCs w:val="18"/>
      <w:lang w:eastAsia="hi-IN" w:bidi="hi-IN"/>
    </w:rPr>
  </w:style>
  <w:style w:type="paragraph" w:styleId="ListParagraph">
    <w:name w:val="List Paragraph"/>
    <w:basedOn w:val="Normal"/>
    <w:uiPriority w:val="34"/>
    <w:qFormat/>
    <w:rsid w:val="00852204"/>
    <w:pPr>
      <w:ind w:left="720"/>
      <w:contextualSpacing/>
    </w:pPr>
  </w:style>
  <w:style w:type="table" w:styleId="TableGrid">
    <w:name w:val="Table Grid"/>
    <w:basedOn w:val="TableNormal"/>
    <w:uiPriority w:val="59"/>
    <w:rsid w:val="009906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1">
    <w:name w:val="Medium Shading 1 Accent 1"/>
    <w:basedOn w:val="TableNormal"/>
    <w:uiPriority w:val="63"/>
    <w:rsid w:val="00745D26"/>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8C2CDD"/>
    <w:pPr>
      <w:widowControl/>
      <w:suppressAutoHyphens w:val="0"/>
      <w:spacing w:before="100" w:beforeAutospacing="1" w:after="100" w:afterAutospacing="1"/>
    </w:pPr>
    <w:rPr>
      <w:rFonts w:ascii="Times" w:eastAsia="Times New Roman" w:hAnsi="Times" w:cs="Times New Roman"/>
      <w:kern w:val="0"/>
      <w:sz w:val="20"/>
      <w:szCs w:val="20"/>
      <w:lang w:eastAsia="en-US" w:bidi="ar-SA"/>
    </w:rPr>
  </w:style>
  <w:style w:type="character" w:styleId="CommentReference">
    <w:name w:val="annotation reference"/>
    <w:basedOn w:val="DefaultParagraphFont"/>
    <w:uiPriority w:val="99"/>
    <w:semiHidden/>
    <w:unhideWhenUsed/>
    <w:rsid w:val="00A40710"/>
    <w:rPr>
      <w:sz w:val="18"/>
      <w:szCs w:val="18"/>
    </w:rPr>
  </w:style>
  <w:style w:type="paragraph" w:styleId="CommentText">
    <w:name w:val="annotation text"/>
    <w:basedOn w:val="Normal"/>
    <w:link w:val="CommentTextChar"/>
    <w:uiPriority w:val="99"/>
    <w:semiHidden/>
    <w:unhideWhenUsed/>
    <w:rsid w:val="00A40710"/>
  </w:style>
  <w:style w:type="character" w:customStyle="1" w:styleId="CommentTextChar">
    <w:name w:val="Comment Text Char"/>
    <w:basedOn w:val="DefaultParagraphFont"/>
    <w:link w:val="CommentText"/>
    <w:uiPriority w:val="99"/>
    <w:semiHidden/>
    <w:rsid w:val="00A40710"/>
    <w:rPr>
      <w:rFonts w:eastAsia="DejaVu Sans" w:cs="Lohit Devanagari"/>
      <w:kern w:val="1"/>
      <w:sz w:val="24"/>
      <w:szCs w:val="24"/>
      <w:lang w:eastAsia="hi-IN" w:bidi="hi-IN"/>
    </w:rPr>
  </w:style>
  <w:style w:type="paragraph" w:styleId="CommentSubject">
    <w:name w:val="annotation subject"/>
    <w:basedOn w:val="CommentText"/>
    <w:next w:val="CommentText"/>
    <w:link w:val="CommentSubjectChar"/>
    <w:uiPriority w:val="99"/>
    <w:semiHidden/>
    <w:unhideWhenUsed/>
    <w:rsid w:val="00A40710"/>
    <w:rPr>
      <w:b/>
      <w:bCs/>
      <w:sz w:val="20"/>
      <w:szCs w:val="20"/>
    </w:rPr>
  </w:style>
  <w:style w:type="character" w:customStyle="1" w:styleId="CommentSubjectChar">
    <w:name w:val="Comment Subject Char"/>
    <w:basedOn w:val="CommentTextChar"/>
    <w:link w:val="CommentSubject"/>
    <w:uiPriority w:val="99"/>
    <w:semiHidden/>
    <w:rsid w:val="00A40710"/>
    <w:rPr>
      <w:rFonts w:eastAsia="DejaVu Sans" w:cs="Lohit Devanagari"/>
      <w:b/>
      <w:bCs/>
      <w:kern w:val="1"/>
      <w:sz w:val="24"/>
      <w:szCs w:val="24"/>
      <w:lang w:eastAsia="hi-IN" w:bidi="hi-IN"/>
    </w:rPr>
  </w:style>
  <w:style w:type="character" w:styleId="Hyperlink">
    <w:name w:val="Hyperlink"/>
    <w:basedOn w:val="DefaultParagraphFont"/>
    <w:uiPriority w:val="99"/>
    <w:unhideWhenUsed/>
    <w:rsid w:val="0033578D"/>
    <w:rPr>
      <w:color w:val="0000FF" w:themeColor="hyperlink"/>
      <w:u w:val="single"/>
    </w:rPr>
  </w:style>
  <w:style w:type="character" w:styleId="Emphasis">
    <w:name w:val="Emphasis"/>
    <w:basedOn w:val="DefaultParagraphFont"/>
    <w:uiPriority w:val="20"/>
    <w:qFormat/>
    <w:rsid w:val="00EB3622"/>
    <w:rPr>
      <w:i/>
      <w:iCs/>
    </w:rPr>
  </w:style>
  <w:style w:type="character" w:customStyle="1" w:styleId="highlight">
    <w:name w:val="highlight"/>
    <w:basedOn w:val="DefaultParagraphFont"/>
    <w:rsid w:val="001E3E73"/>
  </w:style>
  <w:style w:type="character" w:styleId="FollowedHyperlink">
    <w:name w:val="FollowedHyperlink"/>
    <w:basedOn w:val="DefaultParagraphFont"/>
    <w:uiPriority w:val="99"/>
    <w:semiHidden/>
    <w:unhideWhenUsed/>
    <w:rsid w:val="00526ACB"/>
    <w:rPr>
      <w:color w:val="800080" w:themeColor="followedHyperlink"/>
      <w:u w:val="single"/>
    </w:rPr>
  </w:style>
  <w:style w:type="character" w:styleId="Strong">
    <w:name w:val="Strong"/>
    <w:basedOn w:val="DefaultParagraphFont"/>
    <w:uiPriority w:val="22"/>
    <w:qFormat/>
    <w:rsid w:val="003C09A7"/>
    <w:rPr>
      <w:b/>
      <w:bCs/>
    </w:rPr>
  </w:style>
  <w:style w:type="paragraph" w:styleId="TOCHeading">
    <w:name w:val="TOC Heading"/>
    <w:basedOn w:val="Heading1"/>
    <w:next w:val="Normal"/>
    <w:uiPriority w:val="39"/>
    <w:unhideWhenUsed/>
    <w:qFormat/>
    <w:rsid w:val="00312DBC"/>
    <w:pPr>
      <w:keepLines/>
      <w:spacing w:before="480" w:after="0"/>
      <w:outlineLvl w:val="9"/>
    </w:pPr>
    <w:rPr>
      <w:rFonts w:eastAsiaTheme="majorEastAsia" w:cstheme="majorBidi"/>
      <w:color w:val="345A8A" w:themeColor="accent1" w:themeShade="B5"/>
      <w:sz w:val="32"/>
      <w:szCs w:val="32"/>
    </w:rPr>
  </w:style>
  <w:style w:type="paragraph" w:styleId="Footer">
    <w:name w:val="footer"/>
    <w:basedOn w:val="Normal"/>
    <w:link w:val="FooterChar"/>
    <w:uiPriority w:val="99"/>
    <w:unhideWhenUsed/>
    <w:rsid w:val="00D26325"/>
    <w:pPr>
      <w:tabs>
        <w:tab w:val="center" w:pos="4320"/>
        <w:tab w:val="right" w:pos="8640"/>
      </w:tabs>
    </w:pPr>
  </w:style>
  <w:style w:type="character" w:customStyle="1" w:styleId="FooterChar">
    <w:name w:val="Footer Char"/>
    <w:basedOn w:val="DefaultParagraphFont"/>
    <w:link w:val="Footer"/>
    <w:uiPriority w:val="99"/>
    <w:rsid w:val="00D26325"/>
    <w:rPr>
      <w:rFonts w:eastAsia="DejaVu Sans" w:cs="Lohit Devanagari"/>
      <w:kern w:val="1"/>
      <w:sz w:val="24"/>
      <w:szCs w:val="24"/>
      <w:lang w:eastAsia="hi-IN" w:bidi="hi-IN"/>
    </w:rPr>
  </w:style>
  <w:style w:type="character" w:styleId="PageNumber">
    <w:name w:val="page number"/>
    <w:basedOn w:val="DefaultParagraphFont"/>
    <w:uiPriority w:val="99"/>
    <w:semiHidden/>
    <w:unhideWhenUsed/>
    <w:rsid w:val="00D26325"/>
  </w:style>
  <w:style w:type="character" w:customStyle="1" w:styleId="Heading2Char">
    <w:name w:val="Heading 2 Char"/>
    <w:basedOn w:val="DefaultParagraphFont"/>
    <w:link w:val="Heading2"/>
    <w:uiPriority w:val="9"/>
    <w:rsid w:val="00D26325"/>
    <w:rPr>
      <w:rFonts w:eastAsiaTheme="majorEastAsia" w:cstheme="majorBidi"/>
      <w:b/>
      <w:bCs/>
      <w:i/>
      <w:color w:val="000000" w:themeColor="text1"/>
      <w:kern w:val="1"/>
      <w:sz w:val="32"/>
      <w:szCs w:val="26"/>
      <w:lang w:eastAsia="hi-IN" w:bidi="hi-IN"/>
    </w:rPr>
  </w:style>
  <w:style w:type="character" w:customStyle="1" w:styleId="Heading3Char">
    <w:name w:val="Heading 3 Char"/>
    <w:basedOn w:val="DefaultParagraphFont"/>
    <w:link w:val="Heading3"/>
    <w:uiPriority w:val="9"/>
    <w:rsid w:val="003B534B"/>
    <w:rPr>
      <w:rFonts w:eastAsiaTheme="majorEastAsia" w:cstheme="majorBidi"/>
      <w:b/>
      <w:bCs/>
      <w:i/>
      <w:color w:val="000000" w:themeColor="text1"/>
      <w:kern w:val="1"/>
      <w:sz w:val="24"/>
      <w:szCs w:val="24"/>
      <w:lang w:eastAsia="hi-IN" w:bidi="hi-IN"/>
    </w:rPr>
  </w:style>
  <w:style w:type="paragraph" w:styleId="TOC4">
    <w:name w:val="toc 4"/>
    <w:basedOn w:val="Normal"/>
    <w:next w:val="Normal"/>
    <w:autoRedefine/>
    <w:uiPriority w:val="39"/>
    <w:unhideWhenUsed/>
    <w:rsid w:val="004D2A55"/>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unhideWhenUsed/>
    <w:rsid w:val="004D2A55"/>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unhideWhenUsed/>
    <w:rsid w:val="004D2A55"/>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4D2A55"/>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4D2A55"/>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4D2A55"/>
    <w:pPr>
      <w:pBdr>
        <w:between w:val="double" w:sz="6" w:space="0" w:color="auto"/>
      </w:pBdr>
      <w:ind w:left="1680"/>
    </w:pPr>
    <w:rPr>
      <w:rFonts w:asciiTheme="minorHAnsi" w:hAnsiTheme="minorHAnsi"/>
      <w:sz w:val="20"/>
      <w:szCs w:val="20"/>
    </w:rPr>
  </w:style>
  <w:style w:type="character" w:customStyle="1" w:styleId="Heading4Char">
    <w:name w:val="Heading 4 Char"/>
    <w:basedOn w:val="DefaultParagraphFont"/>
    <w:link w:val="Heading4"/>
    <w:uiPriority w:val="9"/>
    <w:rsid w:val="00312DBC"/>
    <w:rPr>
      <w:rFonts w:asciiTheme="majorHAnsi" w:eastAsiaTheme="majorEastAsia" w:hAnsiTheme="majorHAnsi" w:cstheme="majorBidi"/>
      <w:b/>
      <w:bCs/>
      <w:i/>
      <w:iCs/>
      <w:color w:val="4F81BD" w:themeColor="accent1"/>
      <w:kern w:val="1"/>
      <w:sz w:val="24"/>
      <w:szCs w:val="24"/>
      <w:lang w:eastAsia="hi-IN" w:bidi="hi-IN"/>
    </w:rPr>
  </w:style>
  <w:style w:type="character" w:customStyle="1" w:styleId="Heading5Char">
    <w:name w:val="Heading 5 Char"/>
    <w:basedOn w:val="DefaultParagraphFont"/>
    <w:link w:val="Heading5"/>
    <w:uiPriority w:val="9"/>
    <w:rsid w:val="00312DBC"/>
    <w:rPr>
      <w:rFonts w:asciiTheme="majorHAnsi" w:eastAsiaTheme="majorEastAsia" w:hAnsiTheme="majorHAnsi" w:cstheme="majorBidi"/>
      <w:color w:val="243F60" w:themeColor="accent1" w:themeShade="7F"/>
      <w:kern w:val="1"/>
      <w:sz w:val="24"/>
      <w:szCs w:val="24"/>
      <w:lang w:eastAsia="hi-IN" w:bidi="hi-IN"/>
    </w:rPr>
  </w:style>
  <w:style w:type="paragraph" w:styleId="Header">
    <w:name w:val="header"/>
    <w:basedOn w:val="Normal"/>
    <w:link w:val="HeaderChar"/>
    <w:uiPriority w:val="99"/>
    <w:unhideWhenUsed/>
    <w:rsid w:val="00290026"/>
    <w:pPr>
      <w:tabs>
        <w:tab w:val="center" w:pos="4680"/>
        <w:tab w:val="right" w:pos="9360"/>
      </w:tabs>
    </w:pPr>
    <w:rPr>
      <w:rFonts w:cs="Mangal"/>
      <w:szCs w:val="21"/>
    </w:rPr>
  </w:style>
  <w:style w:type="character" w:customStyle="1" w:styleId="HeaderChar">
    <w:name w:val="Header Char"/>
    <w:basedOn w:val="DefaultParagraphFont"/>
    <w:link w:val="Header"/>
    <w:uiPriority w:val="99"/>
    <w:rsid w:val="00290026"/>
    <w:rPr>
      <w:rFonts w:eastAsia="DejaVu Sans" w:cs="Mangal"/>
      <w:kern w:val="1"/>
      <w:sz w:val="24"/>
      <w:szCs w:val="21"/>
      <w:lang w:eastAsia="hi-IN" w:bidi="hi-IN"/>
    </w:rPr>
  </w:style>
  <w:style w:type="paragraph" w:styleId="Revision">
    <w:name w:val="Revision"/>
    <w:hidden/>
    <w:uiPriority w:val="99"/>
    <w:semiHidden/>
    <w:rsid w:val="00290026"/>
    <w:rPr>
      <w:rFonts w:eastAsia="DejaVu Sans" w:cs="Mangal"/>
      <w:kern w:val="1"/>
      <w:sz w:val="24"/>
      <w:szCs w:val="21"/>
      <w:lang w:eastAsia="hi-IN" w:bidi="hi-IN"/>
    </w:rPr>
  </w:style>
  <w:style w:type="paragraph" w:styleId="NoSpacing">
    <w:name w:val="No Spacing"/>
    <w:uiPriority w:val="1"/>
    <w:qFormat/>
    <w:rsid w:val="003B1A29"/>
    <w:pPr>
      <w:widowControl w:val="0"/>
      <w:suppressAutoHyphens/>
    </w:pPr>
    <w:rPr>
      <w:rFonts w:eastAsia="DejaVu Sans" w:cs="Mangal"/>
      <w:kern w:val="1"/>
      <w:sz w:val="24"/>
      <w:szCs w:val="21"/>
      <w:lang w:eastAsia="hi-IN" w:bidi="hi-IN"/>
    </w:rPr>
  </w:style>
  <w:style w:type="character" w:customStyle="1" w:styleId="Heading6Char">
    <w:name w:val="Heading 6 Char"/>
    <w:basedOn w:val="DefaultParagraphFont"/>
    <w:link w:val="Heading6"/>
    <w:uiPriority w:val="9"/>
    <w:rsid w:val="000D051E"/>
    <w:rPr>
      <w:rFonts w:asciiTheme="majorHAnsi" w:eastAsiaTheme="majorEastAsia" w:hAnsiTheme="majorHAnsi" w:cs="Mangal"/>
      <w:i/>
      <w:iCs/>
      <w:color w:val="243F60" w:themeColor="accent1" w:themeShade="7F"/>
      <w:kern w:val="1"/>
      <w:sz w:val="24"/>
      <w:szCs w:val="21"/>
      <w:lang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pPr>
    <w:rPr>
      <w:rFonts w:eastAsia="DejaVu Sans" w:cs="Lohit Devanagari"/>
      <w:kern w:val="1"/>
      <w:sz w:val="24"/>
      <w:szCs w:val="24"/>
      <w:lang w:eastAsia="hi-IN" w:bidi="hi-IN"/>
    </w:rPr>
  </w:style>
  <w:style w:type="paragraph" w:styleId="Heading1">
    <w:name w:val="heading 1"/>
    <w:basedOn w:val="Heading"/>
    <w:next w:val="BodyText"/>
    <w:qFormat/>
    <w:rsid w:val="00D26325"/>
    <w:pPr>
      <w:outlineLvl w:val="0"/>
    </w:pPr>
    <w:rPr>
      <w:rFonts w:ascii="Times New Roman" w:hAnsi="Times New Roman"/>
      <w:b/>
      <w:bCs/>
      <w:sz w:val="40"/>
      <w:szCs w:val="48"/>
    </w:rPr>
  </w:style>
  <w:style w:type="paragraph" w:styleId="Heading2">
    <w:name w:val="heading 2"/>
    <w:basedOn w:val="Normal"/>
    <w:next w:val="Normal"/>
    <w:link w:val="Heading2Char"/>
    <w:uiPriority w:val="9"/>
    <w:unhideWhenUsed/>
    <w:qFormat/>
    <w:rsid w:val="00D26325"/>
    <w:pPr>
      <w:keepNext/>
      <w:keepLines/>
      <w:spacing w:before="200"/>
      <w:outlineLvl w:val="1"/>
    </w:pPr>
    <w:rPr>
      <w:rFonts w:eastAsiaTheme="majorEastAsia" w:cstheme="majorBidi"/>
      <w:b/>
      <w:bCs/>
      <w:i/>
      <w:color w:val="000000" w:themeColor="text1"/>
      <w:sz w:val="32"/>
      <w:szCs w:val="26"/>
    </w:rPr>
  </w:style>
  <w:style w:type="paragraph" w:styleId="Heading3">
    <w:name w:val="heading 3"/>
    <w:basedOn w:val="Normal"/>
    <w:next w:val="Normal"/>
    <w:link w:val="Heading3Char"/>
    <w:autoRedefine/>
    <w:uiPriority w:val="9"/>
    <w:unhideWhenUsed/>
    <w:qFormat/>
    <w:rsid w:val="003B534B"/>
    <w:pPr>
      <w:keepNext/>
      <w:keepLines/>
      <w:spacing w:before="200"/>
      <w:outlineLvl w:val="2"/>
    </w:pPr>
    <w:rPr>
      <w:rFonts w:eastAsiaTheme="majorEastAsia" w:cstheme="majorBidi"/>
      <w:b/>
      <w:bCs/>
      <w:i/>
      <w:color w:val="000000" w:themeColor="text1"/>
    </w:rPr>
  </w:style>
  <w:style w:type="paragraph" w:styleId="Heading4">
    <w:name w:val="heading 4"/>
    <w:basedOn w:val="Normal"/>
    <w:next w:val="Normal"/>
    <w:link w:val="Heading4Char"/>
    <w:uiPriority w:val="9"/>
    <w:unhideWhenUsed/>
    <w:qFormat/>
    <w:rsid w:val="00312DBC"/>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12DBC"/>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D051E"/>
    <w:pPr>
      <w:keepNext/>
      <w:keepLines/>
      <w:spacing w:before="200"/>
      <w:outlineLvl w:val="5"/>
    </w:pPr>
    <w:rPr>
      <w:rFonts w:asciiTheme="majorHAnsi" w:eastAsiaTheme="majorEastAsia" w:hAnsiTheme="majorHAnsi" w:cs="Mangal"/>
      <w:i/>
      <w:iCs/>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keepNext/>
      <w:spacing w:before="240" w:after="120"/>
    </w:pPr>
    <w:rPr>
      <w:rFonts w:ascii="Arial"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customStyle="1" w:styleId="PreformattedText">
    <w:name w:val="Preformatted Text"/>
    <w:basedOn w:val="Normal"/>
    <w:rPr>
      <w:rFonts w:ascii="DejaVu Sans Mono" w:eastAsia="DejaVu Sans Mono" w:hAnsi="DejaVu Sans Mono"/>
      <w:sz w:val="20"/>
      <w:szCs w:val="20"/>
    </w:rPr>
  </w:style>
  <w:style w:type="paragraph" w:customStyle="1" w:styleId="TableContents">
    <w:name w:val="Table Contents"/>
    <w:basedOn w:val="Normal"/>
    <w:pPr>
      <w:suppressLineNumbers/>
    </w:pPr>
  </w:style>
  <w:style w:type="paragraph" w:customStyle="1" w:styleId="Framecontents">
    <w:name w:val="Frame contents"/>
    <w:basedOn w:val="BodyText"/>
  </w:style>
  <w:style w:type="paragraph" w:customStyle="1" w:styleId="TableHeading">
    <w:name w:val="Table Heading"/>
    <w:basedOn w:val="TableContents"/>
    <w:pPr>
      <w:jc w:val="center"/>
    </w:pPr>
    <w:rPr>
      <w:b/>
      <w:bCs/>
    </w:rPr>
  </w:style>
  <w:style w:type="paragraph" w:customStyle="1" w:styleId="ContentsHeading">
    <w:name w:val="Contents Heading"/>
    <w:basedOn w:val="Heading"/>
    <w:pPr>
      <w:suppressLineNumbers/>
    </w:pPr>
    <w:rPr>
      <w:b/>
      <w:bCs/>
      <w:sz w:val="32"/>
      <w:szCs w:val="32"/>
    </w:rPr>
  </w:style>
  <w:style w:type="paragraph" w:styleId="TOC1">
    <w:name w:val="toc 1"/>
    <w:basedOn w:val="Index"/>
    <w:uiPriority w:val="39"/>
    <w:pPr>
      <w:suppressLineNumbers w:val="0"/>
      <w:spacing w:before="120"/>
    </w:pPr>
    <w:rPr>
      <w:rFonts w:asciiTheme="majorHAnsi" w:hAnsiTheme="majorHAnsi"/>
      <w:b/>
      <w:color w:val="548DD4"/>
    </w:rPr>
  </w:style>
  <w:style w:type="paragraph" w:styleId="TOC2">
    <w:name w:val="toc 2"/>
    <w:basedOn w:val="Index"/>
    <w:uiPriority w:val="39"/>
    <w:pPr>
      <w:suppressLineNumbers w:val="0"/>
    </w:pPr>
    <w:rPr>
      <w:rFonts w:asciiTheme="minorHAnsi" w:hAnsiTheme="minorHAnsi"/>
      <w:sz w:val="22"/>
      <w:szCs w:val="22"/>
    </w:rPr>
  </w:style>
  <w:style w:type="paragraph" w:styleId="TOC3">
    <w:name w:val="toc 3"/>
    <w:basedOn w:val="Index"/>
    <w:uiPriority w:val="39"/>
    <w:pPr>
      <w:suppressLineNumbers w:val="0"/>
      <w:ind w:left="240"/>
    </w:pPr>
    <w:rPr>
      <w:rFonts w:asciiTheme="minorHAnsi" w:hAnsiTheme="minorHAnsi"/>
      <w:i/>
      <w:sz w:val="22"/>
      <w:szCs w:val="22"/>
    </w:rPr>
  </w:style>
  <w:style w:type="paragraph" w:styleId="BalloonText">
    <w:name w:val="Balloon Text"/>
    <w:basedOn w:val="Normal"/>
    <w:link w:val="BalloonTextChar"/>
    <w:uiPriority w:val="99"/>
    <w:semiHidden/>
    <w:unhideWhenUsed/>
    <w:rsid w:val="0085220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52204"/>
    <w:rPr>
      <w:rFonts w:ascii="Lucida Grande" w:eastAsia="DejaVu Sans" w:hAnsi="Lucida Grande" w:cs="Lucida Grande"/>
      <w:kern w:val="1"/>
      <w:sz w:val="18"/>
      <w:szCs w:val="18"/>
      <w:lang w:eastAsia="hi-IN" w:bidi="hi-IN"/>
    </w:rPr>
  </w:style>
  <w:style w:type="paragraph" w:styleId="ListParagraph">
    <w:name w:val="List Paragraph"/>
    <w:basedOn w:val="Normal"/>
    <w:uiPriority w:val="34"/>
    <w:qFormat/>
    <w:rsid w:val="00852204"/>
    <w:pPr>
      <w:ind w:left="720"/>
      <w:contextualSpacing/>
    </w:pPr>
  </w:style>
  <w:style w:type="table" w:styleId="TableGrid">
    <w:name w:val="Table Grid"/>
    <w:basedOn w:val="TableNormal"/>
    <w:uiPriority w:val="59"/>
    <w:rsid w:val="009906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1">
    <w:name w:val="Medium Shading 1 Accent 1"/>
    <w:basedOn w:val="TableNormal"/>
    <w:uiPriority w:val="63"/>
    <w:rsid w:val="00745D26"/>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8C2CDD"/>
    <w:pPr>
      <w:widowControl/>
      <w:suppressAutoHyphens w:val="0"/>
      <w:spacing w:before="100" w:beforeAutospacing="1" w:after="100" w:afterAutospacing="1"/>
    </w:pPr>
    <w:rPr>
      <w:rFonts w:ascii="Times" w:eastAsia="Times New Roman" w:hAnsi="Times" w:cs="Times New Roman"/>
      <w:kern w:val="0"/>
      <w:sz w:val="20"/>
      <w:szCs w:val="20"/>
      <w:lang w:eastAsia="en-US" w:bidi="ar-SA"/>
    </w:rPr>
  </w:style>
  <w:style w:type="character" w:styleId="CommentReference">
    <w:name w:val="annotation reference"/>
    <w:basedOn w:val="DefaultParagraphFont"/>
    <w:uiPriority w:val="99"/>
    <w:semiHidden/>
    <w:unhideWhenUsed/>
    <w:rsid w:val="00A40710"/>
    <w:rPr>
      <w:sz w:val="18"/>
      <w:szCs w:val="18"/>
    </w:rPr>
  </w:style>
  <w:style w:type="paragraph" w:styleId="CommentText">
    <w:name w:val="annotation text"/>
    <w:basedOn w:val="Normal"/>
    <w:link w:val="CommentTextChar"/>
    <w:uiPriority w:val="99"/>
    <w:semiHidden/>
    <w:unhideWhenUsed/>
    <w:rsid w:val="00A40710"/>
  </w:style>
  <w:style w:type="character" w:customStyle="1" w:styleId="CommentTextChar">
    <w:name w:val="Comment Text Char"/>
    <w:basedOn w:val="DefaultParagraphFont"/>
    <w:link w:val="CommentText"/>
    <w:uiPriority w:val="99"/>
    <w:semiHidden/>
    <w:rsid w:val="00A40710"/>
    <w:rPr>
      <w:rFonts w:eastAsia="DejaVu Sans" w:cs="Lohit Devanagari"/>
      <w:kern w:val="1"/>
      <w:sz w:val="24"/>
      <w:szCs w:val="24"/>
      <w:lang w:eastAsia="hi-IN" w:bidi="hi-IN"/>
    </w:rPr>
  </w:style>
  <w:style w:type="paragraph" w:styleId="CommentSubject">
    <w:name w:val="annotation subject"/>
    <w:basedOn w:val="CommentText"/>
    <w:next w:val="CommentText"/>
    <w:link w:val="CommentSubjectChar"/>
    <w:uiPriority w:val="99"/>
    <w:semiHidden/>
    <w:unhideWhenUsed/>
    <w:rsid w:val="00A40710"/>
    <w:rPr>
      <w:b/>
      <w:bCs/>
      <w:sz w:val="20"/>
      <w:szCs w:val="20"/>
    </w:rPr>
  </w:style>
  <w:style w:type="character" w:customStyle="1" w:styleId="CommentSubjectChar">
    <w:name w:val="Comment Subject Char"/>
    <w:basedOn w:val="CommentTextChar"/>
    <w:link w:val="CommentSubject"/>
    <w:uiPriority w:val="99"/>
    <w:semiHidden/>
    <w:rsid w:val="00A40710"/>
    <w:rPr>
      <w:rFonts w:eastAsia="DejaVu Sans" w:cs="Lohit Devanagari"/>
      <w:b/>
      <w:bCs/>
      <w:kern w:val="1"/>
      <w:sz w:val="24"/>
      <w:szCs w:val="24"/>
      <w:lang w:eastAsia="hi-IN" w:bidi="hi-IN"/>
    </w:rPr>
  </w:style>
  <w:style w:type="character" w:styleId="Hyperlink">
    <w:name w:val="Hyperlink"/>
    <w:basedOn w:val="DefaultParagraphFont"/>
    <w:uiPriority w:val="99"/>
    <w:unhideWhenUsed/>
    <w:rsid w:val="0033578D"/>
    <w:rPr>
      <w:color w:val="0000FF" w:themeColor="hyperlink"/>
      <w:u w:val="single"/>
    </w:rPr>
  </w:style>
  <w:style w:type="character" w:styleId="Emphasis">
    <w:name w:val="Emphasis"/>
    <w:basedOn w:val="DefaultParagraphFont"/>
    <w:uiPriority w:val="20"/>
    <w:qFormat/>
    <w:rsid w:val="00EB3622"/>
    <w:rPr>
      <w:i/>
      <w:iCs/>
    </w:rPr>
  </w:style>
  <w:style w:type="character" w:customStyle="1" w:styleId="highlight">
    <w:name w:val="highlight"/>
    <w:basedOn w:val="DefaultParagraphFont"/>
    <w:rsid w:val="001E3E73"/>
  </w:style>
  <w:style w:type="character" w:styleId="FollowedHyperlink">
    <w:name w:val="FollowedHyperlink"/>
    <w:basedOn w:val="DefaultParagraphFont"/>
    <w:uiPriority w:val="99"/>
    <w:semiHidden/>
    <w:unhideWhenUsed/>
    <w:rsid w:val="00526ACB"/>
    <w:rPr>
      <w:color w:val="800080" w:themeColor="followedHyperlink"/>
      <w:u w:val="single"/>
    </w:rPr>
  </w:style>
  <w:style w:type="character" w:styleId="Strong">
    <w:name w:val="Strong"/>
    <w:basedOn w:val="DefaultParagraphFont"/>
    <w:uiPriority w:val="22"/>
    <w:qFormat/>
    <w:rsid w:val="003C09A7"/>
    <w:rPr>
      <w:b/>
      <w:bCs/>
    </w:rPr>
  </w:style>
  <w:style w:type="paragraph" w:styleId="TOCHeading">
    <w:name w:val="TOC Heading"/>
    <w:basedOn w:val="Heading1"/>
    <w:next w:val="Normal"/>
    <w:uiPriority w:val="39"/>
    <w:unhideWhenUsed/>
    <w:qFormat/>
    <w:rsid w:val="00312DBC"/>
    <w:pPr>
      <w:keepLines/>
      <w:spacing w:before="480" w:after="0"/>
      <w:outlineLvl w:val="9"/>
    </w:pPr>
    <w:rPr>
      <w:rFonts w:eastAsiaTheme="majorEastAsia" w:cstheme="majorBidi"/>
      <w:color w:val="345A8A" w:themeColor="accent1" w:themeShade="B5"/>
      <w:sz w:val="32"/>
      <w:szCs w:val="32"/>
    </w:rPr>
  </w:style>
  <w:style w:type="paragraph" w:styleId="Footer">
    <w:name w:val="footer"/>
    <w:basedOn w:val="Normal"/>
    <w:link w:val="FooterChar"/>
    <w:uiPriority w:val="99"/>
    <w:unhideWhenUsed/>
    <w:rsid w:val="00D26325"/>
    <w:pPr>
      <w:tabs>
        <w:tab w:val="center" w:pos="4320"/>
        <w:tab w:val="right" w:pos="8640"/>
      </w:tabs>
    </w:pPr>
  </w:style>
  <w:style w:type="character" w:customStyle="1" w:styleId="FooterChar">
    <w:name w:val="Footer Char"/>
    <w:basedOn w:val="DefaultParagraphFont"/>
    <w:link w:val="Footer"/>
    <w:uiPriority w:val="99"/>
    <w:rsid w:val="00D26325"/>
    <w:rPr>
      <w:rFonts w:eastAsia="DejaVu Sans" w:cs="Lohit Devanagari"/>
      <w:kern w:val="1"/>
      <w:sz w:val="24"/>
      <w:szCs w:val="24"/>
      <w:lang w:eastAsia="hi-IN" w:bidi="hi-IN"/>
    </w:rPr>
  </w:style>
  <w:style w:type="character" w:styleId="PageNumber">
    <w:name w:val="page number"/>
    <w:basedOn w:val="DefaultParagraphFont"/>
    <w:uiPriority w:val="99"/>
    <w:semiHidden/>
    <w:unhideWhenUsed/>
    <w:rsid w:val="00D26325"/>
  </w:style>
  <w:style w:type="character" w:customStyle="1" w:styleId="Heading2Char">
    <w:name w:val="Heading 2 Char"/>
    <w:basedOn w:val="DefaultParagraphFont"/>
    <w:link w:val="Heading2"/>
    <w:uiPriority w:val="9"/>
    <w:rsid w:val="00D26325"/>
    <w:rPr>
      <w:rFonts w:eastAsiaTheme="majorEastAsia" w:cstheme="majorBidi"/>
      <w:b/>
      <w:bCs/>
      <w:i/>
      <w:color w:val="000000" w:themeColor="text1"/>
      <w:kern w:val="1"/>
      <w:sz w:val="32"/>
      <w:szCs w:val="26"/>
      <w:lang w:eastAsia="hi-IN" w:bidi="hi-IN"/>
    </w:rPr>
  </w:style>
  <w:style w:type="character" w:customStyle="1" w:styleId="Heading3Char">
    <w:name w:val="Heading 3 Char"/>
    <w:basedOn w:val="DefaultParagraphFont"/>
    <w:link w:val="Heading3"/>
    <w:uiPriority w:val="9"/>
    <w:rsid w:val="003B534B"/>
    <w:rPr>
      <w:rFonts w:eastAsiaTheme="majorEastAsia" w:cstheme="majorBidi"/>
      <w:b/>
      <w:bCs/>
      <w:i/>
      <w:color w:val="000000" w:themeColor="text1"/>
      <w:kern w:val="1"/>
      <w:sz w:val="24"/>
      <w:szCs w:val="24"/>
      <w:lang w:eastAsia="hi-IN" w:bidi="hi-IN"/>
    </w:rPr>
  </w:style>
  <w:style w:type="paragraph" w:styleId="TOC4">
    <w:name w:val="toc 4"/>
    <w:basedOn w:val="Normal"/>
    <w:next w:val="Normal"/>
    <w:autoRedefine/>
    <w:uiPriority w:val="39"/>
    <w:unhideWhenUsed/>
    <w:rsid w:val="004D2A55"/>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unhideWhenUsed/>
    <w:rsid w:val="004D2A55"/>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unhideWhenUsed/>
    <w:rsid w:val="004D2A55"/>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4D2A55"/>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4D2A55"/>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4D2A55"/>
    <w:pPr>
      <w:pBdr>
        <w:between w:val="double" w:sz="6" w:space="0" w:color="auto"/>
      </w:pBdr>
      <w:ind w:left="1680"/>
    </w:pPr>
    <w:rPr>
      <w:rFonts w:asciiTheme="minorHAnsi" w:hAnsiTheme="minorHAnsi"/>
      <w:sz w:val="20"/>
      <w:szCs w:val="20"/>
    </w:rPr>
  </w:style>
  <w:style w:type="character" w:customStyle="1" w:styleId="Heading4Char">
    <w:name w:val="Heading 4 Char"/>
    <w:basedOn w:val="DefaultParagraphFont"/>
    <w:link w:val="Heading4"/>
    <w:uiPriority w:val="9"/>
    <w:rsid w:val="00312DBC"/>
    <w:rPr>
      <w:rFonts w:asciiTheme="majorHAnsi" w:eastAsiaTheme="majorEastAsia" w:hAnsiTheme="majorHAnsi" w:cstheme="majorBidi"/>
      <w:b/>
      <w:bCs/>
      <w:i/>
      <w:iCs/>
      <w:color w:val="4F81BD" w:themeColor="accent1"/>
      <w:kern w:val="1"/>
      <w:sz w:val="24"/>
      <w:szCs w:val="24"/>
      <w:lang w:eastAsia="hi-IN" w:bidi="hi-IN"/>
    </w:rPr>
  </w:style>
  <w:style w:type="character" w:customStyle="1" w:styleId="Heading5Char">
    <w:name w:val="Heading 5 Char"/>
    <w:basedOn w:val="DefaultParagraphFont"/>
    <w:link w:val="Heading5"/>
    <w:uiPriority w:val="9"/>
    <w:rsid w:val="00312DBC"/>
    <w:rPr>
      <w:rFonts w:asciiTheme="majorHAnsi" w:eastAsiaTheme="majorEastAsia" w:hAnsiTheme="majorHAnsi" w:cstheme="majorBidi"/>
      <w:color w:val="243F60" w:themeColor="accent1" w:themeShade="7F"/>
      <w:kern w:val="1"/>
      <w:sz w:val="24"/>
      <w:szCs w:val="24"/>
      <w:lang w:eastAsia="hi-IN" w:bidi="hi-IN"/>
    </w:rPr>
  </w:style>
  <w:style w:type="paragraph" w:styleId="Header">
    <w:name w:val="header"/>
    <w:basedOn w:val="Normal"/>
    <w:link w:val="HeaderChar"/>
    <w:uiPriority w:val="99"/>
    <w:unhideWhenUsed/>
    <w:rsid w:val="00290026"/>
    <w:pPr>
      <w:tabs>
        <w:tab w:val="center" w:pos="4680"/>
        <w:tab w:val="right" w:pos="9360"/>
      </w:tabs>
    </w:pPr>
    <w:rPr>
      <w:rFonts w:cs="Mangal"/>
      <w:szCs w:val="21"/>
    </w:rPr>
  </w:style>
  <w:style w:type="character" w:customStyle="1" w:styleId="HeaderChar">
    <w:name w:val="Header Char"/>
    <w:basedOn w:val="DefaultParagraphFont"/>
    <w:link w:val="Header"/>
    <w:uiPriority w:val="99"/>
    <w:rsid w:val="00290026"/>
    <w:rPr>
      <w:rFonts w:eastAsia="DejaVu Sans" w:cs="Mangal"/>
      <w:kern w:val="1"/>
      <w:sz w:val="24"/>
      <w:szCs w:val="21"/>
      <w:lang w:eastAsia="hi-IN" w:bidi="hi-IN"/>
    </w:rPr>
  </w:style>
  <w:style w:type="paragraph" w:styleId="Revision">
    <w:name w:val="Revision"/>
    <w:hidden/>
    <w:uiPriority w:val="99"/>
    <w:semiHidden/>
    <w:rsid w:val="00290026"/>
    <w:rPr>
      <w:rFonts w:eastAsia="DejaVu Sans" w:cs="Mangal"/>
      <w:kern w:val="1"/>
      <w:sz w:val="24"/>
      <w:szCs w:val="21"/>
      <w:lang w:eastAsia="hi-IN" w:bidi="hi-IN"/>
    </w:rPr>
  </w:style>
  <w:style w:type="paragraph" w:styleId="NoSpacing">
    <w:name w:val="No Spacing"/>
    <w:uiPriority w:val="1"/>
    <w:qFormat/>
    <w:rsid w:val="003B1A29"/>
    <w:pPr>
      <w:widowControl w:val="0"/>
      <w:suppressAutoHyphens/>
    </w:pPr>
    <w:rPr>
      <w:rFonts w:eastAsia="DejaVu Sans" w:cs="Mangal"/>
      <w:kern w:val="1"/>
      <w:sz w:val="24"/>
      <w:szCs w:val="21"/>
      <w:lang w:eastAsia="hi-IN" w:bidi="hi-IN"/>
    </w:rPr>
  </w:style>
  <w:style w:type="character" w:customStyle="1" w:styleId="Heading6Char">
    <w:name w:val="Heading 6 Char"/>
    <w:basedOn w:val="DefaultParagraphFont"/>
    <w:link w:val="Heading6"/>
    <w:uiPriority w:val="9"/>
    <w:rsid w:val="000D051E"/>
    <w:rPr>
      <w:rFonts w:asciiTheme="majorHAnsi" w:eastAsiaTheme="majorEastAsia" w:hAnsiTheme="majorHAnsi" w:cs="Mangal"/>
      <w:i/>
      <w:iCs/>
      <w:color w:val="243F60" w:themeColor="accent1" w:themeShade="7F"/>
      <w:kern w:val="1"/>
      <w:sz w:val="24"/>
      <w:szCs w:val="21"/>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780568">
      <w:bodyDiv w:val="1"/>
      <w:marLeft w:val="0"/>
      <w:marRight w:val="0"/>
      <w:marTop w:val="0"/>
      <w:marBottom w:val="0"/>
      <w:divBdr>
        <w:top w:val="none" w:sz="0" w:space="0" w:color="auto"/>
        <w:left w:val="none" w:sz="0" w:space="0" w:color="auto"/>
        <w:bottom w:val="none" w:sz="0" w:space="0" w:color="auto"/>
        <w:right w:val="none" w:sz="0" w:space="0" w:color="auto"/>
      </w:divBdr>
    </w:div>
    <w:div w:id="134296777">
      <w:bodyDiv w:val="1"/>
      <w:marLeft w:val="0"/>
      <w:marRight w:val="0"/>
      <w:marTop w:val="0"/>
      <w:marBottom w:val="0"/>
      <w:divBdr>
        <w:top w:val="none" w:sz="0" w:space="0" w:color="auto"/>
        <w:left w:val="none" w:sz="0" w:space="0" w:color="auto"/>
        <w:bottom w:val="none" w:sz="0" w:space="0" w:color="auto"/>
        <w:right w:val="none" w:sz="0" w:space="0" w:color="auto"/>
      </w:divBdr>
    </w:div>
    <w:div w:id="171991559">
      <w:bodyDiv w:val="1"/>
      <w:marLeft w:val="0"/>
      <w:marRight w:val="0"/>
      <w:marTop w:val="0"/>
      <w:marBottom w:val="0"/>
      <w:divBdr>
        <w:top w:val="none" w:sz="0" w:space="0" w:color="auto"/>
        <w:left w:val="none" w:sz="0" w:space="0" w:color="auto"/>
        <w:bottom w:val="none" w:sz="0" w:space="0" w:color="auto"/>
        <w:right w:val="none" w:sz="0" w:space="0" w:color="auto"/>
      </w:divBdr>
    </w:div>
    <w:div w:id="210574940">
      <w:bodyDiv w:val="1"/>
      <w:marLeft w:val="0"/>
      <w:marRight w:val="0"/>
      <w:marTop w:val="0"/>
      <w:marBottom w:val="0"/>
      <w:divBdr>
        <w:top w:val="none" w:sz="0" w:space="0" w:color="auto"/>
        <w:left w:val="none" w:sz="0" w:space="0" w:color="auto"/>
        <w:bottom w:val="none" w:sz="0" w:space="0" w:color="auto"/>
        <w:right w:val="none" w:sz="0" w:space="0" w:color="auto"/>
      </w:divBdr>
    </w:div>
    <w:div w:id="353847938">
      <w:bodyDiv w:val="1"/>
      <w:marLeft w:val="0"/>
      <w:marRight w:val="0"/>
      <w:marTop w:val="0"/>
      <w:marBottom w:val="0"/>
      <w:divBdr>
        <w:top w:val="none" w:sz="0" w:space="0" w:color="auto"/>
        <w:left w:val="none" w:sz="0" w:space="0" w:color="auto"/>
        <w:bottom w:val="none" w:sz="0" w:space="0" w:color="auto"/>
        <w:right w:val="none" w:sz="0" w:space="0" w:color="auto"/>
      </w:divBdr>
    </w:div>
    <w:div w:id="380785468">
      <w:bodyDiv w:val="1"/>
      <w:marLeft w:val="0"/>
      <w:marRight w:val="0"/>
      <w:marTop w:val="0"/>
      <w:marBottom w:val="0"/>
      <w:divBdr>
        <w:top w:val="none" w:sz="0" w:space="0" w:color="auto"/>
        <w:left w:val="none" w:sz="0" w:space="0" w:color="auto"/>
        <w:bottom w:val="none" w:sz="0" w:space="0" w:color="auto"/>
        <w:right w:val="none" w:sz="0" w:space="0" w:color="auto"/>
      </w:divBdr>
    </w:div>
    <w:div w:id="404301053">
      <w:bodyDiv w:val="1"/>
      <w:marLeft w:val="0"/>
      <w:marRight w:val="0"/>
      <w:marTop w:val="0"/>
      <w:marBottom w:val="0"/>
      <w:divBdr>
        <w:top w:val="none" w:sz="0" w:space="0" w:color="auto"/>
        <w:left w:val="none" w:sz="0" w:space="0" w:color="auto"/>
        <w:bottom w:val="none" w:sz="0" w:space="0" w:color="auto"/>
        <w:right w:val="none" w:sz="0" w:space="0" w:color="auto"/>
      </w:divBdr>
    </w:div>
    <w:div w:id="458187792">
      <w:bodyDiv w:val="1"/>
      <w:marLeft w:val="0"/>
      <w:marRight w:val="0"/>
      <w:marTop w:val="0"/>
      <w:marBottom w:val="0"/>
      <w:divBdr>
        <w:top w:val="none" w:sz="0" w:space="0" w:color="auto"/>
        <w:left w:val="none" w:sz="0" w:space="0" w:color="auto"/>
        <w:bottom w:val="none" w:sz="0" w:space="0" w:color="auto"/>
        <w:right w:val="none" w:sz="0" w:space="0" w:color="auto"/>
      </w:divBdr>
    </w:div>
    <w:div w:id="509372357">
      <w:bodyDiv w:val="1"/>
      <w:marLeft w:val="0"/>
      <w:marRight w:val="0"/>
      <w:marTop w:val="0"/>
      <w:marBottom w:val="0"/>
      <w:divBdr>
        <w:top w:val="none" w:sz="0" w:space="0" w:color="auto"/>
        <w:left w:val="none" w:sz="0" w:space="0" w:color="auto"/>
        <w:bottom w:val="none" w:sz="0" w:space="0" w:color="auto"/>
        <w:right w:val="none" w:sz="0" w:space="0" w:color="auto"/>
      </w:divBdr>
    </w:div>
    <w:div w:id="547835900">
      <w:bodyDiv w:val="1"/>
      <w:marLeft w:val="0"/>
      <w:marRight w:val="0"/>
      <w:marTop w:val="0"/>
      <w:marBottom w:val="0"/>
      <w:divBdr>
        <w:top w:val="none" w:sz="0" w:space="0" w:color="auto"/>
        <w:left w:val="none" w:sz="0" w:space="0" w:color="auto"/>
        <w:bottom w:val="none" w:sz="0" w:space="0" w:color="auto"/>
        <w:right w:val="none" w:sz="0" w:space="0" w:color="auto"/>
      </w:divBdr>
    </w:div>
    <w:div w:id="556554363">
      <w:bodyDiv w:val="1"/>
      <w:marLeft w:val="0"/>
      <w:marRight w:val="0"/>
      <w:marTop w:val="0"/>
      <w:marBottom w:val="0"/>
      <w:divBdr>
        <w:top w:val="none" w:sz="0" w:space="0" w:color="auto"/>
        <w:left w:val="none" w:sz="0" w:space="0" w:color="auto"/>
        <w:bottom w:val="none" w:sz="0" w:space="0" w:color="auto"/>
        <w:right w:val="none" w:sz="0" w:space="0" w:color="auto"/>
      </w:divBdr>
    </w:div>
    <w:div w:id="767190839">
      <w:bodyDiv w:val="1"/>
      <w:marLeft w:val="0"/>
      <w:marRight w:val="0"/>
      <w:marTop w:val="0"/>
      <w:marBottom w:val="0"/>
      <w:divBdr>
        <w:top w:val="none" w:sz="0" w:space="0" w:color="auto"/>
        <w:left w:val="none" w:sz="0" w:space="0" w:color="auto"/>
        <w:bottom w:val="none" w:sz="0" w:space="0" w:color="auto"/>
        <w:right w:val="none" w:sz="0" w:space="0" w:color="auto"/>
      </w:divBdr>
    </w:div>
    <w:div w:id="860510888">
      <w:bodyDiv w:val="1"/>
      <w:marLeft w:val="0"/>
      <w:marRight w:val="0"/>
      <w:marTop w:val="0"/>
      <w:marBottom w:val="0"/>
      <w:divBdr>
        <w:top w:val="none" w:sz="0" w:space="0" w:color="auto"/>
        <w:left w:val="none" w:sz="0" w:space="0" w:color="auto"/>
        <w:bottom w:val="none" w:sz="0" w:space="0" w:color="auto"/>
        <w:right w:val="none" w:sz="0" w:space="0" w:color="auto"/>
      </w:divBdr>
    </w:div>
    <w:div w:id="911934650">
      <w:bodyDiv w:val="1"/>
      <w:marLeft w:val="0"/>
      <w:marRight w:val="0"/>
      <w:marTop w:val="0"/>
      <w:marBottom w:val="0"/>
      <w:divBdr>
        <w:top w:val="none" w:sz="0" w:space="0" w:color="auto"/>
        <w:left w:val="none" w:sz="0" w:space="0" w:color="auto"/>
        <w:bottom w:val="none" w:sz="0" w:space="0" w:color="auto"/>
        <w:right w:val="none" w:sz="0" w:space="0" w:color="auto"/>
      </w:divBdr>
    </w:div>
    <w:div w:id="1016882540">
      <w:bodyDiv w:val="1"/>
      <w:marLeft w:val="0"/>
      <w:marRight w:val="0"/>
      <w:marTop w:val="0"/>
      <w:marBottom w:val="0"/>
      <w:divBdr>
        <w:top w:val="none" w:sz="0" w:space="0" w:color="auto"/>
        <w:left w:val="none" w:sz="0" w:space="0" w:color="auto"/>
        <w:bottom w:val="none" w:sz="0" w:space="0" w:color="auto"/>
        <w:right w:val="none" w:sz="0" w:space="0" w:color="auto"/>
      </w:divBdr>
    </w:div>
    <w:div w:id="1077903148">
      <w:bodyDiv w:val="1"/>
      <w:marLeft w:val="0"/>
      <w:marRight w:val="0"/>
      <w:marTop w:val="0"/>
      <w:marBottom w:val="0"/>
      <w:divBdr>
        <w:top w:val="none" w:sz="0" w:space="0" w:color="auto"/>
        <w:left w:val="none" w:sz="0" w:space="0" w:color="auto"/>
        <w:bottom w:val="none" w:sz="0" w:space="0" w:color="auto"/>
        <w:right w:val="none" w:sz="0" w:space="0" w:color="auto"/>
      </w:divBdr>
    </w:div>
    <w:div w:id="1184324553">
      <w:bodyDiv w:val="1"/>
      <w:marLeft w:val="0"/>
      <w:marRight w:val="0"/>
      <w:marTop w:val="0"/>
      <w:marBottom w:val="0"/>
      <w:divBdr>
        <w:top w:val="none" w:sz="0" w:space="0" w:color="auto"/>
        <w:left w:val="none" w:sz="0" w:space="0" w:color="auto"/>
        <w:bottom w:val="none" w:sz="0" w:space="0" w:color="auto"/>
        <w:right w:val="none" w:sz="0" w:space="0" w:color="auto"/>
      </w:divBdr>
    </w:div>
    <w:div w:id="1196692125">
      <w:bodyDiv w:val="1"/>
      <w:marLeft w:val="0"/>
      <w:marRight w:val="0"/>
      <w:marTop w:val="0"/>
      <w:marBottom w:val="0"/>
      <w:divBdr>
        <w:top w:val="none" w:sz="0" w:space="0" w:color="auto"/>
        <w:left w:val="none" w:sz="0" w:space="0" w:color="auto"/>
        <w:bottom w:val="none" w:sz="0" w:space="0" w:color="auto"/>
        <w:right w:val="none" w:sz="0" w:space="0" w:color="auto"/>
      </w:divBdr>
    </w:div>
    <w:div w:id="1303727809">
      <w:bodyDiv w:val="1"/>
      <w:marLeft w:val="0"/>
      <w:marRight w:val="0"/>
      <w:marTop w:val="0"/>
      <w:marBottom w:val="0"/>
      <w:divBdr>
        <w:top w:val="none" w:sz="0" w:space="0" w:color="auto"/>
        <w:left w:val="none" w:sz="0" w:space="0" w:color="auto"/>
        <w:bottom w:val="none" w:sz="0" w:space="0" w:color="auto"/>
        <w:right w:val="none" w:sz="0" w:space="0" w:color="auto"/>
      </w:divBdr>
    </w:div>
    <w:div w:id="1410691193">
      <w:bodyDiv w:val="1"/>
      <w:marLeft w:val="0"/>
      <w:marRight w:val="0"/>
      <w:marTop w:val="0"/>
      <w:marBottom w:val="0"/>
      <w:divBdr>
        <w:top w:val="none" w:sz="0" w:space="0" w:color="auto"/>
        <w:left w:val="none" w:sz="0" w:space="0" w:color="auto"/>
        <w:bottom w:val="none" w:sz="0" w:space="0" w:color="auto"/>
        <w:right w:val="none" w:sz="0" w:space="0" w:color="auto"/>
      </w:divBdr>
    </w:div>
    <w:div w:id="1442727199">
      <w:bodyDiv w:val="1"/>
      <w:marLeft w:val="0"/>
      <w:marRight w:val="0"/>
      <w:marTop w:val="0"/>
      <w:marBottom w:val="0"/>
      <w:divBdr>
        <w:top w:val="none" w:sz="0" w:space="0" w:color="auto"/>
        <w:left w:val="none" w:sz="0" w:space="0" w:color="auto"/>
        <w:bottom w:val="none" w:sz="0" w:space="0" w:color="auto"/>
        <w:right w:val="none" w:sz="0" w:space="0" w:color="auto"/>
      </w:divBdr>
    </w:div>
    <w:div w:id="1472670155">
      <w:bodyDiv w:val="1"/>
      <w:marLeft w:val="0"/>
      <w:marRight w:val="0"/>
      <w:marTop w:val="0"/>
      <w:marBottom w:val="0"/>
      <w:divBdr>
        <w:top w:val="none" w:sz="0" w:space="0" w:color="auto"/>
        <w:left w:val="none" w:sz="0" w:space="0" w:color="auto"/>
        <w:bottom w:val="none" w:sz="0" w:space="0" w:color="auto"/>
        <w:right w:val="none" w:sz="0" w:space="0" w:color="auto"/>
      </w:divBdr>
    </w:div>
    <w:div w:id="1491755295">
      <w:bodyDiv w:val="1"/>
      <w:marLeft w:val="0"/>
      <w:marRight w:val="0"/>
      <w:marTop w:val="0"/>
      <w:marBottom w:val="0"/>
      <w:divBdr>
        <w:top w:val="none" w:sz="0" w:space="0" w:color="auto"/>
        <w:left w:val="none" w:sz="0" w:space="0" w:color="auto"/>
        <w:bottom w:val="none" w:sz="0" w:space="0" w:color="auto"/>
        <w:right w:val="none" w:sz="0" w:space="0" w:color="auto"/>
      </w:divBdr>
    </w:div>
    <w:div w:id="1512917937">
      <w:bodyDiv w:val="1"/>
      <w:marLeft w:val="0"/>
      <w:marRight w:val="0"/>
      <w:marTop w:val="0"/>
      <w:marBottom w:val="0"/>
      <w:divBdr>
        <w:top w:val="none" w:sz="0" w:space="0" w:color="auto"/>
        <w:left w:val="none" w:sz="0" w:space="0" w:color="auto"/>
        <w:bottom w:val="none" w:sz="0" w:space="0" w:color="auto"/>
        <w:right w:val="none" w:sz="0" w:space="0" w:color="auto"/>
      </w:divBdr>
    </w:div>
    <w:div w:id="1541474680">
      <w:bodyDiv w:val="1"/>
      <w:marLeft w:val="0"/>
      <w:marRight w:val="0"/>
      <w:marTop w:val="0"/>
      <w:marBottom w:val="0"/>
      <w:divBdr>
        <w:top w:val="none" w:sz="0" w:space="0" w:color="auto"/>
        <w:left w:val="none" w:sz="0" w:space="0" w:color="auto"/>
        <w:bottom w:val="none" w:sz="0" w:space="0" w:color="auto"/>
        <w:right w:val="none" w:sz="0" w:space="0" w:color="auto"/>
      </w:divBdr>
    </w:div>
    <w:div w:id="1566333295">
      <w:bodyDiv w:val="1"/>
      <w:marLeft w:val="0"/>
      <w:marRight w:val="0"/>
      <w:marTop w:val="0"/>
      <w:marBottom w:val="0"/>
      <w:divBdr>
        <w:top w:val="none" w:sz="0" w:space="0" w:color="auto"/>
        <w:left w:val="none" w:sz="0" w:space="0" w:color="auto"/>
        <w:bottom w:val="none" w:sz="0" w:space="0" w:color="auto"/>
        <w:right w:val="none" w:sz="0" w:space="0" w:color="auto"/>
      </w:divBdr>
    </w:div>
    <w:div w:id="1572233658">
      <w:bodyDiv w:val="1"/>
      <w:marLeft w:val="0"/>
      <w:marRight w:val="0"/>
      <w:marTop w:val="0"/>
      <w:marBottom w:val="0"/>
      <w:divBdr>
        <w:top w:val="none" w:sz="0" w:space="0" w:color="auto"/>
        <w:left w:val="none" w:sz="0" w:space="0" w:color="auto"/>
        <w:bottom w:val="none" w:sz="0" w:space="0" w:color="auto"/>
        <w:right w:val="none" w:sz="0" w:space="0" w:color="auto"/>
      </w:divBdr>
    </w:div>
    <w:div w:id="1603295320">
      <w:bodyDiv w:val="1"/>
      <w:marLeft w:val="0"/>
      <w:marRight w:val="0"/>
      <w:marTop w:val="0"/>
      <w:marBottom w:val="0"/>
      <w:divBdr>
        <w:top w:val="none" w:sz="0" w:space="0" w:color="auto"/>
        <w:left w:val="none" w:sz="0" w:space="0" w:color="auto"/>
        <w:bottom w:val="none" w:sz="0" w:space="0" w:color="auto"/>
        <w:right w:val="none" w:sz="0" w:space="0" w:color="auto"/>
      </w:divBdr>
    </w:div>
    <w:div w:id="1613589925">
      <w:bodyDiv w:val="1"/>
      <w:marLeft w:val="0"/>
      <w:marRight w:val="0"/>
      <w:marTop w:val="0"/>
      <w:marBottom w:val="0"/>
      <w:divBdr>
        <w:top w:val="none" w:sz="0" w:space="0" w:color="auto"/>
        <w:left w:val="none" w:sz="0" w:space="0" w:color="auto"/>
        <w:bottom w:val="none" w:sz="0" w:space="0" w:color="auto"/>
        <w:right w:val="none" w:sz="0" w:space="0" w:color="auto"/>
      </w:divBdr>
    </w:div>
    <w:div w:id="1708405043">
      <w:bodyDiv w:val="1"/>
      <w:marLeft w:val="0"/>
      <w:marRight w:val="0"/>
      <w:marTop w:val="0"/>
      <w:marBottom w:val="0"/>
      <w:divBdr>
        <w:top w:val="none" w:sz="0" w:space="0" w:color="auto"/>
        <w:left w:val="none" w:sz="0" w:space="0" w:color="auto"/>
        <w:bottom w:val="none" w:sz="0" w:space="0" w:color="auto"/>
        <w:right w:val="none" w:sz="0" w:space="0" w:color="auto"/>
      </w:divBdr>
    </w:div>
    <w:div w:id="1747989747">
      <w:bodyDiv w:val="1"/>
      <w:marLeft w:val="0"/>
      <w:marRight w:val="0"/>
      <w:marTop w:val="0"/>
      <w:marBottom w:val="0"/>
      <w:divBdr>
        <w:top w:val="none" w:sz="0" w:space="0" w:color="auto"/>
        <w:left w:val="none" w:sz="0" w:space="0" w:color="auto"/>
        <w:bottom w:val="none" w:sz="0" w:space="0" w:color="auto"/>
        <w:right w:val="none" w:sz="0" w:space="0" w:color="auto"/>
      </w:divBdr>
    </w:div>
    <w:div w:id="1775663292">
      <w:bodyDiv w:val="1"/>
      <w:marLeft w:val="0"/>
      <w:marRight w:val="0"/>
      <w:marTop w:val="0"/>
      <w:marBottom w:val="0"/>
      <w:divBdr>
        <w:top w:val="none" w:sz="0" w:space="0" w:color="auto"/>
        <w:left w:val="none" w:sz="0" w:space="0" w:color="auto"/>
        <w:bottom w:val="none" w:sz="0" w:space="0" w:color="auto"/>
        <w:right w:val="none" w:sz="0" w:space="0" w:color="auto"/>
      </w:divBdr>
    </w:div>
    <w:div w:id="2041852572">
      <w:bodyDiv w:val="1"/>
      <w:marLeft w:val="0"/>
      <w:marRight w:val="0"/>
      <w:marTop w:val="0"/>
      <w:marBottom w:val="0"/>
      <w:divBdr>
        <w:top w:val="none" w:sz="0" w:space="0" w:color="auto"/>
        <w:left w:val="none" w:sz="0" w:space="0" w:color="auto"/>
        <w:bottom w:val="none" w:sz="0" w:space="0" w:color="auto"/>
        <w:right w:val="none" w:sz="0" w:space="0" w:color="auto"/>
      </w:divBdr>
    </w:div>
    <w:div w:id="211454697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www.ritchielab.psu.edu" TargetMode="External"/><Relationship Id="rId26" Type="http://schemas.openxmlformats.org/officeDocument/2006/relationships/image" Target="media/image6.emf"/><Relationship Id="rId39" Type="http://schemas.openxmlformats.org/officeDocument/2006/relationships/image" Target="media/image19.emf"/><Relationship Id="rId21" Type="http://schemas.openxmlformats.org/officeDocument/2006/relationships/oleObject" Target="embeddings/oleObject1.bin"/><Relationship Id="rId34" Type="http://schemas.openxmlformats.org/officeDocument/2006/relationships/image" Target="media/image14.emf"/><Relationship Id="rId7" Type="http://schemas.microsoft.com/office/2007/relationships/stylesWithEffects" Target="stylesWithEffects.xml"/><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image" Target="media/image2.emf"/><Relationship Id="rId29" Type="http://schemas.openxmlformats.org/officeDocument/2006/relationships/image" Target="media/image9.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5.emf"/><Relationship Id="rId32" Type="http://schemas.openxmlformats.org/officeDocument/2006/relationships/image" Target="media/image12.emf"/><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emf"/><Relationship Id="rId23" Type="http://schemas.openxmlformats.org/officeDocument/2006/relationships/image" Target="media/image4.emf"/><Relationship Id="rId28" Type="http://schemas.openxmlformats.org/officeDocument/2006/relationships/image" Target="media/image8.emf"/><Relationship Id="rId36" Type="http://schemas.openxmlformats.org/officeDocument/2006/relationships/image" Target="media/image16.png"/><Relationship Id="rId10" Type="http://schemas.openxmlformats.org/officeDocument/2006/relationships/footnotes" Target="footnotes.xml"/><Relationship Id="rId19" Type="http://schemas.openxmlformats.org/officeDocument/2006/relationships/hyperlink" Target="http://pngu.mgh.harvard.edu/~purcell/plink/data.shtml%23map" TargetMode="External"/><Relationship Id="rId31" Type="http://schemas.openxmlformats.org/officeDocument/2006/relationships/image" Target="media/image11.em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3.emf"/><Relationship Id="rId27" Type="http://schemas.openxmlformats.org/officeDocument/2006/relationships/image" Target="media/image7.emf"/><Relationship Id="rId30" Type="http://schemas.openxmlformats.org/officeDocument/2006/relationships/image" Target="media/image10.emf"/><Relationship Id="rId35" Type="http://schemas.openxmlformats.org/officeDocument/2006/relationships/image" Target="media/image15.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www.ritchielab.psu.edu" TargetMode="External"/><Relationship Id="rId25" Type="http://schemas.openxmlformats.org/officeDocument/2006/relationships/oleObject" Target="embeddings/oleObject2.bin"/><Relationship Id="rId33" Type="http://schemas.openxmlformats.org/officeDocument/2006/relationships/image" Target="media/image13.emf"/><Relationship Id="rId38"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3A03B2-0CE9-4FD6-B2CD-10DF9819DA51}">
  <ds:schemaRefs>
    <ds:schemaRef ds:uri="http://schemas.openxmlformats.org/officeDocument/2006/bibliography"/>
  </ds:schemaRefs>
</ds:datastoreItem>
</file>

<file path=customXml/itemProps2.xml><?xml version="1.0" encoding="utf-8"?>
<ds:datastoreItem xmlns:ds="http://schemas.openxmlformats.org/officeDocument/2006/customXml" ds:itemID="{A364B9C4-C1B0-49F2-AFE9-569B93D2F679}">
  <ds:schemaRefs>
    <ds:schemaRef ds:uri="http://schemas.openxmlformats.org/officeDocument/2006/bibliography"/>
  </ds:schemaRefs>
</ds:datastoreItem>
</file>

<file path=customXml/itemProps3.xml><?xml version="1.0" encoding="utf-8"?>
<ds:datastoreItem xmlns:ds="http://schemas.openxmlformats.org/officeDocument/2006/customXml" ds:itemID="{A8E894BD-BBF3-4A54-8F93-AFB582008F09}">
  <ds:schemaRefs>
    <ds:schemaRef ds:uri="http://schemas.openxmlformats.org/officeDocument/2006/bibliography"/>
  </ds:schemaRefs>
</ds:datastoreItem>
</file>

<file path=customXml/itemProps4.xml><?xml version="1.0" encoding="utf-8"?>
<ds:datastoreItem xmlns:ds="http://schemas.openxmlformats.org/officeDocument/2006/customXml" ds:itemID="{EC4B5DDA-AFA9-4888-9559-70ACF9FDC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54</Pages>
  <Words>17749</Words>
  <Characters>101172</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Pennsylvania State University</Company>
  <LinksUpToDate>false</LinksUpToDate>
  <CharactersWithSpaces>118684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Neerja Katiyar</dc:creator>
  <cp:lastModifiedBy>Alexander Thomas Frase</cp:lastModifiedBy>
  <cp:revision>4</cp:revision>
  <dcterms:created xsi:type="dcterms:W3CDTF">2012-10-19T14:47:00Z</dcterms:created>
  <dcterms:modified xsi:type="dcterms:W3CDTF">2012-10-19T14:56:00Z</dcterms:modified>
</cp:coreProperties>
</file>